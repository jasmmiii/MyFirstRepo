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BCF1C4" w14:textId="46B10452" w:rsidR="005E4283" w:rsidRPr="00AF3413" w:rsidRDefault="0082070E" w:rsidP="00EA1E1E">
      <w:pPr>
        <w:spacing w:line="500" w:lineRule="exact"/>
        <w:ind w:left="1472" w:firstLine="0"/>
        <w:rPr>
          <w:rFonts w:eastAsia="微軟正黑體" w:cstheme="minorHAnsi"/>
        </w:rPr>
      </w:pPr>
      <w:r w:rsidRPr="00AF3413">
        <w:rPr>
          <w:rFonts w:eastAsia="微軟正黑體" w:cstheme="minorHAnsi"/>
          <w:noProof/>
        </w:rPr>
        <mc:AlternateContent>
          <mc:Choice Requires="wps">
            <w:drawing>
              <wp:anchor distT="0" distB="0" distL="114300" distR="114300" simplePos="0" relativeHeight="251644416" behindDoc="0" locked="0" layoutInCell="1" allowOverlap="1" wp14:anchorId="5AF59873" wp14:editId="5B507E9F">
                <wp:simplePos x="0" y="0"/>
                <wp:positionH relativeFrom="margin">
                  <wp:posOffset>-223161</wp:posOffset>
                </wp:positionH>
                <wp:positionV relativeFrom="paragraph">
                  <wp:posOffset>264933</wp:posOffset>
                </wp:positionV>
                <wp:extent cx="5359400" cy="1676400"/>
                <wp:effectExtent l="0" t="0" r="0" b="0"/>
                <wp:wrapNone/>
                <wp:docPr id="6" name="文字方塊 6"/>
                <wp:cNvGraphicFramePr/>
                <a:graphic xmlns:a="http://schemas.openxmlformats.org/drawingml/2006/main">
                  <a:graphicData uri="http://schemas.microsoft.com/office/word/2010/wordprocessingShape">
                    <wps:wsp>
                      <wps:cNvSpPr txBox="1"/>
                      <wps:spPr>
                        <a:xfrm>
                          <a:off x="0" y="0"/>
                          <a:ext cx="5359400" cy="1676400"/>
                        </a:xfrm>
                        <a:prstGeom prst="rect">
                          <a:avLst/>
                        </a:prstGeom>
                        <a:solidFill>
                          <a:schemeClr val="lt1"/>
                        </a:solidFill>
                        <a:ln w="6350">
                          <a:noFill/>
                        </a:ln>
                      </wps:spPr>
                      <wps:txbx>
                        <w:txbxContent>
                          <w:p w14:paraId="24EF720F" w14:textId="77777777" w:rsidR="00A47D3A" w:rsidRPr="00D94D1A" w:rsidRDefault="00A47D3A" w:rsidP="00EA1E1E">
                            <w:pPr>
                              <w:ind w:left="992" w:hanging="425"/>
                              <w:rPr>
                                <w:rFonts w:ascii="微軟正黑體" w:eastAsia="微軟正黑體" w:hAnsi="微軟正黑體"/>
                                <w:b/>
                                <w:bCs/>
                                <w:color w:val="003399"/>
                                <w:sz w:val="52"/>
                                <w:szCs w:val="52"/>
                                <w14:textOutline w14:w="9525" w14:cap="rnd" w14:cmpd="sng" w14:algn="ctr">
                                  <w14:noFill/>
                                  <w14:prstDash w14:val="solid"/>
                                  <w14:bevel/>
                                </w14:textOutline>
                              </w:rPr>
                            </w:pPr>
                            <w:r w:rsidRPr="00D94D1A">
                              <w:rPr>
                                <w:rFonts w:ascii="微軟正黑體" w:eastAsia="微軟正黑體" w:hAnsi="微軟正黑體" w:hint="eastAsia"/>
                                <w:b/>
                                <w:bCs/>
                                <w:color w:val="003399"/>
                                <w:sz w:val="52"/>
                                <w:szCs w:val="52"/>
                                <w14:textOutline w14:w="9525" w14:cap="rnd" w14:cmpd="sng" w14:algn="ctr">
                                  <w14:noFill/>
                                  <w14:prstDash w14:val="solid"/>
                                  <w14:bevel/>
                                </w14:textOutline>
                              </w:rPr>
                              <w:t xml:space="preserve">需求功能規格書 </w:t>
                            </w:r>
                            <w:r w:rsidRPr="00D94D1A">
                              <w:rPr>
                                <w:rFonts w:ascii="微軟正黑體" w:eastAsia="微軟正黑體" w:hAnsi="微軟正黑體"/>
                                <w:b/>
                                <w:bCs/>
                                <w:color w:val="003399"/>
                                <w:sz w:val="52"/>
                                <w:szCs w:val="52"/>
                                <w14:textOutline w14:w="9525" w14:cap="rnd" w14:cmpd="sng" w14:algn="ctr">
                                  <w14:noFill/>
                                  <w14:prstDash w14:val="solid"/>
                                  <w14:bevel/>
                                </w14:textOutline>
                              </w:rPr>
                              <w:t>(BRD)</w:t>
                            </w:r>
                          </w:p>
                          <w:p w14:paraId="75D4E209" w14:textId="10F77F52" w:rsidR="00A47D3A" w:rsidRPr="00D94D1A" w:rsidRDefault="00A47D3A" w:rsidP="00EA1E1E">
                            <w:pPr>
                              <w:ind w:left="567" w:firstLine="0"/>
                              <w:rPr>
                                <w:rFonts w:ascii="微軟正黑體" w:eastAsia="微軟正黑體" w:hAnsi="微軟正黑體"/>
                                <w:b/>
                                <w:bCs/>
                                <w:color w:val="003399"/>
                                <w:sz w:val="28"/>
                                <w:szCs w:val="28"/>
                              </w:rPr>
                            </w:pPr>
                            <w:r w:rsidRPr="00D94D1A">
                              <w:rPr>
                                <w:rFonts w:ascii="微軟正黑體" w:eastAsia="微軟正黑體" w:hAnsi="微軟正黑體"/>
                                <w:b/>
                                <w:bCs/>
                                <w:color w:val="003399"/>
                                <w:sz w:val="40"/>
                                <w:szCs w:val="40"/>
                                <w14:textOutline w14:w="9525" w14:cap="rnd" w14:cmpd="sng" w14:algn="ctr">
                                  <w14:noFill/>
                                  <w14:prstDash w14:val="solid"/>
                                  <w14:bevel/>
                                </w14:textOutline>
                              </w:rPr>
                              <w:t>Business Requirement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F59873" id="_x0000_t202" coordsize="21600,21600" o:spt="202" path="m,l,21600r21600,l21600,xe">
                <v:stroke joinstyle="miter"/>
                <v:path gradientshapeok="t" o:connecttype="rect"/>
              </v:shapetype>
              <v:shape id="文字方塊 6" o:spid="_x0000_s1026" type="#_x0000_t202" style="position:absolute;left:0;text-align:left;margin-left:-17.55pt;margin-top:20.85pt;width:422pt;height:132pt;z-index:251644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" fillcolor="white [3201]" stroked="f" strokeweight=".5pt">
                <v:textbox>
                  <w:txbxContent>
                    <w:p w14:paraId="24EF720F" w14:textId="77777777" w:rsidR="00A47D3A" w:rsidRPr="00D94D1A" w:rsidRDefault="00A47D3A" w:rsidP="00EA1E1E">
                      <w:pPr>
                        <w:ind w:left="992" w:hanging="425"/>
                        <w:rPr>
                          <w:rFonts w:ascii="微軟正黑體" w:eastAsia="微軟正黑體" w:hAnsi="微軟正黑體"/>
                          <w:b/>
                          <w:bCs/>
                          <w:color w:val="003399"/>
                          <w:sz w:val="52"/>
                          <w:szCs w:val="52"/>
                          <w14:textOutline w14:w="9525" w14:cap="rnd" w14:cmpd="sng" w14:algn="ctr">
                            <w14:noFill/>
                            <w14:prstDash w14:val="solid"/>
                            <w14:bevel/>
                          </w14:textOutline>
                        </w:rPr>
                      </w:pPr>
                      <w:r w:rsidRPr="00D94D1A">
                        <w:rPr>
                          <w:rFonts w:ascii="微軟正黑體" w:eastAsia="微軟正黑體" w:hAnsi="微軟正黑體" w:hint="eastAsia"/>
                          <w:b/>
                          <w:bCs/>
                          <w:color w:val="003399"/>
                          <w:sz w:val="52"/>
                          <w:szCs w:val="52"/>
                          <w14:textOutline w14:w="9525" w14:cap="rnd" w14:cmpd="sng" w14:algn="ctr">
                            <w14:noFill/>
                            <w14:prstDash w14:val="solid"/>
                            <w14:bevel/>
                          </w14:textOutline>
                        </w:rPr>
                        <w:t xml:space="preserve">需求功能規格書 </w:t>
                      </w:r>
                      <w:r w:rsidRPr="00D94D1A">
                        <w:rPr>
                          <w:rFonts w:ascii="微軟正黑體" w:eastAsia="微軟正黑體" w:hAnsi="微軟正黑體"/>
                          <w:b/>
                          <w:bCs/>
                          <w:color w:val="003399"/>
                          <w:sz w:val="52"/>
                          <w:szCs w:val="52"/>
                          <w14:textOutline w14:w="9525" w14:cap="rnd" w14:cmpd="sng" w14:algn="ctr">
                            <w14:noFill/>
                            <w14:prstDash w14:val="solid"/>
                            <w14:bevel/>
                          </w14:textOutline>
                        </w:rPr>
                        <w:t>(BRD)</w:t>
                      </w:r>
                    </w:p>
                    <w:p w14:paraId="75D4E209" w14:textId="10F77F52" w:rsidR="00A47D3A" w:rsidRPr="00D94D1A" w:rsidRDefault="00A47D3A" w:rsidP="00EA1E1E">
                      <w:pPr>
                        <w:ind w:left="567" w:firstLine="0"/>
                        <w:rPr>
                          <w:rFonts w:ascii="微軟正黑體" w:eastAsia="微軟正黑體" w:hAnsi="微軟正黑體"/>
                          <w:b/>
                          <w:bCs/>
                          <w:color w:val="003399"/>
                          <w:sz w:val="28"/>
                          <w:szCs w:val="28"/>
                        </w:rPr>
                      </w:pPr>
                      <w:r w:rsidRPr="00D94D1A">
                        <w:rPr>
                          <w:rFonts w:ascii="微軟正黑體" w:eastAsia="微軟正黑體" w:hAnsi="微軟正黑體"/>
                          <w:b/>
                          <w:bCs/>
                          <w:color w:val="003399"/>
                          <w:sz w:val="40"/>
                          <w:szCs w:val="40"/>
                          <w14:textOutline w14:w="9525" w14:cap="rnd" w14:cmpd="sng" w14:algn="ctr">
                            <w14:noFill/>
                            <w14:prstDash w14:val="solid"/>
                            <w14:bevel/>
                          </w14:textOutline>
                        </w:rPr>
                        <w:t>Business Requirement Document</w:t>
                      </w:r>
                    </w:p>
                  </w:txbxContent>
                </v:textbox>
                <w10:wrap anchorx="margin"/>
              </v:shape>
            </w:pict>
          </mc:Fallback>
        </mc:AlternateContent>
      </w:r>
    </w:p>
    <w:p w14:paraId="0BB7E131" w14:textId="766AE884" w:rsidR="00410F44" w:rsidRPr="00AF3413" w:rsidRDefault="007A41AF" w:rsidP="00EC77BC">
      <w:pPr>
        <w:widowControl/>
        <w:spacing w:line="500" w:lineRule="exact"/>
        <w:ind w:left="0" w:firstLine="0"/>
        <w:rPr>
          <w:rFonts w:eastAsia="微軟正黑體" w:cstheme="minorHAnsi"/>
          <w:szCs w:val="24"/>
        </w:rPr>
      </w:pPr>
      <w:r w:rsidRPr="00AF3413">
        <w:rPr>
          <w:rFonts w:eastAsia="微軟正黑體" w:cstheme="minorHAnsi"/>
          <w:noProof/>
        </w:rPr>
        <mc:AlternateContent>
          <mc:Choice Requires="wps">
            <w:drawing>
              <wp:anchor distT="0" distB="0" distL="114300" distR="114300" simplePos="0" relativeHeight="251758080" behindDoc="0" locked="0" layoutInCell="1" allowOverlap="1" wp14:anchorId="13E0F7A8" wp14:editId="3A168F06">
                <wp:simplePos x="0" y="0"/>
                <wp:positionH relativeFrom="margin">
                  <wp:posOffset>-152400</wp:posOffset>
                </wp:positionH>
                <wp:positionV relativeFrom="paragraph">
                  <wp:posOffset>2088515</wp:posOffset>
                </wp:positionV>
                <wp:extent cx="4142105" cy="984739"/>
                <wp:effectExtent l="0" t="0" r="0" b="0"/>
                <wp:wrapNone/>
                <wp:docPr id="15" name="Title"/>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142105" cy="984739"/>
                        </a:xfrm>
                        <a:prstGeom prst="rect">
                          <a:avLst/>
                        </a:prstGeom>
                      </wps:spPr>
                      <wps:txbx>
                        <w:txbxContent>
                          <w:p w14:paraId="514BFF7D" w14:textId="24E96061" w:rsidR="007A41AF" w:rsidRPr="00EC77BC" w:rsidRDefault="00936C98" w:rsidP="00EA1E1E">
                            <w:pPr>
                              <w:ind w:left="567" w:firstLine="0"/>
                              <w:rPr>
                                <w:rFonts w:ascii="微軟正黑體" w:eastAsia="微軟正黑體" w:hAnsi="微軟正黑體"/>
                                <w:color w:val="0033CC"/>
                                <w:sz w:val="32"/>
                                <w:szCs w:val="32"/>
                              </w:rPr>
                            </w:pPr>
                            <w:r>
                              <w:rPr>
                                <w:rFonts w:ascii="微軟正黑體" w:eastAsia="微軟正黑體" w:hAnsi="微軟正黑體" w:hint="eastAsia"/>
                                <w:color w:val="0033CC"/>
                                <w:sz w:val="32"/>
                                <w:szCs w:val="32"/>
                              </w:rPr>
                              <w:t>業務中台</w:t>
                            </w:r>
                            <w:r w:rsidR="007A41AF" w:rsidRPr="00EC77BC">
                              <w:rPr>
                                <w:rFonts w:ascii="微軟正黑體" w:eastAsia="微軟正黑體" w:hAnsi="微軟正黑體" w:hint="eastAsia"/>
                                <w:color w:val="0033CC"/>
                                <w:sz w:val="32"/>
                                <w:szCs w:val="32"/>
                              </w:rPr>
                              <w:t>子專案</w:t>
                            </w:r>
                            <w:r w:rsidR="00A02CF0">
                              <w:rPr>
                                <w:rFonts w:ascii="微軟正黑體" w:eastAsia="微軟正黑體" w:hAnsi="微軟正黑體" w:hint="eastAsia"/>
                                <w:color w:val="0033CC"/>
                                <w:sz w:val="32"/>
                                <w:szCs w:val="32"/>
                              </w:rPr>
                              <w:t xml:space="preserve"> </w:t>
                            </w:r>
                            <w:proofErr w:type="gramStart"/>
                            <w:r w:rsidR="00A02CF0">
                              <w:rPr>
                                <w:rFonts w:ascii="微軟正黑體" w:eastAsia="微軟正黑體" w:hAnsi="微軟正黑體"/>
                                <w:color w:val="0033CC"/>
                                <w:sz w:val="32"/>
                                <w:szCs w:val="32"/>
                              </w:rPr>
                              <w:t>–</w:t>
                            </w:r>
                            <w:proofErr w:type="gramEnd"/>
                            <w:r w:rsidR="00A02CF0">
                              <w:rPr>
                                <w:rFonts w:ascii="微軟正黑體" w:eastAsia="微軟正黑體" w:hAnsi="微軟正黑體"/>
                                <w:color w:val="0033CC"/>
                                <w:sz w:val="32"/>
                                <w:szCs w:val="32"/>
                              </w:rPr>
                              <w:t xml:space="preserve"> </w:t>
                            </w:r>
                            <w:r w:rsidR="00E46F58">
                              <w:rPr>
                                <w:rFonts w:ascii="微軟正黑體" w:eastAsia="微軟正黑體" w:hAnsi="微軟正黑體" w:hint="eastAsia"/>
                                <w:color w:val="0033CC"/>
                                <w:sz w:val="32"/>
                                <w:szCs w:val="32"/>
                              </w:rPr>
                              <w:t>存款中台</w:t>
                            </w:r>
                            <w:r w:rsidR="00AA320C">
                              <w:rPr>
                                <w:rFonts w:ascii="微軟正黑體" w:eastAsia="微軟正黑體" w:hAnsi="微軟正黑體" w:hint="eastAsia"/>
                                <w:color w:val="0033CC"/>
                                <w:sz w:val="32"/>
                                <w:szCs w:val="32"/>
                              </w:rPr>
                              <w:t>(上)</w:t>
                            </w:r>
                          </w:p>
                          <w:p w14:paraId="6B95425D" w14:textId="38FBA368" w:rsidR="007A41AF" w:rsidRPr="00EC77BC" w:rsidRDefault="007A41AF" w:rsidP="00EA1E1E">
                            <w:pPr>
                              <w:spacing w:line="360" w:lineRule="exact"/>
                              <w:ind w:left="567" w:firstLine="0"/>
                              <w:rPr>
                                <w:rFonts w:ascii="微軟正黑體" w:eastAsia="微軟正黑體" w:hAnsi="微軟正黑體"/>
                              </w:rPr>
                            </w:pPr>
                            <w:r w:rsidRPr="00EC77BC">
                              <w:rPr>
                                <w:rFonts w:ascii="微軟正黑體" w:eastAsia="微軟正黑體" w:hAnsi="微軟正黑體" w:hint="eastAsia"/>
                              </w:rPr>
                              <w:t xml:space="preserve">版 </w:t>
                            </w:r>
                            <w:r w:rsidRPr="00EC77BC">
                              <w:rPr>
                                <w:rFonts w:ascii="微軟正黑體" w:eastAsia="微軟正黑體" w:hAnsi="微軟正黑體"/>
                              </w:rPr>
                              <w:t xml:space="preserve">   </w:t>
                            </w:r>
                            <w:r w:rsidRPr="00EC77BC">
                              <w:rPr>
                                <w:rFonts w:ascii="微軟正黑體" w:eastAsia="微軟正黑體" w:hAnsi="微軟正黑體" w:hint="eastAsia"/>
                              </w:rPr>
                              <w:t>本：V</w:t>
                            </w:r>
                            <w:r w:rsidRPr="00EC77BC">
                              <w:rPr>
                                <w:rFonts w:ascii="微軟正黑體" w:eastAsia="微軟正黑體" w:hAnsi="微軟正黑體"/>
                              </w:rPr>
                              <w:t xml:space="preserve"> </w:t>
                            </w:r>
                            <w:r w:rsidR="0008704E">
                              <w:rPr>
                                <w:rFonts w:ascii="微軟正黑體" w:eastAsia="微軟正黑體" w:hAnsi="微軟正黑體"/>
                              </w:rPr>
                              <w:t>2.</w:t>
                            </w:r>
                            <w:ins w:id="0" w:author="Annie Chao" w:date="2024-06-17T14:56:00Z" w16du:dateUtc="2024-06-17T06:56:00Z">
                              <w:r w:rsidR="00AC5A57">
                                <w:rPr>
                                  <w:rFonts w:ascii="微軟正黑體" w:eastAsia="微軟正黑體" w:hAnsi="微軟正黑體" w:hint="eastAsia"/>
                                </w:rPr>
                                <w:t>1</w:t>
                              </w:r>
                            </w:ins>
                            <w:del w:id="1" w:author="Annie Chao" w:date="2024-06-17T14:56:00Z" w16du:dateUtc="2024-06-17T06:56:00Z">
                              <w:r w:rsidR="0008704E" w:rsidDel="00AC5A57">
                                <w:rPr>
                                  <w:rFonts w:ascii="微軟正黑體" w:eastAsia="微軟正黑體" w:hAnsi="微軟正黑體"/>
                                </w:rPr>
                                <w:delText>0</w:delText>
                              </w:r>
                            </w:del>
                          </w:p>
                          <w:p w14:paraId="581FCF76" w14:textId="04AF8F4E" w:rsidR="007A41AF" w:rsidRPr="00EC77BC" w:rsidRDefault="007A41AF" w:rsidP="00EA1E1E">
                            <w:pPr>
                              <w:spacing w:line="360" w:lineRule="exact"/>
                              <w:ind w:left="992" w:hanging="425"/>
                              <w:rPr>
                                <w:rFonts w:ascii="微軟正黑體" w:eastAsia="微軟正黑體" w:hAnsi="微軟正黑體"/>
                              </w:rPr>
                            </w:pPr>
                            <w:r w:rsidRPr="00EC77BC">
                              <w:rPr>
                                <w:rFonts w:ascii="微軟正黑體" w:eastAsia="微軟正黑體" w:hAnsi="微軟正黑體" w:hint="eastAsia"/>
                              </w:rPr>
                              <w:t xml:space="preserve">日 </w:t>
                            </w:r>
                            <w:r w:rsidRPr="00EC77BC">
                              <w:rPr>
                                <w:rFonts w:ascii="微軟正黑體" w:eastAsia="微軟正黑體" w:hAnsi="微軟正黑體"/>
                              </w:rPr>
                              <w:t xml:space="preserve">   </w:t>
                            </w:r>
                            <w:r w:rsidRPr="00EC77BC">
                              <w:rPr>
                                <w:rFonts w:ascii="微軟正黑體" w:eastAsia="微軟正黑體" w:hAnsi="微軟正黑體" w:hint="eastAsia"/>
                              </w:rPr>
                              <w:t>期：2</w:t>
                            </w:r>
                            <w:r w:rsidRPr="00EC77BC">
                              <w:rPr>
                                <w:rFonts w:ascii="微軟正黑體" w:eastAsia="微軟正黑體" w:hAnsi="微軟正黑體"/>
                              </w:rPr>
                              <w:t>02</w:t>
                            </w:r>
                            <w:ins w:id="2" w:author="Annie Chao" w:date="2024-06-17T14:56:00Z" w16du:dateUtc="2024-06-17T06:56:00Z">
                              <w:r w:rsidR="00AC5A57">
                                <w:rPr>
                                  <w:rFonts w:ascii="微軟正黑體" w:eastAsia="微軟正黑體" w:hAnsi="微軟正黑體" w:hint="eastAsia"/>
                                </w:rPr>
                                <w:t>4</w:t>
                              </w:r>
                            </w:ins>
                            <w:del w:id="3" w:author="Annie Chao" w:date="2024-06-17T14:56:00Z" w16du:dateUtc="2024-06-17T06:56:00Z">
                              <w:r w:rsidR="00A93FF5" w:rsidDel="00AC5A57">
                                <w:rPr>
                                  <w:rFonts w:ascii="微軟正黑體" w:eastAsia="微軟正黑體" w:hAnsi="微軟正黑體"/>
                                </w:rPr>
                                <w:delText>3</w:delText>
                              </w:r>
                            </w:del>
                            <w:r w:rsidRPr="00EC77BC">
                              <w:rPr>
                                <w:rFonts w:ascii="微軟正黑體" w:eastAsia="微軟正黑體" w:hAnsi="微軟正黑體"/>
                              </w:rPr>
                              <w:t>/</w:t>
                            </w:r>
                            <w:ins w:id="4" w:author="Annie Chao" w:date="2024-06-17T14:56:00Z" w16du:dateUtc="2024-06-17T06:56:00Z">
                              <w:r w:rsidR="00AC5A57">
                                <w:rPr>
                                  <w:rFonts w:ascii="微軟正黑體" w:eastAsia="微軟正黑體" w:hAnsi="微軟正黑體" w:hint="eastAsia"/>
                                </w:rPr>
                                <w:t>0</w:t>
                              </w:r>
                            </w:ins>
                            <w:r w:rsidR="00201845">
                              <w:rPr>
                                <w:rFonts w:ascii="微軟正黑體" w:eastAsia="微軟正黑體" w:hAnsi="微軟正黑體" w:hint="eastAsia"/>
                              </w:rPr>
                              <w:t>7</w:t>
                            </w:r>
                            <w:del w:id="5" w:author="Annie Chao" w:date="2024-06-17T14:56:00Z" w16du:dateUtc="2024-06-17T06:56:00Z">
                              <w:r w:rsidR="00546234" w:rsidDel="00AC5A57">
                                <w:rPr>
                                  <w:rFonts w:ascii="微軟正黑體" w:eastAsia="微軟正黑體" w:hAnsi="微軟正黑體"/>
                                </w:rPr>
                                <w:delText>1</w:delText>
                              </w:r>
                              <w:r w:rsidR="00762852" w:rsidDel="00AC5A57">
                                <w:rPr>
                                  <w:rFonts w:ascii="微軟正黑體" w:eastAsia="微軟正黑體" w:hAnsi="微軟正黑體"/>
                                </w:rPr>
                                <w:delText>2</w:delText>
                              </w:r>
                            </w:del>
                            <w:r w:rsidR="00936C98">
                              <w:rPr>
                                <w:rFonts w:ascii="微軟正黑體" w:eastAsia="微軟正黑體" w:hAnsi="微軟正黑體"/>
                              </w:rPr>
                              <w:t>/</w:t>
                            </w:r>
                            <w:ins w:id="6" w:author="Annie Chao" w:date="2024-06-17T14:56:00Z" w16du:dateUtc="2024-06-17T06:56:00Z">
                              <w:r w:rsidR="00AC5A57">
                                <w:rPr>
                                  <w:rFonts w:ascii="微軟正黑體" w:eastAsia="微軟正黑體" w:hAnsi="微軟正黑體" w:hint="eastAsia"/>
                                </w:rPr>
                                <w:t>1</w:t>
                              </w:r>
                            </w:ins>
                            <w:r w:rsidR="00201845">
                              <w:rPr>
                                <w:rFonts w:ascii="微軟正黑體" w:eastAsia="微軟正黑體" w:hAnsi="微軟正黑體" w:hint="eastAsia"/>
                              </w:rPr>
                              <w:t>0</w:t>
                            </w:r>
                            <w:del w:id="7" w:author="Annie Chao" w:date="2024-06-17T14:56:00Z" w16du:dateUtc="2024-06-17T06:56:00Z">
                              <w:r w:rsidR="00731EA7" w:rsidDel="00AC5A57">
                                <w:rPr>
                                  <w:rFonts w:ascii="微軟正黑體" w:eastAsia="微軟正黑體" w:hAnsi="微軟正黑體"/>
                                </w:rPr>
                                <w:delText>26</w:delText>
                              </w:r>
                            </w:del>
                          </w:p>
                          <w:p w14:paraId="5766CE70" w14:textId="77777777" w:rsidR="007A41AF" w:rsidRPr="00EC77BC" w:rsidRDefault="007A41AF" w:rsidP="007A41AF">
                            <w:pPr>
                              <w:rPr>
                                <w:rFonts w:ascii="微軟正黑體" w:eastAsia="微軟正黑體" w:hAnsi="微軟正黑體"/>
                                <w:sz w:val="32"/>
                                <w:szCs w:val="32"/>
                              </w:rPr>
                            </w:pPr>
                          </w:p>
                        </w:txbxContent>
                      </wps:txbx>
                      <wps:bodyPr vert="horz" lIns="0" tIns="0" rIns="0" bIns="0" rtlCol="0" anchor="t">
                        <a:noAutofit/>
                      </wps:bodyPr>
                    </wps:wsp>
                  </a:graphicData>
                </a:graphic>
                <wp14:sizeRelV relativeFrom="margin">
                  <wp14:pctHeight>0</wp14:pctHeight>
                </wp14:sizeRelV>
              </wp:anchor>
            </w:drawing>
          </mc:Choice>
          <mc:Fallback>
            <w:pict>
              <v:rect w14:anchorId="13E0F7A8" id="Title" o:spid="_x0000_s1027" style="position:absolute;margin-left:-12pt;margin-top:164.45pt;width:326.15pt;height:77.55pt;z-index:251758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" filled="f" stroked="f">
                <o:lock v:ext="edit" grouping="t"/>
                <v:textbox inset="0,0,0,0">
                  <w:txbxContent>
                    <w:p w14:paraId="514BFF7D" w14:textId="24E96061" w:rsidR="007A41AF" w:rsidRPr="00EC77BC" w:rsidRDefault="00936C98" w:rsidP="00EA1E1E">
                      <w:pPr>
                        <w:ind w:left="567" w:firstLine="0"/>
                        <w:rPr>
                          <w:rFonts w:ascii="微軟正黑體" w:eastAsia="微軟正黑體" w:hAnsi="微軟正黑體"/>
                          <w:color w:val="0033CC"/>
                          <w:sz w:val="32"/>
                          <w:szCs w:val="32"/>
                        </w:rPr>
                      </w:pPr>
                      <w:r>
                        <w:rPr>
                          <w:rFonts w:ascii="微軟正黑體" w:eastAsia="微軟正黑體" w:hAnsi="微軟正黑體" w:hint="eastAsia"/>
                          <w:color w:val="0033CC"/>
                          <w:sz w:val="32"/>
                          <w:szCs w:val="32"/>
                        </w:rPr>
                        <w:t>業務中台</w:t>
                      </w:r>
                      <w:r w:rsidR="007A41AF" w:rsidRPr="00EC77BC">
                        <w:rPr>
                          <w:rFonts w:ascii="微軟正黑體" w:eastAsia="微軟正黑體" w:hAnsi="微軟正黑體" w:hint="eastAsia"/>
                          <w:color w:val="0033CC"/>
                          <w:sz w:val="32"/>
                          <w:szCs w:val="32"/>
                        </w:rPr>
                        <w:t>子專案</w:t>
                      </w:r>
                      <w:r w:rsidR="00A02CF0">
                        <w:rPr>
                          <w:rFonts w:ascii="微軟正黑體" w:eastAsia="微軟正黑體" w:hAnsi="微軟正黑體" w:hint="eastAsia"/>
                          <w:color w:val="0033CC"/>
                          <w:sz w:val="32"/>
                          <w:szCs w:val="32"/>
                        </w:rPr>
                        <w:t xml:space="preserve"> </w:t>
                      </w:r>
                      <w:proofErr w:type="gramStart"/>
                      <w:r w:rsidR="00A02CF0">
                        <w:rPr>
                          <w:rFonts w:ascii="微軟正黑體" w:eastAsia="微軟正黑體" w:hAnsi="微軟正黑體"/>
                          <w:color w:val="0033CC"/>
                          <w:sz w:val="32"/>
                          <w:szCs w:val="32"/>
                        </w:rPr>
                        <w:t>–</w:t>
                      </w:r>
                      <w:proofErr w:type="gramEnd"/>
                      <w:r w:rsidR="00A02CF0">
                        <w:rPr>
                          <w:rFonts w:ascii="微軟正黑體" w:eastAsia="微軟正黑體" w:hAnsi="微軟正黑體"/>
                          <w:color w:val="0033CC"/>
                          <w:sz w:val="32"/>
                          <w:szCs w:val="32"/>
                        </w:rPr>
                        <w:t xml:space="preserve"> </w:t>
                      </w:r>
                      <w:r w:rsidR="00E46F58">
                        <w:rPr>
                          <w:rFonts w:ascii="微軟正黑體" w:eastAsia="微軟正黑體" w:hAnsi="微軟正黑體" w:hint="eastAsia"/>
                          <w:color w:val="0033CC"/>
                          <w:sz w:val="32"/>
                          <w:szCs w:val="32"/>
                        </w:rPr>
                        <w:t>存款中台</w:t>
                      </w:r>
                      <w:r w:rsidR="00AA320C">
                        <w:rPr>
                          <w:rFonts w:ascii="微軟正黑體" w:eastAsia="微軟正黑體" w:hAnsi="微軟正黑體" w:hint="eastAsia"/>
                          <w:color w:val="0033CC"/>
                          <w:sz w:val="32"/>
                          <w:szCs w:val="32"/>
                        </w:rPr>
                        <w:t>(上)</w:t>
                      </w:r>
                    </w:p>
                    <w:p w14:paraId="6B95425D" w14:textId="38FBA368" w:rsidR="007A41AF" w:rsidRPr="00EC77BC" w:rsidRDefault="007A41AF" w:rsidP="00EA1E1E">
                      <w:pPr>
                        <w:spacing w:line="360" w:lineRule="exact"/>
                        <w:ind w:left="567" w:firstLine="0"/>
                        <w:rPr>
                          <w:rFonts w:ascii="微軟正黑體" w:eastAsia="微軟正黑體" w:hAnsi="微軟正黑體"/>
                        </w:rPr>
                      </w:pPr>
                      <w:r w:rsidRPr="00EC77BC">
                        <w:rPr>
                          <w:rFonts w:ascii="微軟正黑體" w:eastAsia="微軟正黑體" w:hAnsi="微軟正黑體" w:hint="eastAsia"/>
                        </w:rPr>
                        <w:t xml:space="preserve">版 </w:t>
                      </w:r>
                      <w:r w:rsidRPr="00EC77BC">
                        <w:rPr>
                          <w:rFonts w:ascii="微軟正黑體" w:eastAsia="微軟正黑體" w:hAnsi="微軟正黑體"/>
                        </w:rPr>
                        <w:t xml:space="preserve">   </w:t>
                      </w:r>
                      <w:r w:rsidRPr="00EC77BC">
                        <w:rPr>
                          <w:rFonts w:ascii="微軟正黑體" w:eastAsia="微軟正黑體" w:hAnsi="微軟正黑體" w:hint="eastAsia"/>
                        </w:rPr>
                        <w:t>本：V</w:t>
                      </w:r>
                      <w:r w:rsidRPr="00EC77BC">
                        <w:rPr>
                          <w:rFonts w:ascii="微軟正黑體" w:eastAsia="微軟正黑體" w:hAnsi="微軟正黑體"/>
                        </w:rPr>
                        <w:t xml:space="preserve"> </w:t>
                      </w:r>
                      <w:r w:rsidR="0008704E">
                        <w:rPr>
                          <w:rFonts w:ascii="微軟正黑體" w:eastAsia="微軟正黑體" w:hAnsi="微軟正黑體"/>
                        </w:rPr>
                        <w:t>2.</w:t>
                      </w:r>
                      <w:ins w:id="8" w:author="Annie Chao" w:date="2024-06-17T14:56:00Z" w16du:dateUtc="2024-06-17T06:56:00Z">
                        <w:r w:rsidR="00AC5A57">
                          <w:rPr>
                            <w:rFonts w:ascii="微軟正黑體" w:eastAsia="微軟正黑體" w:hAnsi="微軟正黑體" w:hint="eastAsia"/>
                          </w:rPr>
                          <w:t>1</w:t>
                        </w:r>
                      </w:ins>
                      <w:del w:id="9" w:author="Annie Chao" w:date="2024-06-17T14:56:00Z" w16du:dateUtc="2024-06-17T06:56:00Z">
                        <w:r w:rsidR="0008704E" w:rsidDel="00AC5A57">
                          <w:rPr>
                            <w:rFonts w:ascii="微軟正黑體" w:eastAsia="微軟正黑體" w:hAnsi="微軟正黑體"/>
                          </w:rPr>
                          <w:delText>0</w:delText>
                        </w:r>
                      </w:del>
                    </w:p>
                    <w:p w14:paraId="581FCF76" w14:textId="04AF8F4E" w:rsidR="007A41AF" w:rsidRPr="00EC77BC" w:rsidRDefault="007A41AF" w:rsidP="00EA1E1E">
                      <w:pPr>
                        <w:spacing w:line="360" w:lineRule="exact"/>
                        <w:ind w:left="992" w:hanging="425"/>
                        <w:rPr>
                          <w:rFonts w:ascii="微軟正黑體" w:eastAsia="微軟正黑體" w:hAnsi="微軟正黑體"/>
                        </w:rPr>
                      </w:pPr>
                      <w:r w:rsidRPr="00EC77BC">
                        <w:rPr>
                          <w:rFonts w:ascii="微軟正黑體" w:eastAsia="微軟正黑體" w:hAnsi="微軟正黑體" w:hint="eastAsia"/>
                        </w:rPr>
                        <w:t xml:space="preserve">日 </w:t>
                      </w:r>
                      <w:r w:rsidRPr="00EC77BC">
                        <w:rPr>
                          <w:rFonts w:ascii="微軟正黑體" w:eastAsia="微軟正黑體" w:hAnsi="微軟正黑體"/>
                        </w:rPr>
                        <w:t xml:space="preserve">   </w:t>
                      </w:r>
                      <w:r w:rsidRPr="00EC77BC">
                        <w:rPr>
                          <w:rFonts w:ascii="微軟正黑體" w:eastAsia="微軟正黑體" w:hAnsi="微軟正黑體" w:hint="eastAsia"/>
                        </w:rPr>
                        <w:t>期：2</w:t>
                      </w:r>
                      <w:r w:rsidRPr="00EC77BC">
                        <w:rPr>
                          <w:rFonts w:ascii="微軟正黑體" w:eastAsia="微軟正黑體" w:hAnsi="微軟正黑體"/>
                        </w:rPr>
                        <w:t>02</w:t>
                      </w:r>
                      <w:ins w:id="10" w:author="Annie Chao" w:date="2024-06-17T14:56:00Z" w16du:dateUtc="2024-06-17T06:56:00Z">
                        <w:r w:rsidR="00AC5A57">
                          <w:rPr>
                            <w:rFonts w:ascii="微軟正黑體" w:eastAsia="微軟正黑體" w:hAnsi="微軟正黑體" w:hint="eastAsia"/>
                          </w:rPr>
                          <w:t>4</w:t>
                        </w:r>
                      </w:ins>
                      <w:del w:id="11" w:author="Annie Chao" w:date="2024-06-17T14:56:00Z" w16du:dateUtc="2024-06-17T06:56:00Z">
                        <w:r w:rsidR="00A93FF5" w:rsidDel="00AC5A57">
                          <w:rPr>
                            <w:rFonts w:ascii="微軟正黑體" w:eastAsia="微軟正黑體" w:hAnsi="微軟正黑體"/>
                          </w:rPr>
                          <w:delText>3</w:delText>
                        </w:r>
                      </w:del>
                      <w:r w:rsidRPr="00EC77BC">
                        <w:rPr>
                          <w:rFonts w:ascii="微軟正黑體" w:eastAsia="微軟正黑體" w:hAnsi="微軟正黑體"/>
                        </w:rPr>
                        <w:t>/</w:t>
                      </w:r>
                      <w:ins w:id="12" w:author="Annie Chao" w:date="2024-06-17T14:56:00Z" w16du:dateUtc="2024-06-17T06:56:00Z">
                        <w:r w:rsidR="00AC5A57">
                          <w:rPr>
                            <w:rFonts w:ascii="微軟正黑體" w:eastAsia="微軟正黑體" w:hAnsi="微軟正黑體" w:hint="eastAsia"/>
                          </w:rPr>
                          <w:t>0</w:t>
                        </w:r>
                      </w:ins>
                      <w:r w:rsidR="00201845">
                        <w:rPr>
                          <w:rFonts w:ascii="微軟正黑體" w:eastAsia="微軟正黑體" w:hAnsi="微軟正黑體" w:hint="eastAsia"/>
                        </w:rPr>
                        <w:t>7</w:t>
                      </w:r>
                      <w:del w:id="13" w:author="Annie Chao" w:date="2024-06-17T14:56:00Z" w16du:dateUtc="2024-06-17T06:56:00Z">
                        <w:r w:rsidR="00546234" w:rsidDel="00AC5A57">
                          <w:rPr>
                            <w:rFonts w:ascii="微軟正黑體" w:eastAsia="微軟正黑體" w:hAnsi="微軟正黑體"/>
                          </w:rPr>
                          <w:delText>1</w:delText>
                        </w:r>
                        <w:r w:rsidR="00762852" w:rsidDel="00AC5A57">
                          <w:rPr>
                            <w:rFonts w:ascii="微軟正黑體" w:eastAsia="微軟正黑體" w:hAnsi="微軟正黑體"/>
                          </w:rPr>
                          <w:delText>2</w:delText>
                        </w:r>
                      </w:del>
                      <w:r w:rsidR="00936C98">
                        <w:rPr>
                          <w:rFonts w:ascii="微軟正黑體" w:eastAsia="微軟正黑體" w:hAnsi="微軟正黑體"/>
                        </w:rPr>
                        <w:t>/</w:t>
                      </w:r>
                      <w:ins w:id="14" w:author="Annie Chao" w:date="2024-06-17T14:56:00Z" w16du:dateUtc="2024-06-17T06:56:00Z">
                        <w:r w:rsidR="00AC5A57">
                          <w:rPr>
                            <w:rFonts w:ascii="微軟正黑體" w:eastAsia="微軟正黑體" w:hAnsi="微軟正黑體" w:hint="eastAsia"/>
                          </w:rPr>
                          <w:t>1</w:t>
                        </w:r>
                      </w:ins>
                      <w:r w:rsidR="00201845">
                        <w:rPr>
                          <w:rFonts w:ascii="微軟正黑體" w:eastAsia="微軟正黑體" w:hAnsi="微軟正黑體" w:hint="eastAsia"/>
                        </w:rPr>
                        <w:t>0</w:t>
                      </w:r>
                      <w:del w:id="15" w:author="Annie Chao" w:date="2024-06-17T14:56:00Z" w16du:dateUtc="2024-06-17T06:56:00Z">
                        <w:r w:rsidR="00731EA7" w:rsidDel="00AC5A57">
                          <w:rPr>
                            <w:rFonts w:ascii="微軟正黑體" w:eastAsia="微軟正黑體" w:hAnsi="微軟正黑體"/>
                          </w:rPr>
                          <w:delText>26</w:delText>
                        </w:r>
                      </w:del>
                    </w:p>
                    <w:p w14:paraId="5766CE70" w14:textId="77777777" w:rsidR="007A41AF" w:rsidRPr="00EC77BC" w:rsidRDefault="007A41AF" w:rsidP="007A41AF">
                      <w:pPr>
                        <w:rPr>
                          <w:rFonts w:ascii="微軟正黑體" w:eastAsia="微軟正黑體" w:hAnsi="微軟正黑體"/>
                          <w:sz w:val="32"/>
                          <w:szCs w:val="32"/>
                        </w:rPr>
                      </w:pPr>
                    </w:p>
                  </w:txbxContent>
                </v:textbox>
                <w10:wrap anchorx="margin"/>
              </v:rect>
            </w:pict>
          </mc:Fallback>
        </mc:AlternateContent>
      </w:r>
      <w:r w:rsidR="006A79A6" w:rsidRPr="00AF3413">
        <w:rPr>
          <w:rFonts w:eastAsia="微軟正黑體" w:cstheme="minorHAnsi"/>
          <w:noProof/>
          <w:sz w:val="20"/>
          <w:szCs w:val="20"/>
        </w:rPr>
        <mc:AlternateContent>
          <mc:Choice Requires="wps">
            <w:drawing>
              <wp:anchor distT="0" distB="0" distL="114300" distR="114300" simplePos="0" relativeHeight="251643391" behindDoc="0" locked="0" layoutInCell="1" allowOverlap="1" wp14:anchorId="7DBAA933" wp14:editId="0E79BD4A">
                <wp:simplePos x="0" y="0"/>
                <wp:positionH relativeFrom="page">
                  <wp:posOffset>12700</wp:posOffset>
                </wp:positionH>
                <wp:positionV relativeFrom="page">
                  <wp:posOffset>3924300</wp:posOffset>
                </wp:positionV>
                <wp:extent cx="7531100" cy="6723380"/>
                <wp:effectExtent l="0" t="0" r="12700" b="20320"/>
                <wp:wrapNone/>
                <wp:docPr id="14" name="矩形: 剪去對角角落 8"/>
                <wp:cNvGraphicFramePr/>
                <a:graphic xmlns:a="http://schemas.openxmlformats.org/drawingml/2006/main">
                  <a:graphicData uri="http://schemas.microsoft.com/office/word/2010/wordprocessingShape">
                    <wps:wsp>
                      <wps:cNvSpPr/>
                      <wps:spPr bwMode="auto">
                        <a:xfrm>
                          <a:off x="0" y="0"/>
                          <a:ext cx="7531100" cy="6723380"/>
                        </a:xfrm>
                        <a:prstGeom prst="snip2DiagRect">
                          <a:avLst>
                            <a:gd name="adj1" fmla="val 36079"/>
                            <a:gd name="adj2" fmla="val 42250"/>
                          </a:avLst>
                        </a:prstGeom>
                        <a:blipFill dpi="0" rotWithShape="1">
                          <a:blip r:embed="rId11">
                            <a:duotone>
                              <a:schemeClr val="accent1">
                                <a:shade val="45000"/>
                                <a:satMod val="135000"/>
                              </a:schemeClr>
                              <a:prstClr val="white"/>
                            </a:duotone>
                            <a:alphaModFix amt="40000"/>
                            <a:extLst>
                              <a:ext uri="{BEBA8EAE-BF5A-486C-A8C5-ECC9F3942E4B}">
                                <a14:imgProps xmlns:a14="http://schemas.microsoft.com/office/drawing/2010/main">
                                  <a14:imgLayer r:embed="rId12">
                                    <a14:imgEffect>
                                      <a14:brightnessContrast bright="6000"/>
                                    </a14:imgEffect>
                                  </a14:imgLayer>
                                </a14:imgProps>
                              </a:ext>
                            </a:extLst>
                          </a:blip>
                          <a:srcRect/>
                          <a:stretch>
                            <a:fillRect/>
                          </a:stretch>
                        </a:blipFill>
                        <a:ln w="19050">
                          <a:solidFill>
                            <a:schemeClr val="bg1"/>
                          </a:solidFill>
                          <a:headEnd type="none" w="med" len="med"/>
                          <a:tailEnd type="none" w="med" len="med"/>
                        </a:ln>
                        <a:effectLst/>
                      </wps:spPr>
                      <wps:style>
                        <a:lnRef idx="2">
                          <a:schemeClr val="accent6"/>
                        </a:lnRef>
                        <a:fillRef idx="1">
                          <a:schemeClr val="lt1"/>
                        </a:fillRef>
                        <a:effectRef idx="0">
                          <a:schemeClr val="accent6"/>
                        </a:effectRef>
                        <a:fontRef idx="minor">
                          <a:schemeClr val="dk1"/>
                        </a:fontRef>
                      </wps:style>
                      <wps:bodyPr vert="horz" wrap="square" lIns="36000" tIns="36000" rIns="36000" bIns="36000" numCol="1" rtlCol="0" anchor="t" anchorCtr="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A48C17" id="矩形: 剪去對角角落 8" o:spid="_x0000_s1026" style="position:absolute;margin-left:1pt;margin-top:309pt;width:593pt;height:529.4pt;z-index:2516433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7531100,672338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" path="m2425728,l4690472,,7531100,2840628r,1457024l5105372,6723380r-2264744,l,3882752,,2425728,2425728,xe" strokecolor="white [3212]" strokeweight="1.5pt">
                <v:fill r:id="rId13" o:title="" opacity="26214f" recolor="t" rotate="t" type="frame"/>
                <v:stroke joinstyle="miter"/>
                <v:imagedata recolortarget="#1c3259 [1444]"/>
                <v:path arrowok="t" o:connecttype="custom" o:connectlocs="2425728,0;4690472,0;7531100,2840628;7531100,4297652;5105372,6723380;2840628,6723380;0,3882752;0,2425728;2425728,0" o:connectangles="0,0,0,0,0,0,0,0,0"/>
                <w10:wrap anchorx="page" anchory="page"/>
              </v:shape>
            </w:pict>
          </mc:Fallback>
        </mc:AlternateContent>
      </w:r>
      <w:r w:rsidR="006A79A6" w:rsidRPr="00AF3413">
        <w:rPr>
          <w:rFonts w:eastAsia="微軟正黑體" w:cstheme="minorHAnsi"/>
          <w:sz w:val="22"/>
        </w:rPr>
        <w:br w:type="page"/>
      </w:r>
      <w:bookmarkStart w:id="8" w:name="_Toc107392707"/>
      <w:bookmarkStart w:id="9" w:name="_Toc107392708"/>
      <w:r w:rsidR="00FC7D61" w:rsidRPr="00AF3413">
        <w:rPr>
          <w:rFonts w:eastAsia="微軟正黑體" w:cstheme="minorHAnsi"/>
        </w:rPr>
        <w:lastRenderedPageBreak/>
        <w:t>文</w:t>
      </w:r>
      <w:r w:rsidR="00FC7D61" w:rsidRPr="00AF3413">
        <w:rPr>
          <w:rFonts w:eastAsia="微軟正黑體" w:cstheme="minorHAnsi"/>
          <w:szCs w:val="24"/>
        </w:rPr>
        <w:t>件資訊</w:t>
      </w:r>
    </w:p>
    <w:tbl>
      <w:tblPr>
        <w:tblW w:w="8820" w:type="dxa"/>
        <w:tblInd w:w="108" w:type="dxa"/>
        <w:tblLayout w:type="fixed"/>
        <w:tblLook w:val="0000" w:firstRow="0" w:lastRow="0" w:firstColumn="0" w:lastColumn="0" w:noHBand="0" w:noVBand="0"/>
      </w:tblPr>
      <w:tblGrid>
        <w:gridCol w:w="2835"/>
        <w:gridCol w:w="5985"/>
      </w:tblGrid>
      <w:tr w:rsidR="00FC7D61" w:rsidRPr="00AF3413" w14:paraId="24A9CD46" w14:textId="77777777"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14:paraId="47BE0B2B" w14:textId="338F089E" w:rsidR="00FC7D61" w:rsidRPr="00AF3413" w:rsidRDefault="00FC7D61" w:rsidP="00FC7D61">
            <w:pPr>
              <w:spacing w:line="0" w:lineRule="atLeast"/>
              <w:ind w:left="567" w:firstLine="0"/>
              <w:rPr>
                <w:rFonts w:eastAsia="微軟正黑體" w:cstheme="minorHAnsi"/>
                <w:b/>
                <w:bCs/>
                <w:szCs w:val="24"/>
              </w:rPr>
            </w:pPr>
            <w:r w:rsidRPr="00AF3413">
              <w:rPr>
                <w:rFonts w:eastAsia="微軟正黑體" w:cstheme="minorHAnsi"/>
                <w:b/>
                <w:bCs/>
                <w:szCs w:val="24"/>
              </w:rPr>
              <w:t>文件標題</w:t>
            </w:r>
          </w:p>
        </w:tc>
        <w:tc>
          <w:tcPr>
            <w:tcW w:w="5985" w:type="dxa"/>
            <w:tcBorders>
              <w:top w:val="single" w:sz="6" w:space="0" w:color="auto"/>
              <w:left w:val="single" w:sz="6" w:space="0" w:color="auto"/>
              <w:bottom w:val="single" w:sz="6" w:space="0" w:color="auto"/>
              <w:right w:val="single" w:sz="6" w:space="0" w:color="auto"/>
            </w:tcBorders>
            <w:vAlign w:val="center"/>
          </w:tcPr>
          <w:p w14:paraId="60BF443D" w14:textId="1089EFD6" w:rsidR="00FC7D61" w:rsidRPr="00AF3413" w:rsidRDefault="00FC7D61" w:rsidP="00EC77BC">
            <w:pPr>
              <w:spacing w:line="0" w:lineRule="atLeast"/>
              <w:ind w:left="0" w:firstLine="0"/>
              <w:jc w:val="both"/>
              <w:rPr>
                <w:rFonts w:eastAsia="微軟正黑體" w:cstheme="minorHAnsi"/>
                <w:color w:val="000000"/>
                <w:szCs w:val="24"/>
              </w:rPr>
            </w:pPr>
            <w:r w:rsidRPr="00AF3413">
              <w:rPr>
                <w:rFonts w:eastAsia="微軟正黑體" w:cstheme="minorHAnsi"/>
                <w:szCs w:val="24"/>
              </w:rPr>
              <w:t>新核心系統建置專案</w:t>
            </w:r>
            <w:r w:rsidRPr="00AF3413">
              <w:rPr>
                <w:rFonts w:eastAsia="微軟正黑體" w:cstheme="minorHAnsi"/>
                <w:szCs w:val="24"/>
              </w:rPr>
              <w:t>-</w:t>
            </w:r>
            <w:r w:rsidRPr="00AF3413">
              <w:rPr>
                <w:rFonts w:eastAsia="微軟正黑體" w:cstheme="minorHAnsi"/>
                <w:color w:val="000000"/>
                <w:szCs w:val="24"/>
              </w:rPr>
              <w:t>需求功能規格書</w:t>
            </w:r>
            <w:r w:rsidR="00BF6528" w:rsidRPr="00AF3413">
              <w:rPr>
                <w:rFonts w:eastAsia="微軟正黑體" w:cstheme="minorHAnsi"/>
                <w:szCs w:val="24"/>
              </w:rPr>
              <w:t>-</w:t>
            </w:r>
            <w:r w:rsidR="003740FC" w:rsidRPr="00AF3413">
              <w:rPr>
                <w:rFonts w:eastAsia="微軟正黑體" w:cstheme="minorHAnsi"/>
                <w:szCs w:val="24"/>
              </w:rPr>
              <w:t>存款中台</w:t>
            </w:r>
          </w:p>
        </w:tc>
      </w:tr>
      <w:tr w:rsidR="00FC7D61" w:rsidRPr="00AF3413" w14:paraId="070FBF69" w14:textId="77777777"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14:paraId="2134CC99" w14:textId="77777777" w:rsidR="00FC7D61" w:rsidRPr="00AF3413" w:rsidRDefault="00FC7D61" w:rsidP="00FC7D61">
            <w:pPr>
              <w:spacing w:line="0" w:lineRule="atLeast"/>
              <w:ind w:left="567" w:firstLine="0"/>
              <w:rPr>
                <w:rFonts w:eastAsia="微軟正黑體" w:cstheme="minorHAnsi"/>
                <w:b/>
                <w:bCs/>
                <w:szCs w:val="24"/>
              </w:rPr>
            </w:pPr>
            <w:r w:rsidRPr="00AF3413">
              <w:rPr>
                <w:rFonts w:eastAsia="微軟正黑體" w:cstheme="minorHAnsi"/>
                <w:b/>
                <w:bCs/>
                <w:szCs w:val="24"/>
              </w:rPr>
              <w:t>版本號碼</w:t>
            </w:r>
          </w:p>
        </w:tc>
        <w:tc>
          <w:tcPr>
            <w:tcW w:w="5985" w:type="dxa"/>
            <w:tcBorders>
              <w:top w:val="single" w:sz="6" w:space="0" w:color="auto"/>
              <w:left w:val="single" w:sz="6" w:space="0" w:color="auto"/>
              <w:bottom w:val="single" w:sz="6" w:space="0" w:color="auto"/>
              <w:right w:val="single" w:sz="6" w:space="0" w:color="auto"/>
            </w:tcBorders>
            <w:vAlign w:val="center"/>
          </w:tcPr>
          <w:p w14:paraId="0199DF14" w14:textId="21F8AE5B" w:rsidR="00FC7D61" w:rsidRPr="00AF3413" w:rsidRDefault="00FC7D61" w:rsidP="00EC77BC">
            <w:pPr>
              <w:spacing w:line="0" w:lineRule="atLeast"/>
              <w:ind w:left="0" w:firstLine="0"/>
              <w:jc w:val="both"/>
              <w:rPr>
                <w:rFonts w:eastAsia="微軟正黑體" w:cstheme="minorHAnsi"/>
                <w:color w:val="0033CC"/>
                <w:szCs w:val="24"/>
              </w:rPr>
            </w:pPr>
            <w:r w:rsidRPr="00AF3413">
              <w:rPr>
                <w:rFonts w:eastAsia="微軟正黑體" w:cstheme="minorHAnsi"/>
                <w:color w:val="0033CC"/>
                <w:szCs w:val="24"/>
              </w:rPr>
              <w:t>V</w:t>
            </w:r>
            <w:r w:rsidR="00A513B5" w:rsidRPr="00AF3413">
              <w:rPr>
                <w:rFonts w:eastAsia="微軟正黑體" w:cstheme="minorHAnsi"/>
                <w:color w:val="0033CC"/>
                <w:szCs w:val="24"/>
              </w:rPr>
              <w:t>2.</w:t>
            </w:r>
            <w:r w:rsidR="008B080A" w:rsidRPr="00AF3413">
              <w:rPr>
                <w:rFonts w:eastAsia="微軟正黑體" w:cstheme="minorHAnsi"/>
                <w:color w:val="0033CC"/>
                <w:szCs w:val="24"/>
              </w:rPr>
              <w:t>1</w:t>
            </w:r>
          </w:p>
        </w:tc>
      </w:tr>
      <w:tr w:rsidR="00FC7D61" w:rsidRPr="00AF3413" w14:paraId="1E3FDE9F" w14:textId="77777777"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14:paraId="022EDB04" w14:textId="77777777" w:rsidR="00FC7D61" w:rsidRPr="00AF3413" w:rsidRDefault="00FC7D61" w:rsidP="00FC7D61">
            <w:pPr>
              <w:spacing w:line="0" w:lineRule="atLeast"/>
              <w:ind w:left="567" w:firstLine="0"/>
              <w:rPr>
                <w:rFonts w:eastAsia="微軟正黑體" w:cstheme="minorHAnsi"/>
                <w:b/>
                <w:bCs/>
                <w:szCs w:val="24"/>
              </w:rPr>
            </w:pPr>
            <w:r w:rsidRPr="00AF3413">
              <w:rPr>
                <w:rFonts w:eastAsia="微軟正黑體" w:cstheme="minorHAnsi"/>
                <w:b/>
                <w:bCs/>
                <w:szCs w:val="24"/>
              </w:rPr>
              <w:t>版本日期</w:t>
            </w:r>
          </w:p>
        </w:tc>
        <w:tc>
          <w:tcPr>
            <w:tcW w:w="5985" w:type="dxa"/>
            <w:tcBorders>
              <w:top w:val="single" w:sz="6" w:space="0" w:color="auto"/>
              <w:left w:val="single" w:sz="6" w:space="0" w:color="auto"/>
              <w:bottom w:val="single" w:sz="6" w:space="0" w:color="auto"/>
              <w:right w:val="single" w:sz="6" w:space="0" w:color="auto"/>
            </w:tcBorders>
            <w:vAlign w:val="center"/>
          </w:tcPr>
          <w:p w14:paraId="5A94EC73" w14:textId="3C9CE878" w:rsidR="00FC7D61" w:rsidRPr="00AF3413" w:rsidRDefault="00AA320C" w:rsidP="00EC77BC">
            <w:pPr>
              <w:spacing w:line="0" w:lineRule="atLeast"/>
              <w:ind w:left="0" w:firstLine="0"/>
              <w:jc w:val="both"/>
              <w:rPr>
                <w:rFonts w:eastAsia="微軟正黑體" w:cstheme="minorHAnsi"/>
                <w:color w:val="0033CC"/>
                <w:szCs w:val="24"/>
              </w:rPr>
            </w:pPr>
            <w:r w:rsidRPr="00AF3413">
              <w:rPr>
                <w:rFonts w:eastAsia="微軟正黑體" w:cstheme="minorHAnsi"/>
                <w:color w:val="0033CC"/>
                <w:szCs w:val="24"/>
              </w:rPr>
              <w:t>20</w:t>
            </w:r>
            <w:ins w:id="10" w:author="Annie Chao" w:date="2024-06-17T10:43:00Z" w16du:dateUtc="2024-06-17T02:43:00Z">
              <w:r w:rsidR="00D578EB" w:rsidRPr="00AF3413">
                <w:rPr>
                  <w:rFonts w:eastAsia="微軟正黑體" w:cstheme="minorHAnsi"/>
                  <w:color w:val="0033CC"/>
                  <w:szCs w:val="24"/>
                </w:rPr>
                <w:t>24</w:t>
              </w:r>
            </w:ins>
            <w:del w:id="11" w:author="Annie Chao" w:date="2024-06-17T10:43:00Z" w16du:dateUtc="2024-06-17T02:43:00Z">
              <w:r w:rsidRPr="00AF3413" w:rsidDel="00D578EB">
                <w:rPr>
                  <w:rFonts w:eastAsia="微軟正黑體" w:cstheme="minorHAnsi"/>
                  <w:color w:val="0033CC"/>
                  <w:szCs w:val="24"/>
                </w:rPr>
                <w:delText>23</w:delText>
              </w:r>
            </w:del>
            <w:r w:rsidRPr="00AF3413">
              <w:rPr>
                <w:rFonts w:eastAsia="微軟正黑體" w:cstheme="minorHAnsi"/>
                <w:color w:val="0033CC"/>
                <w:szCs w:val="24"/>
              </w:rPr>
              <w:t>/</w:t>
            </w:r>
            <w:ins w:id="12" w:author="Annie Chao" w:date="2024-06-17T10:43:00Z" w16du:dateUtc="2024-06-17T02:43:00Z">
              <w:r w:rsidR="00D578EB" w:rsidRPr="00AF3413">
                <w:rPr>
                  <w:rFonts w:eastAsia="微軟正黑體" w:cstheme="minorHAnsi"/>
                  <w:color w:val="0033CC"/>
                  <w:szCs w:val="24"/>
                </w:rPr>
                <w:t>06</w:t>
              </w:r>
            </w:ins>
            <w:del w:id="13" w:author="Annie Chao" w:date="2024-06-17T10:43:00Z" w16du:dateUtc="2024-06-17T02:43:00Z">
              <w:r w:rsidR="00546234" w:rsidRPr="00AF3413" w:rsidDel="00D578EB">
                <w:rPr>
                  <w:rFonts w:eastAsia="微軟正黑體" w:cstheme="minorHAnsi"/>
                  <w:color w:val="0033CC"/>
                  <w:szCs w:val="24"/>
                </w:rPr>
                <w:delText>1</w:delText>
              </w:r>
              <w:r w:rsidR="00A513B5" w:rsidRPr="00AF3413" w:rsidDel="00D578EB">
                <w:rPr>
                  <w:rFonts w:eastAsia="微軟正黑體" w:cstheme="minorHAnsi"/>
                  <w:color w:val="0033CC"/>
                  <w:szCs w:val="24"/>
                </w:rPr>
                <w:delText>2</w:delText>
              </w:r>
            </w:del>
            <w:r w:rsidRPr="00AF3413">
              <w:rPr>
                <w:rFonts w:eastAsia="微軟正黑體" w:cstheme="minorHAnsi"/>
                <w:color w:val="0033CC"/>
                <w:szCs w:val="24"/>
              </w:rPr>
              <w:t>/</w:t>
            </w:r>
            <w:ins w:id="14" w:author="Annie Chao" w:date="2024-06-17T10:43:00Z" w16du:dateUtc="2024-06-17T02:43:00Z">
              <w:r w:rsidR="00D578EB" w:rsidRPr="00AF3413">
                <w:rPr>
                  <w:rFonts w:eastAsia="微軟正黑體" w:cstheme="minorHAnsi"/>
                  <w:color w:val="0033CC"/>
                  <w:szCs w:val="24"/>
                </w:rPr>
                <w:t>17</w:t>
              </w:r>
            </w:ins>
            <w:del w:id="15" w:author="Annie Chao" w:date="2024-06-17T10:43:00Z" w16du:dateUtc="2024-06-17T02:43:00Z">
              <w:r w:rsidR="00A63F0A" w:rsidRPr="00AF3413" w:rsidDel="00D578EB">
                <w:rPr>
                  <w:rFonts w:eastAsia="微軟正黑體" w:cstheme="minorHAnsi"/>
                  <w:color w:val="0033CC"/>
                  <w:szCs w:val="24"/>
                </w:rPr>
                <w:delText>26</w:delText>
              </w:r>
            </w:del>
          </w:p>
        </w:tc>
      </w:tr>
      <w:tr w:rsidR="00FC7D61" w:rsidRPr="00AF3413" w14:paraId="79EFE65A" w14:textId="77777777"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14:paraId="134C3C9A" w14:textId="77777777" w:rsidR="00FC7D61" w:rsidRPr="00AF3413" w:rsidRDefault="00FC7D61" w:rsidP="00FC7D61">
            <w:pPr>
              <w:spacing w:line="0" w:lineRule="atLeast"/>
              <w:ind w:left="567" w:firstLine="0"/>
              <w:rPr>
                <w:rFonts w:eastAsia="微軟正黑體" w:cstheme="minorHAnsi"/>
                <w:b/>
                <w:bCs/>
                <w:szCs w:val="24"/>
              </w:rPr>
            </w:pPr>
            <w:r w:rsidRPr="00AF3413">
              <w:rPr>
                <w:rFonts w:eastAsia="微軟正黑體" w:cstheme="minorHAnsi"/>
                <w:b/>
                <w:bCs/>
                <w:szCs w:val="24"/>
              </w:rPr>
              <w:t>存放目錄</w:t>
            </w:r>
          </w:p>
        </w:tc>
        <w:tc>
          <w:tcPr>
            <w:tcW w:w="5985" w:type="dxa"/>
            <w:tcBorders>
              <w:top w:val="single" w:sz="6" w:space="0" w:color="auto"/>
              <w:left w:val="single" w:sz="6" w:space="0" w:color="auto"/>
              <w:bottom w:val="single" w:sz="6" w:space="0" w:color="auto"/>
              <w:right w:val="single" w:sz="6" w:space="0" w:color="auto"/>
            </w:tcBorders>
            <w:vAlign w:val="center"/>
          </w:tcPr>
          <w:p w14:paraId="6EBD9451" w14:textId="77777777" w:rsidR="00FC7D61" w:rsidRPr="00AF3413" w:rsidRDefault="00FC7D61" w:rsidP="00EC77BC">
            <w:pPr>
              <w:spacing w:line="0" w:lineRule="atLeast"/>
              <w:ind w:left="0" w:firstLine="0"/>
              <w:jc w:val="both"/>
              <w:rPr>
                <w:rFonts w:eastAsia="微軟正黑體" w:cstheme="minorHAnsi"/>
                <w:szCs w:val="24"/>
              </w:rPr>
            </w:pPr>
            <w:r w:rsidRPr="00AF3413">
              <w:rPr>
                <w:rFonts w:eastAsia="微軟正黑體" w:cstheme="minorHAnsi"/>
                <w:szCs w:val="24"/>
              </w:rPr>
              <w:t>依</w:t>
            </w:r>
            <w:r w:rsidRPr="00AF3413">
              <w:rPr>
                <w:rFonts w:eastAsia="微軟正黑體" w:cstheme="minorHAnsi"/>
                <w:szCs w:val="24"/>
              </w:rPr>
              <w:t>PMO</w:t>
            </w:r>
            <w:r w:rsidRPr="00AF3413">
              <w:rPr>
                <w:rFonts w:eastAsia="微軟正黑體" w:cstheme="minorHAnsi"/>
                <w:szCs w:val="24"/>
              </w:rPr>
              <w:t>規範辦理</w:t>
            </w:r>
          </w:p>
        </w:tc>
      </w:tr>
      <w:tr w:rsidR="00FC7D61" w:rsidRPr="00AF3413" w14:paraId="3F03E9F3" w14:textId="77777777" w:rsidTr="002D5BB3">
        <w:trPr>
          <w:cantSplit/>
          <w:trHeight w:val="375"/>
        </w:trPr>
        <w:tc>
          <w:tcPr>
            <w:tcW w:w="2835" w:type="dxa"/>
            <w:tcBorders>
              <w:top w:val="single" w:sz="6" w:space="0" w:color="auto"/>
              <w:left w:val="single" w:sz="6" w:space="0" w:color="auto"/>
              <w:bottom w:val="single" w:sz="6" w:space="0" w:color="auto"/>
              <w:right w:val="single" w:sz="6" w:space="0" w:color="auto"/>
            </w:tcBorders>
            <w:shd w:val="clear" w:color="auto" w:fill="E7E6E6" w:themeFill="background2"/>
            <w:vAlign w:val="center"/>
          </w:tcPr>
          <w:p w14:paraId="0364FF83" w14:textId="77777777" w:rsidR="00FC7D61" w:rsidRPr="00AF3413" w:rsidRDefault="00FC7D61" w:rsidP="00FC7D61">
            <w:pPr>
              <w:spacing w:line="0" w:lineRule="atLeast"/>
              <w:ind w:left="567" w:firstLine="0"/>
              <w:rPr>
                <w:rFonts w:eastAsia="微軟正黑體" w:cstheme="minorHAnsi"/>
                <w:b/>
                <w:bCs/>
                <w:szCs w:val="24"/>
              </w:rPr>
            </w:pPr>
            <w:r w:rsidRPr="00AF3413">
              <w:rPr>
                <w:rFonts w:eastAsia="微軟正黑體" w:cstheme="minorHAnsi"/>
                <w:b/>
                <w:bCs/>
                <w:szCs w:val="24"/>
              </w:rPr>
              <w:t>作者</w:t>
            </w:r>
          </w:p>
        </w:tc>
        <w:tc>
          <w:tcPr>
            <w:tcW w:w="5985" w:type="dxa"/>
            <w:tcBorders>
              <w:top w:val="single" w:sz="6" w:space="0" w:color="auto"/>
              <w:left w:val="single" w:sz="6" w:space="0" w:color="auto"/>
              <w:bottom w:val="single" w:sz="6" w:space="0" w:color="auto"/>
              <w:right w:val="single" w:sz="6" w:space="0" w:color="auto"/>
            </w:tcBorders>
            <w:vAlign w:val="center"/>
          </w:tcPr>
          <w:p w14:paraId="54AAFEF5" w14:textId="50F16947" w:rsidR="00FC7D61" w:rsidRPr="00AF3413" w:rsidRDefault="00AA320C" w:rsidP="00EC77BC">
            <w:pPr>
              <w:spacing w:line="0" w:lineRule="atLeast"/>
              <w:ind w:left="0" w:firstLine="0"/>
              <w:jc w:val="both"/>
              <w:rPr>
                <w:rFonts w:eastAsia="微軟正黑體" w:cstheme="minorHAnsi"/>
                <w:color w:val="0000FF"/>
                <w:szCs w:val="24"/>
              </w:rPr>
            </w:pPr>
            <w:r w:rsidRPr="00AF3413">
              <w:rPr>
                <w:rFonts w:eastAsia="微軟正黑體" w:cstheme="minorHAnsi"/>
                <w:color w:val="0000FF"/>
                <w:szCs w:val="24"/>
              </w:rPr>
              <w:t>&lt;IBM</w:t>
            </w:r>
            <w:r w:rsidRPr="00AF3413">
              <w:rPr>
                <w:rFonts w:eastAsia="微軟正黑體" w:cstheme="minorHAnsi"/>
                <w:color w:val="0000FF"/>
                <w:szCs w:val="24"/>
              </w:rPr>
              <w:t>蔡靜宜</w:t>
            </w:r>
            <w:r w:rsidRPr="00AF3413">
              <w:rPr>
                <w:rFonts w:eastAsia="微軟正黑體" w:cstheme="minorHAnsi"/>
                <w:color w:val="0000FF"/>
                <w:szCs w:val="24"/>
              </w:rPr>
              <w:t>&gt;&lt;IBM</w:t>
            </w:r>
            <w:r w:rsidR="00A63F0A" w:rsidRPr="00AF3413">
              <w:rPr>
                <w:rFonts w:eastAsia="微軟正黑體" w:cstheme="minorHAnsi"/>
                <w:color w:val="0000FF"/>
                <w:szCs w:val="24"/>
              </w:rPr>
              <w:t xml:space="preserve"> </w:t>
            </w:r>
            <w:ins w:id="16" w:author="Annie Chao" w:date="2024-06-17T10:43:00Z" w16du:dateUtc="2024-06-17T02:43:00Z">
              <w:r w:rsidR="00D578EB" w:rsidRPr="00AF3413">
                <w:rPr>
                  <w:rFonts w:eastAsia="微軟正黑體" w:cstheme="minorHAnsi"/>
                  <w:color w:val="0000FF"/>
                  <w:szCs w:val="24"/>
                </w:rPr>
                <w:t>趙柔瑄</w:t>
              </w:r>
            </w:ins>
            <w:del w:id="17" w:author="Annie Chao" w:date="2024-06-17T10:43:00Z" w16du:dateUtc="2024-06-17T02:43:00Z">
              <w:r w:rsidR="00A63F0A" w:rsidRPr="00AF3413" w:rsidDel="00D578EB">
                <w:rPr>
                  <w:rFonts w:eastAsia="微軟正黑體" w:cstheme="minorHAnsi"/>
                  <w:color w:val="0000FF"/>
                  <w:szCs w:val="24"/>
                </w:rPr>
                <w:delText>林宏哲</w:delText>
              </w:r>
            </w:del>
            <w:r w:rsidRPr="00AF3413">
              <w:rPr>
                <w:rFonts w:eastAsia="微軟正黑體" w:cstheme="minorHAnsi"/>
                <w:color w:val="0000FF"/>
                <w:szCs w:val="24"/>
              </w:rPr>
              <w:t>&gt;</w:t>
            </w:r>
          </w:p>
        </w:tc>
      </w:tr>
    </w:tbl>
    <w:p w14:paraId="22C93447" w14:textId="102534D5" w:rsidR="00C610C9" w:rsidRPr="00AF3413" w:rsidRDefault="00C610C9" w:rsidP="00036EA9">
      <w:pPr>
        <w:widowControl/>
        <w:spacing w:line="500" w:lineRule="exact"/>
        <w:ind w:left="992" w:firstLine="0"/>
        <w:rPr>
          <w:rFonts w:eastAsia="微軟正黑體" w:cstheme="minorHAnsi"/>
          <w:sz w:val="20"/>
          <w:szCs w:val="20"/>
        </w:rPr>
      </w:pPr>
    </w:p>
    <w:p w14:paraId="29FD3700" w14:textId="7233B19F" w:rsidR="00FC7D61" w:rsidRPr="00AF3413" w:rsidRDefault="00FC7D61" w:rsidP="00036EA9">
      <w:pPr>
        <w:widowControl/>
        <w:spacing w:line="500" w:lineRule="exact"/>
        <w:ind w:left="992" w:firstLine="0"/>
        <w:rPr>
          <w:rFonts w:eastAsia="微軟正黑體" w:cstheme="minorHAnsi"/>
          <w:sz w:val="20"/>
          <w:szCs w:val="20"/>
        </w:rPr>
      </w:pPr>
    </w:p>
    <w:p w14:paraId="44320A8F" w14:textId="3A5C2BCC" w:rsidR="00FC7D61" w:rsidRPr="00AF3413" w:rsidRDefault="00FC7D61" w:rsidP="00036EA9">
      <w:pPr>
        <w:widowControl/>
        <w:spacing w:line="500" w:lineRule="exact"/>
        <w:ind w:left="992" w:firstLine="0"/>
        <w:rPr>
          <w:rFonts w:eastAsia="微軟正黑體" w:cstheme="minorHAnsi"/>
          <w:sz w:val="20"/>
          <w:szCs w:val="20"/>
        </w:rPr>
      </w:pPr>
    </w:p>
    <w:p w14:paraId="7D090E05" w14:textId="07E0DED7" w:rsidR="00FC7D61" w:rsidRPr="00AF3413" w:rsidRDefault="00FC7D61" w:rsidP="00036EA9">
      <w:pPr>
        <w:widowControl/>
        <w:spacing w:line="500" w:lineRule="exact"/>
        <w:ind w:left="992" w:firstLine="0"/>
        <w:rPr>
          <w:rFonts w:eastAsia="微軟正黑體" w:cstheme="minorHAnsi"/>
          <w:sz w:val="20"/>
          <w:szCs w:val="20"/>
        </w:rPr>
      </w:pPr>
    </w:p>
    <w:p w14:paraId="58D1843E" w14:textId="7AC0B77D" w:rsidR="00FC7D61" w:rsidRPr="00AF3413" w:rsidRDefault="00FC7D61" w:rsidP="00036EA9">
      <w:pPr>
        <w:widowControl/>
        <w:spacing w:line="500" w:lineRule="exact"/>
        <w:ind w:left="992" w:firstLine="0"/>
        <w:rPr>
          <w:rFonts w:eastAsia="微軟正黑體" w:cstheme="minorHAnsi"/>
          <w:sz w:val="20"/>
          <w:szCs w:val="20"/>
        </w:rPr>
      </w:pPr>
    </w:p>
    <w:p w14:paraId="4E4C3C88" w14:textId="28D58878" w:rsidR="00FC7D61" w:rsidRPr="00AF3413" w:rsidRDefault="00FC7D61" w:rsidP="00036EA9">
      <w:pPr>
        <w:widowControl/>
        <w:spacing w:line="500" w:lineRule="exact"/>
        <w:ind w:left="992" w:firstLine="0"/>
        <w:rPr>
          <w:rFonts w:eastAsia="微軟正黑體" w:cstheme="minorHAnsi"/>
          <w:sz w:val="20"/>
          <w:szCs w:val="20"/>
        </w:rPr>
      </w:pPr>
    </w:p>
    <w:p w14:paraId="22E12682" w14:textId="61D748B8" w:rsidR="00FC7D61" w:rsidRPr="00AF3413" w:rsidRDefault="00FC7D61" w:rsidP="00036EA9">
      <w:pPr>
        <w:widowControl/>
        <w:spacing w:line="500" w:lineRule="exact"/>
        <w:ind w:left="992" w:firstLine="0"/>
        <w:rPr>
          <w:rFonts w:eastAsia="微軟正黑體" w:cstheme="minorHAnsi"/>
          <w:sz w:val="20"/>
          <w:szCs w:val="20"/>
        </w:rPr>
      </w:pPr>
    </w:p>
    <w:p w14:paraId="1B0DB069" w14:textId="7E22C61D" w:rsidR="00FC7D61" w:rsidRPr="00AF3413" w:rsidRDefault="00FC7D61" w:rsidP="00036EA9">
      <w:pPr>
        <w:widowControl/>
        <w:spacing w:line="500" w:lineRule="exact"/>
        <w:ind w:left="992" w:firstLine="0"/>
        <w:rPr>
          <w:rFonts w:eastAsia="微軟正黑體" w:cstheme="minorHAnsi"/>
          <w:sz w:val="20"/>
          <w:szCs w:val="20"/>
        </w:rPr>
      </w:pPr>
    </w:p>
    <w:p w14:paraId="171740F9" w14:textId="0144F99D" w:rsidR="00FC7D61" w:rsidRPr="00AF3413" w:rsidRDefault="00FC7D61" w:rsidP="00036EA9">
      <w:pPr>
        <w:widowControl/>
        <w:spacing w:line="500" w:lineRule="exact"/>
        <w:ind w:left="992" w:firstLine="0"/>
        <w:rPr>
          <w:rFonts w:eastAsia="微軟正黑體" w:cstheme="minorHAnsi"/>
          <w:sz w:val="20"/>
          <w:szCs w:val="20"/>
        </w:rPr>
      </w:pPr>
    </w:p>
    <w:p w14:paraId="4E28B2CF" w14:textId="05E5964C" w:rsidR="00FC7D61" w:rsidRPr="00AF3413" w:rsidRDefault="00FC7D61" w:rsidP="00036EA9">
      <w:pPr>
        <w:widowControl/>
        <w:spacing w:line="500" w:lineRule="exact"/>
        <w:ind w:left="992" w:firstLine="0"/>
        <w:rPr>
          <w:rFonts w:eastAsia="微軟正黑體" w:cstheme="minorHAnsi"/>
          <w:sz w:val="20"/>
          <w:szCs w:val="20"/>
        </w:rPr>
      </w:pPr>
    </w:p>
    <w:p w14:paraId="53C39B27" w14:textId="39BFB574" w:rsidR="00FC7D61" w:rsidRPr="00AF3413" w:rsidRDefault="00FC7D61" w:rsidP="00036EA9">
      <w:pPr>
        <w:widowControl/>
        <w:spacing w:line="500" w:lineRule="exact"/>
        <w:ind w:left="992" w:firstLine="0"/>
        <w:rPr>
          <w:rFonts w:eastAsia="微軟正黑體" w:cstheme="minorHAnsi"/>
          <w:sz w:val="20"/>
          <w:szCs w:val="20"/>
        </w:rPr>
      </w:pPr>
    </w:p>
    <w:p w14:paraId="0AA1048D" w14:textId="64F2E8FB" w:rsidR="00FC7D61" w:rsidRPr="00AF3413" w:rsidRDefault="00FC7D61" w:rsidP="00036EA9">
      <w:pPr>
        <w:widowControl/>
        <w:spacing w:line="500" w:lineRule="exact"/>
        <w:ind w:left="992" w:firstLine="0"/>
        <w:rPr>
          <w:rFonts w:eastAsia="微軟正黑體" w:cstheme="minorHAnsi"/>
          <w:sz w:val="20"/>
          <w:szCs w:val="20"/>
        </w:rPr>
      </w:pPr>
    </w:p>
    <w:p w14:paraId="55E0CCE2" w14:textId="34E59C3B" w:rsidR="00FC7D61" w:rsidRPr="00AF3413" w:rsidRDefault="00FC7D61" w:rsidP="00036EA9">
      <w:pPr>
        <w:widowControl/>
        <w:spacing w:line="500" w:lineRule="exact"/>
        <w:ind w:left="992" w:firstLine="0"/>
        <w:rPr>
          <w:rFonts w:eastAsia="微軟正黑體" w:cstheme="minorHAnsi"/>
          <w:sz w:val="20"/>
          <w:szCs w:val="20"/>
        </w:rPr>
      </w:pPr>
    </w:p>
    <w:p w14:paraId="67A74FDC" w14:textId="77A6A9AB" w:rsidR="00FC7D61" w:rsidRPr="00AF3413" w:rsidRDefault="00FC7D61" w:rsidP="00036EA9">
      <w:pPr>
        <w:widowControl/>
        <w:spacing w:line="500" w:lineRule="exact"/>
        <w:ind w:left="992" w:firstLine="0"/>
        <w:rPr>
          <w:rFonts w:eastAsia="微軟正黑體" w:cstheme="minorHAnsi"/>
          <w:sz w:val="20"/>
          <w:szCs w:val="20"/>
        </w:rPr>
      </w:pPr>
    </w:p>
    <w:p w14:paraId="4FC807CC" w14:textId="5D7D84E9" w:rsidR="00FC7D61" w:rsidRPr="00AF3413" w:rsidRDefault="00FC7D61" w:rsidP="00036EA9">
      <w:pPr>
        <w:widowControl/>
        <w:spacing w:line="500" w:lineRule="exact"/>
        <w:ind w:left="992" w:firstLine="0"/>
        <w:rPr>
          <w:rFonts w:eastAsia="微軟正黑體" w:cstheme="minorHAnsi"/>
          <w:sz w:val="20"/>
          <w:szCs w:val="20"/>
        </w:rPr>
      </w:pPr>
    </w:p>
    <w:p w14:paraId="3360CFB6" w14:textId="43CED4E1" w:rsidR="00FC7D61" w:rsidRPr="00AF3413" w:rsidRDefault="00FC7D61" w:rsidP="00036EA9">
      <w:pPr>
        <w:widowControl/>
        <w:spacing w:line="500" w:lineRule="exact"/>
        <w:ind w:left="992" w:firstLine="0"/>
        <w:rPr>
          <w:rFonts w:eastAsia="微軟正黑體" w:cstheme="minorHAnsi"/>
          <w:sz w:val="20"/>
          <w:szCs w:val="20"/>
        </w:rPr>
      </w:pPr>
    </w:p>
    <w:p w14:paraId="70C99C51" w14:textId="68C8F9BD" w:rsidR="00FC7D61" w:rsidRPr="00AF3413" w:rsidRDefault="00FC7D61" w:rsidP="00036EA9">
      <w:pPr>
        <w:widowControl/>
        <w:spacing w:line="500" w:lineRule="exact"/>
        <w:ind w:left="992" w:firstLine="0"/>
        <w:rPr>
          <w:rFonts w:eastAsia="微軟正黑體" w:cstheme="minorHAnsi"/>
          <w:sz w:val="20"/>
          <w:szCs w:val="20"/>
        </w:rPr>
      </w:pPr>
    </w:p>
    <w:p w14:paraId="0121BB47" w14:textId="2D0D345A" w:rsidR="00FC7D61" w:rsidRPr="00AF3413" w:rsidRDefault="00FC7D61" w:rsidP="00036EA9">
      <w:pPr>
        <w:widowControl/>
        <w:spacing w:line="500" w:lineRule="exact"/>
        <w:ind w:left="992" w:firstLine="0"/>
        <w:rPr>
          <w:rFonts w:eastAsia="微軟正黑體" w:cstheme="minorHAnsi"/>
          <w:sz w:val="20"/>
          <w:szCs w:val="20"/>
        </w:rPr>
      </w:pPr>
    </w:p>
    <w:p w14:paraId="6E9E1D4F" w14:textId="41A83932" w:rsidR="00FC7D61" w:rsidRPr="00AF3413" w:rsidRDefault="00FC7D61" w:rsidP="00036EA9">
      <w:pPr>
        <w:widowControl/>
        <w:spacing w:line="500" w:lineRule="exact"/>
        <w:ind w:left="992" w:firstLine="0"/>
        <w:rPr>
          <w:rFonts w:eastAsia="微軟正黑體" w:cstheme="minorHAnsi"/>
          <w:sz w:val="20"/>
          <w:szCs w:val="20"/>
        </w:rPr>
      </w:pPr>
    </w:p>
    <w:p w14:paraId="6DA71DA2" w14:textId="1C99D1A3" w:rsidR="00FC7D61" w:rsidRPr="00AF3413" w:rsidRDefault="00FC7D61" w:rsidP="00036EA9">
      <w:pPr>
        <w:widowControl/>
        <w:spacing w:line="500" w:lineRule="exact"/>
        <w:ind w:left="992" w:firstLine="0"/>
        <w:rPr>
          <w:rFonts w:eastAsia="微軟正黑體" w:cstheme="minorHAnsi"/>
          <w:sz w:val="20"/>
          <w:szCs w:val="20"/>
        </w:rPr>
      </w:pPr>
    </w:p>
    <w:p w14:paraId="540C176E" w14:textId="26BF827E" w:rsidR="00FC7D61" w:rsidRPr="00AF3413" w:rsidRDefault="00FC7D61" w:rsidP="00036EA9">
      <w:pPr>
        <w:widowControl/>
        <w:spacing w:line="500" w:lineRule="exact"/>
        <w:ind w:left="992" w:firstLine="0"/>
        <w:rPr>
          <w:rFonts w:eastAsia="微軟正黑體" w:cstheme="minorHAnsi"/>
          <w:sz w:val="20"/>
          <w:szCs w:val="20"/>
        </w:rPr>
      </w:pPr>
    </w:p>
    <w:p w14:paraId="1BFDF10B" w14:textId="4D3D934C" w:rsidR="00FC7D61" w:rsidRPr="00AF3413" w:rsidRDefault="00FC7D61" w:rsidP="00036EA9">
      <w:pPr>
        <w:widowControl/>
        <w:spacing w:line="500" w:lineRule="exact"/>
        <w:ind w:left="992" w:firstLine="0"/>
        <w:rPr>
          <w:rFonts w:eastAsia="微軟正黑體" w:cstheme="minorHAnsi"/>
          <w:sz w:val="20"/>
          <w:szCs w:val="20"/>
        </w:rPr>
      </w:pPr>
    </w:p>
    <w:p w14:paraId="2CDC3A6D" w14:textId="77777777" w:rsidR="00725981" w:rsidRPr="00AF3413" w:rsidRDefault="00725981" w:rsidP="00725981">
      <w:pPr>
        <w:pStyle w:val="SubFooter"/>
        <w:tabs>
          <w:tab w:val="left" w:pos="1800"/>
          <w:tab w:val="left" w:pos="2520"/>
          <w:tab w:val="left" w:pos="3240"/>
          <w:tab w:val="left" w:pos="3960"/>
          <w:tab w:val="left" w:pos="4680"/>
          <w:tab w:val="left" w:pos="5400"/>
          <w:tab w:val="left" w:pos="6120"/>
          <w:tab w:val="left" w:pos="6840"/>
          <w:tab w:val="left" w:pos="7560"/>
          <w:tab w:val="left" w:pos="8280"/>
          <w:tab w:val="right" w:pos="9000"/>
        </w:tabs>
        <w:ind w:left="0" w:firstLine="0"/>
        <w:rPr>
          <w:rFonts w:asciiTheme="minorHAnsi" w:eastAsia="微軟正黑體" w:hAnsiTheme="minorHAnsi" w:cstheme="minorHAnsi"/>
          <w:sz w:val="24"/>
          <w:szCs w:val="24"/>
        </w:rPr>
      </w:pPr>
      <w:r w:rsidRPr="00AF3413">
        <w:rPr>
          <w:rFonts w:asciiTheme="minorHAnsi" w:eastAsia="微軟正黑體" w:hAnsiTheme="minorHAnsi" w:cstheme="minorHAnsi"/>
          <w:sz w:val="24"/>
          <w:szCs w:val="24"/>
          <w:lang w:eastAsia="zh-TW"/>
        </w:rPr>
        <w:lastRenderedPageBreak/>
        <w:t>修訂記錄</w:t>
      </w:r>
    </w:p>
    <w:tbl>
      <w:tblPr>
        <w:tblW w:w="8485" w:type="dxa"/>
        <w:tblInd w:w="43" w:type="dxa"/>
        <w:tblLayout w:type="fixed"/>
        <w:tblCellMar>
          <w:left w:w="43" w:type="dxa"/>
          <w:right w:w="43" w:type="dxa"/>
        </w:tblCellMar>
        <w:tblLook w:val="0000" w:firstRow="0" w:lastRow="0" w:firstColumn="0" w:lastColumn="0" w:noHBand="0" w:noVBand="0"/>
      </w:tblPr>
      <w:tblGrid>
        <w:gridCol w:w="1792"/>
        <w:gridCol w:w="1985"/>
        <w:gridCol w:w="2976"/>
        <w:gridCol w:w="1732"/>
      </w:tblGrid>
      <w:tr w:rsidR="007360DE" w:rsidRPr="00AF3413" w14:paraId="5953864E" w14:textId="77777777" w:rsidTr="00C13018">
        <w:trPr>
          <w:cantSplit/>
          <w:tblHeader/>
        </w:trPr>
        <w:tc>
          <w:tcPr>
            <w:tcW w:w="1792" w:type="dxa"/>
            <w:tcBorders>
              <w:top w:val="single" w:sz="6" w:space="0" w:color="auto"/>
              <w:left w:val="single" w:sz="6" w:space="0" w:color="auto"/>
              <w:bottom w:val="single" w:sz="6" w:space="0" w:color="auto"/>
              <w:right w:val="single" w:sz="6" w:space="0" w:color="auto"/>
            </w:tcBorders>
          </w:tcPr>
          <w:p w14:paraId="1810F7C7" w14:textId="77777777"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b/>
                <w:bCs/>
                <w:szCs w:val="24"/>
              </w:rPr>
              <w:t>日期</w:t>
            </w:r>
          </w:p>
        </w:tc>
        <w:tc>
          <w:tcPr>
            <w:tcW w:w="1985" w:type="dxa"/>
            <w:tcBorders>
              <w:top w:val="single" w:sz="6" w:space="0" w:color="auto"/>
              <w:left w:val="single" w:sz="6" w:space="0" w:color="auto"/>
              <w:bottom w:val="single" w:sz="6" w:space="0" w:color="auto"/>
              <w:right w:val="single" w:sz="6" w:space="0" w:color="auto"/>
            </w:tcBorders>
          </w:tcPr>
          <w:p w14:paraId="5DFE4051" w14:textId="77777777"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b/>
                <w:bCs/>
                <w:szCs w:val="24"/>
              </w:rPr>
              <w:t>描述</w:t>
            </w:r>
          </w:p>
        </w:tc>
        <w:tc>
          <w:tcPr>
            <w:tcW w:w="2976" w:type="dxa"/>
            <w:tcBorders>
              <w:top w:val="single" w:sz="6" w:space="0" w:color="auto"/>
              <w:left w:val="single" w:sz="6" w:space="0" w:color="auto"/>
              <w:bottom w:val="single" w:sz="6" w:space="0" w:color="auto"/>
              <w:right w:val="single" w:sz="6" w:space="0" w:color="auto"/>
            </w:tcBorders>
          </w:tcPr>
          <w:p w14:paraId="7DF65803" w14:textId="77777777"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b/>
                <w:bCs/>
                <w:szCs w:val="24"/>
              </w:rPr>
              <w:t>修訂內容</w:t>
            </w:r>
          </w:p>
        </w:tc>
        <w:tc>
          <w:tcPr>
            <w:tcW w:w="1732" w:type="dxa"/>
            <w:tcBorders>
              <w:top w:val="single" w:sz="6" w:space="0" w:color="auto"/>
              <w:left w:val="single" w:sz="6" w:space="0" w:color="auto"/>
              <w:bottom w:val="single" w:sz="6" w:space="0" w:color="auto"/>
              <w:right w:val="single" w:sz="6" w:space="0" w:color="auto"/>
            </w:tcBorders>
          </w:tcPr>
          <w:p w14:paraId="6E9B5D34" w14:textId="77777777"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b/>
                <w:bCs/>
                <w:szCs w:val="24"/>
              </w:rPr>
              <w:t>版本號</w:t>
            </w:r>
          </w:p>
        </w:tc>
      </w:tr>
      <w:tr w:rsidR="007360DE" w:rsidRPr="00AF3413" w14:paraId="0A7B4398"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74544642" w14:textId="09F58FE6"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szCs w:val="24"/>
              </w:rPr>
              <w:t>202</w:t>
            </w:r>
            <w:r w:rsidR="00A93FF5" w:rsidRPr="00AF3413">
              <w:rPr>
                <w:rFonts w:eastAsia="微軟正黑體" w:cstheme="minorHAnsi"/>
                <w:szCs w:val="24"/>
              </w:rPr>
              <w:t>3</w:t>
            </w:r>
            <w:r w:rsidRPr="00AF3413">
              <w:rPr>
                <w:rFonts w:eastAsia="微軟正黑體" w:cstheme="minorHAnsi"/>
                <w:szCs w:val="24"/>
              </w:rPr>
              <w:t>-</w:t>
            </w:r>
            <w:r w:rsidR="00A93FF5" w:rsidRPr="00AF3413">
              <w:rPr>
                <w:rFonts w:eastAsia="微軟正黑體" w:cstheme="minorHAnsi"/>
                <w:szCs w:val="24"/>
              </w:rPr>
              <w:t>0</w:t>
            </w:r>
            <w:r w:rsidR="00E92A75" w:rsidRPr="00AF3413">
              <w:rPr>
                <w:rFonts w:eastAsia="微軟正黑體" w:cstheme="minorHAnsi"/>
                <w:szCs w:val="24"/>
              </w:rPr>
              <w:t>8</w:t>
            </w:r>
            <w:r w:rsidR="00936C98" w:rsidRPr="00AF3413">
              <w:rPr>
                <w:rFonts w:eastAsia="微軟正黑體" w:cstheme="minorHAnsi"/>
                <w:szCs w:val="24"/>
              </w:rPr>
              <w:t>-</w:t>
            </w:r>
            <w:r w:rsidR="00E46F58" w:rsidRPr="00AF3413">
              <w:rPr>
                <w:rFonts w:eastAsia="微軟正黑體" w:cstheme="minorHAnsi"/>
                <w:szCs w:val="24"/>
              </w:rPr>
              <w:t>1</w:t>
            </w:r>
            <w:r w:rsidR="00E92A75" w:rsidRPr="00AF3413">
              <w:rPr>
                <w:rFonts w:eastAsia="微軟正黑體" w:cstheme="minorHAnsi"/>
                <w:szCs w:val="24"/>
              </w:rPr>
              <w:t>8</w:t>
            </w:r>
          </w:p>
        </w:tc>
        <w:tc>
          <w:tcPr>
            <w:tcW w:w="1985" w:type="dxa"/>
            <w:tcBorders>
              <w:top w:val="single" w:sz="6" w:space="0" w:color="auto"/>
              <w:left w:val="single" w:sz="6" w:space="0" w:color="auto"/>
              <w:bottom w:val="single" w:sz="6" w:space="0" w:color="auto"/>
              <w:right w:val="single" w:sz="6" w:space="0" w:color="auto"/>
            </w:tcBorders>
          </w:tcPr>
          <w:p w14:paraId="60184FB4" w14:textId="6AEF5311" w:rsidR="007360DE" w:rsidRPr="00AF3413" w:rsidRDefault="00936C98" w:rsidP="007360DE">
            <w:pPr>
              <w:widowControl/>
              <w:spacing w:line="500" w:lineRule="exact"/>
              <w:ind w:left="0" w:firstLine="0"/>
              <w:rPr>
                <w:rFonts w:eastAsia="微軟正黑體" w:cstheme="minorHAnsi"/>
                <w:szCs w:val="24"/>
              </w:rPr>
            </w:pPr>
            <w:r w:rsidRPr="00AF3413">
              <w:rPr>
                <w:rFonts w:eastAsia="微軟正黑體" w:cstheme="minorHAnsi"/>
                <w:szCs w:val="24"/>
              </w:rPr>
              <w:t>第一版</w:t>
            </w:r>
          </w:p>
        </w:tc>
        <w:tc>
          <w:tcPr>
            <w:tcW w:w="2976" w:type="dxa"/>
            <w:tcBorders>
              <w:top w:val="single" w:sz="6" w:space="0" w:color="auto"/>
              <w:left w:val="single" w:sz="6" w:space="0" w:color="auto"/>
              <w:bottom w:val="single" w:sz="6" w:space="0" w:color="auto"/>
              <w:right w:val="single" w:sz="6" w:space="0" w:color="auto"/>
            </w:tcBorders>
          </w:tcPr>
          <w:p w14:paraId="1FB6A4CD" w14:textId="7813F5EC" w:rsidR="007360DE" w:rsidRPr="00AF3413" w:rsidRDefault="00936C98" w:rsidP="007360DE">
            <w:pPr>
              <w:widowControl/>
              <w:spacing w:line="500" w:lineRule="exact"/>
              <w:ind w:left="0" w:firstLine="0"/>
              <w:rPr>
                <w:rFonts w:eastAsia="微軟正黑體" w:cstheme="minorHAnsi"/>
                <w:szCs w:val="24"/>
              </w:rPr>
            </w:pPr>
            <w:r w:rsidRPr="00AF3413">
              <w:rPr>
                <w:rFonts w:eastAsia="微軟正黑體" w:cstheme="minorHAnsi"/>
                <w:szCs w:val="24"/>
              </w:rPr>
              <w:t>全文</w:t>
            </w:r>
          </w:p>
        </w:tc>
        <w:tc>
          <w:tcPr>
            <w:tcW w:w="1732" w:type="dxa"/>
            <w:tcBorders>
              <w:top w:val="single" w:sz="6" w:space="0" w:color="auto"/>
              <w:left w:val="single" w:sz="6" w:space="0" w:color="auto"/>
              <w:bottom w:val="single" w:sz="6" w:space="0" w:color="auto"/>
              <w:right w:val="single" w:sz="6" w:space="0" w:color="auto"/>
            </w:tcBorders>
          </w:tcPr>
          <w:p w14:paraId="3CDD2257" w14:textId="5E61FDD8" w:rsidR="007360DE" w:rsidRPr="00AF3413" w:rsidRDefault="007360DE"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V </w:t>
            </w:r>
            <w:r w:rsidR="00A02CF0" w:rsidRPr="00AF3413">
              <w:rPr>
                <w:rFonts w:eastAsia="微軟正黑體" w:cstheme="minorHAnsi"/>
                <w:szCs w:val="24"/>
              </w:rPr>
              <w:t>1.</w:t>
            </w:r>
            <w:r w:rsidRPr="00AF3413">
              <w:rPr>
                <w:rFonts w:eastAsia="微軟正黑體" w:cstheme="minorHAnsi"/>
                <w:szCs w:val="24"/>
              </w:rPr>
              <w:t>0</w:t>
            </w:r>
          </w:p>
        </w:tc>
      </w:tr>
      <w:tr w:rsidR="007360DE" w:rsidRPr="00AF3413" w14:paraId="335CB659"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613508F9" w14:textId="5FE9F293" w:rsidR="007360DE" w:rsidRPr="00AF3413" w:rsidRDefault="00A6277F" w:rsidP="007360DE">
            <w:pPr>
              <w:widowControl/>
              <w:spacing w:line="500" w:lineRule="exact"/>
              <w:ind w:left="0" w:firstLine="0"/>
              <w:rPr>
                <w:rFonts w:eastAsia="微軟正黑體" w:cstheme="minorHAnsi"/>
                <w:szCs w:val="24"/>
              </w:rPr>
            </w:pPr>
            <w:r w:rsidRPr="00AF3413">
              <w:rPr>
                <w:rFonts w:eastAsia="微軟正黑體" w:cstheme="minorHAnsi"/>
                <w:szCs w:val="24"/>
              </w:rPr>
              <w:t>2023-10-03</w:t>
            </w:r>
          </w:p>
        </w:tc>
        <w:tc>
          <w:tcPr>
            <w:tcW w:w="1985" w:type="dxa"/>
            <w:tcBorders>
              <w:top w:val="single" w:sz="6" w:space="0" w:color="auto"/>
              <w:left w:val="single" w:sz="6" w:space="0" w:color="auto"/>
              <w:bottom w:val="single" w:sz="6" w:space="0" w:color="auto"/>
              <w:right w:val="single" w:sz="6" w:space="0" w:color="auto"/>
            </w:tcBorders>
          </w:tcPr>
          <w:p w14:paraId="4AA629AC" w14:textId="560D4239" w:rsidR="007360DE" w:rsidRPr="00AF3413" w:rsidRDefault="00A6277F" w:rsidP="007360DE">
            <w:pPr>
              <w:widowControl/>
              <w:spacing w:line="500" w:lineRule="exact"/>
              <w:ind w:left="0" w:firstLine="0"/>
              <w:rPr>
                <w:rFonts w:eastAsia="微軟正黑體" w:cstheme="minorHAnsi"/>
                <w:szCs w:val="24"/>
              </w:rPr>
            </w:pPr>
            <w:r w:rsidRPr="00AF3413">
              <w:rPr>
                <w:rFonts w:eastAsia="微軟正黑體" w:cstheme="minorHAnsi"/>
                <w:szCs w:val="24"/>
              </w:rPr>
              <w:t>第</w:t>
            </w:r>
            <w:r w:rsidR="003C0FC1" w:rsidRPr="00AF3413">
              <w:rPr>
                <w:rFonts w:eastAsia="微軟正黑體" w:cstheme="minorHAnsi"/>
                <w:szCs w:val="24"/>
              </w:rPr>
              <w:t>1.1</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14:paraId="76795965" w14:textId="07A2D34E" w:rsidR="00410F44" w:rsidRPr="00AF3413" w:rsidRDefault="00A53AED" w:rsidP="00FE3EC1">
            <w:pPr>
              <w:pStyle w:val="af2"/>
              <w:widowControl/>
              <w:numPr>
                <w:ilvl w:val="0"/>
                <w:numId w:val="145"/>
              </w:numPr>
              <w:spacing w:line="500" w:lineRule="exact"/>
              <w:ind w:leftChars="0"/>
              <w:rPr>
                <w:rFonts w:eastAsia="微軟正黑體" w:cstheme="minorHAnsi"/>
                <w:szCs w:val="26"/>
              </w:rPr>
            </w:pPr>
            <w:r w:rsidRPr="00AF3413">
              <w:rPr>
                <w:rFonts w:eastAsia="微軟正黑體" w:cstheme="minorHAnsi"/>
                <w:szCs w:val="26"/>
              </w:rPr>
              <w:t>2</w:t>
            </w:r>
            <w:r w:rsidR="00FE3EC1" w:rsidRPr="00AF3413">
              <w:rPr>
                <w:rFonts w:eastAsia="微軟正黑體" w:cstheme="minorHAnsi"/>
                <w:szCs w:val="26"/>
              </w:rPr>
              <w:t>調整</w:t>
            </w:r>
            <w:r w:rsidR="00410F44" w:rsidRPr="00AF3413">
              <w:rPr>
                <w:rFonts w:eastAsia="微軟正黑體" w:cstheme="minorHAnsi"/>
                <w:szCs w:val="26"/>
              </w:rPr>
              <w:t>調整「本日帳戶交易資料查詢</w:t>
            </w:r>
            <w:r w:rsidR="00410F44" w:rsidRPr="00AF3413">
              <w:rPr>
                <w:rFonts w:eastAsia="微軟正黑體" w:cstheme="minorHAnsi"/>
                <w:szCs w:val="26"/>
              </w:rPr>
              <w:t>/</w:t>
            </w:r>
            <w:r w:rsidR="00410F44" w:rsidRPr="00AF3413">
              <w:rPr>
                <w:rFonts w:eastAsia="微軟正黑體" w:cstheme="minorHAnsi"/>
                <w:szCs w:val="26"/>
              </w:rPr>
              <w:t>列印對</w:t>
            </w:r>
            <w:proofErr w:type="gramStart"/>
            <w:r w:rsidR="00410F44" w:rsidRPr="00AF3413">
              <w:rPr>
                <w:rFonts w:eastAsia="微軟正黑體" w:cstheme="minorHAnsi"/>
                <w:szCs w:val="26"/>
              </w:rPr>
              <w:t>帳單</w:t>
            </w:r>
            <w:proofErr w:type="gramEnd"/>
            <w:r w:rsidR="00410F44" w:rsidRPr="00AF3413">
              <w:rPr>
                <w:rFonts w:eastAsia="微軟正黑體" w:cstheme="minorHAnsi"/>
                <w:szCs w:val="26"/>
              </w:rPr>
              <w:t>」欄位說明。</w:t>
            </w:r>
          </w:p>
          <w:p w14:paraId="67BB3C30" w14:textId="26994607" w:rsidR="00FE3EC1" w:rsidRPr="00AF3413" w:rsidRDefault="00FE3EC1" w:rsidP="00FE3EC1">
            <w:pPr>
              <w:pStyle w:val="af2"/>
              <w:widowControl/>
              <w:numPr>
                <w:ilvl w:val="0"/>
                <w:numId w:val="145"/>
              </w:numPr>
              <w:spacing w:line="500" w:lineRule="exact"/>
              <w:ind w:leftChars="0"/>
              <w:rPr>
                <w:rFonts w:eastAsia="微軟正黑體" w:cstheme="minorHAnsi"/>
                <w:szCs w:val="26"/>
              </w:rPr>
            </w:pPr>
            <w:r w:rsidRPr="00AF3413">
              <w:rPr>
                <w:rFonts w:eastAsia="微軟正黑體" w:cstheme="minorHAnsi"/>
                <w:szCs w:val="26"/>
              </w:rPr>
              <w:t>調整存款餘額</w:t>
            </w:r>
            <w:r w:rsidRPr="00AF3413">
              <w:rPr>
                <w:rFonts w:eastAsia="微軟正黑體" w:cstheme="minorHAnsi"/>
                <w:szCs w:val="26"/>
              </w:rPr>
              <w:t>/</w:t>
            </w:r>
            <w:r w:rsidRPr="00AF3413">
              <w:rPr>
                <w:rFonts w:eastAsia="微軟正黑體" w:cstheme="minorHAnsi"/>
                <w:szCs w:val="26"/>
              </w:rPr>
              <w:t>存額證明欄位說明</w:t>
            </w:r>
            <w:r w:rsidR="00F01F25" w:rsidRPr="00AF3413">
              <w:rPr>
                <w:rFonts w:eastAsia="微軟正黑體" w:cstheme="minorHAnsi"/>
                <w:szCs w:val="26"/>
              </w:rPr>
              <w:t>、刪除質權設定註記</w:t>
            </w:r>
            <w:r w:rsidR="00F01F25" w:rsidRPr="00AF3413">
              <w:rPr>
                <w:rFonts w:eastAsia="微軟正黑體" w:cstheme="minorHAnsi"/>
                <w:szCs w:val="26"/>
              </w:rPr>
              <w:t>(</w:t>
            </w:r>
            <w:r w:rsidR="00F01F25" w:rsidRPr="00AF3413">
              <w:rPr>
                <w:rFonts w:eastAsia="微軟正黑體" w:cstheme="minorHAnsi"/>
                <w:szCs w:val="26"/>
              </w:rPr>
              <w:t>因無此符號</w:t>
            </w:r>
            <w:r w:rsidR="00F01F25" w:rsidRPr="00AF3413">
              <w:rPr>
                <w:rFonts w:eastAsia="微軟正黑體" w:cstheme="minorHAnsi"/>
                <w:szCs w:val="26"/>
              </w:rPr>
              <w:t>)</w:t>
            </w:r>
          </w:p>
          <w:p w14:paraId="70656098" w14:textId="77777777" w:rsidR="00FE3EC1" w:rsidRPr="00AF3413" w:rsidRDefault="00FE3EC1" w:rsidP="00FE3EC1">
            <w:pPr>
              <w:pStyle w:val="af2"/>
              <w:widowControl/>
              <w:numPr>
                <w:ilvl w:val="0"/>
                <w:numId w:val="145"/>
              </w:numPr>
              <w:spacing w:line="500" w:lineRule="exact"/>
              <w:ind w:leftChars="0"/>
              <w:rPr>
                <w:rFonts w:eastAsia="微軟正黑體" w:cstheme="minorHAnsi"/>
                <w:szCs w:val="26"/>
              </w:rPr>
            </w:pPr>
            <w:r w:rsidRPr="00AF3413">
              <w:rPr>
                <w:rFonts w:eastAsia="微軟正黑體" w:cstheme="minorHAnsi"/>
                <w:szCs w:val="26"/>
              </w:rPr>
              <w:t>調整開立資信證明</w:t>
            </w:r>
            <w:r w:rsidRPr="00AF3413">
              <w:rPr>
                <w:rFonts w:eastAsia="微軟正黑體" w:cstheme="minorHAnsi"/>
                <w:szCs w:val="26"/>
              </w:rPr>
              <w:t>(OBU)/</w:t>
            </w:r>
            <w:r w:rsidRPr="00AF3413">
              <w:rPr>
                <w:rFonts w:eastAsia="微軟正黑體" w:cstheme="minorHAnsi"/>
                <w:szCs w:val="26"/>
              </w:rPr>
              <w:t>存款業務證明</w:t>
            </w:r>
            <w:r w:rsidRPr="00AF3413">
              <w:rPr>
                <w:rFonts w:eastAsia="微軟正黑體" w:cstheme="minorHAnsi"/>
                <w:szCs w:val="26"/>
              </w:rPr>
              <w:t xml:space="preserve"> (DBU) </w:t>
            </w:r>
            <w:r w:rsidRPr="00AF3413">
              <w:rPr>
                <w:rFonts w:eastAsia="微軟正黑體" w:cstheme="minorHAnsi"/>
                <w:szCs w:val="26"/>
              </w:rPr>
              <w:t>流程圖</w:t>
            </w:r>
            <w:r w:rsidRPr="00AF3413">
              <w:rPr>
                <w:rFonts w:eastAsia="微軟正黑體" w:cstheme="minorHAnsi"/>
                <w:szCs w:val="26"/>
              </w:rPr>
              <w:t xml:space="preserve"> &amp; </w:t>
            </w:r>
            <w:r w:rsidRPr="00AF3413">
              <w:rPr>
                <w:rFonts w:eastAsia="微軟正黑體" w:cstheme="minorHAnsi"/>
                <w:szCs w:val="26"/>
              </w:rPr>
              <w:t>功能需求</w:t>
            </w:r>
            <w:r w:rsidRPr="00AF3413">
              <w:rPr>
                <w:rFonts w:eastAsia="微軟正黑體" w:cstheme="minorHAnsi"/>
                <w:szCs w:val="26"/>
              </w:rPr>
              <w:t xml:space="preserve"> &amp; </w:t>
            </w:r>
            <w:r w:rsidRPr="00AF3413">
              <w:rPr>
                <w:rFonts w:eastAsia="微軟正黑體" w:cstheme="minorHAnsi"/>
                <w:szCs w:val="26"/>
              </w:rPr>
              <w:t>欄位屬性</w:t>
            </w:r>
          </w:p>
          <w:p w14:paraId="094BC1B8" w14:textId="77777777" w:rsidR="00FE3EC1" w:rsidRPr="00AF3413" w:rsidRDefault="00FE3EC1" w:rsidP="00FE3EC1">
            <w:pPr>
              <w:pStyle w:val="af2"/>
              <w:widowControl/>
              <w:numPr>
                <w:ilvl w:val="0"/>
                <w:numId w:val="145"/>
              </w:numPr>
              <w:spacing w:line="500" w:lineRule="exact"/>
              <w:ind w:leftChars="0"/>
              <w:rPr>
                <w:rFonts w:eastAsia="微軟正黑體" w:cstheme="minorHAnsi"/>
                <w:szCs w:val="26"/>
              </w:rPr>
            </w:pPr>
            <w:r w:rsidRPr="00AF3413">
              <w:rPr>
                <w:rFonts w:eastAsia="微軟正黑體" w:cstheme="minorHAnsi"/>
                <w:szCs w:val="26"/>
              </w:rPr>
              <w:t>調整</w:t>
            </w:r>
            <w:r w:rsidRPr="00AF3413">
              <w:rPr>
                <w:rFonts w:eastAsia="微軟正黑體" w:cstheme="minorHAnsi"/>
                <w:szCs w:val="26"/>
              </w:rPr>
              <w:t xml:space="preserve"> IBS1042 </w:t>
            </w:r>
            <w:r w:rsidRPr="00AF3413">
              <w:rPr>
                <w:rFonts w:eastAsia="微軟正黑體" w:cstheme="minorHAnsi"/>
                <w:szCs w:val="26"/>
              </w:rPr>
              <w:t>專</w:t>
            </w:r>
            <w:proofErr w:type="gramStart"/>
            <w:r w:rsidRPr="00AF3413">
              <w:rPr>
                <w:rFonts w:eastAsia="微軟正黑體" w:cstheme="minorHAnsi"/>
                <w:szCs w:val="26"/>
              </w:rPr>
              <w:t>戶綜存粽存結</w:t>
            </w:r>
            <w:proofErr w:type="gramEnd"/>
            <w:r w:rsidRPr="00AF3413">
              <w:rPr>
                <w:rFonts w:eastAsia="微軟正黑體" w:cstheme="minorHAnsi"/>
                <w:szCs w:val="26"/>
              </w:rPr>
              <w:t>清列印</w:t>
            </w:r>
            <w:r w:rsidRPr="00AF3413">
              <w:rPr>
                <w:rFonts w:eastAsia="微軟正黑體" w:cstheme="minorHAnsi"/>
                <w:szCs w:val="26"/>
              </w:rPr>
              <w:t>/</w:t>
            </w:r>
            <w:r w:rsidRPr="00AF3413">
              <w:rPr>
                <w:rFonts w:eastAsia="微軟正黑體" w:cstheme="minorHAnsi"/>
                <w:szCs w:val="26"/>
              </w:rPr>
              <w:t>未登查詢</w:t>
            </w:r>
          </w:p>
          <w:p w14:paraId="639996EE" w14:textId="053AF2F9" w:rsidR="00A53AED" w:rsidRPr="00AF3413" w:rsidRDefault="00157826" w:rsidP="00FE3EC1">
            <w:pPr>
              <w:pStyle w:val="af2"/>
              <w:widowControl/>
              <w:numPr>
                <w:ilvl w:val="0"/>
                <w:numId w:val="145"/>
              </w:numPr>
              <w:spacing w:line="500" w:lineRule="exact"/>
              <w:ind w:leftChars="0"/>
              <w:rPr>
                <w:rFonts w:eastAsia="微軟正黑體" w:cstheme="minorHAnsi"/>
                <w:szCs w:val="26"/>
              </w:rPr>
            </w:pPr>
            <w:r w:rsidRPr="00AF3413">
              <w:rPr>
                <w:rFonts w:eastAsia="微軟正黑體" w:cstheme="minorHAnsi"/>
                <w:szCs w:val="26"/>
              </w:rPr>
              <w:t>調整扣繳憑單臨櫃列印編碼邏輯</w:t>
            </w:r>
          </w:p>
        </w:tc>
        <w:tc>
          <w:tcPr>
            <w:tcW w:w="1732" w:type="dxa"/>
            <w:tcBorders>
              <w:top w:val="single" w:sz="6" w:space="0" w:color="auto"/>
              <w:left w:val="single" w:sz="6" w:space="0" w:color="auto"/>
              <w:bottom w:val="single" w:sz="6" w:space="0" w:color="auto"/>
              <w:right w:val="single" w:sz="6" w:space="0" w:color="auto"/>
            </w:tcBorders>
          </w:tcPr>
          <w:p w14:paraId="1640146F" w14:textId="3EAF248D" w:rsidR="007360DE" w:rsidRPr="00AF3413" w:rsidRDefault="00A6277F" w:rsidP="007360DE">
            <w:pPr>
              <w:widowControl/>
              <w:spacing w:line="500" w:lineRule="exact"/>
              <w:ind w:left="0" w:firstLine="0"/>
              <w:rPr>
                <w:rFonts w:eastAsia="微軟正黑體" w:cstheme="minorHAnsi"/>
                <w:szCs w:val="24"/>
              </w:rPr>
            </w:pPr>
            <w:r w:rsidRPr="00AF3413">
              <w:rPr>
                <w:rFonts w:eastAsia="微軟正黑體" w:cstheme="minorHAnsi"/>
                <w:szCs w:val="24"/>
              </w:rPr>
              <w:t>V1.1</w:t>
            </w:r>
          </w:p>
        </w:tc>
      </w:tr>
      <w:tr w:rsidR="007360DE" w:rsidRPr="00AF3413" w14:paraId="41907725"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06CC4DE0" w14:textId="75A6357C" w:rsidR="007360DE" w:rsidRPr="00AF3413" w:rsidRDefault="004C23E8" w:rsidP="007360DE">
            <w:pPr>
              <w:widowControl/>
              <w:spacing w:line="500" w:lineRule="exact"/>
              <w:ind w:left="0" w:firstLine="0"/>
              <w:rPr>
                <w:rFonts w:eastAsia="微軟正黑體" w:cstheme="minorHAnsi"/>
                <w:szCs w:val="24"/>
              </w:rPr>
            </w:pPr>
            <w:r w:rsidRPr="00AF3413">
              <w:rPr>
                <w:rFonts w:eastAsia="微軟正黑體" w:cstheme="minorHAnsi"/>
                <w:szCs w:val="24"/>
              </w:rPr>
              <w:lastRenderedPageBreak/>
              <w:t>2023/11/3</w:t>
            </w:r>
          </w:p>
        </w:tc>
        <w:tc>
          <w:tcPr>
            <w:tcW w:w="1985" w:type="dxa"/>
            <w:tcBorders>
              <w:top w:val="single" w:sz="6" w:space="0" w:color="auto"/>
              <w:left w:val="single" w:sz="6" w:space="0" w:color="auto"/>
              <w:bottom w:val="single" w:sz="6" w:space="0" w:color="auto"/>
              <w:right w:val="single" w:sz="6" w:space="0" w:color="auto"/>
            </w:tcBorders>
          </w:tcPr>
          <w:p w14:paraId="66D4402C" w14:textId="01AE8607" w:rsidR="007360DE" w:rsidRPr="00AF3413" w:rsidRDefault="004C23E8" w:rsidP="007360DE">
            <w:pPr>
              <w:widowControl/>
              <w:spacing w:line="500" w:lineRule="exact"/>
              <w:ind w:left="0" w:firstLine="0"/>
              <w:rPr>
                <w:rFonts w:eastAsia="微軟正黑體" w:cstheme="minorHAnsi"/>
                <w:szCs w:val="24"/>
              </w:rPr>
            </w:pPr>
            <w:r w:rsidRPr="00AF3413">
              <w:rPr>
                <w:rFonts w:eastAsia="微軟正黑體" w:cstheme="minorHAnsi"/>
                <w:szCs w:val="24"/>
              </w:rPr>
              <w:t>第</w:t>
            </w:r>
            <w:r w:rsidRPr="00AF3413">
              <w:rPr>
                <w:rFonts w:eastAsia="微軟正黑體" w:cstheme="minorHAnsi"/>
                <w:szCs w:val="24"/>
              </w:rPr>
              <w:t>1.2</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14:paraId="3C727263" w14:textId="6147E777" w:rsidR="007360DE" w:rsidRPr="00AF3413" w:rsidRDefault="004C23E8"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1. </w:t>
            </w:r>
            <w:r w:rsidR="00E1018B" w:rsidRPr="00AF3413">
              <w:rPr>
                <w:rFonts w:eastAsia="微軟正黑體" w:cstheme="minorHAnsi"/>
                <w:szCs w:val="24"/>
              </w:rPr>
              <w:t>存款證明</w:t>
            </w:r>
            <w:proofErr w:type="gramStart"/>
            <w:r w:rsidR="00E1018B" w:rsidRPr="00AF3413">
              <w:rPr>
                <w:rFonts w:eastAsia="微軟正黑體" w:cstheme="minorHAnsi"/>
                <w:szCs w:val="24"/>
              </w:rPr>
              <w:t>表尾固定</w:t>
            </w:r>
            <w:proofErr w:type="gramEnd"/>
            <w:r w:rsidR="00E1018B" w:rsidRPr="00AF3413">
              <w:rPr>
                <w:rFonts w:eastAsia="微軟正黑體" w:cstheme="minorHAnsi"/>
                <w:szCs w:val="24"/>
              </w:rPr>
              <w:t>顯示帳號狀態註記定義</w:t>
            </w:r>
          </w:p>
          <w:p w14:paraId="1308A9BF" w14:textId="77777777" w:rsidR="005E4E6A" w:rsidRPr="00AF3413" w:rsidRDefault="005E4E6A"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2. </w:t>
            </w:r>
            <w:r w:rsidRPr="00AF3413">
              <w:rPr>
                <w:rFonts w:eastAsia="微軟正黑體" w:cstheme="minorHAnsi"/>
                <w:szCs w:val="24"/>
              </w:rPr>
              <w:t>改存款證明</w:t>
            </w:r>
            <w:r w:rsidRPr="00AF3413">
              <w:rPr>
                <w:rFonts w:eastAsia="微軟正黑體" w:cstheme="minorHAnsi"/>
                <w:szCs w:val="24"/>
              </w:rPr>
              <w:t xml:space="preserve"> &amp; </w:t>
            </w:r>
            <w:r w:rsidRPr="00AF3413">
              <w:rPr>
                <w:rFonts w:eastAsia="微軟正黑體" w:cstheme="minorHAnsi"/>
                <w:szCs w:val="24"/>
              </w:rPr>
              <w:t>資信證明的中文戶名</w:t>
            </w:r>
            <w:r w:rsidRPr="00AF3413">
              <w:rPr>
                <w:rFonts w:eastAsia="微軟正黑體" w:cstheme="minorHAnsi"/>
                <w:szCs w:val="24"/>
              </w:rPr>
              <w:t>/</w:t>
            </w:r>
            <w:r w:rsidRPr="00AF3413">
              <w:rPr>
                <w:rFonts w:eastAsia="微軟正黑體" w:cstheme="minorHAnsi"/>
                <w:szCs w:val="24"/>
              </w:rPr>
              <w:t>英文戶名</w:t>
            </w:r>
            <w:r w:rsidRPr="00AF3413">
              <w:rPr>
                <w:rFonts w:eastAsia="微軟正黑體" w:cstheme="minorHAnsi"/>
                <w:szCs w:val="24"/>
              </w:rPr>
              <w:t xml:space="preserve"> =&gt; </w:t>
            </w:r>
            <w:r w:rsidRPr="00AF3413">
              <w:rPr>
                <w:rFonts w:eastAsia="微軟正黑體" w:cstheme="minorHAnsi"/>
                <w:szCs w:val="24"/>
              </w:rPr>
              <w:t>戶名</w:t>
            </w:r>
            <w:r w:rsidRPr="00AF3413">
              <w:rPr>
                <w:rFonts w:eastAsia="微軟正黑體" w:cstheme="minorHAnsi"/>
                <w:szCs w:val="24"/>
              </w:rPr>
              <w:t>/</w:t>
            </w:r>
            <w:r w:rsidRPr="00AF3413">
              <w:rPr>
                <w:rFonts w:eastAsia="微軟正黑體" w:cstheme="minorHAnsi"/>
                <w:szCs w:val="24"/>
              </w:rPr>
              <w:t>別名</w:t>
            </w:r>
          </w:p>
          <w:p w14:paraId="20462245" w14:textId="5F02AB95" w:rsidR="005D17B9" w:rsidRPr="00AF3413" w:rsidRDefault="005D17B9"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3. </w:t>
            </w: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存額證明：補充最後一頁也列出該頁合計，再列出</w:t>
            </w:r>
            <w:proofErr w:type="gramStart"/>
            <w:r w:rsidRPr="00AF3413">
              <w:rPr>
                <w:rFonts w:eastAsia="微軟正黑體" w:cstheme="minorHAnsi"/>
                <w:szCs w:val="24"/>
              </w:rPr>
              <w:t>全頁加總</w:t>
            </w:r>
            <w:proofErr w:type="gramEnd"/>
            <w:r w:rsidR="00C15E54" w:rsidRPr="00AF3413">
              <w:rPr>
                <w:rFonts w:eastAsia="微軟正黑體" w:cstheme="minorHAnsi"/>
                <w:szCs w:val="24"/>
              </w:rPr>
              <w:t>。</w:t>
            </w:r>
          </w:p>
          <w:p w14:paraId="423B3F38" w14:textId="77777777" w:rsidR="00C15E54" w:rsidRPr="00AF3413" w:rsidRDefault="00C15E54"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4. </w:t>
            </w: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存額證明：新增檢核，證明日期不可為節假日，若為節假日則須出示錯誤訊息。</w:t>
            </w:r>
          </w:p>
          <w:p w14:paraId="35DD415A" w14:textId="77777777" w:rsidR="00546234" w:rsidRPr="00AF3413" w:rsidRDefault="007A4CCD" w:rsidP="00546234">
            <w:pPr>
              <w:widowControl/>
              <w:spacing w:line="500" w:lineRule="exact"/>
              <w:ind w:left="0" w:firstLine="0"/>
              <w:rPr>
                <w:rFonts w:eastAsia="微軟正黑體" w:cstheme="minorHAnsi"/>
                <w:szCs w:val="24"/>
              </w:rPr>
            </w:pP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存額證明：新增檢核，有質權設定之帳號不可開立存款證明。</w:t>
            </w:r>
          </w:p>
          <w:p w14:paraId="77AEC1DB" w14:textId="0C415959" w:rsidR="008336DD" w:rsidRPr="00AF3413" w:rsidRDefault="00546234" w:rsidP="00546234">
            <w:pPr>
              <w:widowControl/>
              <w:spacing w:line="500" w:lineRule="exact"/>
              <w:ind w:left="0" w:firstLine="0"/>
              <w:rPr>
                <w:rFonts w:eastAsia="微軟正黑體" w:cstheme="minorHAnsi"/>
                <w:szCs w:val="24"/>
              </w:rPr>
            </w:pPr>
            <w:r w:rsidRPr="00AF3413">
              <w:rPr>
                <w:rFonts w:eastAsia="微軟正黑體" w:cstheme="minorHAnsi"/>
                <w:szCs w:val="24"/>
              </w:rPr>
              <w:t xml:space="preserve">5. </w:t>
            </w:r>
            <w:r w:rsidR="008336DD" w:rsidRPr="00AF3413">
              <w:rPr>
                <w:rFonts w:eastAsia="微軟正黑體" w:cstheme="minorHAnsi"/>
                <w:szCs w:val="24"/>
              </w:rPr>
              <w:t>存款餘額</w:t>
            </w:r>
            <w:r w:rsidR="008336DD" w:rsidRPr="00AF3413">
              <w:rPr>
                <w:rFonts w:eastAsia="微軟正黑體" w:cstheme="minorHAnsi"/>
                <w:szCs w:val="24"/>
              </w:rPr>
              <w:t>/</w:t>
            </w:r>
            <w:r w:rsidR="008336DD" w:rsidRPr="00AF3413">
              <w:rPr>
                <w:rFonts w:eastAsia="微軟正黑體" w:cstheme="minorHAnsi"/>
                <w:szCs w:val="24"/>
              </w:rPr>
              <w:t>存額證明：查詢條件中的【備註】改為下拉選單，可自選備註是否套用固定文字內容。</w:t>
            </w:r>
          </w:p>
        </w:tc>
        <w:tc>
          <w:tcPr>
            <w:tcW w:w="1732" w:type="dxa"/>
            <w:tcBorders>
              <w:top w:val="single" w:sz="6" w:space="0" w:color="auto"/>
              <w:left w:val="single" w:sz="6" w:space="0" w:color="auto"/>
              <w:bottom w:val="single" w:sz="6" w:space="0" w:color="auto"/>
              <w:right w:val="single" w:sz="6" w:space="0" w:color="auto"/>
            </w:tcBorders>
          </w:tcPr>
          <w:p w14:paraId="064FE1A7" w14:textId="665878C3" w:rsidR="007360DE" w:rsidRPr="00AF3413" w:rsidRDefault="004C23E8" w:rsidP="007360DE">
            <w:pPr>
              <w:widowControl/>
              <w:spacing w:line="500" w:lineRule="exact"/>
              <w:ind w:left="0" w:firstLine="0"/>
              <w:rPr>
                <w:rFonts w:eastAsia="微軟正黑體" w:cstheme="minorHAnsi"/>
                <w:szCs w:val="24"/>
              </w:rPr>
            </w:pPr>
            <w:r w:rsidRPr="00AF3413">
              <w:rPr>
                <w:rFonts w:eastAsia="微軟正黑體" w:cstheme="minorHAnsi"/>
                <w:szCs w:val="24"/>
              </w:rPr>
              <w:t>V1.2</w:t>
            </w:r>
          </w:p>
        </w:tc>
      </w:tr>
      <w:tr w:rsidR="007360DE" w:rsidRPr="00AF3413" w14:paraId="07BF6E43"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5E37981D" w14:textId="59F3764E" w:rsidR="007360DE" w:rsidRPr="00AF3413" w:rsidRDefault="00394E2A" w:rsidP="00394E2A">
            <w:pPr>
              <w:widowControl/>
              <w:spacing w:line="500" w:lineRule="exact"/>
              <w:ind w:left="0" w:firstLine="0"/>
              <w:rPr>
                <w:rFonts w:eastAsia="微軟正黑體" w:cstheme="minorHAnsi"/>
                <w:szCs w:val="24"/>
              </w:rPr>
            </w:pPr>
            <w:r w:rsidRPr="00AF3413">
              <w:rPr>
                <w:rFonts w:eastAsia="微軟正黑體" w:cstheme="minorHAnsi"/>
                <w:szCs w:val="24"/>
              </w:rPr>
              <w:t>2023/11/1</w:t>
            </w:r>
            <w:r w:rsidR="001D09CD" w:rsidRPr="00AF3413">
              <w:rPr>
                <w:rFonts w:eastAsia="微軟正黑體" w:cstheme="minorHAnsi"/>
                <w:szCs w:val="24"/>
              </w:rPr>
              <w:t>3</w:t>
            </w:r>
          </w:p>
        </w:tc>
        <w:tc>
          <w:tcPr>
            <w:tcW w:w="1985" w:type="dxa"/>
            <w:tcBorders>
              <w:top w:val="single" w:sz="6" w:space="0" w:color="auto"/>
              <w:left w:val="single" w:sz="6" w:space="0" w:color="auto"/>
              <w:bottom w:val="single" w:sz="6" w:space="0" w:color="auto"/>
              <w:right w:val="single" w:sz="6" w:space="0" w:color="auto"/>
            </w:tcBorders>
          </w:tcPr>
          <w:p w14:paraId="15D369ED" w14:textId="5D10462B" w:rsidR="007360DE" w:rsidRPr="00AF3413" w:rsidRDefault="00394E2A" w:rsidP="007360DE">
            <w:pPr>
              <w:widowControl/>
              <w:spacing w:line="500" w:lineRule="exact"/>
              <w:ind w:left="0" w:firstLine="0"/>
              <w:rPr>
                <w:rFonts w:eastAsia="微軟正黑體" w:cstheme="minorHAnsi"/>
                <w:szCs w:val="24"/>
              </w:rPr>
            </w:pPr>
            <w:r w:rsidRPr="00AF3413">
              <w:rPr>
                <w:rFonts w:eastAsia="微軟正黑體" w:cstheme="minorHAnsi"/>
                <w:szCs w:val="24"/>
              </w:rPr>
              <w:t>第</w:t>
            </w:r>
            <w:r w:rsidRPr="00AF3413">
              <w:rPr>
                <w:rFonts w:eastAsia="微軟正黑體" w:cstheme="minorHAnsi"/>
                <w:szCs w:val="24"/>
              </w:rPr>
              <w:t>1.3</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14:paraId="35D24FDE" w14:textId="77777777" w:rsidR="007360DE" w:rsidRPr="00AF3413" w:rsidRDefault="00394E2A"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1. </w:t>
            </w: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存額證明：調整存單設質可開立證明。並調整註記之符號與文字說明</w:t>
            </w:r>
          </w:p>
          <w:p w14:paraId="6A937752" w14:textId="6844C967" w:rsidR="00394E2A" w:rsidRPr="00AF3413" w:rsidRDefault="00394E2A"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2. </w:t>
            </w:r>
            <w:r w:rsidRPr="00AF3413">
              <w:rPr>
                <w:rFonts w:eastAsia="微軟正黑體" w:cstheme="minorHAnsi"/>
                <w:szCs w:val="24"/>
              </w:rPr>
              <w:t>資信證明：若別名</w:t>
            </w:r>
            <w:proofErr w:type="gramStart"/>
            <w:r w:rsidRPr="00AF3413">
              <w:rPr>
                <w:rFonts w:eastAsia="微軟正黑體" w:cstheme="minorHAnsi"/>
                <w:szCs w:val="24"/>
              </w:rPr>
              <w:t>為空值</w:t>
            </w:r>
            <w:proofErr w:type="gramEnd"/>
            <w:r w:rsidRPr="00AF3413">
              <w:rPr>
                <w:rFonts w:eastAsia="微軟正黑體" w:cstheme="minorHAnsi"/>
                <w:szCs w:val="24"/>
              </w:rPr>
              <w:t>，則別名部分顯示｢一｣畫橫線</w:t>
            </w:r>
          </w:p>
        </w:tc>
        <w:tc>
          <w:tcPr>
            <w:tcW w:w="1732" w:type="dxa"/>
            <w:tcBorders>
              <w:top w:val="single" w:sz="6" w:space="0" w:color="auto"/>
              <w:left w:val="single" w:sz="6" w:space="0" w:color="auto"/>
              <w:bottom w:val="single" w:sz="6" w:space="0" w:color="auto"/>
              <w:right w:val="single" w:sz="6" w:space="0" w:color="auto"/>
            </w:tcBorders>
          </w:tcPr>
          <w:p w14:paraId="365576E8" w14:textId="691BF6B6" w:rsidR="007360DE" w:rsidRPr="00AF3413" w:rsidRDefault="00394E2A" w:rsidP="007360DE">
            <w:pPr>
              <w:widowControl/>
              <w:spacing w:line="500" w:lineRule="exact"/>
              <w:ind w:left="0" w:firstLine="0"/>
              <w:rPr>
                <w:rFonts w:eastAsia="微軟正黑體" w:cstheme="minorHAnsi"/>
                <w:szCs w:val="24"/>
              </w:rPr>
            </w:pPr>
            <w:r w:rsidRPr="00AF3413">
              <w:rPr>
                <w:rFonts w:eastAsia="微軟正黑體" w:cstheme="minorHAnsi"/>
                <w:szCs w:val="24"/>
              </w:rPr>
              <w:t>V1.3</w:t>
            </w:r>
          </w:p>
        </w:tc>
      </w:tr>
      <w:tr w:rsidR="007360DE" w:rsidRPr="00AF3413" w14:paraId="12F4482A"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55F5BADC" w14:textId="1544B101" w:rsidR="007360DE" w:rsidRPr="00AF3413" w:rsidRDefault="00446203" w:rsidP="007360DE">
            <w:pPr>
              <w:widowControl/>
              <w:spacing w:line="500" w:lineRule="exact"/>
              <w:ind w:left="0" w:firstLine="0"/>
              <w:rPr>
                <w:rFonts w:eastAsia="微軟正黑體" w:cstheme="minorHAnsi"/>
                <w:szCs w:val="24"/>
              </w:rPr>
            </w:pPr>
            <w:r w:rsidRPr="00AF3413">
              <w:rPr>
                <w:rFonts w:eastAsia="微軟正黑體" w:cstheme="minorHAnsi"/>
                <w:szCs w:val="24"/>
              </w:rPr>
              <w:lastRenderedPageBreak/>
              <w:t>2023/12/1</w:t>
            </w:r>
            <w:r w:rsidR="00A513B5" w:rsidRPr="00AF3413">
              <w:rPr>
                <w:rFonts w:eastAsia="微軟正黑體" w:cstheme="minorHAnsi"/>
                <w:szCs w:val="24"/>
              </w:rPr>
              <w:t>5</w:t>
            </w:r>
          </w:p>
        </w:tc>
        <w:tc>
          <w:tcPr>
            <w:tcW w:w="1985" w:type="dxa"/>
            <w:tcBorders>
              <w:top w:val="single" w:sz="6" w:space="0" w:color="auto"/>
              <w:left w:val="single" w:sz="6" w:space="0" w:color="auto"/>
              <w:bottom w:val="single" w:sz="6" w:space="0" w:color="auto"/>
              <w:right w:val="single" w:sz="6" w:space="0" w:color="auto"/>
            </w:tcBorders>
          </w:tcPr>
          <w:p w14:paraId="4F0E5E71" w14:textId="65507556" w:rsidR="007360DE" w:rsidRPr="00AF3413" w:rsidRDefault="00446203" w:rsidP="007360DE">
            <w:pPr>
              <w:widowControl/>
              <w:spacing w:line="500" w:lineRule="exact"/>
              <w:ind w:left="0" w:firstLine="0"/>
              <w:rPr>
                <w:rFonts w:eastAsia="微軟正黑體" w:cstheme="minorHAnsi"/>
                <w:szCs w:val="24"/>
              </w:rPr>
            </w:pPr>
            <w:r w:rsidRPr="00AF3413">
              <w:rPr>
                <w:rFonts w:eastAsia="微軟正黑體" w:cstheme="minorHAnsi"/>
                <w:szCs w:val="24"/>
              </w:rPr>
              <w:t>第</w:t>
            </w:r>
            <w:r w:rsidR="00A513B5" w:rsidRPr="00AF3413">
              <w:rPr>
                <w:rFonts w:eastAsia="微軟正黑體" w:cstheme="minorHAnsi"/>
                <w:szCs w:val="24"/>
              </w:rPr>
              <w:t>2.0</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14:paraId="11E54929" w14:textId="07BF6C25" w:rsidR="007360DE" w:rsidRPr="00AF3413" w:rsidRDefault="00AA1405"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1. </w:t>
            </w: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存額證明：台外幣定存帳號：若證明日為續存後的日期，且定存為本利和續存</w:t>
            </w:r>
            <w:r w:rsidRPr="00AF3413">
              <w:rPr>
                <w:rFonts w:eastAsia="微軟正黑體" w:cstheme="minorHAnsi"/>
                <w:szCs w:val="24"/>
              </w:rPr>
              <w:t>(</w:t>
            </w:r>
            <w:r w:rsidRPr="00AF3413">
              <w:rPr>
                <w:rFonts w:eastAsia="微軟正黑體" w:cstheme="minorHAnsi"/>
                <w:szCs w:val="24"/>
              </w:rPr>
              <w:t>不換單</w:t>
            </w:r>
            <w:r w:rsidRPr="00AF3413">
              <w:rPr>
                <w:rFonts w:eastAsia="微軟正黑體" w:cstheme="minorHAnsi"/>
                <w:szCs w:val="24"/>
              </w:rPr>
              <w:t>)</w:t>
            </w:r>
            <w:r w:rsidRPr="00AF3413">
              <w:rPr>
                <w:rFonts w:eastAsia="微軟正黑體" w:cstheme="minorHAnsi"/>
                <w:szCs w:val="24"/>
              </w:rPr>
              <w:t>，餘額證明應顯示續存後的存單金額</w:t>
            </w:r>
            <w:r w:rsidRPr="00AF3413">
              <w:rPr>
                <w:rFonts w:eastAsia="微軟正黑體" w:cstheme="minorHAnsi"/>
                <w:szCs w:val="24"/>
              </w:rPr>
              <w:t>(</w:t>
            </w:r>
            <w:r w:rsidRPr="00AF3413">
              <w:rPr>
                <w:rFonts w:eastAsia="微軟正黑體" w:cstheme="minorHAnsi"/>
                <w:szCs w:val="24"/>
              </w:rPr>
              <w:t>本金</w:t>
            </w:r>
            <w:r w:rsidRPr="00AF3413">
              <w:rPr>
                <w:rFonts w:eastAsia="微軟正黑體" w:cstheme="minorHAnsi"/>
                <w:szCs w:val="24"/>
              </w:rPr>
              <w:t>+</w:t>
            </w:r>
            <w:r w:rsidRPr="00AF3413">
              <w:rPr>
                <w:rFonts w:eastAsia="微軟正黑體" w:cstheme="minorHAnsi"/>
                <w:szCs w:val="24"/>
              </w:rPr>
              <w:t>利息</w:t>
            </w:r>
            <w:r w:rsidRPr="00AF3413">
              <w:rPr>
                <w:rFonts w:eastAsia="微軟正黑體" w:cstheme="minorHAnsi"/>
                <w:szCs w:val="24"/>
              </w:rPr>
              <w:t>)</w:t>
            </w:r>
          </w:p>
          <w:p w14:paraId="4FBF82E3" w14:textId="77777777" w:rsidR="00AA1405" w:rsidRPr="00AF3413" w:rsidRDefault="00AA1405"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2. </w:t>
            </w:r>
            <w:r w:rsidRPr="00AF3413">
              <w:rPr>
                <w:rFonts w:eastAsia="微軟正黑體" w:cstheme="minorHAnsi"/>
                <w:szCs w:val="24"/>
              </w:rPr>
              <w:t>存款餘額</w:t>
            </w:r>
            <w:r w:rsidRPr="00AF3413">
              <w:rPr>
                <w:rFonts w:eastAsia="微軟正黑體" w:cstheme="minorHAnsi"/>
                <w:szCs w:val="24"/>
              </w:rPr>
              <w:t>/</w:t>
            </w:r>
            <w:r w:rsidRPr="00AF3413">
              <w:rPr>
                <w:rFonts w:eastAsia="微軟正黑體" w:cstheme="minorHAnsi"/>
                <w:szCs w:val="24"/>
              </w:rPr>
              <w:t>存額證明</w:t>
            </w:r>
            <w:r w:rsidRPr="00AF3413">
              <w:rPr>
                <w:rFonts w:eastAsia="微軟正黑體" w:cstheme="minorHAnsi"/>
                <w:szCs w:val="24"/>
              </w:rPr>
              <w:t xml:space="preserve"> &amp; </w:t>
            </w:r>
            <w:r w:rsidRPr="00AF3413">
              <w:rPr>
                <w:rFonts w:eastAsia="微軟正黑體" w:cstheme="minorHAnsi"/>
                <w:szCs w:val="24"/>
              </w:rPr>
              <w:t>開立資信證明</w:t>
            </w:r>
            <w:r w:rsidRPr="00AF3413">
              <w:rPr>
                <w:rFonts w:eastAsia="微軟正黑體" w:cstheme="minorHAnsi"/>
                <w:szCs w:val="24"/>
              </w:rPr>
              <w:t xml:space="preserve"> &amp; </w:t>
            </w:r>
            <w:r w:rsidRPr="00AF3413">
              <w:rPr>
                <w:rFonts w:eastAsia="微軟正黑體" w:cstheme="minorHAnsi"/>
                <w:szCs w:val="24"/>
              </w:rPr>
              <w:t>存款業務證明：保留規則「證明日時仍存續的帳號才可提供證明」，刪除重複敘述之</w:t>
            </w:r>
            <w:r w:rsidRPr="00AF3413">
              <w:rPr>
                <w:rFonts w:eastAsia="微軟正黑體" w:cstheme="minorHAnsi"/>
                <w:szCs w:val="24"/>
              </w:rPr>
              <w:t xml:space="preserve"> “</w:t>
            </w:r>
            <w:r w:rsidRPr="00AF3413">
              <w:rPr>
                <w:rFonts w:eastAsia="微軟正黑體" w:cstheme="minorHAnsi"/>
                <w:szCs w:val="24"/>
              </w:rPr>
              <w:t>帳號不顯示結清戶</w:t>
            </w:r>
            <w:r w:rsidRPr="00AF3413">
              <w:rPr>
                <w:rFonts w:eastAsia="微軟正黑體" w:cstheme="minorHAnsi"/>
                <w:szCs w:val="24"/>
              </w:rPr>
              <w:t>”</w:t>
            </w:r>
          </w:p>
          <w:p w14:paraId="12029C29" w14:textId="77777777" w:rsidR="00AA1405" w:rsidRPr="00AF3413" w:rsidRDefault="00AA1405" w:rsidP="007360DE">
            <w:pPr>
              <w:widowControl/>
              <w:spacing w:line="500" w:lineRule="exact"/>
              <w:ind w:left="0" w:firstLine="0"/>
              <w:rPr>
                <w:rFonts w:eastAsia="微軟正黑體" w:cstheme="minorHAnsi"/>
                <w:szCs w:val="24"/>
              </w:rPr>
            </w:pPr>
            <w:r w:rsidRPr="00AF3413">
              <w:rPr>
                <w:rFonts w:eastAsia="微軟正黑體" w:cstheme="minorHAnsi"/>
                <w:szCs w:val="24"/>
              </w:rPr>
              <w:t xml:space="preserve">3. IBS1042 </w:t>
            </w:r>
            <w:r w:rsidRPr="00AF3413">
              <w:rPr>
                <w:rFonts w:eastAsia="微軟正黑體" w:cstheme="minorHAnsi"/>
                <w:szCs w:val="24"/>
              </w:rPr>
              <w:t>專</w:t>
            </w:r>
            <w:proofErr w:type="gramStart"/>
            <w:r w:rsidRPr="00AF3413">
              <w:rPr>
                <w:rFonts w:eastAsia="微軟正黑體" w:cstheme="minorHAnsi"/>
                <w:szCs w:val="24"/>
              </w:rPr>
              <w:t>戶綜存定存結</w:t>
            </w:r>
            <w:proofErr w:type="gramEnd"/>
            <w:r w:rsidRPr="00AF3413">
              <w:rPr>
                <w:rFonts w:eastAsia="微軟正黑體" w:cstheme="minorHAnsi"/>
                <w:szCs w:val="24"/>
              </w:rPr>
              <w:t>清列印</w:t>
            </w:r>
            <w:proofErr w:type="gramStart"/>
            <w:r w:rsidRPr="00AF3413">
              <w:rPr>
                <w:rFonts w:ascii="Segoe UI Symbol" w:eastAsia="微軟正黑體" w:hAnsi="Segoe UI Symbol" w:cs="Segoe UI Symbol"/>
                <w:szCs w:val="24"/>
              </w:rPr>
              <w:t>╱</w:t>
            </w:r>
            <w:proofErr w:type="gramEnd"/>
            <w:r w:rsidRPr="00AF3413">
              <w:rPr>
                <w:rFonts w:eastAsia="微軟正黑體" w:cstheme="minorHAnsi"/>
                <w:szCs w:val="24"/>
              </w:rPr>
              <w:t>未登查詢：輸入功能</w:t>
            </w:r>
            <w:r w:rsidRPr="00AF3413">
              <w:rPr>
                <w:rFonts w:eastAsia="微軟正黑體" w:cstheme="minorHAnsi"/>
                <w:szCs w:val="24"/>
              </w:rPr>
              <w:t xml:space="preserve"> &amp; </w:t>
            </w:r>
            <w:r w:rsidRPr="00AF3413">
              <w:rPr>
                <w:rFonts w:eastAsia="微軟正黑體" w:cstheme="minorHAnsi"/>
                <w:szCs w:val="24"/>
              </w:rPr>
              <w:t>輸出結果畫面，皆增加幣別欄位。最終輸出於存摺之資料結果顯示幣別。</w:t>
            </w:r>
          </w:p>
          <w:p w14:paraId="448F0201" w14:textId="77777777" w:rsidR="005B046F" w:rsidRPr="00AF3413" w:rsidRDefault="005B046F" w:rsidP="007360DE">
            <w:pPr>
              <w:widowControl/>
              <w:spacing w:line="500" w:lineRule="exact"/>
              <w:ind w:left="0" w:firstLine="0"/>
              <w:rPr>
                <w:rFonts w:eastAsia="微軟正黑體" w:cstheme="minorHAnsi"/>
                <w:szCs w:val="26"/>
              </w:rPr>
            </w:pPr>
            <w:r w:rsidRPr="00AF3413">
              <w:rPr>
                <w:rFonts w:eastAsia="微軟正黑體" w:cstheme="minorHAnsi"/>
                <w:szCs w:val="26"/>
              </w:rPr>
              <w:t>4.</w:t>
            </w:r>
            <w:r w:rsidRPr="00AF3413">
              <w:rPr>
                <w:rFonts w:eastAsia="微軟正黑體" w:cstheme="minorHAnsi"/>
                <w:szCs w:val="26"/>
              </w:rPr>
              <w:t>調整</w:t>
            </w:r>
            <w:r w:rsidRPr="00AF3413">
              <w:rPr>
                <w:rFonts w:eastAsia="微軟正黑體" w:cstheme="minorHAnsi"/>
                <w:szCs w:val="26"/>
              </w:rPr>
              <w:t>2.3.5</w:t>
            </w:r>
            <w:r w:rsidRPr="00AF3413">
              <w:rPr>
                <w:rFonts w:eastAsia="微軟正黑體" w:cstheme="minorHAnsi"/>
                <w:szCs w:val="26"/>
              </w:rPr>
              <w:t>帳戶交易資料查詢</w:t>
            </w:r>
            <w:r w:rsidRPr="00AF3413">
              <w:rPr>
                <w:rFonts w:eastAsia="微軟正黑體" w:cstheme="minorHAnsi"/>
                <w:szCs w:val="26"/>
              </w:rPr>
              <w:t>/</w:t>
            </w:r>
            <w:r w:rsidRPr="00AF3413">
              <w:rPr>
                <w:rFonts w:eastAsia="微軟正黑體" w:cstheme="minorHAnsi"/>
                <w:szCs w:val="26"/>
              </w:rPr>
              <w:t>列印對</w:t>
            </w:r>
            <w:proofErr w:type="gramStart"/>
            <w:r w:rsidRPr="00AF3413">
              <w:rPr>
                <w:rFonts w:eastAsia="微軟正黑體" w:cstheme="minorHAnsi"/>
                <w:szCs w:val="26"/>
              </w:rPr>
              <w:t>帳單</w:t>
            </w:r>
            <w:proofErr w:type="gramEnd"/>
          </w:p>
          <w:p w14:paraId="7549EAB1" w14:textId="151A1E27" w:rsidR="00C319D5" w:rsidRPr="00AF3413" w:rsidRDefault="00C319D5" w:rsidP="007360DE">
            <w:pPr>
              <w:widowControl/>
              <w:spacing w:line="500" w:lineRule="exact"/>
              <w:ind w:left="0" w:firstLine="0"/>
              <w:rPr>
                <w:rFonts w:eastAsia="微軟正黑體" w:cstheme="minorHAnsi"/>
                <w:szCs w:val="24"/>
              </w:rPr>
            </w:pPr>
            <w:r w:rsidRPr="00AF3413">
              <w:rPr>
                <w:rFonts w:eastAsia="微軟正黑體" w:cstheme="minorHAnsi"/>
                <w:szCs w:val="26"/>
              </w:rPr>
              <w:t>Sign-off</w:t>
            </w:r>
          </w:p>
        </w:tc>
        <w:tc>
          <w:tcPr>
            <w:tcW w:w="1732" w:type="dxa"/>
            <w:tcBorders>
              <w:top w:val="single" w:sz="6" w:space="0" w:color="auto"/>
              <w:left w:val="single" w:sz="6" w:space="0" w:color="auto"/>
              <w:bottom w:val="single" w:sz="6" w:space="0" w:color="auto"/>
              <w:right w:val="single" w:sz="6" w:space="0" w:color="auto"/>
            </w:tcBorders>
          </w:tcPr>
          <w:p w14:paraId="2FBD79BE" w14:textId="3A1C65F6" w:rsidR="007360DE" w:rsidRPr="00AF3413" w:rsidRDefault="00446203" w:rsidP="007360DE">
            <w:pPr>
              <w:widowControl/>
              <w:spacing w:line="500" w:lineRule="exact"/>
              <w:ind w:left="0" w:firstLine="0"/>
              <w:rPr>
                <w:rFonts w:eastAsia="微軟正黑體" w:cstheme="minorHAnsi"/>
                <w:szCs w:val="24"/>
              </w:rPr>
            </w:pPr>
            <w:r w:rsidRPr="00AF3413">
              <w:rPr>
                <w:rFonts w:eastAsia="微軟正黑體" w:cstheme="minorHAnsi"/>
                <w:szCs w:val="24"/>
              </w:rPr>
              <w:t>V</w:t>
            </w:r>
            <w:r w:rsidR="00A513B5" w:rsidRPr="00AF3413">
              <w:rPr>
                <w:rFonts w:eastAsia="微軟正黑體" w:cstheme="minorHAnsi"/>
                <w:szCs w:val="24"/>
              </w:rPr>
              <w:t>2.0</w:t>
            </w:r>
          </w:p>
        </w:tc>
      </w:tr>
      <w:tr w:rsidR="007360DE" w:rsidRPr="00AF3413" w14:paraId="6517D43A"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40813A71" w14:textId="54D795CB" w:rsidR="007360DE" w:rsidRPr="00AF3413" w:rsidRDefault="00C319D5" w:rsidP="007360DE">
            <w:pPr>
              <w:widowControl/>
              <w:spacing w:line="500" w:lineRule="exact"/>
              <w:ind w:left="0" w:firstLine="0"/>
              <w:rPr>
                <w:rFonts w:eastAsia="微軟正黑體" w:cstheme="minorHAnsi"/>
                <w:szCs w:val="24"/>
              </w:rPr>
            </w:pPr>
            <w:r w:rsidRPr="00AF3413">
              <w:rPr>
                <w:rFonts w:eastAsia="微軟正黑體" w:cstheme="minorHAnsi"/>
                <w:szCs w:val="24"/>
              </w:rPr>
              <w:t>2023/12/26</w:t>
            </w:r>
          </w:p>
        </w:tc>
        <w:tc>
          <w:tcPr>
            <w:tcW w:w="1985" w:type="dxa"/>
            <w:tcBorders>
              <w:top w:val="single" w:sz="6" w:space="0" w:color="auto"/>
              <w:left w:val="single" w:sz="6" w:space="0" w:color="auto"/>
              <w:bottom w:val="single" w:sz="6" w:space="0" w:color="auto"/>
              <w:right w:val="single" w:sz="6" w:space="0" w:color="auto"/>
            </w:tcBorders>
          </w:tcPr>
          <w:p w14:paraId="38ABC9F5" w14:textId="46AEB3E0" w:rsidR="007360DE" w:rsidRPr="00AF3413" w:rsidRDefault="00C319D5" w:rsidP="007360DE">
            <w:pPr>
              <w:widowControl/>
              <w:spacing w:line="500" w:lineRule="exact"/>
              <w:ind w:left="0" w:firstLine="0"/>
              <w:rPr>
                <w:rFonts w:eastAsia="微軟正黑體" w:cstheme="minorHAnsi"/>
                <w:szCs w:val="24"/>
              </w:rPr>
            </w:pPr>
            <w:r w:rsidRPr="00AF3413">
              <w:rPr>
                <w:rFonts w:eastAsia="微軟正黑體" w:cstheme="minorHAnsi"/>
                <w:szCs w:val="24"/>
              </w:rPr>
              <w:t>第</w:t>
            </w:r>
            <w:r w:rsidRPr="00AF3413">
              <w:rPr>
                <w:rFonts w:eastAsia="微軟正黑體" w:cstheme="minorHAnsi"/>
                <w:szCs w:val="24"/>
              </w:rPr>
              <w:t>2.</w:t>
            </w:r>
            <w:r w:rsidR="0070673B" w:rsidRPr="00AF3413">
              <w:rPr>
                <w:rFonts w:eastAsia="微軟正黑體" w:cstheme="minorHAnsi"/>
                <w:szCs w:val="24"/>
              </w:rPr>
              <w:t>0</w:t>
            </w:r>
            <w:r w:rsidRPr="00AF3413">
              <w:rPr>
                <w:rFonts w:eastAsia="微軟正黑體" w:cstheme="minorHAnsi"/>
                <w:szCs w:val="24"/>
              </w:rPr>
              <w:t>版</w:t>
            </w:r>
          </w:p>
        </w:tc>
        <w:tc>
          <w:tcPr>
            <w:tcW w:w="2976" w:type="dxa"/>
            <w:tcBorders>
              <w:top w:val="single" w:sz="6" w:space="0" w:color="auto"/>
              <w:left w:val="single" w:sz="6" w:space="0" w:color="auto"/>
              <w:bottom w:val="single" w:sz="6" w:space="0" w:color="auto"/>
              <w:right w:val="single" w:sz="6" w:space="0" w:color="auto"/>
            </w:tcBorders>
          </w:tcPr>
          <w:p w14:paraId="316F8BBB" w14:textId="6B064DA6" w:rsidR="007360DE" w:rsidRPr="00AF3413" w:rsidRDefault="00C319D5" w:rsidP="007360DE">
            <w:pPr>
              <w:widowControl/>
              <w:spacing w:line="500" w:lineRule="exact"/>
              <w:ind w:left="0" w:firstLine="0"/>
              <w:rPr>
                <w:rFonts w:eastAsia="微軟正黑體" w:cstheme="minorHAnsi"/>
                <w:szCs w:val="24"/>
              </w:rPr>
            </w:pPr>
            <w:r w:rsidRPr="00AF3413">
              <w:rPr>
                <w:rFonts w:eastAsia="微軟正黑體" w:cstheme="minorHAnsi"/>
                <w:szCs w:val="24"/>
              </w:rPr>
              <w:t>修改</w:t>
            </w:r>
            <w:r w:rsidRPr="00AF3413">
              <w:rPr>
                <w:rFonts w:eastAsia="微軟正黑體" w:cstheme="minorHAnsi"/>
                <w:szCs w:val="24"/>
              </w:rPr>
              <w:t xml:space="preserve"> SCSB/IBM </w:t>
            </w:r>
            <w:r w:rsidRPr="00AF3413">
              <w:rPr>
                <w:rFonts w:eastAsia="微軟正黑體" w:cstheme="minorHAnsi"/>
                <w:szCs w:val="24"/>
              </w:rPr>
              <w:t>負責人</w:t>
            </w:r>
          </w:p>
        </w:tc>
        <w:tc>
          <w:tcPr>
            <w:tcW w:w="1732" w:type="dxa"/>
            <w:tcBorders>
              <w:top w:val="single" w:sz="6" w:space="0" w:color="auto"/>
              <w:left w:val="single" w:sz="6" w:space="0" w:color="auto"/>
              <w:bottom w:val="single" w:sz="6" w:space="0" w:color="auto"/>
              <w:right w:val="single" w:sz="6" w:space="0" w:color="auto"/>
            </w:tcBorders>
          </w:tcPr>
          <w:p w14:paraId="1F50429A" w14:textId="25C67CCE" w:rsidR="007360DE" w:rsidRPr="00AF3413" w:rsidRDefault="00C319D5" w:rsidP="007360DE">
            <w:pPr>
              <w:widowControl/>
              <w:spacing w:line="500" w:lineRule="exact"/>
              <w:ind w:left="0" w:firstLine="0"/>
              <w:rPr>
                <w:rFonts w:eastAsia="微軟正黑體" w:cstheme="minorHAnsi"/>
                <w:szCs w:val="24"/>
              </w:rPr>
            </w:pPr>
            <w:r w:rsidRPr="00AF3413">
              <w:rPr>
                <w:rFonts w:eastAsia="微軟正黑體" w:cstheme="minorHAnsi"/>
                <w:szCs w:val="24"/>
              </w:rPr>
              <w:t>V2.</w:t>
            </w:r>
            <w:r w:rsidR="0070673B" w:rsidRPr="00AF3413">
              <w:rPr>
                <w:rFonts w:eastAsia="微軟正黑體" w:cstheme="minorHAnsi"/>
                <w:szCs w:val="24"/>
              </w:rPr>
              <w:t>0</w:t>
            </w:r>
          </w:p>
        </w:tc>
      </w:tr>
      <w:tr w:rsidR="00A80009" w:rsidRPr="00AF3413" w14:paraId="4610EF81"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5E359D72" w14:textId="6319C386" w:rsidR="00A80009" w:rsidRPr="00AF3413" w:rsidRDefault="00A80009" w:rsidP="00A80009">
            <w:pPr>
              <w:widowControl/>
              <w:spacing w:line="500" w:lineRule="exact"/>
              <w:ind w:left="0" w:firstLine="0"/>
              <w:rPr>
                <w:rFonts w:eastAsia="微軟正黑體" w:cstheme="minorHAnsi"/>
                <w:szCs w:val="24"/>
              </w:rPr>
            </w:pPr>
            <w:ins w:id="18" w:author="Annie Chao" w:date="2024-06-17T10:44:00Z" w16du:dateUtc="2024-06-17T02:44:00Z">
              <w:r w:rsidRPr="00AF3413">
                <w:rPr>
                  <w:rFonts w:eastAsia="微軟正黑體" w:cstheme="minorHAnsi"/>
                  <w:szCs w:val="24"/>
                </w:rPr>
                <w:lastRenderedPageBreak/>
                <w:t>2024/06/17</w:t>
              </w:r>
            </w:ins>
          </w:p>
        </w:tc>
        <w:tc>
          <w:tcPr>
            <w:tcW w:w="1985" w:type="dxa"/>
            <w:tcBorders>
              <w:top w:val="single" w:sz="6" w:space="0" w:color="auto"/>
              <w:left w:val="single" w:sz="6" w:space="0" w:color="auto"/>
              <w:bottom w:val="single" w:sz="6" w:space="0" w:color="auto"/>
              <w:right w:val="single" w:sz="6" w:space="0" w:color="auto"/>
            </w:tcBorders>
          </w:tcPr>
          <w:p w14:paraId="49E5F93A" w14:textId="7099F0A6" w:rsidR="00A80009" w:rsidRPr="00AF3413" w:rsidRDefault="00A80009" w:rsidP="00A80009">
            <w:pPr>
              <w:widowControl/>
              <w:spacing w:line="500" w:lineRule="exact"/>
              <w:ind w:left="0" w:firstLine="0"/>
              <w:rPr>
                <w:rFonts w:eastAsia="微軟正黑體" w:cstheme="minorHAnsi"/>
                <w:szCs w:val="24"/>
              </w:rPr>
            </w:pPr>
            <w:ins w:id="19" w:author="Annie Chao" w:date="2024-06-17T10:44:00Z" w16du:dateUtc="2024-06-17T02:44:00Z">
              <w:r w:rsidRPr="00AF3413">
                <w:rPr>
                  <w:rFonts w:eastAsia="微軟正黑體" w:cstheme="minorHAnsi"/>
                  <w:szCs w:val="24"/>
                </w:rPr>
                <w:t>第</w:t>
              </w:r>
              <w:r w:rsidRPr="00AF3413">
                <w:rPr>
                  <w:rFonts w:eastAsia="微軟正黑體" w:cstheme="minorHAnsi"/>
                  <w:szCs w:val="24"/>
                </w:rPr>
                <w:t>2.1</w:t>
              </w:r>
              <w:r w:rsidRPr="00AF3413">
                <w:rPr>
                  <w:rFonts w:eastAsia="微軟正黑體" w:cstheme="minorHAnsi"/>
                  <w:szCs w:val="24"/>
                </w:rPr>
                <w:t>版</w:t>
              </w:r>
            </w:ins>
          </w:p>
        </w:tc>
        <w:tc>
          <w:tcPr>
            <w:tcW w:w="2976" w:type="dxa"/>
            <w:tcBorders>
              <w:top w:val="single" w:sz="6" w:space="0" w:color="auto"/>
              <w:left w:val="single" w:sz="6" w:space="0" w:color="auto"/>
              <w:bottom w:val="single" w:sz="6" w:space="0" w:color="auto"/>
              <w:right w:val="single" w:sz="6" w:space="0" w:color="auto"/>
            </w:tcBorders>
          </w:tcPr>
          <w:p w14:paraId="1D91F42A" w14:textId="77777777" w:rsidR="00A80009" w:rsidRPr="00AF3413" w:rsidRDefault="00A80009" w:rsidP="00A80009">
            <w:pPr>
              <w:widowControl/>
              <w:spacing w:line="500" w:lineRule="exact"/>
              <w:ind w:left="0" w:firstLine="0"/>
              <w:rPr>
                <w:ins w:id="20" w:author="Annie Chao" w:date="2024-06-17T10:48:00Z" w16du:dateUtc="2024-06-17T02:48:00Z"/>
                <w:rFonts w:eastAsia="微軟正黑體" w:cstheme="minorHAnsi"/>
                <w:szCs w:val="24"/>
              </w:rPr>
            </w:pPr>
            <w:ins w:id="21" w:author="Annie Chao" w:date="2024-06-17T10:48:00Z" w16du:dateUtc="2024-06-17T02:48:00Z">
              <w:r w:rsidRPr="00AF3413">
                <w:rPr>
                  <w:rFonts w:eastAsia="微軟正黑體" w:cstheme="minorHAnsi"/>
                  <w:szCs w:val="24"/>
                </w:rPr>
                <w:t>根據</w:t>
              </w:r>
              <w:r w:rsidRPr="00AF3413">
                <w:rPr>
                  <w:rFonts w:eastAsia="微軟正黑體" w:cstheme="minorHAnsi"/>
                  <w:szCs w:val="24"/>
                </w:rPr>
                <w:t>Redmine</w:t>
              </w:r>
              <w:r w:rsidRPr="00AF3413">
                <w:rPr>
                  <w:rFonts w:eastAsia="微軟正黑體" w:cstheme="minorHAnsi"/>
                  <w:szCs w:val="24"/>
                </w:rPr>
                <w:t>建議修改</w:t>
              </w:r>
            </w:ins>
          </w:p>
          <w:p w14:paraId="1AFA75B7" w14:textId="3C171049" w:rsidR="00A80009" w:rsidRPr="00AF3413" w:rsidRDefault="00A80009" w:rsidP="00A80009">
            <w:pPr>
              <w:pStyle w:val="af2"/>
              <w:widowControl/>
              <w:numPr>
                <w:ilvl w:val="0"/>
                <w:numId w:val="151"/>
              </w:numPr>
              <w:spacing w:line="500" w:lineRule="exact"/>
              <w:ind w:leftChars="0"/>
              <w:rPr>
                <w:ins w:id="22" w:author="Annie Chao" w:date="2024-06-17T10:48:00Z" w16du:dateUtc="2024-06-17T02:48:00Z"/>
                <w:rFonts w:eastAsia="微軟正黑體" w:cstheme="minorHAnsi"/>
                <w:szCs w:val="24"/>
              </w:rPr>
            </w:pPr>
            <w:ins w:id="23" w:author="Annie Chao" w:date="2024-06-17T10:48:00Z" w16du:dateUtc="2024-06-17T02:48:00Z">
              <w:r w:rsidRPr="00AF3413">
                <w:rPr>
                  <w:rFonts w:eastAsia="微軟正黑體" w:cstheme="minorHAnsi"/>
                  <w:szCs w:val="24"/>
                </w:rPr>
                <w:t>存款證明</w:t>
              </w:r>
            </w:ins>
            <w:ins w:id="24" w:author="Annie Chao" w:date="2024-06-17T10:49:00Z" w16du:dateUtc="2024-06-17T02:49:00Z">
              <w:r w:rsidRPr="00AF3413">
                <w:rPr>
                  <w:rFonts w:eastAsia="微軟正黑體" w:cstheme="minorHAnsi"/>
                  <w:szCs w:val="24"/>
                </w:rPr>
                <w:t>：</w:t>
              </w:r>
            </w:ins>
            <w:ins w:id="25" w:author="Annie Chao" w:date="2024-06-17T10:48:00Z" w16du:dateUtc="2024-06-17T02:48:00Z">
              <w:r w:rsidRPr="00AF3413">
                <w:rPr>
                  <w:rFonts w:eastAsia="微軟正黑體" w:cstheme="minorHAnsi"/>
                  <w:szCs w:val="24"/>
                </w:rPr>
                <w:t>不可證明</w:t>
              </w:r>
              <w:r w:rsidRPr="00AF3413">
                <w:rPr>
                  <w:rFonts w:eastAsia="微軟正黑體" w:cstheme="minorHAnsi"/>
                  <w:szCs w:val="24"/>
                </w:rPr>
                <w:t xml:space="preserve"> NCD </w:t>
              </w:r>
              <w:r w:rsidRPr="00AF3413">
                <w:rPr>
                  <w:rFonts w:eastAsia="微軟正黑體" w:cstheme="minorHAnsi"/>
                  <w:szCs w:val="24"/>
                </w:rPr>
                <w:t>定存</w:t>
              </w:r>
            </w:ins>
          </w:p>
          <w:p w14:paraId="3CADCF04" w14:textId="39EEBF40" w:rsidR="00A80009" w:rsidRPr="00AF3413" w:rsidRDefault="00A80009" w:rsidP="00A80009">
            <w:pPr>
              <w:pStyle w:val="af2"/>
              <w:widowControl/>
              <w:numPr>
                <w:ilvl w:val="0"/>
                <w:numId w:val="151"/>
              </w:numPr>
              <w:spacing w:line="500" w:lineRule="exact"/>
              <w:ind w:leftChars="0"/>
              <w:rPr>
                <w:ins w:id="26" w:author="Annie Chao" w:date="2024-06-17T10:49:00Z" w16du:dateUtc="2024-06-17T02:49:00Z"/>
                <w:rFonts w:eastAsia="微軟正黑體" w:cstheme="minorHAnsi"/>
                <w:szCs w:val="24"/>
              </w:rPr>
            </w:pPr>
            <w:ins w:id="27" w:author="Annie Chao" w:date="2024-06-17T10:49:00Z" w16du:dateUtc="2024-06-17T02:49:00Z">
              <w:r w:rsidRPr="00AF3413">
                <w:rPr>
                  <w:rFonts w:eastAsia="微軟正黑體" w:cstheme="minorHAnsi"/>
                  <w:szCs w:val="24"/>
                </w:rPr>
                <w:t>存款證明：歸戶查詢不可查詢之情境錯誤訊息</w:t>
              </w:r>
            </w:ins>
          </w:p>
          <w:p w14:paraId="707B8683" w14:textId="77777777" w:rsidR="008F76E3" w:rsidRPr="00B720BA" w:rsidRDefault="00A80009" w:rsidP="008F76E3">
            <w:pPr>
              <w:pStyle w:val="af2"/>
              <w:widowControl/>
              <w:numPr>
                <w:ilvl w:val="0"/>
                <w:numId w:val="151"/>
              </w:numPr>
              <w:spacing w:line="500" w:lineRule="exact"/>
              <w:ind w:leftChars="0"/>
              <w:rPr>
                <w:ins w:id="28" w:author="Annie Chao" w:date="2024-06-17T11:02:00Z" w16du:dateUtc="2024-06-17T03:02:00Z"/>
                <w:rFonts w:eastAsia="微軟正黑體" w:cstheme="minorHAnsi"/>
                <w:szCs w:val="24"/>
              </w:rPr>
            </w:pPr>
            <w:ins w:id="29" w:author="Annie Chao" w:date="2024-06-17T10:49:00Z" w16du:dateUtc="2024-06-17T02:49:00Z">
              <w:r w:rsidRPr="00AF3413">
                <w:rPr>
                  <w:rFonts w:eastAsia="微軟正黑體" w:cstheme="minorHAnsi"/>
                  <w:szCs w:val="24"/>
                </w:rPr>
                <w:t>存款證明：</w:t>
              </w:r>
            </w:ins>
            <w:ins w:id="30" w:author="Annie Chao" w:date="2024-06-17T10:50:00Z" w16du:dateUtc="2024-06-17T02:50:00Z">
              <w:r w:rsidRPr="00AF3413">
                <w:rPr>
                  <w:rFonts w:eastAsia="微軟正黑體" w:cstheme="minorHAnsi"/>
                  <w:szCs w:val="24"/>
                </w:rPr>
                <w:t>折算</w:t>
              </w:r>
              <w:r w:rsidRPr="00AF3413">
                <w:rPr>
                  <w:rFonts w:eastAsia="微軟正黑體" w:cstheme="minorHAnsi"/>
                </w:rPr>
                <w:t>匯率以中價計算</w:t>
              </w:r>
            </w:ins>
          </w:p>
          <w:p w14:paraId="0BD20ACC" w14:textId="0A930355" w:rsidR="00A80009" w:rsidRPr="00B720BA" w:rsidDel="008F76E3" w:rsidRDefault="00A80009">
            <w:pPr>
              <w:widowControl/>
              <w:spacing w:line="500" w:lineRule="exact"/>
              <w:ind w:left="0" w:firstLine="0"/>
              <w:rPr>
                <w:del w:id="31" w:author="Annie Chao" w:date="2024-06-17T11:02:00Z" w16du:dateUtc="2024-06-17T03:02:00Z"/>
                <w:rFonts w:eastAsia="微軟正黑體" w:cstheme="minorHAnsi"/>
                <w:szCs w:val="24"/>
              </w:rPr>
              <w:pPrChange w:id="32" w:author="Annie Chao" w:date="2024-06-17T11:02:00Z" w16du:dateUtc="2024-06-17T03:02:00Z">
                <w:pPr>
                  <w:pStyle w:val="af2"/>
                  <w:widowControl/>
                  <w:numPr>
                    <w:numId w:val="151"/>
                  </w:numPr>
                  <w:spacing w:line="500" w:lineRule="exact"/>
                  <w:ind w:leftChars="0" w:left="360" w:hanging="360"/>
                </w:pPr>
              </w:pPrChange>
            </w:pPr>
          </w:p>
          <w:p w14:paraId="1D22032E" w14:textId="6EC2622B" w:rsidR="008F76E3" w:rsidRPr="008F76E3" w:rsidRDefault="008F76E3">
            <w:pPr>
              <w:pStyle w:val="af2"/>
              <w:widowControl/>
              <w:numPr>
                <w:ilvl w:val="0"/>
                <w:numId w:val="151"/>
              </w:numPr>
              <w:spacing w:line="500" w:lineRule="exact"/>
              <w:ind w:leftChars="0"/>
              <w:rPr>
                <w:ins w:id="33" w:author="Annie Chao" w:date="2024-06-17T11:02:00Z" w16du:dateUtc="2024-06-17T03:02:00Z"/>
                <w:rFonts w:eastAsia="微軟正黑體" w:cstheme="minorHAnsi"/>
                <w:szCs w:val="24"/>
              </w:rPr>
            </w:pPr>
            <w:ins w:id="34" w:author="Annie Chao" w:date="2024-06-17T11:02:00Z" w16du:dateUtc="2024-06-17T03:02:00Z">
              <w:r w:rsidRPr="00F433A1">
                <w:rPr>
                  <w:rFonts w:eastAsia="微軟正黑體" w:cstheme="minorHAnsi"/>
                </w:rPr>
                <w:t>資信證明：補充</w:t>
              </w:r>
              <w:r w:rsidRPr="00F433A1">
                <w:rPr>
                  <w:rFonts w:eastAsia="微軟正黑體" w:cstheme="minorHAnsi"/>
                </w:rPr>
                <w:t>OBU</w:t>
              </w:r>
              <w:r w:rsidRPr="00F433A1">
                <w:rPr>
                  <w:rFonts w:eastAsia="微軟正黑體" w:cstheme="minorHAnsi"/>
                </w:rPr>
                <w:t>法人戶存續的條件</w:t>
              </w:r>
            </w:ins>
          </w:p>
          <w:p w14:paraId="1697059B" w14:textId="1F2B61E9" w:rsidR="008F76E3" w:rsidRPr="008F76E3" w:rsidRDefault="008F76E3">
            <w:pPr>
              <w:pStyle w:val="af2"/>
              <w:widowControl/>
              <w:numPr>
                <w:ilvl w:val="0"/>
                <w:numId w:val="151"/>
              </w:numPr>
              <w:spacing w:line="500" w:lineRule="exact"/>
              <w:ind w:leftChars="0"/>
              <w:rPr>
                <w:rFonts w:eastAsia="微軟正黑體" w:cstheme="minorHAnsi"/>
                <w:szCs w:val="24"/>
                <w:rPrChange w:id="35" w:author="Annie Chao" w:date="2024-06-17T11:02:00Z" w16du:dateUtc="2024-06-17T03:02:00Z">
                  <w:rPr/>
                </w:rPrChange>
              </w:rPr>
              <w:pPrChange w:id="36" w:author="Annie Chao" w:date="2024-06-17T11:02:00Z" w16du:dateUtc="2024-06-17T03:02:00Z">
                <w:pPr>
                  <w:widowControl/>
                  <w:spacing w:line="500" w:lineRule="exact"/>
                  <w:ind w:left="0" w:firstLine="0"/>
                </w:pPr>
              </w:pPrChange>
            </w:pPr>
            <w:ins w:id="37" w:author="Annie Chao" w:date="2024-06-17T11:02:00Z" w16du:dateUtc="2024-06-17T03:02:00Z">
              <w:r w:rsidRPr="00F433A1">
                <w:rPr>
                  <w:rFonts w:eastAsia="微軟正黑體" w:cstheme="minorHAnsi"/>
                </w:rPr>
                <w:t>資信證明：</w:t>
              </w:r>
              <w:r w:rsidRPr="008F76E3">
                <w:rPr>
                  <w:rFonts w:eastAsia="微軟正黑體" w:cstheme="minorHAnsi" w:hint="eastAsia"/>
                  <w:szCs w:val="24"/>
                  <w:rPrChange w:id="38" w:author="Annie Chao" w:date="2024-06-17T11:02:00Z" w16du:dateUtc="2024-06-17T03:02:00Z">
                    <w:rPr>
                      <w:rFonts w:hint="eastAsia"/>
                    </w:rPr>
                  </w:rPrChange>
                </w:rPr>
                <w:t>英文版需列印</w:t>
              </w:r>
              <w:r w:rsidRPr="008F76E3">
                <w:rPr>
                  <w:rFonts w:eastAsia="微軟正黑體" w:cstheme="minorHAnsi"/>
                  <w:szCs w:val="24"/>
                  <w:rPrChange w:id="39" w:author="Annie Chao" w:date="2024-06-17T11:02:00Z" w16du:dateUtc="2024-06-17T03:02:00Z">
                    <w:rPr/>
                  </w:rPrChange>
                </w:rPr>
                <w:t xml:space="preserve"> ID (</w:t>
              </w:r>
              <w:r w:rsidRPr="008F76E3">
                <w:rPr>
                  <w:rFonts w:eastAsia="微軟正黑體" w:cstheme="minorHAnsi" w:hint="eastAsia"/>
                  <w:szCs w:val="24"/>
                  <w:rPrChange w:id="40" w:author="Annie Chao" w:date="2024-06-17T11:02:00Z" w16du:dateUtc="2024-06-17T03:02:00Z">
                    <w:rPr>
                      <w:rFonts w:hint="eastAsia"/>
                    </w:rPr>
                  </w:rPrChange>
                </w:rPr>
                <w:t>客戶編號</w:t>
              </w:r>
              <w:r w:rsidRPr="008F76E3">
                <w:rPr>
                  <w:rFonts w:eastAsia="微軟正黑體" w:cstheme="minorHAnsi"/>
                  <w:szCs w:val="24"/>
                  <w:rPrChange w:id="41" w:author="Annie Chao" w:date="2024-06-17T11:02:00Z" w16du:dateUtc="2024-06-17T03:02:00Z">
                    <w:rPr/>
                  </w:rPrChange>
                </w:rPr>
                <w:t xml:space="preserve"> L.IDN)</w:t>
              </w:r>
              <w:r w:rsidRPr="008F76E3">
                <w:rPr>
                  <w:rFonts w:eastAsia="微軟正黑體" w:cstheme="minorHAnsi" w:hint="eastAsia"/>
                  <w:szCs w:val="24"/>
                  <w:rPrChange w:id="42" w:author="Annie Chao" w:date="2024-06-17T11:02:00Z" w16du:dateUtc="2024-06-17T03:02:00Z">
                    <w:rPr>
                      <w:rFonts w:hint="eastAsia"/>
                    </w:rPr>
                  </w:rPrChange>
                </w:rPr>
                <w:t>，中台需檢核若該客戶為公司戶，則</w:t>
              </w:r>
              <w:proofErr w:type="gramStart"/>
              <w:r w:rsidRPr="008F76E3">
                <w:rPr>
                  <w:rFonts w:eastAsia="微軟正黑體" w:cstheme="minorHAnsi" w:hint="eastAsia"/>
                  <w:szCs w:val="24"/>
                  <w:rPrChange w:id="43" w:author="Annie Chao" w:date="2024-06-17T11:02:00Z" w16du:dateUtc="2024-06-17T03:02:00Z">
                    <w:rPr>
                      <w:rFonts w:hint="eastAsia"/>
                    </w:rPr>
                  </w:rPrChange>
                </w:rPr>
                <w:t>可全碼顯示</w:t>
              </w:r>
              <w:proofErr w:type="gramEnd"/>
              <w:r w:rsidRPr="008F76E3">
                <w:rPr>
                  <w:rFonts w:eastAsia="微軟正黑體" w:cstheme="minorHAnsi"/>
                  <w:szCs w:val="24"/>
                  <w:rPrChange w:id="44" w:author="Annie Chao" w:date="2024-06-17T11:02:00Z" w16du:dateUtc="2024-06-17T03:02:00Z">
                    <w:rPr/>
                  </w:rPrChange>
                </w:rPr>
                <w:t xml:space="preserve"> L.IDN</w:t>
              </w:r>
              <w:r w:rsidRPr="008F76E3">
                <w:rPr>
                  <w:rFonts w:eastAsia="微軟正黑體" w:cstheme="minorHAnsi" w:hint="eastAsia"/>
                  <w:szCs w:val="24"/>
                  <w:rPrChange w:id="45" w:author="Annie Chao" w:date="2024-06-17T11:02:00Z" w16du:dateUtc="2024-06-17T03:02:00Z">
                    <w:rPr>
                      <w:rFonts w:hint="eastAsia"/>
                    </w:rPr>
                  </w:rPrChange>
                </w:rPr>
                <w:t>，若為</w:t>
              </w:r>
              <w:proofErr w:type="gramStart"/>
              <w:r w:rsidRPr="008F76E3">
                <w:rPr>
                  <w:rFonts w:eastAsia="微軟正黑體" w:cstheme="minorHAnsi" w:hint="eastAsia"/>
                  <w:szCs w:val="24"/>
                  <w:rPrChange w:id="46" w:author="Annie Chao" w:date="2024-06-17T11:02:00Z" w16du:dateUtc="2024-06-17T03:02:00Z">
                    <w:rPr>
                      <w:rFonts w:hint="eastAsia"/>
                    </w:rPr>
                  </w:rPrChange>
                </w:rPr>
                <w:t>其它，</w:t>
              </w:r>
              <w:proofErr w:type="gramEnd"/>
              <w:r w:rsidRPr="008F76E3">
                <w:rPr>
                  <w:rFonts w:eastAsia="微軟正黑體" w:cstheme="minorHAnsi" w:hint="eastAsia"/>
                  <w:szCs w:val="24"/>
                  <w:rPrChange w:id="47" w:author="Annie Chao" w:date="2024-06-17T11:02:00Z" w16du:dateUtc="2024-06-17T03:02:00Z">
                    <w:rPr>
                      <w:rFonts w:hint="eastAsia"/>
                    </w:rPr>
                  </w:rPrChange>
                </w:rPr>
                <w:t>則全部遮蔽顯示</w:t>
              </w:r>
              <w:r w:rsidRPr="008F76E3">
                <w:rPr>
                  <w:rFonts w:eastAsia="微軟正黑體" w:cstheme="minorHAnsi"/>
                  <w:szCs w:val="24"/>
                  <w:rPrChange w:id="48" w:author="Annie Chao" w:date="2024-06-17T11:02:00Z" w16du:dateUtc="2024-06-17T03:02:00Z">
                    <w:rPr/>
                  </w:rPrChange>
                </w:rPr>
                <w:t xml:space="preserve"> *****</w:t>
              </w:r>
            </w:ins>
          </w:p>
        </w:tc>
        <w:tc>
          <w:tcPr>
            <w:tcW w:w="1732" w:type="dxa"/>
            <w:tcBorders>
              <w:top w:val="single" w:sz="6" w:space="0" w:color="auto"/>
              <w:left w:val="single" w:sz="6" w:space="0" w:color="auto"/>
              <w:bottom w:val="single" w:sz="6" w:space="0" w:color="auto"/>
              <w:right w:val="single" w:sz="6" w:space="0" w:color="auto"/>
            </w:tcBorders>
          </w:tcPr>
          <w:p w14:paraId="3ABED57D" w14:textId="1DAA5EE3" w:rsidR="00A80009" w:rsidRPr="00AF3413" w:rsidRDefault="00A80009" w:rsidP="00A80009">
            <w:pPr>
              <w:widowControl/>
              <w:spacing w:line="500" w:lineRule="exact"/>
              <w:ind w:left="0" w:firstLine="0"/>
              <w:rPr>
                <w:rFonts w:eastAsia="微軟正黑體" w:cstheme="minorHAnsi"/>
                <w:szCs w:val="24"/>
                <w:rPrChange w:id="49" w:author="Annie Chao" w:date="2024-06-17T10:51:00Z" w16du:dateUtc="2024-06-17T02:51:00Z">
                  <w:rPr>
                    <w:rFonts w:ascii="微軟正黑體" w:eastAsia="微軟正黑體" w:hAnsi="微軟正黑體"/>
                    <w:szCs w:val="24"/>
                  </w:rPr>
                </w:rPrChange>
              </w:rPr>
            </w:pPr>
            <w:ins w:id="50" w:author="Annie Chao" w:date="2024-06-17T10:51:00Z" w16du:dateUtc="2024-06-17T02:51:00Z">
              <w:r w:rsidRPr="00AF3413">
                <w:rPr>
                  <w:rFonts w:eastAsia="微軟正黑體" w:cstheme="minorHAnsi"/>
                  <w:szCs w:val="24"/>
                </w:rPr>
                <w:t>V2.1</w:t>
              </w:r>
            </w:ins>
          </w:p>
        </w:tc>
      </w:tr>
      <w:tr w:rsidR="00A80009" w:rsidRPr="00AF3413" w14:paraId="5B7368AC"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12C11290" w14:textId="77777777" w:rsidR="00A80009" w:rsidRPr="00AF3413" w:rsidRDefault="00A80009" w:rsidP="00A80009">
            <w:pPr>
              <w:widowControl/>
              <w:spacing w:line="500" w:lineRule="exact"/>
              <w:ind w:left="0" w:firstLine="0"/>
              <w:rPr>
                <w:rFonts w:eastAsia="微軟正黑體" w:cstheme="minorHAnsi"/>
                <w:szCs w:val="24"/>
              </w:rPr>
            </w:pPr>
          </w:p>
        </w:tc>
        <w:tc>
          <w:tcPr>
            <w:tcW w:w="1985" w:type="dxa"/>
            <w:tcBorders>
              <w:top w:val="single" w:sz="6" w:space="0" w:color="auto"/>
              <w:left w:val="single" w:sz="6" w:space="0" w:color="auto"/>
              <w:bottom w:val="single" w:sz="6" w:space="0" w:color="auto"/>
              <w:right w:val="single" w:sz="6" w:space="0" w:color="auto"/>
            </w:tcBorders>
          </w:tcPr>
          <w:p w14:paraId="13F1EAF8" w14:textId="77777777" w:rsidR="00A80009" w:rsidRPr="00AF3413" w:rsidRDefault="00A80009" w:rsidP="00A80009">
            <w:pPr>
              <w:widowControl/>
              <w:spacing w:line="500" w:lineRule="exact"/>
              <w:ind w:left="0" w:firstLine="0"/>
              <w:rPr>
                <w:rFonts w:eastAsia="微軟正黑體" w:cstheme="minorHAnsi"/>
                <w:szCs w:val="24"/>
              </w:rPr>
            </w:pPr>
          </w:p>
        </w:tc>
        <w:tc>
          <w:tcPr>
            <w:tcW w:w="2976" w:type="dxa"/>
            <w:tcBorders>
              <w:top w:val="single" w:sz="6" w:space="0" w:color="auto"/>
              <w:left w:val="single" w:sz="6" w:space="0" w:color="auto"/>
              <w:bottom w:val="single" w:sz="6" w:space="0" w:color="auto"/>
              <w:right w:val="single" w:sz="6" w:space="0" w:color="auto"/>
            </w:tcBorders>
          </w:tcPr>
          <w:p w14:paraId="42CFD89A" w14:textId="77777777" w:rsidR="00A80009" w:rsidRPr="00AF3413" w:rsidRDefault="00A80009" w:rsidP="00A80009">
            <w:pPr>
              <w:widowControl/>
              <w:spacing w:line="500" w:lineRule="exact"/>
              <w:ind w:left="0" w:firstLine="0"/>
              <w:rPr>
                <w:rFonts w:eastAsia="微軟正黑體" w:cstheme="minorHAnsi"/>
                <w:szCs w:val="24"/>
              </w:rPr>
            </w:pPr>
          </w:p>
        </w:tc>
        <w:tc>
          <w:tcPr>
            <w:tcW w:w="1732" w:type="dxa"/>
            <w:tcBorders>
              <w:top w:val="single" w:sz="6" w:space="0" w:color="auto"/>
              <w:left w:val="single" w:sz="6" w:space="0" w:color="auto"/>
              <w:bottom w:val="single" w:sz="6" w:space="0" w:color="auto"/>
              <w:right w:val="single" w:sz="6" w:space="0" w:color="auto"/>
            </w:tcBorders>
          </w:tcPr>
          <w:p w14:paraId="3AB561BD" w14:textId="77777777" w:rsidR="00A80009" w:rsidRPr="00AF3413" w:rsidRDefault="00A80009" w:rsidP="00A80009">
            <w:pPr>
              <w:widowControl/>
              <w:spacing w:line="500" w:lineRule="exact"/>
              <w:ind w:left="0" w:firstLine="0"/>
              <w:rPr>
                <w:rFonts w:eastAsia="微軟正黑體" w:cstheme="minorHAnsi"/>
                <w:szCs w:val="24"/>
              </w:rPr>
            </w:pPr>
          </w:p>
        </w:tc>
      </w:tr>
      <w:tr w:rsidR="00A80009" w:rsidRPr="00AF3413" w14:paraId="3DD69451" w14:textId="77777777" w:rsidTr="00C13018">
        <w:trPr>
          <w:cantSplit/>
        </w:trPr>
        <w:tc>
          <w:tcPr>
            <w:tcW w:w="1792" w:type="dxa"/>
            <w:tcBorders>
              <w:top w:val="single" w:sz="6" w:space="0" w:color="auto"/>
              <w:left w:val="single" w:sz="6" w:space="0" w:color="auto"/>
              <w:bottom w:val="single" w:sz="6" w:space="0" w:color="auto"/>
              <w:right w:val="single" w:sz="6" w:space="0" w:color="auto"/>
            </w:tcBorders>
          </w:tcPr>
          <w:p w14:paraId="75838697" w14:textId="77777777" w:rsidR="00A80009" w:rsidRPr="00AF3413" w:rsidRDefault="00A80009" w:rsidP="00A80009">
            <w:pPr>
              <w:widowControl/>
              <w:spacing w:line="500" w:lineRule="exact"/>
              <w:ind w:left="0" w:firstLine="0"/>
              <w:rPr>
                <w:rFonts w:eastAsia="微軟正黑體" w:cstheme="minorHAnsi"/>
                <w:szCs w:val="24"/>
              </w:rPr>
            </w:pPr>
          </w:p>
        </w:tc>
        <w:tc>
          <w:tcPr>
            <w:tcW w:w="1985" w:type="dxa"/>
            <w:tcBorders>
              <w:top w:val="single" w:sz="6" w:space="0" w:color="auto"/>
              <w:left w:val="single" w:sz="6" w:space="0" w:color="auto"/>
              <w:bottom w:val="single" w:sz="6" w:space="0" w:color="auto"/>
              <w:right w:val="single" w:sz="6" w:space="0" w:color="auto"/>
            </w:tcBorders>
          </w:tcPr>
          <w:p w14:paraId="51CF5593" w14:textId="77777777" w:rsidR="00A80009" w:rsidRPr="00AF3413" w:rsidRDefault="00A80009" w:rsidP="00A80009">
            <w:pPr>
              <w:widowControl/>
              <w:spacing w:line="500" w:lineRule="exact"/>
              <w:ind w:left="0" w:firstLine="0"/>
              <w:rPr>
                <w:rFonts w:eastAsia="微軟正黑體" w:cstheme="minorHAnsi"/>
                <w:szCs w:val="24"/>
              </w:rPr>
            </w:pPr>
          </w:p>
        </w:tc>
        <w:tc>
          <w:tcPr>
            <w:tcW w:w="2976" w:type="dxa"/>
            <w:tcBorders>
              <w:top w:val="single" w:sz="6" w:space="0" w:color="auto"/>
              <w:left w:val="single" w:sz="6" w:space="0" w:color="auto"/>
              <w:bottom w:val="single" w:sz="6" w:space="0" w:color="auto"/>
              <w:right w:val="single" w:sz="6" w:space="0" w:color="auto"/>
            </w:tcBorders>
          </w:tcPr>
          <w:p w14:paraId="1A12D906" w14:textId="77777777" w:rsidR="00A80009" w:rsidRPr="00AF3413" w:rsidRDefault="00A80009" w:rsidP="00A80009">
            <w:pPr>
              <w:widowControl/>
              <w:spacing w:line="500" w:lineRule="exact"/>
              <w:ind w:left="0" w:firstLine="0"/>
              <w:rPr>
                <w:rFonts w:eastAsia="微軟正黑體" w:cstheme="minorHAnsi"/>
                <w:szCs w:val="24"/>
              </w:rPr>
            </w:pPr>
          </w:p>
        </w:tc>
        <w:tc>
          <w:tcPr>
            <w:tcW w:w="1732" w:type="dxa"/>
            <w:tcBorders>
              <w:top w:val="single" w:sz="6" w:space="0" w:color="auto"/>
              <w:left w:val="single" w:sz="6" w:space="0" w:color="auto"/>
              <w:bottom w:val="single" w:sz="6" w:space="0" w:color="auto"/>
              <w:right w:val="single" w:sz="6" w:space="0" w:color="auto"/>
            </w:tcBorders>
          </w:tcPr>
          <w:p w14:paraId="601C6EE1" w14:textId="77777777" w:rsidR="00A80009" w:rsidRPr="00AF3413" w:rsidRDefault="00A80009" w:rsidP="00A80009">
            <w:pPr>
              <w:widowControl/>
              <w:spacing w:line="500" w:lineRule="exact"/>
              <w:ind w:left="0" w:firstLine="0"/>
              <w:rPr>
                <w:rFonts w:eastAsia="微軟正黑體" w:cstheme="minorHAnsi"/>
                <w:szCs w:val="24"/>
              </w:rPr>
            </w:pPr>
          </w:p>
        </w:tc>
      </w:tr>
    </w:tbl>
    <w:p w14:paraId="00035750" w14:textId="1B3958BA" w:rsidR="007360DE" w:rsidRPr="00AF3413" w:rsidRDefault="007360DE" w:rsidP="001071CD">
      <w:pPr>
        <w:widowControl/>
        <w:spacing w:line="500" w:lineRule="exact"/>
        <w:rPr>
          <w:rFonts w:eastAsia="微軟正黑體" w:cstheme="minorHAnsi"/>
          <w:szCs w:val="24"/>
        </w:rPr>
      </w:pPr>
    </w:p>
    <w:p w14:paraId="025B6780" w14:textId="77777777" w:rsidR="001071CD" w:rsidRPr="00AF3413" w:rsidRDefault="001071CD" w:rsidP="008B080A">
      <w:pPr>
        <w:widowControl/>
        <w:spacing w:line="500" w:lineRule="exact"/>
        <w:rPr>
          <w:rFonts w:eastAsia="微軟正黑體" w:cstheme="minorHAnsi"/>
          <w:szCs w:val="24"/>
        </w:rPr>
      </w:pPr>
    </w:p>
    <w:p w14:paraId="6B8120AE" w14:textId="77777777" w:rsidR="002A1B61" w:rsidRPr="00AF3413" w:rsidRDefault="002A1B61" w:rsidP="002A1B61">
      <w:pPr>
        <w:spacing w:line="0" w:lineRule="atLeast"/>
        <w:ind w:leftChars="36" w:left="86" w:firstLine="0"/>
        <w:rPr>
          <w:rFonts w:eastAsia="微軟正黑體" w:cstheme="minorHAnsi"/>
        </w:rPr>
      </w:pPr>
      <w:r w:rsidRPr="00AF3413">
        <w:rPr>
          <w:rFonts w:eastAsia="微軟正黑體" w:cstheme="minorHAnsi"/>
        </w:rPr>
        <w:t>文件審核</w:t>
      </w:r>
      <w:r w:rsidRPr="00AF3413">
        <w:rPr>
          <w:rFonts w:eastAsia="微軟正黑體" w:cstheme="minorHAnsi"/>
        </w:rPr>
        <w:t>/</w:t>
      </w:r>
      <w:r w:rsidRPr="00AF3413">
        <w:rPr>
          <w:rFonts w:eastAsia="微軟正黑體" w:cstheme="minorHAnsi"/>
        </w:rPr>
        <w:t>核</w:t>
      </w:r>
      <w:proofErr w:type="gramStart"/>
      <w:r w:rsidRPr="00AF3413">
        <w:rPr>
          <w:rFonts w:eastAsia="微軟正黑體" w:cstheme="minorHAnsi"/>
        </w:rPr>
        <w:t>準</w:t>
      </w:r>
      <w:proofErr w:type="gramEnd"/>
    </w:p>
    <w:p w14:paraId="53CFA0D5" w14:textId="2E3E81E9" w:rsidR="002A1B61" w:rsidRPr="00AF3413" w:rsidRDefault="002A1B61" w:rsidP="002A1B61">
      <w:pPr>
        <w:spacing w:line="0" w:lineRule="atLeast"/>
        <w:ind w:leftChars="36" w:left="86" w:firstLine="0"/>
        <w:rPr>
          <w:rFonts w:eastAsia="微軟正黑體" w:cstheme="minorHAnsi"/>
        </w:rPr>
      </w:pPr>
      <w:r w:rsidRPr="00AF3413">
        <w:rPr>
          <w:rFonts w:eastAsia="微軟正黑體" w:cstheme="minorHAnsi"/>
        </w:rPr>
        <w:t>此文件需經下列之審核，經確認之文件須歸檔保管。</w:t>
      </w:r>
    </w:p>
    <w:p w14:paraId="2F0A975F" w14:textId="77777777" w:rsidR="00A02CF0" w:rsidRPr="00AF3413" w:rsidRDefault="00A02CF0" w:rsidP="002A1B61">
      <w:pPr>
        <w:spacing w:line="0" w:lineRule="atLeast"/>
        <w:ind w:leftChars="36" w:left="86" w:firstLine="0"/>
        <w:rPr>
          <w:rFonts w:eastAsia="微軟正黑體" w:cstheme="minorHAnsi"/>
        </w:rPr>
      </w:pPr>
    </w:p>
    <w:p w14:paraId="7A1AD8E3" w14:textId="77777777" w:rsidR="002078ED" w:rsidRPr="00AF3413" w:rsidRDefault="002078ED" w:rsidP="00A02CF0">
      <w:pPr>
        <w:spacing w:line="0" w:lineRule="atLeast"/>
        <w:ind w:left="0" w:firstLine="0"/>
        <w:jc w:val="both"/>
        <w:rPr>
          <w:rFonts w:eastAsia="微軟正黑體" w:cstheme="minorHAnsi"/>
          <w:b/>
          <w:bCs/>
          <w:color w:val="2F5496" w:themeColor="accent1" w:themeShade="BF"/>
          <w:sz w:val="21"/>
          <w:szCs w:val="24"/>
        </w:rPr>
      </w:pPr>
      <w:r w:rsidRPr="00AF3413">
        <w:rPr>
          <w:rFonts w:eastAsia="微軟正黑體" w:cstheme="minorHAnsi"/>
          <w:b/>
          <w:bCs/>
          <w:color w:val="2F5496" w:themeColor="accent1" w:themeShade="BF"/>
          <w:sz w:val="21"/>
          <w:szCs w:val="24"/>
        </w:rPr>
        <w:t xml:space="preserve">IBM </w:t>
      </w:r>
      <w:r w:rsidRPr="00AF3413">
        <w:rPr>
          <w:rFonts w:eastAsia="微軟正黑體" w:cstheme="minorHAnsi"/>
          <w:b/>
          <w:bCs/>
          <w:color w:val="2F5496" w:themeColor="accent1" w:themeShade="BF"/>
          <w:sz w:val="21"/>
          <w:szCs w:val="24"/>
        </w:rPr>
        <w:t>交付</w:t>
      </w:r>
    </w:p>
    <w:tbl>
      <w:tblPr>
        <w:tblW w:w="8880" w:type="dxa"/>
        <w:tblInd w:w="43" w:type="dxa"/>
        <w:tblLayout w:type="fixed"/>
        <w:tblCellMar>
          <w:left w:w="43" w:type="dxa"/>
          <w:right w:w="43" w:type="dxa"/>
        </w:tblCellMar>
        <w:tblLook w:val="04A0" w:firstRow="1" w:lastRow="0" w:firstColumn="1" w:lastColumn="0" w:noHBand="0" w:noVBand="1"/>
      </w:tblPr>
      <w:tblGrid>
        <w:gridCol w:w="1800"/>
        <w:gridCol w:w="3252"/>
        <w:gridCol w:w="3828"/>
      </w:tblGrid>
      <w:tr w:rsidR="002078ED" w:rsidRPr="00AF3413" w14:paraId="05CCA313" w14:textId="77777777" w:rsidTr="00010060">
        <w:trPr>
          <w:cantSplit/>
          <w:tblHeader/>
        </w:trPr>
        <w:tc>
          <w:tcPr>
            <w:tcW w:w="1800" w:type="dxa"/>
            <w:tcBorders>
              <w:top w:val="single" w:sz="6" w:space="0" w:color="auto"/>
              <w:left w:val="single" w:sz="6" w:space="0" w:color="auto"/>
              <w:bottom w:val="single" w:sz="6" w:space="0" w:color="auto"/>
              <w:right w:val="single" w:sz="6" w:space="0" w:color="auto"/>
              <w:tl2br w:val="single" w:sz="6" w:space="0" w:color="000000"/>
            </w:tcBorders>
            <w:shd w:val="clear" w:color="auto" w:fill="E7E6E6" w:themeFill="background2"/>
          </w:tcPr>
          <w:p w14:paraId="72FF63B7"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p>
        </w:tc>
        <w:tc>
          <w:tcPr>
            <w:tcW w:w="3252" w:type="dxa"/>
            <w:tcBorders>
              <w:top w:val="single" w:sz="6" w:space="0" w:color="auto"/>
              <w:left w:val="single" w:sz="6" w:space="0" w:color="auto"/>
              <w:bottom w:val="single" w:sz="6" w:space="0" w:color="auto"/>
              <w:right w:val="single" w:sz="6" w:space="0" w:color="000000"/>
            </w:tcBorders>
            <w:shd w:val="clear" w:color="auto" w:fill="E7E6E6" w:themeFill="background2"/>
            <w:hideMark/>
          </w:tcPr>
          <w:p w14:paraId="4AA14902"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r w:rsidRPr="00AF3413">
              <w:rPr>
                <w:rFonts w:eastAsia="微軟正黑體" w:cstheme="minorHAnsi"/>
                <w:b/>
                <w:bCs/>
                <w:sz w:val="21"/>
                <w:szCs w:val="24"/>
                <w:lang w:eastAsia="zh-CN"/>
              </w:rPr>
              <w:t>姓　名</w:t>
            </w:r>
          </w:p>
        </w:tc>
        <w:tc>
          <w:tcPr>
            <w:tcW w:w="3828" w:type="dxa"/>
            <w:tcBorders>
              <w:top w:val="single" w:sz="6" w:space="0" w:color="auto"/>
              <w:left w:val="single" w:sz="6" w:space="0" w:color="000000"/>
              <w:bottom w:val="single" w:sz="6" w:space="0" w:color="auto"/>
              <w:right w:val="single" w:sz="6" w:space="0" w:color="000000"/>
            </w:tcBorders>
            <w:shd w:val="clear" w:color="auto" w:fill="E7E6E6" w:themeFill="background2"/>
            <w:hideMark/>
          </w:tcPr>
          <w:p w14:paraId="287AB05D"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r w:rsidRPr="00AF3413">
              <w:rPr>
                <w:rFonts w:eastAsia="微軟正黑體" w:cstheme="minorHAnsi"/>
                <w:b/>
                <w:bCs/>
                <w:sz w:val="21"/>
                <w:szCs w:val="24"/>
                <w:lang w:eastAsia="zh-CN"/>
              </w:rPr>
              <w:t>簽　章</w:t>
            </w:r>
          </w:p>
        </w:tc>
      </w:tr>
      <w:tr w:rsidR="002078ED" w:rsidRPr="00AF3413" w14:paraId="740A0054" w14:textId="77777777" w:rsidTr="00010060">
        <w:trPr>
          <w:cantSplit/>
        </w:trPr>
        <w:tc>
          <w:tcPr>
            <w:tcW w:w="1800" w:type="dxa"/>
            <w:tcBorders>
              <w:top w:val="single" w:sz="6" w:space="0" w:color="auto"/>
              <w:left w:val="single" w:sz="6" w:space="0" w:color="auto"/>
              <w:bottom w:val="single" w:sz="6" w:space="0" w:color="auto"/>
              <w:right w:val="single" w:sz="6" w:space="0" w:color="auto"/>
            </w:tcBorders>
            <w:hideMark/>
          </w:tcPr>
          <w:p w14:paraId="1698C7BA" w14:textId="77777777" w:rsidR="002078ED" w:rsidRPr="00AF3413" w:rsidRDefault="002078ED" w:rsidP="00A02CF0">
            <w:pPr>
              <w:ind w:left="0" w:firstLine="0"/>
              <w:jc w:val="both"/>
              <w:rPr>
                <w:rFonts w:eastAsia="微軟正黑體" w:cstheme="minorHAnsi"/>
                <w:sz w:val="21"/>
                <w:szCs w:val="24"/>
                <w:lang w:eastAsia="zh-CN"/>
              </w:rPr>
            </w:pPr>
            <w:r w:rsidRPr="00AF3413">
              <w:rPr>
                <w:rFonts w:eastAsia="微軟正黑體" w:cstheme="minorHAnsi"/>
                <w:sz w:val="21"/>
                <w:szCs w:val="24"/>
              </w:rPr>
              <w:t xml:space="preserve">IBM </w:t>
            </w:r>
            <w:r w:rsidRPr="00AF3413">
              <w:rPr>
                <w:rFonts w:eastAsia="微軟正黑體" w:cstheme="minorHAnsi"/>
                <w:sz w:val="21"/>
                <w:szCs w:val="24"/>
                <w:lang w:eastAsia="zh-CN"/>
              </w:rPr>
              <w:t>專案經理</w:t>
            </w:r>
          </w:p>
        </w:tc>
        <w:tc>
          <w:tcPr>
            <w:tcW w:w="3252" w:type="dxa"/>
            <w:tcBorders>
              <w:top w:val="single" w:sz="6" w:space="0" w:color="auto"/>
              <w:left w:val="single" w:sz="6" w:space="0" w:color="auto"/>
              <w:bottom w:val="single" w:sz="6" w:space="0" w:color="auto"/>
              <w:right w:val="single" w:sz="6" w:space="0" w:color="000000"/>
            </w:tcBorders>
            <w:hideMark/>
          </w:tcPr>
          <w:p w14:paraId="7E32EA68" w14:textId="7E40E749" w:rsidR="002078ED" w:rsidRPr="00AF3413" w:rsidRDefault="00C319D5" w:rsidP="00A02CF0">
            <w:pPr>
              <w:spacing w:after="120"/>
              <w:ind w:left="0" w:firstLine="0"/>
              <w:rPr>
                <w:rFonts w:eastAsia="微軟正黑體" w:cstheme="minorHAnsi"/>
                <w:caps/>
                <w:szCs w:val="24"/>
                <w:lang w:eastAsia="zh-CN"/>
              </w:rPr>
            </w:pPr>
            <w:r w:rsidRPr="00AF3413">
              <w:rPr>
                <w:rFonts w:eastAsia="微軟正黑體" w:cstheme="minorHAnsi"/>
                <w:szCs w:val="24"/>
              </w:rPr>
              <w:t>王宜文</w:t>
            </w:r>
          </w:p>
        </w:tc>
        <w:tc>
          <w:tcPr>
            <w:tcW w:w="3828" w:type="dxa"/>
            <w:tcBorders>
              <w:top w:val="single" w:sz="6" w:space="0" w:color="auto"/>
              <w:left w:val="single" w:sz="6" w:space="0" w:color="000000"/>
              <w:bottom w:val="single" w:sz="6" w:space="0" w:color="auto"/>
              <w:right w:val="single" w:sz="6" w:space="0" w:color="000000"/>
            </w:tcBorders>
          </w:tcPr>
          <w:p w14:paraId="02578EB2" w14:textId="77777777" w:rsidR="002078ED" w:rsidRPr="00AF3413" w:rsidRDefault="002078ED" w:rsidP="00A02CF0">
            <w:pPr>
              <w:spacing w:after="120"/>
              <w:ind w:left="0" w:firstLine="0"/>
              <w:jc w:val="both"/>
              <w:rPr>
                <w:rFonts w:eastAsia="微軟正黑體" w:cstheme="minorHAnsi"/>
                <w:caps/>
                <w:szCs w:val="24"/>
                <w:lang w:eastAsia="zh-CN"/>
              </w:rPr>
            </w:pPr>
          </w:p>
        </w:tc>
      </w:tr>
    </w:tbl>
    <w:p w14:paraId="3EBB832A" w14:textId="77777777" w:rsidR="002078ED" w:rsidRPr="00AF3413" w:rsidRDefault="002078ED" w:rsidP="00A02CF0">
      <w:pPr>
        <w:spacing w:line="0" w:lineRule="atLeast"/>
        <w:ind w:left="0" w:firstLine="0"/>
        <w:jc w:val="both"/>
        <w:rPr>
          <w:rFonts w:eastAsia="微軟正黑體" w:cstheme="minorHAnsi"/>
          <w:sz w:val="21"/>
          <w:szCs w:val="24"/>
          <w:lang w:eastAsia="zh-CN"/>
        </w:rPr>
      </w:pPr>
    </w:p>
    <w:p w14:paraId="3AA3BB59" w14:textId="77777777" w:rsidR="002078ED" w:rsidRPr="00AF3413" w:rsidRDefault="002078ED" w:rsidP="00A02CF0">
      <w:pPr>
        <w:spacing w:line="0" w:lineRule="atLeast"/>
        <w:ind w:left="0" w:firstLine="0"/>
        <w:jc w:val="both"/>
        <w:rPr>
          <w:rFonts w:eastAsia="微軟正黑體" w:cstheme="minorHAnsi"/>
          <w:sz w:val="21"/>
          <w:szCs w:val="24"/>
          <w:lang w:eastAsia="zh-CN"/>
        </w:rPr>
      </w:pPr>
    </w:p>
    <w:p w14:paraId="36571E0C" w14:textId="77777777" w:rsidR="002078ED" w:rsidRPr="00AF3413" w:rsidRDefault="002078ED" w:rsidP="00A02CF0">
      <w:pPr>
        <w:spacing w:line="0" w:lineRule="atLeast"/>
        <w:ind w:left="0" w:firstLine="0"/>
        <w:jc w:val="both"/>
        <w:rPr>
          <w:rFonts w:eastAsia="微軟正黑體" w:cstheme="minorHAnsi"/>
          <w:b/>
          <w:bCs/>
          <w:color w:val="2F5496" w:themeColor="accent1" w:themeShade="BF"/>
          <w:sz w:val="21"/>
          <w:szCs w:val="24"/>
        </w:rPr>
      </w:pPr>
      <w:r w:rsidRPr="00AF3413">
        <w:rPr>
          <w:rFonts w:eastAsia="微軟正黑體" w:cstheme="minorHAnsi"/>
          <w:b/>
          <w:bCs/>
          <w:color w:val="2F5496" w:themeColor="accent1" w:themeShade="BF"/>
          <w:sz w:val="21"/>
          <w:szCs w:val="24"/>
        </w:rPr>
        <w:lastRenderedPageBreak/>
        <w:t xml:space="preserve">SCSB </w:t>
      </w:r>
      <w:r w:rsidRPr="00AF3413">
        <w:rPr>
          <w:rFonts w:eastAsia="微軟正黑體" w:cstheme="minorHAnsi"/>
          <w:b/>
          <w:bCs/>
          <w:color w:val="2F5496" w:themeColor="accent1" w:themeShade="BF"/>
          <w:sz w:val="21"/>
          <w:szCs w:val="24"/>
        </w:rPr>
        <w:t>文件簽署</w:t>
      </w:r>
    </w:p>
    <w:tbl>
      <w:tblPr>
        <w:tblW w:w="8820" w:type="dxa"/>
        <w:tblInd w:w="43" w:type="dxa"/>
        <w:tblLayout w:type="fixed"/>
        <w:tblCellMar>
          <w:left w:w="43" w:type="dxa"/>
          <w:right w:w="43" w:type="dxa"/>
        </w:tblCellMar>
        <w:tblLook w:val="04A0" w:firstRow="1" w:lastRow="0" w:firstColumn="1" w:lastColumn="0" w:noHBand="0" w:noVBand="1"/>
      </w:tblPr>
      <w:tblGrid>
        <w:gridCol w:w="1800"/>
        <w:gridCol w:w="1800"/>
        <w:gridCol w:w="2160"/>
        <w:gridCol w:w="3060"/>
      </w:tblGrid>
      <w:tr w:rsidR="002078ED" w:rsidRPr="00AF3413" w14:paraId="44D51503" w14:textId="77777777" w:rsidTr="00010060">
        <w:trPr>
          <w:cantSplit/>
          <w:tblHeader/>
        </w:trPr>
        <w:tc>
          <w:tcPr>
            <w:tcW w:w="1800" w:type="dxa"/>
            <w:tcBorders>
              <w:top w:val="single" w:sz="6" w:space="0" w:color="auto"/>
              <w:left w:val="single" w:sz="6" w:space="0" w:color="auto"/>
              <w:bottom w:val="single" w:sz="6" w:space="0" w:color="auto"/>
              <w:right w:val="single" w:sz="6" w:space="0" w:color="auto"/>
              <w:tl2br w:val="single" w:sz="6" w:space="0" w:color="000000"/>
            </w:tcBorders>
            <w:shd w:val="clear" w:color="auto" w:fill="E7E6E6" w:themeFill="background2"/>
          </w:tcPr>
          <w:p w14:paraId="47288E99"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p>
        </w:tc>
        <w:tc>
          <w:tcPr>
            <w:tcW w:w="1800" w:type="dxa"/>
            <w:tcBorders>
              <w:top w:val="single" w:sz="6" w:space="0" w:color="auto"/>
              <w:left w:val="single" w:sz="6" w:space="0" w:color="auto"/>
              <w:bottom w:val="single" w:sz="6" w:space="0" w:color="auto"/>
              <w:right w:val="single" w:sz="6" w:space="0" w:color="000000"/>
            </w:tcBorders>
            <w:shd w:val="clear" w:color="auto" w:fill="E7E6E6" w:themeFill="background2"/>
            <w:hideMark/>
          </w:tcPr>
          <w:p w14:paraId="79F34E0F"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r w:rsidRPr="00AF3413">
              <w:rPr>
                <w:rFonts w:eastAsia="微軟正黑體" w:cstheme="minorHAnsi"/>
                <w:b/>
                <w:bCs/>
                <w:sz w:val="21"/>
                <w:szCs w:val="24"/>
                <w:lang w:eastAsia="zh-CN"/>
              </w:rPr>
              <w:t>姓　名</w:t>
            </w:r>
          </w:p>
        </w:tc>
        <w:tc>
          <w:tcPr>
            <w:tcW w:w="2160" w:type="dxa"/>
            <w:tcBorders>
              <w:top w:val="single" w:sz="6" w:space="0" w:color="auto"/>
              <w:left w:val="single" w:sz="6" w:space="0" w:color="000000"/>
              <w:bottom w:val="single" w:sz="6" w:space="0" w:color="auto"/>
              <w:right w:val="single" w:sz="6" w:space="0" w:color="000000"/>
            </w:tcBorders>
            <w:shd w:val="clear" w:color="auto" w:fill="E7E6E6" w:themeFill="background2"/>
            <w:hideMark/>
          </w:tcPr>
          <w:p w14:paraId="0606846C"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r w:rsidRPr="00AF3413">
              <w:rPr>
                <w:rFonts w:eastAsia="微軟正黑體" w:cstheme="minorHAnsi"/>
                <w:b/>
                <w:bCs/>
                <w:sz w:val="21"/>
                <w:szCs w:val="24"/>
                <w:lang w:eastAsia="zh-CN"/>
              </w:rPr>
              <w:t>簽　章</w:t>
            </w:r>
          </w:p>
        </w:tc>
        <w:tc>
          <w:tcPr>
            <w:tcW w:w="3060" w:type="dxa"/>
            <w:tcBorders>
              <w:top w:val="single" w:sz="6" w:space="0" w:color="auto"/>
              <w:left w:val="single" w:sz="6" w:space="0" w:color="000000"/>
              <w:bottom w:val="single" w:sz="6" w:space="0" w:color="auto"/>
              <w:right w:val="single" w:sz="6" w:space="0" w:color="auto"/>
            </w:tcBorders>
            <w:shd w:val="clear" w:color="auto" w:fill="E7E6E6" w:themeFill="background2"/>
            <w:hideMark/>
          </w:tcPr>
          <w:p w14:paraId="4312D729" w14:textId="77777777" w:rsidR="002078ED" w:rsidRPr="00AF3413" w:rsidRDefault="002078ED" w:rsidP="00A02CF0">
            <w:pPr>
              <w:spacing w:line="0" w:lineRule="atLeast"/>
              <w:ind w:left="0" w:firstLine="0"/>
              <w:jc w:val="center"/>
              <w:rPr>
                <w:rFonts w:eastAsia="微軟正黑體" w:cstheme="minorHAnsi"/>
                <w:b/>
                <w:bCs/>
                <w:sz w:val="21"/>
                <w:szCs w:val="24"/>
                <w:lang w:eastAsia="zh-CN"/>
              </w:rPr>
            </w:pPr>
            <w:r w:rsidRPr="00AF3413">
              <w:rPr>
                <w:rFonts w:eastAsia="微軟正黑體" w:cstheme="minorHAnsi"/>
                <w:b/>
                <w:bCs/>
                <w:sz w:val="21"/>
                <w:szCs w:val="24"/>
                <w:lang w:eastAsia="zh-CN"/>
              </w:rPr>
              <w:t>上一級主管簽章</w:t>
            </w:r>
          </w:p>
        </w:tc>
      </w:tr>
      <w:tr w:rsidR="002078ED" w:rsidRPr="00AF3413" w14:paraId="7E2B40D0" w14:textId="77777777" w:rsidTr="00010060">
        <w:trPr>
          <w:cantSplit/>
        </w:trPr>
        <w:tc>
          <w:tcPr>
            <w:tcW w:w="1800" w:type="dxa"/>
            <w:tcBorders>
              <w:top w:val="single" w:sz="6" w:space="0" w:color="auto"/>
              <w:left w:val="single" w:sz="6" w:space="0" w:color="auto"/>
              <w:bottom w:val="single" w:sz="6" w:space="0" w:color="auto"/>
              <w:right w:val="single" w:sz="6" w:space="0" w:color="auto"/>
            </w:tcBorders>
            <w:hideMark/>
          </w:tcPr>
          <w:p w14:paraId="3D93FB1E"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r w:rsidRPr="00AF3413">
              <w:rPr>
                <w:rFonts w:eastAsia="微軟正黑體" w:cstheme="minorHAnsi"/>
                <w:sz w:val="21"/>
                <w:szCs w:val="24"/>
                <w:lang w:eastAsia="zh-CN"/>
              </w:rPr>
              <w:t>專案經理</w:t>
            </w:r>
          </w:p>
        </w:tc>
        <w:tc>
          <w:tcPr>
            <w:tcW w:w="1800" w:type="dxa"/>
            <w:tcBorders>
              <w:top w:val="single" w:sz="6" w:space="0" w:color="auto"/>
              <w:left w:val="single" w:sz="6" w:space="0" w:color="auto"/>
              <w:bottom w:val="single" w:sz="6" w:space="0" w:color="auto"/>
              <w:right w:val="single" w:sz="6" w:space="0" w:color="000000"/>
            </w:tcBorders>
            <w:hideMark/>
          </w:tcPr>
          <w:p w14:paraId="71157E5E" w14:textId="7FEE3544" w:rsidR="002078ED" w:rsidRPr="00AF3413" w:rsidRDefault="00BF6528" w:rsidP="00A02CF0">
            <w:pPr>
              <w:spacing w:before="240" w:after="120" w:line="0" w:lineRule="atLeast"/>
              <w:ind w:left="0" w:firstLine="0"/>
              <w:rPr>
                <w:rFonts w:eastAsia="微軟正黑體" w:cstheme="minorHAnsi"/>
                <w:caps/>
                <w:szCs w:val="24"/>
                <w:lang w:eastAsia="zh-CN"/>
              </w:rPr>
            </w:pPr>
            <w:r w:rsidRPr="00AF3413">
              <w:rPr>
                <w:rFonts w:eastAsia="微軟正黑體" w:cstheme="minorHAnsi"/>
                <w:caps/>
                <w:szCs w:val="24"/>
                <w:lang w:eastAsia="zh-CN"/>
              </w:rPr>
              <w:t>尹健修</w:t>
            </w:r>
          </w:p>
        </w:tc>
        <w:tc>
          <w:tcPr>
            <w:tcW w:w="2160" w:type="dxa"/>
            <w:tcBorders>
              <w:top w:val="single" w:sz="6" w:space="0" w:color="auto"/>
              <w:left w:val="single" w:sz="6" w:space="0" w:color="000000"/>
              <w:bottom w:val="single" w:sz="6" w:space="0" w:color="auto"/>
              <w:right w:val="single" w:sz="6" w:space="0" w:color="000000"/>
            </w:tcBorders>
          </w:tcPr>
          <w:p w14:paraId="609DDF7F" w14:textId="77777777" w:rsidR="002078ED" w:rsidRPr="00AF3413" w:rsidRDefault="002078ED" w:rsidP="00A02CF0">
            <w:pPr>
              <w:spacing w:before="240" w:after="120" w:line="0" w:lineRule="atLeast"/>
              <w:ind w:left="0" w:firstLine="0"/>
              <w:jc w:val="both"/>
              <w:rPr>
                <w:rFonts w:eastAsia="微軟正黑體" w:cstheme="minorHAnsi"/>
                <w:b/>
                <w:bCs/>
                <w:caps/>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14:paraId="2393F503"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p>
        </w:tc>
      </w:tr>
      <w:tr w:rsidR="002078ED" w:rsidRPr="00AF3413" w14:paraId="63D675EA" w14:textId="77777777" w:rsidTr="00010060">
        <w:trPr>
          <w:cantSplit/>
          <w:trHeight w:val="741"/>
        </w:trPr>
        <w:tc>
          <w:tcPr>
            <w:tcW w:w="1800" w:type="dxa"/>
            <w:tcBorders>
              <w:top w:val="single" w:sz="6" w:space="0" w:color="auto"/>
              <w:left w:val="single" w:sz="6" w:space="0" w:color="auto"/>
              <w:bottom w:val="single" w:sz="6" w:space="0" w:color="auto"/>
              <w:right w:val="single" w:sz="6" w:space="0" w:color="auto"/>
            </w:tcBorders>
            <w:hideMark/>
          </w:tcPr>
          <w:p w14:paraId="5C626BC3"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r w:rsidRPr="00AF3413">
              <w:rPr>
                <w:rFonts w:eastAsia="微軟正黑體" w:cstheme="minorHAnsi"/>
                <w:sz w:val="21"/>
                <w:szCs w:val="24"/>
                <w:lang w:eastAsia="zh-CN"/>
              </w:rPr>
              <w:t>技術代表</w:t>
            </w:r>
          </w:p>
        </w:tc>
        <w:tc>
          <w:tcPr>
            <w:tcW w:w="1800" w:type="dxa"/>
            <w:tcBorders>
              <w:top w:val="single" w:sz="6" w:space="0" w:color="auto"/>
              <w:left w:val="single" w:sz="6" w:space="0" w:color="auto"/>
              <w:bottom w:val="single" w:sz="6" w:space="0" w:color="auto"/>
              <w:right w:val="single" w:sz="6" w:space="0" w:color="000000"/>
            </w:tcBorders>
            <w:hideMark/>
          </w:tcPr>
          <w:p w14:paraId="02E10105" w14:textId="77777777" w:rsidR="00C319D5" w:rsidRPr="00AF3413" w:rsidRDefault="00C319D5" w:rsidP="00C319D5">
            <w:pPr>
              <w:spacing w:before="240" w:after="120" w:line="0" w:lineRule="atLeast"/>
              <w:ind w:left="0" w:firstLine="0"/>
              <w:rPr>
                <w:rFonts w:eastAsia="微軟正黑體" w:cstheme="minorHAnsi"/>
                <w:caps/>
                <w:szCs w:val="24"/>
              </w:rPr>
            </w:pPr>
            <w:r w:rsidRPr="00AF3413">
              <w:rPr>
                <w:rFonts w:eastAsia="微軟正黑體" w:cstheme="minorHAnsi"/>
                <w:caps/>
                <w:szCs w:val="24"/>
              </w:rPr>
              <w:t>姚瑞涵</w:t>
            </w:r>
          </w:p>
          <w:p w14:paraId="0CF0C1E9" w14:textId="77777777" w:rsidR="00C319D5" w:rsidRPr="00AF3413" w:rsidRDefault="00C319D5" w:rsidP="00C319D5">
            <w:pPr>
              <w:spacing w:before="240" w:after="120" w:line="0" w:lineRule="atLeast"/>
              <w:ind w:left="0" w:firstLine="0"/>
              <w:rPr>
                <w:rFonts w:eastAsia="微軟正黑體" w:cstheme="minorHAnsi"/>
                <w:caps/>
                <w:szCs w:val="24"/>
              </w:rPr>
            </w:pPr>
            <w:r w:rsidRPr="00AF3413">
              <w:rPr>
                <w:rFonts w:eastAsia="微軟正黑體" w:cstheme="minorHAnsi"/>
                <w:caps/>
                <w:szCs w:val="24"/>
              </w:rPr>
              <w:t>謝佩紋</w:t>
            </w:r>
          </w:p>
          <w:p w14:paraId="46CD0FF3" w14:textId="31BCCCA5" w:rsidR="00214883" w:rsidRPr="00AF3413" w:rsidRDefault="00C319D5" w:rsidP="00DB2B51">
            <w:pPr>
              <w:spacing w:before="240" w:after="120" w:line="0" w:lineRule="atLeast"/>
              <w:ind w:left="0" w:firstLine="0"/>
              <w:rPr>
                <w:rFonts w:eastAsia="微軟正黑體" w:cstheme="minorHAnsi"/>
                <w:caps/>
                <w:szCs w:val="24"/>
              </w:rPr>
            </w:pPr>
            <w:r w:rsidRPr="00AF3413">
              <w:rPr>
                <w:rFonts w:eastAsia="微軟正黑體" w:cstheme="minorHAnsi"/>
                <w:caps/>
                <w:szCs w:val="24"/>
              </w:rPr>
              <w:t>李晏</w:t>
            </w:r>
            <w:proofErr w:type="gramStart"/>
            <w:r w:rsidRPr="00AF3413">
              <w:rPr>
                <w:rFonts w:eastAsia="微軟正黑體" w:cstheme="minorHAnsi"/>
                <w:caps/>
                <w:szCs w:val="24"/>
              </w:rPr>
              <w:t>甄</w:t>
            </w:r>
            <w:proofErr w:type="gramEnd"/>
            <w:r w:rsidRPr="00AF3413">
              <w:rPr>
                <w:rFonts w:eastAsia="微軟正黑體" w:cstheme="minorHAnsi"/>
                <w:caps/>
                <w:szCs w:val="24"/>
              </w:rPr>
              <w:t>(UAT)</w:t>
            </w:r>
          </w:p>
        </w:tc>
        <w:tc>
          <w:tcPr>
            <w:tcW w:w="2160" w:type="dxa"/>
            <w:tcBorders>
              <w:top w:val="single" w:sz="6" w:space="0" w:color="auto"/>
              <w:left w:val="single" w:sz="6" w:space="0" w:color="000000"/>
              <w:bottom w:val="single" w:sz="6" w:space="0" w:color="auto"/>
              <w:right w:val="single" w:sz="6" w:space="0" w:color="000000"/>
            </w:tcBorders>
          </w:tcPr>
          <w:p w14:paraId="43E9BDA3"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14:paraId="791CE051"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p>
        </w:tc>
      </w:tr>
      <w:tr w:rsidR="002078ED" w:rsidRPr="00AF3413" w14:paraId="6AF2392D" w14:textId="77777777" w:rsidTr="00010060">
        <w:trPr>
          <w:cantSplit/>
          <w:trHeight w:val="709"/>
        </w:trPr>
        <w:tc>
          <w:tcPr>
            <w:tcW w:w="1800" w:type="dxa"/>
            <w:tcBorders>
              <w:top w:val="single" w:sz="6" w:space="0" w:color="auto"/>
              <w:left w:val="single" w:sz="6" w:space="0" w:color="auto"/>
              <w:bottom w:val="single" w:sz="6" w:space="0" w:color="auto"/>
              <w:right w:val="single" w:sz="6" w:space="0" w:color="auto"/>
            </w:tcBorders>
            <w:hideMark/>
          </w:tcPr>
          <w:p w14:paraId="357680D4"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r w:rsidRPr="00AF3413">
              <w:rPr>
                <w:rFonts w:eastAsia="微軟正黑體" w:cstheme="minorHAnsi"/>
                <w:sz w:val="21"/>
                <w:szCs w:val="24"/>
                <w:lang w:eastAsia="zh-CN"/>
              </w:rPr>
              <w:t>業務代表</w:t>
            </w:r>
          </w:p>
        </w:tc>
        <w:tc>
          <w:tcPr>
            <w:tcW w:w="1800" w:type="dxa"/>
            <w:tcBorders>
              <w:top w:val="single" w:sz="6" w:space="0" w:color="auto"/>
              <w:left w:val="single" w:sz="6" w:space="0" w:color="auto"/>
              <w:bottom w:val="single" w:sz="6" w:space="0" w:color="auto"/>
              <w:right w:val="single" w:sz="6" w:space="0" w:color="000000"/>
            </w:tcBorders>
          </w:tcPr>
          <w:p w14:paraId="37AAC973"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余陶然</w:t>
            </w:r>
            <w:r w:rsidRPr="00AF3413">
              <w:rPr>
                <w:rFonts w:eastAsia="微軟正黑體" w:cstheme="minorHAnsi"/>
                <w:caps/>
                <w:szCs w:val="24"/>
                <w:lang w:eastAsia="zh-CN"/>
              </w:rPr>
              <w:t xml:space="preserve"> </w:t>
            </w:r>
          </w:p>
          <w:p w14:paraId="2DFF1F1D"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郭惠敏</w:t>
            </w:r>
          </w:p>
          <w:p w14:paraId="2F596950"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黃亦筠</w:t>
            </w:r>
          </w:p>
          <w:p w14:paraId="1429EA5F"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吳家慧</w:t>
            </w:r>
          </w:p>
          <w:p w14:paraId="2710FCDB"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王映喬</w:t>
            </w:r>
          </w:p>
          <w:p w14:paraId="51C115D4" w14:textId="77777777" w:rsidR="00C319D5" w:rsidRPr="00AF3413" w:rsidRDefault="00C319D5" w:rsidP="00C319D5">
            <w:pPr>
              <w:spacing w:before="240" w:line="0" w:lineRule="atLeast"/>
              <w:ind w:left="0" w:firstLine="0"/>
              <w:rPr>
                <w:rFonts w:eastAsia="微軟正黑體" w:cstheme="minorHAnsi"/>
                <w:caps/>
                <w:szCs w:val="24"/>
                <w:lang w:eastAsia="zh-CN"/>
              </w:rPr>
            </w:pPr>
            <w:r w:rsidRPr="00AF3413">
              <w:rPr>
                <w:rFonts w:eastAsia="微軟正黑體" w:cstheme="minorHAnsi"/>
                <w:caps/>
                <w:szCs w:val="24"/>
                <w:lang w:eastAsia="zh-CN"/>
              </w:rPr>
              <w:t>徐治純</w:t>
            </w:r>
          </w:p>
          <w:p w14:paraId="1E39114C" w14:textId="39374BBC" w:rsidR="007D7226" w:rsidRPr="00AF3413" w:rsidRDefault="00C319D5" w:rsidP="00153B95">
            <w:pPr>
              <w:spacing w:before="240" w:line="0" w:lineRule="atLeast"/>
              <w:ind w:left="0" w:firstLine="0"/>
              <w:jc w:val="both"/>
              <w:rPr>
                <w:rFonts w:eastAsia="微軟正黑體" w:cstheme="minorHAnsi"/>
                <w:caps/>
                <w:szCs w:val="24"/>
                <w:lang w:eastAsia="zh-CN"/>
              </w:rPr>
            </w:pPr>
            <w:r w:rsidRPr="00AF3413">
              <w:rPr>
                <w:rFonts w:eastAsia="微軟正黑體" w:cstheme="minorHAnsi"/>
                <w:caps/>
                <w:szCs w:val="24"/>
                <w:lang w:eastAsia="zh-CN"/>
              </w:rPr>
              <w:t>林麗淑</w:t>
            </w:r>
          </w:p>
        </w:tc>
        <w:tc>
          <w:tcPr>
            <w:tcW w:w="2160" w:type="dxa"/>
            <w:tcBorders>
              <w:top w:val="single" w:sz="6" w:space="0" w:color="auto"/>
              <w:left w:val="single" w:sz="6" w:space="0" w:color="000000"/>
              <w:bottom w:val="single" w:sz="6" w:space="0" w:color="auto"/>
              <w:right w:val="single" w:sz="6" w:space="0" w:color="000000"/>
            </w:tcBorders>
          </w:tcPr>
          <w:p w14:paraId="0E5940A4"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p>
        </w:tc>
        <w:tc>
          <w:tcPr>
            <w:tcW w:w="3060" w:type="dxa"/>
            <w:tcBorders>
              <w:top w:val="single" w:sz="6" w:space="0" w:color="auto"/>
              <w:left w:val="single" w:sz="6" w:space="0" w:color="000000"/>
              <w:bottom w:val="single" w:sz="6" w:space="0" w:color="auto"/>
              <w:right w:val="single" w:sz="6" w:space="0" w:color="auto"/>
            </w:tcBorders>
          </w:tcPr>
          <w:p w14:paraId="1111979E" w14:textId="77777777" w:rsidR="002078ED" w:rsidRPr="00AF3413" w:rsidRDefault="002078ED" w:rsidP="00A02CF0">
            <w:pPr>
              <w:spacing w:before="240" w:line="0" w:lineRule="atLeast"/>
              <w:ind w:left="0" w:firstLine="0"/>
              <w:jc w:val="both"/>
              <w:rPr>
                <w:rFonts w:eastAsia="微軟正黑體" w:cstheme="minorHAnsi"/>
                <w:sz w:val="21"/>
                <w:szCs w:val="24"/>
                <w:lang w:eastAsia="zh-CN"/>
              </w:rPr>
            </w:pPr>
          </w:p>
        </w:tc>
      </w:tr>
    </w:tbl>
    <w:p w14:paraId="698856B3" w14:textId="77777777" w:rsidR="002078ED" w:rsidRPr="00AF3413" w:rsidRDefault="002078ED" w:rsidP="002078ED">
      <w:pPr>
        <w:ind w:left="0" w:firstLine="0"/>
        <w:jc w:val="both"/>
        <w:rPr>
          <w:rFonts w:eastAsia="微軟正黑體" w:cstheme="minorHAnsi"/>
          <w:sz w:val="21"/>
          <w:szCs w:val="24"/>
          <w:lang w:eastAsia="zh-CN"/>
        </w:rPr>
      </w:pPr>
    </w:p>
    <w:p w14:paraId="78B04285" w14:textId="77777777" w:rsidR="002A1B61" w:rsidRPr="00AF3413" w:rsidRDefault="002A1B61" w:rsidP="002A1B61">
      <w:pPr>
        <w:widowControl/>
        <w:spacing w:line="500" w:lineRule="exact"/>
        <w:rPr>
          <w:rFonts w:eastAsia="微軟正黑體" w:cstheme="minorHAnsi"/>
          <w:sz w:val="20"/>
          <w:szCs w:val="20"/>
        </w:rPr>
      </w:pPr>
      <w:r w:rsidRPr="00AF3413">
        <w:rPr>
          <w:rFonts w:eastAsia="微軟正黑體" w:cstheme="minorHAnsi"/>
          <w:sz w:val="20"/>
          <w:szCs w:val="20"/>
        </w:rPr>
        <w:br w:type="page"/>
      </w:r>
    </w:p>
    <w:sdt>
      <w:sdtPr>
        <w:rPr>
          <w:rFonts w:asciiTheme="minorHAnsi" w:eastAsiaTheme="minorEastAsia" w:hAnsiTheme="minorHAnsi" w:cstheme="minorHAnsi"/>
          <w:color w:val="auto"/>
          <w:kern w:val="2"/>
          <w:sz w:val="24"/>
          <w:szCs w:val="22"/>
          <w:lang w:val="zh-TW"/>
        </w:rPr>
        <w:id w:val="-1682734516"/>
        <w:docPartObj>
          <w:docPartGallery w:val="Table of Contents"/>
          <w:docPartUnique/>
        </w:docPartObj>
      </w:sdtPr>
      <w:sdtEndPr>
        <w:rPr>
          <w:b/>
          <w:bCs/>
        </w:rPr>
      </w:sdtEndPr>
      <w:sdtContent>
        <w:p w14:paraId="3DC633B2" w14:textId="184E6045" w:rsidR="001B7BDE" w:rsidRPr="00AF3413" w:rsidRDefault="001B7BDE" w:rsidP="007D722B">
          <w:pPr>
            <w:pStyle w:val="af4"/>
            <w:numPr>
              <w:ilvl w:val="0"/>
              <w:numId w:val="0"/>
            </w:numPr>
            <w:spacing w:line="500" w:lineRule="exact"/>
            <w:jc w:val="center"/>
            <w:rPr>
              <w:rFonts w:asciiTheme="minorHAnsi" w:hAnsiTheme="minorHAnsi" w:cstheme="minorHAnsi"/>
              <w:b/>
              <w:bCs/>
              <w:lang w:val="zh-TW"/>
            </w:rPr>
          </w:pPr>
          <w:r w:rsidRPr="00AF3413">
            <w:rPr>
              <w:rFonts w:asciiTheme="minorHAnsi" w:hAnsiTheme="minorHAnsi" w:cstheme="minorHAnsi"/>
              <w:b/>
              <w:bCs/>
              <w:lang w:val="zh-TW"/>
            </w:rPr>
            <w:t>目錄</w:t>
          </w:r>
        </w:p>
        <w:p w14:paraId="11CFF975" w14:textId="77777777" w:rsidR="007360DE" w:rsidRPr="00AF3413" w:rsidRDefault="007360DE" w:rsidP="00BA245C">
          <w:pPr>
            <w:ind w:left="2464" w:firstLine="0"/>
            <w:rPr>
              <w:rFonts w:eastAsia="微軟正黑體" w:cstheme="minorHAnsi"/>
              <w:szCs w:val="24"/>
              <w:lang w:val="zh-TW"/>
            </w:rPr>
          </w:pPr>
        </w:p>
        <w:p w14:paraId="5A1B7862" w14:textId="3B4C9409" w:rsidR="00546234" w:rsidRPr="00AF3413" w:rsidRDefault="001B7BDE" w:rsidP="00546234">
          <w:pPr>
            <w:pStyle w:val="12"/>
            <w:rPr>
              <w:rFonts w:eastAsia="微軟正黑體" w:cstheme="minorHAnsi"/>
              <w:noProof/>
              <w:kern w:val="2"/>
              <w:sz w:val="24"/>
              <w14:ligatures w14:val="standardContextual"/>
            </w:rPr>
          </w:pPr>
          <w:r w:rsidRPr="00AF3413">
            <w:rPr>
              <w:rFonts w:eastAsia="微軟正黑體" w:cstheme="minorHAnsi"/>
              <w:sz w:val="24"/>
              <w:szCs w:val="24"/>
            </w:rPr>
            <w:fldChar w:fldCharType="begin"/>
          </w:r>
          <w:r w:rsidRPr="00AF3413">
            <w:rPr>
              <w:rFonts w:eastAsia="微軟正黑體" w:cstheme="minorHAnsi"/>
              <w:sz w:val="24"/>
              <w:szCs w:val="24"/>
            </w:rPr>
            <w:instrText xml:space="preserve"> TOC \o "1-3" \h \z \u </w:instrText>
          </w:r>
          <w:r w:rsidRPr="00AF3413">
            <w:rPr>
              <w:rFonts w:eastAsia="微軟正黑體" w:cstheme="minorHAnsi"/>
              <w:sz w:val="24"/>
              <w:szCs w:val="24"/>
            </w:rPr>
            <w:fldChar w:fldCharType="separate"/>
          </w:r>
          <w:hyperlink w:anchor="_Toc149924128" w:history="1">
            <w:r w:rsidR="00546234" w:rsidRPr="00AF3413">
              <w:rPr>
                <w:rStyle w:val="af5"/>
                <w:rFonts w:eastAsia="微軟正黑體" w:cstheme="minorHAnsi"/>
                <w:noProof/>
              </w:rPr>
              <w:t>1</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前言</w:t>
            </w:r>
            <w:r w:rsidR="00546234" w:rsidRPr="00AF3413">
              <w:rPr>
                <w:rStyle w:val="af5"/>
                <w:rFonts w:eastAsia="微軟正黑體" w:cstheme="minorHAnsi"/>
                <w:noProof/>
              </w:rPr>
              <w:t xml:space="preserve"> Introduction</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_Toc149924128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w:t>
            </w:r>
            <w:r w:rsidR="00546234" w:rsidRPr="00AF3413">
              <w:rPr>
                <w:rFonts w:eastAsia="微軟正黑體" w:cstheme="minorHAnsi"/>
                <w:noProof/>
                <w:webHidden/>
              </w:rPr>
              <w:fldChar w:fldCharType="end"/>
            </w:r>
          </w:hyperlink>
        </w:p>
        <w:p w14:paraId="6AE61E4B" w14:textId="03AF6E49" w:rsidR="00546234" w:rsidRPr="00AF3413" w:rsidRDefault="00000000" w:rsidP="00546234">
          <w:pPr>
            <w:pStyle w:val="12"/>
            <w:rPr>
              <w:rFonts w:eastAsia="微軟正黑體" w:cstheme="minorHAnsi"/>
              <w:noProof/>
              <w:kern w:val="2"/>
              <w:sz w:val="24"/>
              <w14:ligatures w14:val="standardContextual"/>
            </w:rPr>
          </w:pPr>
          <w:hyperlink w:anchor="_Toc149924129" w:history="1">
            <w:r w:rsidR="00546234" w:rsidRPr="00AF3413">
              <w:rPr>
                <w:rStyle w:val="af5"/>
                <w:rFonts w:eastAsia="微軟正黑體" w:cstheme="minorHAnsi"/>
                <w:noProof/>
              </w:rPr>
              <w:t>1.1</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目的</w:t>
            </w:r>
            <w:r w:rsidR="00546234" w:rsidRPr="00AF3413">
              <w:rPr>
                <w:rStyle w:val="af5"/>
                <w:rFonts w:eastAsia="微軟正黑體" w:cstheme="minorHAnsi"/>
                <w:noProof/>
              </w:rPr>
              <w:t xml:space="preserve"> Objective</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_Toc149924129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w:t>
            </w:r>
            <w:r w:rsidR="00546234" w:rsidRPr="00AF3413">
              <w:rPr>
                <w:rFonts w:eastAsia="微軟正黑體" w:cstheme="minorHAnsi"/>
                <w:noProof/>
                <w:webHidden/>
              </w:rPr>
              <w:fldChar w:fldCharType="end"/>
            </w:r>
          </w:hyperlink>
        </w:p>
        <w:p w14:paraId="19250328" w14:textId="302A2C2F" w:rsidR="00546234" w:rsidRPr="00AF3413" w:rsidRDefault="00000000" w:rsidP="00546234">
          <w:pPr>
            <w:pStyle w:val="12"/>
            <w:rPr>
              <w:rFonts w:eastAsia="微軟正黑體" w:cstheme="minorHAnsi"/>
              <w:noProof/>
              <w:kern w:val="2"/>
              <w:sz w:val="24"/>
              <w14:ligatures w14:val="standardContextual"/>
            </w:rPr>
          </w:pPr>
          <w:hyperlink w:anchor="_Toc149924130" w:history="1">
            <w:r w:rsidR="00546234" w:rsidRPr="00AF3413">
              <w:rPr>
                <w:rStyle w:val="af5"/>
                <w:rFonts w:eastAsia="微軟正黑體" w:cstheme="minorHAnsi"/>
                <w:noProof/>
              </w:rPr>
              <w:t>1.2</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摘要</w:t>
            </w:r>
            <w:r w:rsidR="00546234" w:rsidRPr="00AF3413">
              <w:rPr>
                <w:rStyle w:val="af5"/>
                <w:rFonts w:eastAsia="微軟正黑體" w:cstheme="minorHAnsi"/>
                <w:noProof/>
              </w:rPr>
              <w:t xml:space="preserve"> Summary</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_Toc149924130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w:t>
            </w:r>
            <w:r w:rsidR="00546234" w:rsidRPr="00AF3413">
              <w:rPr>
                <w:rFonts w:eastAsia="微軟正黑體" w:cstheme="minorHAnsi"/>
                <w:noProof/>
                <w:webHidden/>
              </w:rPr>
              <w:fldChar w:fldCharType="end"/>
            </w:r>
          </w:hyperlink>
        </w:p>
        <w:p w14:paraId="3BF6DC30" w14:textId="71802B35" w:rsidR="00546234" w:rsidRPr="00AF3413" w:rsidRDefault="00000000" w:rsidP="00546234">
          <w:pPr>
            <w:pStyle w:val="12"/>
            <w:rPr>
              <w:rFonts w:eastAsia="微軟正黑體" w:cstheme="minorHAnsi"/>
              <w:noProof/>
              <w:kern w:val="2"/>
              <w:sz w:val="24"/>
              <w14:ligatures w14:val="standardContextual"/>
            </w:rPr>
          </w:pPr>
          <w:hyperlink w:anchor="_Toc149924131" w:history="1">
            <w:r w:rsidR="00546234" w:rsidRPr="00AF3413">
              <w:rPr>
                <w:rStyle w:val="af5"/>
                <w:rFonts w:eastAsia="微軟正黑體" w:cstheme="minorHAnsi"/>
                <w:noProof/>
              </w:rPr>
              <w:t>2</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業務概述</w:t>
            </w:r>
            <w:r w:rsidR="00546234" w:rsidRPr="00AF3413">
              <w:rPr>
                <w:rStyle w:val="af5"/>
                <w:rFonts w:eastAsia="微軟正黑體" w:cstheme="minorHAnsi"/>
                <w:noProof/>
              </w:rPr>
              <w:t>/</w:t>
            </w:r>
            <w:r w:rsidR="00546234" w:rsidRPr="00AF3413">
              <w:rPr>
                <w:rStyle w:val="af5"/>
                <w:rFonts w:eastAsia="微軟正黑體" w:cstheme="minorHAnsi"/>
                <w:noProof/>
              </w:rPr>
              <w:t>業務</w:t>
            </w:r>
            <w:r w:rsidR="00546234" w:rsidRPr="00AF3413">
              <w:rPr>
                <w:rStyle w:val="af5"/>
                <w:rFonts w:eastAsia="微軟正黑體" w:cstheme="minorHAnsi"/>
                <w:noProof/>
              </w:rPr>
              <w:t>(</w:t>
            </w:r>
            <w:r w:rsidR="00546234" w:rsidRPr="00AF3413">
              <w:rPr>
                <w:rStyle w:val="af5"/>
                <w:rFonts w:eastAsia="微軟正黑體" w:cstheme="minorHAnsi"/>
                <w:noProof/>
              </w:rPr>
              <w:t>系統</w:t>
            </w:r>
            <w:r w:rsidR="00546234" w:rsidRPr="00AF3413">
              <w:rPr>
                <w:rStyle w:val="af5"/>
                <w:rFonts w:eastAsia="微軟正黑體" w:cstheme="minorHAnsi"/>
                <w:noProof/>
              </w:rPr>
              <w:t>)</w:t>
            </w:r>
            <w:r w:rsidR="00546234" w:rsidRPr="00AF3413">
              <w:rPr>
                <w:rStyle w:val="af5"/>
                <w:rFonts w:eastAsia="微軟正黑體" w:cstheme="minorHAnsi"/>
                <w:noProof/>
              </w:rPr>
              <w:t>流程</w:t>
            </w:r>
            <w:r w:rsidR="00546234" w:rsidRPr="00AF3413">
              <w:rPr>
                <w:rStyle w:val="af5"/>
                <w:rFonts w:eastAsia="微軟正黑體" w:cstheme="minorHAnsi"/>
                <w:noProof/>
              </w:rPr>
              <w:t xml:space="preserve"> Overview/Workflow</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_Toc149924131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w:t>
            </w:r>
            <w:r w:rsidR="00546234" w:rsidRPr="00AF3413">
              <w:rPr>
                <w:rFonts w:eastAsia="微軟正黑體" w:cstheme="minorHAnsi"/>
                <w:noProof/>
                <w:webHidden/>
              </w:rPr>
              <w:fldChar w:fldCharType="end"/>
            </w:r>
          </w:hyperlink>
        </w:p>
        <w:p w14:paraId="086A024B" w14:textId="7633CFD1" w:rsidR="00546234" w:rsidRPr="00AF3413" w:rsidRDefault="00000000" w:rsidP="00546234">
          <w:pPr>
            <w:pStyle w:val="12"/>
            <w:rPr>
              <w:rFonts w:eastAsia="微軟正黑體" w:cstheme="minorHAnsi"/>
              <w:noProof/>
              <w:kern w:val="2"/>
              <w:sz w:val="24"/>
              <w14:ligatures w14:val="standardContextual"/>
            </w:rPr>
          </w:pPr>
          <w:hyperlink w:anchor="_Toc149924132" w:history="1">
            <w:r w:rsidR="00546234" w:rsidRPr="00AF3413">
              <w:rPr>
                <w:rStyle w:val="af5"/>
                <w:rFonts w:eastAsia="微軟正黑體" w:cstheme="minorHAnsi"/>
                <w:noProof/>
              </w:rPr>
              <w:t>2.1</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業務概述</w:t>
            </w:r>
            <w:r w:rsidR="00546234" w:rsidRPr="00AF3413">
              <w:rPr>
                <w:rStyle w:val="af5"/>
                <w:rFonts w:eastAsia="微軟正黑體" w:cstheme="minorHAnsi"/>
                <w:noProof/>
              </w:rPr>
              <w:t xml:space="preserve"> Overview</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_Toc149924132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w:t>
            </w:r>
            <w:r w:rsidR="00546234" w:rsidRPr="00AF3413">
              <w:rPr>
                <w:rFonts w:eastAsia="微軟正黑體" w:cstheme="minorHAnsi"/>
                <w:noProof/>
                <w:webHidden/>
              </w:rPr>
              <w:fldChar w:fldCharType="end"/>
            </w:r>
          </w:hyperlink>
        </w:p>
        <w:p w14:paraId="65E6BD74" w14:textId="578E3B3C" w:rsidR="00546234" w:rsidRPr="00AF3413" w:rsidRDefault="00000000" w:rsidP="00546234">
          <w:pPr>
            <w:pStyle w:val="12"/>
            <w:rPr>
              <w:rFonts w:eastAsia="微軟正黑體" w:cstheme="minorHAnsi"/>
              <w:noProof/>
              <w:kern w:val="2"/>
              <w:sz w:val="24"/>
              <w14:ligatures w14:val="standardContextual"/>
            </w:rPr>
          </w:pPr>
          <w:hyperlink w:anchor="_Toc149924133" w:history="1">
            <w:r w:rsidR="00546234" w:rsidRPr="00AF3413">
              <w:rPr>
                <w:rStyle w:val="af5"/>
                <w:rFonts w:eastAsia="微軟正黑體" w:cstheme="minorHAnsi"/>
                <w:noProof/>
              </w:rPr>
              <w:t>2.2</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業務</w:t>
            </w:r>
            <w:r w:rsidR="00546234" w:rsidRPr="00AF3413">
              <w:rPr>
                <w:rStyle w:val="af5"/>
                <w:rFonts w:eastAsia="微軟正黑體" w:cstheme="minorHAnsi"/>
                <w:noProof/>
              </w:rPr>
              <w:t>(</w:t>
            </w:r>
            <w:r w:rsidR="00546234" w:rsidRPr="00AF3413">
              <w:rPr>
                <w:rStyle w:val="af5"/>
                <w:rFonts w:eastAsia="微軟正黑體" w:cstheme="minorHAnsi"/>
                <w:noProof/>
              </w:rPr>
              <w:t>系統</w:t>
            </w:r>
            <w:r w:rsidR="00546234" w:rsidRPr="00AF3413">
              <w:rPr>
                <w:rStyle w:val="af5"/>
                <w:rFonts w:eastAsia="微軟正黑體" w:cstheme="minorHAnsi"/>
                <w:noProof/>
              </w:rPr>
              <w:t>)</w:t>
            </w:r>
            <w:r w:rsidR="00546234" w:rsidRPr="00AF3413">
              <w:rPr>
                <w:rStyle w:val="af5"/>
                <w:rFonts w:eastAsia="微軟正黑體" w:cstheme="minorHAnsi"/>
                <w:noProof/>
              </w:rPr>
              <w:t>流程</w:t>
            </w:r>
            <w:r w:rsidR="00546234" w:rsidRPr="00AF3413">
              <w:rPr>
                <w:rStyle w:val="af5"/>
                <w:rFonts w:eastAsia="微軟正黑體" w:cstheme="minorHAnsi"/>
                <w:noProof/>
              </w:rPr>
              <w:t xml:space="preserve"> Workflow</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_Toc149924133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w:t>
            </w:r>
            <w:r w:rsidR="00546234" w:rsidRPr="00AF3413">
              <w:rPr>
                <w:rFonts w:eastAsia="微軟正黑體" w:cstheme="minorHAnsi"/>
                <w:noProof/>
                <w:webHidden/>
              </w:rPr>
              <w:fldChar w:fldCharType="end"/>
            </w:r>
          </w:hyperlink>
        </w:p>
        <w:p w14:paraId="5FFEEC8C" w14:textId="5E2E3415" w:rsidR="00546234" w:rsidRPr="00AF3413" w:rsidRDefault="00000000">
          <w:pPr>
            <w:pStyle w:val="31"/>
            <w:tabs>
              <w:tab w:val="left" w:pos="960"/>
            </w:tabs>
            <w:rPr>
              <w:kern w:val="2"/>
              <w:sz w:val="24"/>
              <w14:ligatures w14:val="standardContextual"/>
            </w:rPr>
          </w:pPr>
          <w:hyperlink w:anchor="_Toc149924134" w:history="1">
            <w:r w:rsidR="00546234" w:rsidRPr="00AF3413">
              <w:rPr>
                <w:rStyle w:val="af5"/>
              </w:rPr>
              <w:t>2.2.1</w:t>
            </w:r>
            <w:r w:rsidR="00546234" w:rsidRPr="00AF3413">
              <w:rPr>
                <w:kern w:val="2"/>
                <w:sz w:val="24"/>
                <w14:ligatures w14:val="standardContextual"/>
              </w:rPr>
              <w:tab/>
            </w:r>
            <w:r w:rsidR="00546234" w:rsidRPr="00AF3413">
              <w:rPr>
                <w:rStyle w:val="af5"/>
              </w:rPr>
              <w:t>存款餘額</w:t>
            </w:r>
            <w:r w:rsidR="00546234" w:rsidRPr="00AF3413">
              <w:rPr>
                <w:rStyle w:val="af5"/>
              </w:rPr>
              <w:t>/</w:t>
            </w:r>
            <w:r w:rsidR="00546234" w:rsidRPr="00AF3413">
              <w:rPr>
                <w:rStyle w:val="af5"/>
              </w:rPr>
              <w:t>存額證明</w:t>
            </w:r>
            <w:r w:rsidR="00546234" w:rsidRPr="00AF3413">
              <w:rPr>
                <w:webHidden/>
              </w:rPr>
              <w:tab/>
            </w:r>
            <w:r w:rsidR="00546234" w:rsidRPr="00AF3413">
              <w:rPr>
                <w:webHidden/>
              </w:rPr>
              <w:fldChar w:fldCharType="begin"/>
            </w:r>
            <w:r w:rsidR="00546234" w:rsidRPr="00AF3413">
              <w:rPr>
                <w:webHidden/>
              </w:rPr>
              <w:instrText xml:space="preserve"> PAGEREF _Toc149924134 \h </w:instrText>
            </w:r>
            <w:r w:rsidR="00546234" w:rsidRPr="00AF3413">
              <w:rPr>
                <w:webHidden/>
              </w:rPr>
            </w:r>
            <w:r w:rsidR="00546234" w:rsidRPr="00AF3413">
              <w:rPr>
                <w:webHidden/>
              </w:rPr>
              <w:fldChar w:fldCharType="separate"/>
            </w:r>
            <w:r w:rsidR="002B0CAE" w:rsidRPr="00AF3413">
              <w:rPr>
                <w:webHidden/>
              </w:rPr>
              <w:t>9</w:t>
            </w:r>
            <w:r w:rsidR="00546234" w:rsidRPr="00AF3413">
              <w:rPr>
                <w:webHidden/>
              </w:rPr>
              <w:fldChar w:fldCharType="end"/>
            </w:r>
          </w:hyperlink>
        </w:p>
        <w:p w14:paraId="51C595CB" w14:textId="0010234F" w:rsidR="00546234" w:rsidRPr="00AF3413" w:rsidRDefault="00000000">
          <w:pPr>
            <w:pStyle w:val="31"/>
            <w:tabs>
              <w:tab w:val="left" w:pos="960"/>
            </w:tabs>
            <w:rPr>
              <w:kern w:val="2"/>
              <w:sz w:val="24"/>
              <w14:ligatures w14:val="standardContextual"/>
            </w:rPr>
          </w:pPr>
          <w:hyperlink w:anchor="_Toc149924135" w:history="1">
            <w:r w:rsidR="00546234" w:rsidRPr="00AF3413">
              <w:rPr>
                <w:rStyle w:val="af5"/>
              </w:rPr>
              <w:t>2.2.2</w:t>
            </w:r>
            <w:r w:rsidR="00546234" w:rsidRPr="00AF3413">
              <w:rPr>
                <w:kern w:val="2"/>
                <w:sz w:val="24"/>
                <w14:ligatures w14:val="standardContextual"/>
              </w:rPr>
              <w:tab/>
            </w:r>
            <w:r w:rsidR="00546234" w:rsidRPr="00AF3413">
              <w:rPr>
                <w:rStyle w:val="af5"/>
              </w:rPr>
              <w:t>開立資信證明</w:t>
            </w:r>
            <w:r w:rsidR="00546234" w:rsidRPr="00AF3413">
              <w:rPr>
                <w:rStyle w:val="af5"/>
              </w:rPr>
              <w:t xml:space="preserve"> (OBU)/</w:t>
            </w:r>
            <w:r w:rsidR="00546234" w:rsidRPr="00AF3413">
              <w:rPr>
                <w:rStyle w:val="af5"/>
              </w:rPr>
              <w:t>存款業務證明</w:t>
            </w:r>
            <w:r w:rsidR="00546234" w:rsidRPr="00AF3413">
              <w:rPr>
                <w:rStyle w:val="af5"/>
              </w:rPr>
              <w:t>(DBU)</w:t>
            </w:r>
            <w:r w:rsidR="00546234" w:rsidRPr="00AF3413">
              <w:rPr>
                <w:rStyle w:val="af5"/>
              </w:rPr>
              <w:t>。</w:t>
            </w:r>
            <w:r w:rsidR="00546234" w:rsidRPr="00AF3413">
              <w:rPr>
                <w:webHidden/>
              </w:rPr>
              <w:tab/>
            </w:r>
            <w:r w:rsidR="00546234" w:rsidRPr="00AF3413">
              <w:rPr>
                <w:webHidden/>
              </w:rPr>
              <w:fldChar w:fldCharType="begin"/>
            </w:r>
            <w:r w:rsidR="00546234" w:rsidRPr="00AF3413">
              <w:rPr>
                <w:webHidden/>
              </w:rPr>
              <w:instrText xml:space="preserve"> PAGEREF _Toc149924135 \h </w:instrText>
            </w:r>
            <w:r w:rsidR="00546234" w:rsidRPr="00AF3413">
              <w:rPr>
                <w:webHidden/>
              </w:rPr>
            </w:r>
            <w:r w:rsidR="00546234" w:rsidRPr="00AF3413">
              <w:rPr>
                <w:webHidden/>
              </w:rPr>
              <w:fldChar w:fldCharType="separate"/>
            </w:r>
            <w:r w:rsidR="002B0CAE" w:rsidRPr="00AF3413">
              <w:rPr>
                <w:webHidden/>
              </w:rPr>
              <w:t>10</w:t>
            </w:r>
            <w:r w:rsidR="00546234" w:rsidRPr="00AF3413">
              <w:rPr>
                <w:webHidden/>
              </w:rPr>
              <w:fldChar w:fldCharType="end"/>
            </w:r>
          </w:hyperlink>
        </w:p>
        <w:p w14:paraId="24106BE8" w14:textId="015022FB" w:rsidR="00546234" w:rsidRPr="00AF3413" w:rsidRDefault="00000000">
          <w:pPr>
            <w:pStyle w:val="31"/>
            <w:tabs>
              <w:tab w:val="left" w:pos="960"/>
            </w:tabs>
            <w:rPr>
              <w:kern w:val="2"/>
              <w:sz w:val="24"/>
              <w14:ligatures w14:val="standardContextual"/>
            </w:rPr>
          </w:pPr>
          <w:hyperlink w:anchor="_Toc149924136" w:history="1">
            <w:r w:rsidR="00546234" w:rsidRPr="00AF3413">
              <w:rPr>
                <w:rStyle w:val="af5"/>
              </w:rPr>
              <w:t>2.2.3</w:t>
            </w:r>
            <w:r w:rsidR="00546234" w:rsidRPr="00AF3413">
              <w:rPr>
                <w:kern w:val="2"/>
                <w:sz w:val="24"/>
                <w14:ligatures w14:val="standardContextual"/>
              </w:rPr>
              <w:tab/>
            </w:r>
            <w:r w:rsidR="00546234" w:rsidRPr="00AF3413">
              <w:rPr>
                <w:rStyle w:val="af5"/>
              </w:rPr>
              <w:t>帳號列印</w:t>
            </w:r>
            <w:r w:rsidR="00546234" w:rsidRPr="00AF3413">
              <w:rPr>
                <w:rStyle w:val="af5"/>
              </w:rPr>
              <w:t>(</w:t>
            </w:r>
            <w:r w:rsidR="00546234" w:rsidRPr="00AF3413">
              <w:rPr>
                <w:rStyle w:val="af5"/>
              </w:rPr>
              <w:t>挑號自通管理功能</w:t>
            </w:r>
            <w:r w:rsidR="00546234" w:rsidRPr="00AF3413">
              <w:rPr>
                <w:rStyle w:val="af5"/>
              </w:rPr>
              <w:t>)</w:t>
            </w:r>
            <w:r w:rsidR="00546234" w:rsidRPr="00AF3413">
              <w:rPr>
                <w:webHidden/>
              </w:rPr>
              <w:tab/>
            </w:r>
            <w:r w:rsidR="00546234" w:rsidRPr="00AF3413">
              <w:rPr>
                <w:webHidden/>
              </w:rPr>
              <w:fldChar w:fldCharType="begin"/>
            </w:r>
            <w:r w:rsidR="00546234" w:rsidRPr="00AF3413">
              <w:rPr>
                <w:webHidden/>
              </w:rPr>
              <w:instrText xml:space="preserve"> PAGEREF _Toc149924136 \h </w:instrText>
            </w:r>
            <w:r w:rsidR="00546234" w:rsidRPr="00AF3413">
              <w:rPr>
                <w:webHidden/>
              </w:rPr>
            </w:r>
            <w:r w:rsidR="00546234" w:rsidRPr="00AF3413">
              <w:rPr>
                <w:webHidden/>
              </w:rPr>
              <w:fldChar w:fldCharType="separate"/>
            </w:r>
            <w:r w:rsidR="002B0CAE" w:rsidRPr="00AF3413">
              <w:rPr>
                <w:webHidden/>
              </w:rPr>
              <w:t>11</w:t>
            </w:r>
            <w:r w:rsidR="00546234" w:rsidRPr="00AF3413">
              <w:rPr>
                <w:webHidden/>
              </w:rPr>
              <w:fldChar w:fldCharType="end"/>
            </w:r>
          </w:hyperlink>
        </w:p>
        <w:p w14:paraId="250870FC" w14:textId="2CB9ACBA" w:rsidR="00546234" w:rsidRPr="00AF3413" w:rsidRDefault="00000000">
          <w:pPr>
            <w:pStyle w:val="31"/>
            <w:tabs>
              <w:tab w:val="left" w:pos="960"/>
            </w:tabs>
            <w:rPr>
              <w:kern w:val="2"/>
              <w:sz w:val="24"/>
              <w14:ligatures w14:val="standardContextual"/>
            </w:rPr>
          </w:pPr>
          <w:hyperlink w:anchor="_Toc149924137" w:history="1">
            <w:r w:rsidR="00546234" w:rsidRPr="00AF3413">
              <w:rPr>
                <w:rStyle w:val="af5"/>
              </w:rPr>
              <w:t>2.2.4</w:t>
            </w:r>
            <w:r w:rsidR="00546234" w:rsidRPr="00AF3413">
              <w:rPr>
                <w:kern w:val="2"/>
                <w:sz w:val="24"/>
                <w14:ligatures w14:val="standardContextual"/>
              </w:rPr>
              <w:tab/>
            </w:r>
            <w:r w:rsidR="00546234" w:rsidRPr="00AF3413">
              <w:rPr>
                <w:rStyle w:val="af5"/>
              </w:rPr>
              <w:t>櫃員交易資料查詢</w:t>
            </w:r>
            <w:r w:rsidR="00546234" w:rsidRPr="00AF3413">
              <w:rPr>
                <w:webHidden/>
              </w:rPr>
              <w:tab/>
            </w:r>
            <w:r w:rsidR="00546234" w:rsidRPr="00AF3413">
              <w:rPr>
                <w:webHidden/>
              </w:rPr>
              <w:fldChar w:fldCharType="begin"/>
            </w:r>
            <w:r w:rsidR="00546234" w:rsidRPr="00AF3413">
              <w:rPr>
                <w:webHidden/>
              </w:rPr>
              <w:instrText xml:space="preserve"> PAGEREF _Toc149924137 \h </w:instrText>
            </w:r>
            <w:r w:rsidR="00546234" w:rsidRPr="00AF3413">
              <w:rPr>
                <w:webHidden/>
              </w:rPr>
            </w:r>
            <w:r w:rsidR="00546234" w:rsidRPr="00AF3413">
              <w:rPr>
                <w:webHidden/>
              </w:rPr>
              <w:fldChar w:fldCharType="separate"/>
            </w:r>
            <w:r w:rsidR="002B0CAE" w:rsidRPr="00AF3413">
              <w:rPr>
                <w:webHidden/>
              </w:rPr>
              <w:t>12</w:t>
            </w:r>
            <w:r w:rsidR="00546234" w:rsidRPr="00AF3413">
              <w:rPr>
                <w:webHidden/>
              </w:rPr>
              <w:fldChar w:fldCharType="end"/>
            </w:r>
          </w:hyperlink>
        </w:p>
        <w:p w14:paraId="4FE334E2" w14:textId="490EF8CA" w:rsidR="00546234" w:rsidRPr="00AF3413" w:rsidRDefault="00000000">
          <w:pPr>
            <w:pStyle w:val="31"/>
            <w:tabs>
              <w:tab w:val="left" w:pos="960"/>
            </w:tabs>
            <w:rPr>
              <w:kern w:val="2"/>
              <w:sz w:val="24"/>
              <w14:ligatures w14:val="standardContextual"/>
            </w:rPr>
          </w:pPr>
          <w:hyperlink w:anchor="_Toc149924138" w:history="1">
            <w:r w:rsidR="00546234" w:rsidRPr="00AF3413">
              <w:rPr>
                <w:rStyle w:val="af5"/>
              </w:rPr>
              <w:t>2.2.5</w:t>
            </w:r>
            <w:r w:rsidR="00546234" w:rsidRPr="00AF3413">
              <w:rPr>
                <w:kern w:val="2"/>
                <w:sz w:val="24"/>
                <w14:ligatures w14:val="standardContextual"/>
              </w:rPr>
              <w:tab/>
            </w:r>
            <w:r w:rsidR="00546234" w:rsidRPr="00AF3413">
              <w:rPr>
                <w:rStyle w:val="af5"/>
              </w:rPr>
              <w:t>帳戶交易資料查詢</w:t>
            </w:r>
            <w:r w:rsidR="00546234" w:rsidRPr="00AF3413">
              <w:rPr>
                <w:rStyle w:val="af5"/>
              </w:rPr>
              <w:t>/</w:t>
            </w:r>
            <w:r w:rsidR="00546234" w:rsidRPr="00AF3413">
              <w:rPr>
                <w:rStyle w:val="af5"/>
              </w:rPr>
              <w:t>列印對帳單</w:t>
            </w:r>
            <w:r w:rsidR="00546234" w:rsidRPr="00AF3413">
              <w:rPr>
                <w:webHidden/>
              </w:rPr>
              <w:tab/>
            </w:r>
            <w:r w:rsidR="00546234" w:rsidRPr="00AF3413">
              <w:rPr>
                <w:webHidden/>
              </w:rPr>
              <w:fldChar w:fldCharType="begin"/>
            </w:r>
            <w:r w:rsidR="00546234" w:rsidRPr="00AF3413">
              <w:rPr>
                <w:webHidden/>
              </w:rPr>
              <w:instrText xml:space="preserve"> PAGEREF _Toc149924138 \h </w:instrText>
            </w:r>
            <w:r w:rsidR="00546234" w:rsidRPr="00AF3413">
              <w:rPr>
                <w:webHidden/>
              </w:rPr>
            </w:r>
            <w:r w:rsidR="00546234" w:rsidRPr="00AF3413">
              <w:rPr>
                <w:webHidden/>
              </w:rPr>
              <w:fldChar w:fldCharType="separate"/>
            </w:r>
            <w:r w:rsidR="002B0CAE" w:rsidRPr="00AF3413">
              <w:rPr>
                <w:webHidden/>
              </w:rPr>
              <w:t>12</w:t>
            </w:r>
            <w:r w:rsidR="00546234" w:rsidRPr="00AF3413">
              <w:rPr>
                <w:webHidden/>
              </w:rPr>
              <w:fldChar w:fldCharType="end"/>
            </w:r>
          </w:hyperlink>
        </w:p>
        <w:p w14:paraId="5A70AAED" w14:textId="69F3BC2C" w:rsidR="00546234" w:rsidRPr="00AF3413" w:rsidRDefault="00000000">
          <w:pPr>
            <w:pStyle w:val="31"/>
            <w:tabs>
              <w:tab w:val="left" w:pos="960"/>
            </w:tabs>
            <w:rPr>
              <w:kern w:val="2"/>
              <w:sz w:val="24"/>
              <w14:ligatures w14:val="standardContextual"/>
            </w:rPr>
          </w:pPr>
          <w:hyperlink w:anchor="_Toc149924139" w:history="1">
            <w:r w:rsidR="00546234" w:rsidRPr="00AF3413">
              <w:rPr>
                <w:rStyle w:val="af5"/>
              </w:rPr>
              <w:t>2.2.6</w:t>
            </w:r>
            <w:r w:rsidR="00546234" w:rsidRPr="00AF3413">
              <w:rPr>
                <w:kern w:val="2"/>
                <w:sz w:val="24"/>
                <w14:ligatures w14:val="standardContextual"/>
              </w:rPr>
              <w:tab/>
            </w:r>
            <w:r w:rsidR="00546234" w:rsidRPr="00AF3413">
              <w:rPr>
                <w:rStyle w:val="af5"/>
              </w:rPr>
              <w:t xml:space="preserve">IBS1042 </w:t>
            </w:r>
            <w:r w:rsidR="00546234" w:rsidRPr="00AF3413">
              <w:rPr>
                <w:rStyle w:val="af5"/>
              </w:rPr>
              <w:t>專戶綜存定存結清列印</w:t>
            </w:r>
            <w:r w:rsidR="00546234" w:rsidRPr="00AF3413">
              <w:rPr>
                <w:rStyle w:val="af5"/>
                <w:rFonts w:ascii="Segoe UI Symbol" w:hAnsi="Segoe UI Symbol" w:cs="Segoe UI Symbol"/>
              </w:rPr>
              <w:t>╱</w:t>
            </w:r>
            <w:r w:rsidR="00546234" w:rsidRPr="00AF3413">
              <w:rPr>
                <w:rStyle w:val="af5"/>
              </w:rPr>
              <w:t>未登查詢</w:t>
            </w:r>
            <w:r w:rsidR="00546234" w:rsidRPr="00AF3413">
              <w:rPr>
                <w:webHidden/>
              </w:rPr>
              <w:tab/>
            </w:r>
            <w:r w:rsidR="00546234" w:rsidRPr="00AF3413">
              <w:rPr>
                <w:webHidden/>
              </w:rPr>
              <w:fldChar w:fldCharType="begin"/>
            </w:r>
            <w:r w:rsidR="00546234" w:rsidRPr="00AF3413">
              <w:rPr>
                <w:webHidden/>
              </w:rPr>
              <w:instrText xml:space="preserve"> PAGEREF _Toc149924139 \h </w:instrText>
            </w:r>
            <w:r w:rsidR="00546234" w:rsidRPr="00AF3413">
              <w:rPr>
                <w:webHidden/>
              </w:rPr>
            </w:r>
            <w:r w:rsidR="00546234" w:rsidRPr="00AF3413">
              <w:rPr>
                <w:webHidden/>
              </w:rPr>
              <w:fldChar w:fldCharType="separate"/>
            </w:r>
            <w:r w:rsidR="002B0CAE" w:rsidRPr="00AF3413">
              <w:rPr>
                <w:webHidden/>
              </w:rPr>
              <w:t>14</w:t>
            </w:r>
            <w:r w:rsidR="00546234" w:rsidRPr="00AF3413">
              <w:rPr>
                <w:webHidden/>
              </w:rPr>
              <w:fldChar w:fldCharType="end"/>
            </w:r>
          </w:hyperlink>
        </w:p>
        <w:p w14:paraId="2F5A245C" w14:textId="5F9F2863" w:rsidR="00546234" w:rsidRPr="00AF3413" w:rsidRDefault="00000000">
          <w:pPr>
            <w:pStyle w:val="31"/>
            <w:tabs>
              <w:tab w:val="left" w:pos="960"/>
            </w:tabs>
            <w:rPr>
              <w:kern w:val="2"/>
              <w:sz w:val="24"/>
              <w14:ligatures w14:val="standardContextual"/>
            </w:rPr>
          </w:pPr>
          <w:hyperlink w:anchor="_Toc149924140" w:history="1">
            <w:r w:rsidR="00546234" w:rsidRPr="00AF3413">
              <w:rPr>
                <w:rStyle w:val="af5"/>
              </w:rPr>
              <w:t>2.2.7</w:t>
            </w:r>
            <w:r w:rsidR="00546234" w:rsidRPr="00AF3413">
              <w:rPr>
                <w:kern w:val="2"/>
                <w:sz w:val="24"/>
                <w14:ligatures w14:val="standardContextual"/>
              </w:rPr>
              <w:tab/>
            </w:r>
            <w:r w:rsidR="00546234" w:rsidRPr="00AF3413">
              <w:rPr>
                <w:rStyle w:val="af5"/>
              </w:rPr>
              <w:t>表單</w:t>
            </w:r>
            <w:r w:rsidR="00546234" w:rsidRPr="00AF3413">
              <w:rPr>
                <w:rStyle w:val="af5"/>
              </w:rPr>
              <w:t xml:space="preserve"> CHECK LIST </w:t>
            </w:r>
            <w:r w:rsidR="00546234" w:rsidRPr="00AF3413">
              <w:rPr>
                <w:rStyle w:val="af5"/>
              </w:rPr>
              <w:t>補印</w:t>
            </w:r>
            <w:r w:rsidR="00546234" w:rsidRPr="00AF3413">
              <w:rPr>
                <w:webHidden/>
              </w:rPr>
              <w:tab/>
            </w:r>
            <w:r w:rsidR="00546234" w:rsidRPr="00AF3413">
              <w:rPr>
                <w:webHidden/>
              </w:rPr>
              <w:fldChar w:fldCharType="begin"/>
            </w:r>
            <w:r w:rsidR="00546234" w:rsidRPr="00AF3413">
              <w:rPr>
                <w:webHidden/>
              </w:rPr>
              <w:instrText xml:space="preserve"> PAGEREF _Toc149924140 \h </w:instrText>
            </w:r>
            <w:r w:rsidR="00546234" w:rsidRPr="00AF3413">
              <w:rPr>
                <w:webHidden/>
              </w:rPr>
            </w:r>
            <w:r w:rsidR="00546234" w:rsidRPr="00AF3413">
              <w:rPr>
                <w:webHidden/>
              </w:rPr>
              <w:fldChar w:fldCharType="separate"/>
            </w:r>
            <w:r w:rsidR="002B0CAE" w:rsidRPr="00AF3413">
              <w:rPr>
                <w:webHidden/>
              </w:rPr>
              <w:t>15</w:t>
            </w:r>
            <w:r w:rsidR="00546234" w:rsidRPr="00AF3413">
              <w:rPr>
                <w:webHidden/>
              </w:rPr>
              <w:fldChar w:fldCharType="end"/>
            </w:r>
          </w:hyperlink>
        </w:p>
        <w:p w14:paraId="3031A43B" w14:textId="7D4BF691" w:rsidR="00546234" w:rsidRPr="00AF3413" w:rsidRDefault="00000000">
          <w:pPr>
            <w:pStyle w:val="31"/>
            <w:tabs>
              <w:tab w:val="left" w:pos="960"/>
            </w:tabs>
            <w:rPr>
              <w:kern w:val="2"/>
              <w:sz w:val="24"/>
              <w14:ligatures w14:val="standardContextual"/>
            </w:rPr>
          </w:pPr>
          <w:hyperlink w:anchor="_Toc149924141" w:history="1">
            <w:r w:rsidR="00546234" w:rsidRPr="00AF3413">
              <w:rPr>
                <w:rStyle w:val="af5"/>
              </w:rPr>
              <w:t>2.2.8</w:t>
            </w:r>
            <w:r w:rsidR="00546234" w:rsidRPr="00AF3413">
              <w:rPr>
                <w:kern w:val="2"/>
                <w:sz w:val="24"/>
                <w14:ligatures w14:val="standardContextual"/>
              </w:rPr>
              <w:tab/>
            </w:r>
            <w:r w:rsidR="00546234" w:rsidRPr="00AF3413">
              <w:rPr>
                <w:rStyle w:val="af5"/>
              </w:rPr>
              <w:t>列印扣繳憑單</w:t>
            </w:r>
            <w:r w:rsidR="00546234" w:rsidRPr="00AF3413">
              <w:rPr>
                <w:webHidden/>
              </w:rPr>
              <w:tab/>
            </w:r>
            <w:r w:rsidR="00546234" w:rsidRPr="00AF3413">
              <w:rPr>
                <w:webHidden/>
              </w:rPr>
              <w:fldChar w:fldCharType="begin"/>
            </w:r>
            <w:r w:rsidR="00546234" w:rsidRPr="00AF3413">
              <w:rPr>
                <w:webHidden/>
              </w:rPr>
              <w:instrText xml:space="preserve"> PAGEREF _Toc149924141 \h </w:instrText>
            </w:r>
            <w:r w:rsidR="00546234" w:rsidRPr="00AF3413">
              <w:rPr>
                <w:webHidden/>
              </w:rPr>
            </w:r>
            <w:r w:rsidR="00546234" w:rsidRPr="00AF3413">
              <w:rPr>
                <w:webHidden/>
              </w:rPr>
              <w:fldChar w:fldCharType="separate"/>
            </w:r>
            <w:r w:rsidR="002B0CAE" w:rsidRPr="00AF3413">
              <w:rPr>
                <w:webHidden/>
              </w:rPr>
              <w:t>16</w:t>
            </w:r>
            <w:r w:rsidR="00546234" w:rsidRPr="00AF3413">
              <w:rPr>
                <w:webHidden/>
              </w:rPr>
              <w:fldChar w:fldCharType="end"/>
            </w:r>
          </w:hyperlink>
        </w:p>
        <w:p w14:paraId="7B7637DB" w14:textId="10D0BC47" w:rsidR="00546234" w:rsidRPr="00AF3413" w:rsidRDefault="00000000" w:rsidP="00546234">
          <w:pPr>
            <w:pStyle w:val="12"/>
            <w:rPr>
              <w:rFonts w:eastAsia="微軟正黑體" w:cstheme="minorHAnsi"/>
              <w:noProof/>
              <w:kern w:val="2"/>
              <w:sz w:val="24"/>
              <w14:ligatures w14:val="standardContextual"/>
            </w:rPr>
          </w:pPr>
          <w:hyperlink w:anchor="_Toc149924142" w:history="1">
            <w:r w:rsidR="00546234" w:rsidRPr="00AF3413">
              <w:rPr>
                <w:rStyle w:val="af5"/>
                <w:rFonts w:eastAsia="微軟正黑體" w:cstheme="minorHAnsi"/>
                <w:noProof/>
              </w:rPr>
              <w:t>2.3</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需求說明</w:t>
            </w:r>
            <w:r w:rsidR="00546234" w:rsidRPr="00AF3413">
              <w:rPr>
                <w:rStyle w:val="af5"/>
                <w:rFonts w:eastAsia="微軟正黑體" w:cstheme="minorHAnsi"/>
                <w:noProof/>
              </w:rPr>
              <w:t xml:space="preserve"> Function Description</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_Toc149924142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17</w:t>
            </w:r>
            <w:r w:rsidR="00546234" w:rsidRPr="00AF3413">
              <w:rPr>
                <w:rFonts w:eastAsia="微軟正黑體" w:cstheme="minorHAnsi"/>
                <w:noProof/>
                <w:webHidden/>
              </w:rPr>
              <w:fldChar w:fldCharType="end"/>
            </w:r>
          </w:hyperlink>
        </w:p>
        <w:p w14:paraId="0149D741" w14:textId="4C30292B" w:rsidR="00546234" w:rsidRPr="00AF3413" w:rsidRDefault="00000000">
          <w:pPr>
            <w:pStyle w:val="31"/>
            <w:rPr>
              <w:kern w:val="2"/>
              <w:sz w:val="24"/>
              <w14:ligatures w14:val="standardContextual"/>
            </w:rPr>
          </w:pPr>
          <w:hyperlink w:anchor="_Toc149924143" w:history="1">
            <w:r w:rsidR="00546234" w:rsidRPr="00AF3413">
              <w:rPr>
                <w:rStyle w:val="af5"/>
              </w:rPr>
              <w:t xml:space="preserve">2.3.1 </w:t>
            </w:r>
            <w:r w:rsidR="00546234" w:rsidRPr="00AF3413">
              <w:rPr>
                <w:rStyle w:val="af5"/>
              </w:rPr>
              <w:t>存款餘額</w:t>
            </w:r>
            <w:r w:rsidR="00546234" w:rsidRPr="00AF3413">
              <w:rPr>
                <w:rStyle w:val="af5"/>
              </w:rPr>
              <w:t>/</w:t>
            </w:r>
            <w:r w:rsidR="00546234" w:rsidRPr="00AF3413">
              <w:rPr>
                <w:rStyle w:val="af5"/>
              </w:rPr>
              <w:t>存額證明</w:t>
            </w:r>
            <w:r w:rsidR="00546234" w:rsidRPr="00AF3413">
              <w:rPr>
                <w:webHidden/>
              </w:rPr>
              <w:tab/>
            </w:r>
            <w:r w:rsidR="00546234" w:rsidRPr="00AF3413">
              <w:rPr>
                <w:webHidden/>
              </w:rPr>
              <w:fldChar w:fldCharType="begin"/>
            </w:r>
            <w:r w:rsidR="00546234" w:rsidRPr="00AF3413">
              <w:rPr>
                <w:webHidden/>
              </w:rPr>
              <w:instrText xml:space="preserve"> PAGEREF _Toc149924143 \h </w:instrText>
            </w:r>
            <w:r w:rsidR="00546234" w:rsidRPr="00AF3413">
              <w:rPr>
                <w:webHidden/>
              </w:rPr>
            </w:r>
            <w:r w:rsidR="00546234" w:rsidRPr="00AF3413">
              <w:rPr>
                <w:webHidden/>
              </w:rPr>
              <w:fldChar w:fldCharType="separate"/>
            </w:r>
            <w:r w:rsidR="002B0CAE" w:rsidRPr="00AF3413">
              <w:rPr>
                <w:webHidden/>
              </w:rPr>
              <w:t>17</w:t>
            </w:r>
            <w:r w:rsidR="00546234" w:rsidRPr="00AF3413">
              <w:rPr>
                <w:webHidden/>
              </w:rPr>
              <w:fldChar w:fldCharType="end"/>
            </w:r>
          </w:hyperlink>
        </w:p>
        <w:p w14:paraId="08D3947C" w14:textId="694A7ED3" w:rsidR="00546234" w:rsidRPr="00AF3413" w:rsidRDefault="00000000">
          <w:pPr>
            <w:pStyle w:val="31"/>
            <w:rPr>
              <w:kern w:val="2"/>
              <w:sz w:val="24"/>
              <w14:ligatures w14:val="standardContextual"/>
            </w:rPr>
          </w:pPr>
          <w:hyperlink w:anchor="_Toc149924144" w:history="1">
            <w:r w:rsidR="00546234" w:rsidRPr="00AF3413">
              <w:rPr>
                <w:rStyle w:val="af5"/>
              </w:rPr>
              <w:t xml:space="preserve">2.3.2 </w:t>
            </w:r>
            <w:r w:rsidR="00546234" w:rsidRPr="00AF3413">
              <w:rPr>
                <w:rStyle w:val="af5"/>
              </w:rPr>
              <w:t>開立資信證明</w:t>
            </w:r>
            <w:r w:rsidR="00546234" w:rsidRPr="00AF3413">
              <w:rPr>
                <w:rStyle w:val="af5"/>
              </w:rPr>
              <w:t xml:space="preserve"> (OBU)/</w:t>
            </w:r>
            <w:r w:rsidR="00546234" w:rsidRPr="00AF3413">
              <w:rPr>
                <w:rStyle w:val="af5"/>
              </w:rPr>
              <w:t>存款業務證明</w:t>
            </w:r>
            <w:r w:rsidR="00546234" w:rsidRPr="00AF3413">
              <w:rPr>
                <w:rStyle w:val="af5"/>
              </w:rPr>
              <w:t>(DBU)</w:t>
            </w:r>
            <w:r w:rsidR="00546234" w:rsidRPr="00AF3413">
              <w:rPr>
                <w:webHidden/>
              </w:rPr>
              <w:tab/>
            </w:r>
            <w:r w:rsidR="00546234" w:rsidRPr="00AF3413">
              <w:rPr>
                <w:webHidden/>
              </w:rPr>
              <w:fldChar w:fldCharType="begin"/>
            </w:r>
            <w:r w:rsidR="00546234" w:rsidRPr="00AF3413">
              <w:rPr>
                <w:webHidden/>
              </w:rPr>
              <w:instrText xml:space="preserve"> PAGEREF _Toc149924144 \h </w:instrText>
            </w:r>
            <w:r w:rsidR="00546234" w:rsidRPr="00AF3413">
              <w:rPr>
                <w:webHidden/>
              </w:rPr>
            </w:r>
            <w:r w:rsidR="00546234" w:rsidRPr="00AF3413">
              <w:rPr>
                <w:webHidden/>
              </w:rPr>
              <w:fldChar w:fldCharType="separate"/>
            </w:r>
            <w:r w:rsidR="002B0CAE" w:rsidRPr="00AF3413">
              <w:rPr>
                <w:webHidden/>
              </w:rPr>
              <w:t>51</w:t>
            </w:r>
            <w:r w:rsidR="00546234" w:rsidRPr="00AF3413">
              <w:rPr>
                <w:webHidden/>
              </w:rPr>
              <w:fldChar w:fldCharType="end"/>
            </w:r>
          </w:hyperlink>
        </w:p>
        <w:p w14:paraId="37F4118B" w14:textId="752E6A95" w:rsidR="00546234" w:rsidRPr="00AF3413" w:rsidRDefault="00000000">
          <w:pPr>
            <w:pStyle w:val="31"/>
            <w:rPr>
              <w:kern w:val="2"/>
              <w:sz w:val="24"/>
              <w14:ligatures w14:val="standardContextual"/>
            </w:rPr>
          </w:pPr>
          <w:hyperlink w:anchor="_Toc149924145" w:history="1">
            <w:r w:rsidR="00546234" w:rsidRPr="00AF3413">
              <w:rPr>
                <w:rStyle w:val="af5"/>
              </w:rPr>
              <w:t xml:space="preserve">2.3.3 </w:t>
            </w:r>
            <w:r w:rsidR="00546234" w:rsidRPr="00AF3413">
              <w:rPr>
                <w:rStyle w:val="af5"/>
              </w:rPr>
              <w:t>帳號列印</w:t>
            </w:r>
            <w:r w:rsidR="00546234" w:rsidRPr="00AF3413">
              <w:rPr>
                <w:rStyle w:val="af5"/>
              </w:rPr>
              <w:t>(</w:t>
            </w:r>
            <w:r w:rsidR="00546234" w:rsidRPr="00AF3413">
              <w:rPr>
                <w:rStyle w:val="af5"/>
              </w:rPr>
              <w:t>挑號自通管理功能</w:t>
            </w:r>
            <w:r w:rsidR="00546234" w:rsidRPr="00AF3413">
              <w:rPr>
                <w:rStyle w:val="af5"/>
              </w:rPr>
              <w:t>)</w:t>
            </w:r>
            <w:r w:rsidR="00546234" w:rsidRPr="00AF3413">
              <w:rPr>
                <w:webHidden/>
              </w:rPr>
              <w:tab/>
            </w:r>
            <w:r w:rsidR="00546234" w:rsidRPr="00AF3413">
              <w:rPr>
                <w:webHidden/>
              </w:rPr>
              <w:fldChar w:fldCharType="begin"/>
            </w:r>
            <w:r w:rsidR="00546234" w:rsidRPr="00AF3413">
              <w:rPr>
                <w:webHidden/>
              </w:rPr>
              <w:instrText xml:space="preserve"> PAGEREF _Toc149924145 \h </w:instrText>
            </w:r>
            <w:r w:rsidR="00546234" w:rsidRPr="00AF3413">
              <w:rPr>
                <w:webHidden/>
              </w:rPr>
            </w:r>
            <w:r w:rsidR="00546234" w:rsidRPr="00AF3413">
              <w:rPr>
                <w:webHidden/>
              </w:rPr>
              <w:fldChar w:fldCharType="separate"/>
            </w:r>
            <w:r w:rsidR="002B0CAE" w:rsidRPr="00AF3413">
              <w:rPr>
                <w:webHidden/>
              </w:rPr>
              <w:t>67</w:t>
            </w:r>
            <w:r w:rsidR="00546234" w:rsidRPr="00AF3413">
              <w:rPr>
                <w:webHidden/>
              </w:rPr>
              <w:fldChar w:fldCharType="end"/>
            </w:r>
          </w:hyperlink>
        </w:p>
        <w:p w14:paraId="2951E531" w14:textId="3ED6F106" w:rsidR="00546234" w:rsidRPr="00AF3413" w:rsidRDefault="00000000">
          <w:pPr>
            <w:pStyle w:val="31"/>
            <w:rPr>
              <w:kern w:val="2"/>
              <w:sz w:val="24"/>
              <w14:ligatures w14:val="standardContextual"/>
            </w:rPr>
          </w:pPr>
          <w:hyperlink w:anchor="_Toc149924146" w:history="1">
            <w:r w:rsidR="00546234" w:rsidRPr="00AF3413">
              <w:rPr>
                <w:rStyle w:val="af5"/>
              </w:rPr>
              <w:t xml:space="preserve">2.3.4 </w:t>
            </w:r>
            <w:r w:rsidR="00546234" w:rsidRPr="00AF3413">
              <w:rPr>
                <w:rStyle w:val="af5"/>
              </w:rPr>
              <w:t>櫃員交易資料查詢</w:t>
            </w:r>
            <w:r w:rsidR="00546234" w:rsidRPr="00AF3413">
              <w:rPr>
                <w:rStyle w:val="af5"/>
              </w:rPr>
              <w:t>(0046/0047)</w:t>
            </w:r>
            <w:r w:rsidR="00546234" w:rsidRPr="00AF3413">
              <w:rPr>
                <w:webHidden/>
              </w:rPr>
              <w:tab/>
            </w:r>
            <w:r w:rsidR="00546234" w:rsidRPr="00AF3413">
              <w:rPr>
                <w:webHidden/>
              </w:rPr>
              <w:fldChar w:fldCharType="begin"/>
            </w:r>
            <w:r w:rsidR="00546234" w:rsidRPr="00AF3413">
              <w:rPr>
                <w:webHidden/>
              </w:rPr>
              <w:instrText xml:space="preserve"> PAGEREF _Toc149924146 \h </w:instrText>
            </w:r>
            <w:r w:rsidR="00546234" w:rsidRPr="00AF3413">
              <w:rPr>
                <w:webHidden/>
              </w:rPr>
            </w:r>
            <w:r w:rsidR="00546234" w:rsidRPr="00AF3413">
              <w:rPr>
                <w:webHidden/>
              </w:rPr>
              <w:fldChar w:fldCharType="separate"/>
            </w:r>
            <w:r w:rsidR="002B0CAE" w:rsidRPr="00AF3413">
              <w:rPr>
                <w:webHidden/>
              </w:rPr>
              <w:t>68</w:t>
            </w:r>
            <w:r w:rsidR="00546234" w:rsidRPr="00AF3413">
              <w:rPr>
                <w:webHidden/>
              </w:rPr>
              <w:fldChar w:fldCharType="end"/>
            </w:r>
          </w:hyperlink>
        </w:p>
        <w:p w14:paraId="45D242F2" w14:textId="325E4033" w:rsidR="00546234" w:rsidRPr="00AF3413" w:rsidRDefault="00000000">
          <w:pPr>
            <w:pStyle w:val="31"/>
            <w:rPr>
              <w:kern w:val="2"/>
              <w:sz w:val="24"/>
              <w14:ligatures w14:val="standardContextual"/>
            </w:rPr>
          </w:pPr>
          <w:hyperlink w:anchor="_Toc149924147" w:history="1">
            <w:r w:rsidR="00546234" w:rsidRPr="00AF3413">
              <w:rPr>
                <w:rStyle w:val="af5"/>
              </w:rPr>
              <w:t xml:space="preserve">2.3.5 </w:t>
            </w:r>
            <w:r w:rsidR="00546234" w:rsidRPr="00AF3413">
              <w:rPr>
                <w:rStyle w:val="af5"/>
              </w:rPr>
              <w:t>帳戶交易資料查詢</w:t>
            </w:r>
            <w:r w:rsidR="00546234" w:rsidRPr="00AF3413">
              <w:rPr>
                <w:rStyle w:val="af5"/>
              </w:rPr>
              <w:t>/</w:t>
            </w:r>
            <w:r w:rsidR="00546234" w:rsidRPr="00AF3413">
              <w:rPr>
                <w:rStyle w:val="af5"/>
              </w:rPr>
              <w:t>列印對帳單</w:t>
            </w:r>
            <w:r w:rsidR="00546234" w:rsidRPr="00AF3413">
              <w:rPr>
                <w:webHidden/>
              </w:rPr>
              <w:tab/>
            </w:r>
            <w:r w:rsidR="00546234" w:rsidRPr="00AF3413">
              <w:rPr>
                <w:webHidden/>
              </w:rPr>
              <w:fldChar w:fldCharType="begin"/>
            </w:r>
            <w:r w:rsidR="00546234" w:rsidRPr="00AF3413">
              <w:rPr>
                <w:webHidden/>
              </w:rPr>
              <w:instrText xml:space="preserve"> PAGEREF _Toc149924147 \h </w:instrText>
            </w:r>
            <w:r w:rsidR="00546234" w:rsidRPr="00AF3413">
              <w:rPr>
                <w:webHidden/>
              </w:rPr>
            </w:r>
            <w:r w:rsidR="00546234" w:rsidRPr="00AF3413">
              <w:rPr>
                <w:webHidden/>
              </w:rPr>
              <w:fldChar w:fldCharType="separate"/>
            </w:r>
            <w:r w:rsidR="002B0CAE" w:rsidRPr="00AF3413">
              <w:rPr>
                <w:webHidden/>
              </w:rPr>
              <w:t>72</w:t>
            </w:r>
            <w:r w:rsidR="00546234" w:rsidRPr="00AF3413">
              <w:rPr>
                <w:webHidden/>
              </w:rPr>
              <w:fldChar w:fldCharType="end"/>
            </w:r>
          </w:hyperlink>
        </w:p>
        <w:p w14:paraId="2E5F15F5" w14:textId="025273A9" w:rsidR="00546234" w:rsidRPr="00AF3413" w:rsidRDefault="00000000">
          <w:pPr>
            <w:pStyle w:val="31"/>
            <w:rPr>
              <w:kern w:val="2"/>
              <w:sz w:val="24"/>
              <w14:ligatures w14:val="standardContextual"/>
            </w:rPr>
          </w:pPr>
          <w:hyperlink w:anchor="_Toc149924148" w:history="1">
            <w:r w:rsidR="00546234" w:rsidRPr="00AF3413">
              <w:rPr>
                <w:rStyle w:val="af5"/>
              </w:rPr>
              <w:t xml:space="preserve">2.3.6 IBS1042 </w:t>
            </w:r>
            <w:r w:rsidR="00546234" w:rsidRPr="00AF3413">
              <w:rPr>
                <w:rStyle w:val="af5"/>
              </w:rPr>
              <w:t>專戶綜存定存結清列印</w:t>
            </w:r>
            <w:r w:rsidR="00546234" w:rsidRPr="00AF3413">
              <w:rPr>
                <w:rStyle w:val="af5"/>
                <w:rFonts w:ascii="Segoe UI Symbol" w:hAnsi="Segoe UI Symbol" w:cs="Segoe UI Symbol"/>
              </w:rPr>
              <w:t>╱</w:t>
            </w:r>
            <w:r w:rsidR="00546234" w:rsidRPr="00AF3413">
              <w:rPr>
                <w:rStyle w:val="af5"/>
              </w:rPr>
              <w:t>未登查詢</w:t>
            </w:r>
            <w:r w:rsidR="00546234" w:rsidRPr="00AF3413">
              <w:rPr>
                <w:webHidden/>
              </w:rPr>
              <w:tab/>
            </w:r>
            <w:r w:rsidR="00546234" w:rsidRPr="00AF3413">
              <w:rPr>
                <w:webHidden/>
              </w:rPr>
              <w:fldChar w:fldCharType="begin"/>
            </w:r>
            <w:r w:rsidR="00546234" w:rsidRPr="00AF3413">
              <w:rPr>
                <w:webHidden/>
              </w:rPr>
              <w:instrText xml:space="preserve"> PAGEREF _Toc149924148 \h </w:instrText>
            </w:r>
            <w:r w:rsidR="00546234" w:rsidRPr="00AF3413">
              <w:rPr>
                <w:webHidden/>
              </w:rPr>
            </w:r>
            <w:r w:rsidR="00546234" w:rsidRPr="00AF3413">
              <w:rPr>
                <w:webHidden/>
              </w:rPr>
              <w:fldChar w:fldCharType="separate"/>
            </w:r>
            <w:r w:rsidR="002B0CAE" w:rsidRPr="00AF3413">
              <w:rPr>
                <w:webHidden/>
              </w:rPr>
              <w:t>80</w:t>
            </w:r>
            <w:r w:rsidR="00546234" w:rsidRPr="00AF3413">
              <w:rPr>
                <w:webHidden/>
              </w:rPr>
              <w:fldChar w:fldCharType="end"/>
            </w:r>
          </w:hyperlink>
        </w:p>
        <w:p w14:paraId="10DA1BE4" w14:textId="0E3C4F44" w:rsidR="00546234" w:rsidRPr="00AF3413" w:rsidRDefault="00000000">
          <w:pPr>
            <w:pStyle w:val="31"/>
            <w:rPr>
              <w:kern w:val="2"/>
              <w:sz w:val="24"/>
              <w14:ligatures w14:val="standardContextual"/>
            </w:rPr>
          </w:pPr>
          <w:hyperlink w:anchor="_Toc149924149" w:history="1">
            <w:r w:rsidR="00546234" w:rsidRPr="00AF3413">
              <w:rPr>
                <w:rStyle w:val="af5"/>
              </w:rPr>
              <w:t xml:space="preserve">2.3.7 </w:t>
            </w:r>
            <w:r w:rsidR="00546234" w:rsidRPr="00AF3413">
              <w:rPr>
                <w:rStyle w:val="af5"/>
              </w:rPr>
              <w:t>表單</w:t>
            </w:r>
            <w:r w:rsidR="00546234" w:rsidRPr="00AF3413">
              <w:rPr>
                <w:rStyle w:val="af5"/>
              </w:rPr>
              <w:t xml:space="preserve"> CHECK LIST </w:t>
            </w:r>
            <w:r w:rsidR="00546234" w:rsidRPr="00AF3413">
              <w:rPr>
                <w:rStyle w:val="af5"/>
              </w:rPr>
              <w:t>補印</w:t>
            </w:r>
            <w:r w:rsidR="00546234" w:rsidRPr="00AF3413">
              <w:rPr>
                <w:webHidden/>
              </w:rPr>
              <w:tab/>
            </w:r>
            <w:r w:rsidR="00546234" w:rsidRPr="00AF3413">
              <w:rPr>
                <w:webHidden/>
              </w:rPr>
              <w:fldChar w:fldCharType="begin"/>
            </w:r>
            <w:r w:rsidR="00546234" w:rsidRPr="00AF3413">
              <w:rPr>
                <w:webHidden/>
              </w:rPr>
              <w:instrText xml:space="preserve"> PAGEREF _Toc149924149 \h </w:instrText>
            </w:r>
            <w:r w:rsidR="00546234" w:rsidRPr="00AF3413">
              <w:rPr>
                <w:webHidden/>
              </w:rPr>
            </w:r>
            <w:r w:rsidR="00546234" w:rsidRPr="00AF3413">
              <w:rPr>
                <w:webHidden/>
              </w:rPr>
              <w:fldChar w:fldCharType="separate"/>
            </w:r>
            <w:r w:rsidR="002B0CAE" w:rsidRPr="00AF3413">
              <w:rPr>
                <w:webHidden/>
              </w:rPr>
              <w:t>84</w:t>
            </w:r>
            <w:r w:rsidR="00546234" w:rsidRPr="00AF3413">
              <w:rPr>
                <w:webHidden/>
              </w:rPr>
              <w:fldChar w:fldCharType="end"/>
            </w:r>
          </w:hyperlink>
        </w:p>
        <w:p w14:paraId="1A6CC309" w14:textId="30421699" w:rsidR="00546234" w:rsidRPr="00AF3413" w:rsidRDefault="00000000">
          <w:pPr>
            <w:pStyle w:val="31"/>
            <w:rPr>
              <w:kern w:val="2"/>
              <w:sz w:val="24"/>
              <w14:ligatures w14:val="standardContextual"/>
            </w:rPr>
          </w:pPr>
          <w:hyperlink w:anchor="_Toc149924150" w:history="1">
            <w:r w:rsidR="00546234" w:rsidRPr="00AF3413">
              <w:rPr>
                <w:rStyle w:val="af5"/>
              </w:rPr>
              <w:t xml:space="preserve">2.3.8 </w:t>
            </w:r>
            <w:r w:rsidR="00546234" w:rsidRPr="00AF3413">
              <w:rPr>
                <w:rStyle w:val="af5"/>
              </w:rPr>
              <w:t>列印扣繳憑單</w:t>
            </w:r>
            <w:r w:rsidR="00546234" w:rsidRPr="00AF3413">
              <w:rPr>
                <w:webHidden/>
              </w:rPr>
              <w:tab/>
            </w:r>
            <w:r w:rsidR="00546234" w:rsidRPr="00AF3413">
              <w:rPr>
                <w:webHidden/>
              </w:rPr>
              <w:fldChar w:fldCharType="begin"/>
            </w:r>
            <w:r w:rsidR="00546234" w:rsidRPr="00AF3413">
              <w:rPr>
                <w:webHidden/>
              </w:rPr>
              <w:instrText xml:space="preserve"> PAGEREF _Toc149924150 \h </w:instrText>
            </w:r>
            <w:r w:rsidR="00546234" w:rsidRPr="00AF3413">
              <w:rPr>
                <w:webHidden/>
              </w:rPr>
            </w:r>
            <w:r w:rsidR="00546234" w:rsidRPr="00AF3413">
              <w:rPr>
                <w:webHidden/>
              </w:rPr>
              <w:fldChar w:fldCharType="separate"/>
            </w:r>
            <w:r w:rsidR="002B0CAE" w:rsidRPr="00AF3413">
              <w:rPr>
                <w:webHidden/>
              </w:rPr>
              <w:t>84</w:t>
            </w:r>
            <w:r w:rsidR="00546234" w:rsidRPr="00AF3413">
              <w:rPr>
                <w:webHidden/>
              </w:rPr>
              <w:fldChar w:fldCharType="end"/>
            </w:r>
          </w:hyperlink>
        </w:p>
        <w:p w14:paraId="5982F581" w14:textId="28F84A5C" w:rsidR="00546234" w:rsidRPr="00AF3413" w:rsidRDefault="00000000" w:rsidP="00546234">
          <w:pPr>
            <w:pStyle w:val="12"/>
            <w:rPr>
              <w:rFonts w:eastAsia="微軟正黑體" w:cstheme="minorHAnsi"/>
              <w:noProof/>
              <w:kern w:val="2"/>
              <w:sz w:val="24"/>
              <w14:ligatures w14:val="standardContextual"/>
            </w:rPr>
          </w:pPr>
          <w:hyperlink w:anchor="_Toc149924151" w:history="1">
            <w:r w:rsidR="00546234" w:rsidRPr="00AF3413">
              <w:rPr>
                <w:rStyle w:val="af5"/>
                <w:rFonts w:eastAsia="微軟正黑體" w:cstheme="minorHAnsi"/>
                <w:noProof/>
              </w:rPr>
              <w:t>2.4</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交易</w:t>
            </w:r>
            <w:r w:rsidR="00546234" w:rsidRPr="00AF3413">
              <w:rPr>
                <w:rStyle w:val="af5"/>
                <w:rFonts w:eastAsia="微軟正黑體" w:cstheme="minorHAnsi"/>
                <w:noProof/>
              </w:rPr>
              <w:t>/</w:t>
            </w:r>
            <w:r w:rsidR="00546234" w:rsidRPr="00AF3413">
              <w:rPr>
                <w:rStyle w:val="af5"/>
                <w:rFonts w:eastAsia="微軟正黑體" w:cstheme="minorHAnsi"/>
                <w:noProof/>
              </w:rPr>
              <w:t>欄位限制及檢核</w:t>
            </w:r>
            <w:r w:rsidR="00546234" w:rsidRPr="00AF3413">
              <w:rPr>
                <w:rStyle w:val="af5"/>
                <w:rFonts w:eastAsia="微軟正黑體" w:cstheme="minorHAnsi"/>
                <w:noProof/>
              </w:rPr>
              <w:t xml:space="preserve"> Restriction/Validation</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_Toc149924151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89</w:t>
            </w:r>
            <w:r w:rsidR="00546234" w:rsidRPr="00AF3413">
              <w:rPr>
                <w:rFonts w:eastAsia="微軟正黑體" w:cstheme="minorHAnsi"/>
                <w:noProof/>
                <w:webHidden/>
              </w:rPr>
              <w:fldChar w:fldCharType="end"/>
            </w:r>
          </w:hyperlink>
        </w:p>
        <w:p w14:paraId="10112969" w14:textId="15C05803" w:rsidR="00546234" w:rsidRPr="00AF3413" w:rsidRDefault="00000000" w:rsidP="00546234">
          <w:pPr>
            <w:pStyle w:val="12"/>
            <w:rPr>
              <w:rFonts w:eastAsia="微軟正黑體" w:cstheme="minorHAnsi"/>
              <w:noProof/>
              <w:kern w:val="2"/>
              <w:sz w:val="24"/>
              <w14:ligatures w14:val="standardContextual"/>
            </w:rPr>
          </w:pPr>
          <w:hyperlink w:anchor="_Toc149924152" w:history="1">
            <w:r w:rsidR="00546234" w:rsidRPr="00AF3413">
              <w:rPr>
                <w:rStyle w:val="af5"/>
                <w:rFonts w:eastAsia="微軟正黑體" w:cstheme="minorHAnsi"/>
                <w:noProof/>
              </w:rPr>
              <w:t>3</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電文清單</w:t>
            </w:r>
            <w:r w:rsidR="00546234" w:rsidRPr="00AF3413">
              <w:rPr>
                <w:rStyle w:val="af5"/>
                <w:rFonts w:eastAsia="微軟正黑體" w:cstheme="minorHAnsi"/>
                <w:noProof/>
              </w:rPr>
              <w:t xml:space="preserve"> Transaction List</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_Toc149924152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90</w:t>
            </w:r>
            <w:r w:rsidR="00546234" w:rsidRPr="00AF3413">
              <w:rPr>
                <w:rFonts w:eastAsia="微軟正黑體" w:cstheme="minorHAnsi"/>
                <w:noProof/>
                <w:webHidden/>
              </w:rPr>
              <w:fldChar w:fldCharType="end"/>
            </w:r>
          </w:hyperlink>
        </w:p>
        <w:p w14:paraId="7D6E68EC" w14:textId="79FAD534" w:rsidR="00546234" w:rsidRPr="00AF3413" w:rsidRDefault="00000000" w:rsidP="00546234">
          <w:pPr>
            <w:pStyle w:val="12"/>
            <w:rPr>
              <w:rFonts w:eastAsia="微軟正黑體" w:cstheme="minorHAnsi"/>
              <w:noProof/>
              <w:kern w:val="2"/>
              <w:sz w:val="24"/>
              <w14:ligatures w14:val="standardContextual"/>
            </w:rPr>
          </w:pPr>
          <w:hyperlink w:anchor="_Toc149924153" w:history="1">
            <w:r w:rsidR="00546234" w:rsidRPr="00AF3413">
              <w:rPr>
                <w:rStyle w:val="af5"/>
                <w:rFonts w:eastAsia="微軟正黑體" w:cstheme="minorHAnsi"/>
                <w:noProof/>
              </w:rPr>
              <w:t>4</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輸出</w:t>
            </w:r>
            <w:r w:rsidR="00546234" w:rsidRPr="00AF3413">
              <w:rPr>
                <w:rStyle w:val="af5"/>
                <w:rFonts w:eastAsia="微軟正黑體" w:cstheme="minorHAnsi"/>
                <w:noProof/>
              </w:rPr>
              <w:t>/</w:t>
            </w:r>
            <w:r w:rsidR="00546234" w:rsidRPr="00AF3413">
              <w:rPr>
                <w:rStyle w:val="af5"/>
                <w:rFonts w:eastAsia="微軟正黑體" w:cstheme="minorHAnsi"/>
                <w:noProof/>
              </w:rPr>
              <w:t>入與報表</w:t>
            </w:r>
            <w:r w:rsidR="00546234" w:rsidRPr="00AF3413">
              <w:rPr>
                <w:rStyle w:val="af5"/>
                <w:rFonts w:eastAsia="微軟正黑體" w:cstheme="minorHAnsi"/>
                <w:noProof/>
              </w:rPr>
              <w:t xml:space="preserve"> I/O and Report</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_Toc149924153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91</w:t>
            </w:r>
            <w:r w:rsidR="00546234" w:rsidRPr="00AF3413">
              <w:rPr>
                <w:rFonts w:eastAsia="微軟正黑體" w:cstheme="minorHAnsi"/>
                <w:noProof/>
                <w:webHidden/>
              </w:rPr>
              <w:fldChar w:fldCharType="end"/>
            </w:r>
          </w:hyperlink>
        </w:p>
        <w:p w14:paraId="0FBC2664" w14:textId="3A0DFAA9" w:rsidR="00546234" w:rsidRPr="00AF3413" w:rsidRDefault="00000000" w:rsidP="00546234">
          <w:pPr>
            <w:pStyle w:val="12"/>
            <w:rPr>
              <w:rFonts w:eastAsia="微軟正黑體" w:cstheme="minorHAnsi"/>
              <w:noProof/>
              <w:kern w:val="2"/>
              <w:sz w:val="24"/>
              <w14:ligatures w14:val="standardContextual"/>
            </w:rPr>
          </w:pPr>
          <w:hyperlink w:anchor="_Toc149924154" w:history="1">
            <w:r w:rsidR="00546234" w:rsidRPr="00AF3413">
              <w:rPr>
                <w:rStyle w:val="af5"/>
                <w:rFonts w:eastAsia="微軟正黑體" w:cstheme="minorHAnsi"/>
                <w:noProof/>
              </w:rPr>
              <w:t>4.1</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報表憑證清單</w:t>
            </w:r>
            <w:r w:rsidR="00546234" w:rsidRPr="00AF3413">
              <w:rPr>
                <w:rStyle w:val="af5"/>
                <w:rFonts w:eastAsia="微軟正黑體" w:cstheme="minorHAnsi"/>
                <w:noProof/>
              </w:rPr>
              <w:t xml:space="preserve"> Report List</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_Toc149924154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91</w:t>
            </w:r>
            <w:r w:rsidR="00546234" w:rsidRPr="00AF3413">
              <w:rPr>
                <w:rFonts w:eastAsia="微軟正黑體" w:cstheme="minorHAnsi"/>
                <w:noProof/>
                <w:webHidden/>
              </w:rPr>
              <w:fldChar w:fldCharType="end"/>
            </w:r>
          </w:hyperlink>
        </w:p>
        <w:p w14:paraId="40197929" w14:textId="35A9A24C" w:rsidR="00546234" w:rsidRPr="00AF3413" w:rsidRDefault="00000000" w:rsidP="00546234">
          <w:pPr>
            <w:pStyle w:val="12"/>
            <w:rPr>
              <w:rFonts w:eastAsia="微軟正黑體" w:cstheme="minorHAnsi"/>
              <w:noProof/>
              <w:kern w:val="2"/>
              <w:sz w:val="24"/>
              <w14:ligatures w14:val="standardContextual"/>
            </w:rPr>
          </w:pPr>
          <w:hyperlink w:anchor="_Toc149924155" w:history="1">
            <w:r w:rsidR="00546234" w:rsidRPr="00AF3413">
              <w:rPr>
                <w:rStyle w:val="af5"/>
                <w:rFonts w:eastAsia="微軟正黑體" w:cstheme="minorHAnsi"/>
                <w:noProof/>
              </w:rPr>
              <w:t>4.2</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報表樣張</w:t>
            </w:r>
            <w:r w:rsidR="00546234" w:rsidRPr="00AF3413">
              <w:rPr>
                <w:rStyle w:val="af5"/>
                <w:rFonts w:eastAsia="微軟正黑體" w:cstheme="minorHAnsi"/>
                <w:noProof/>
              </w:rPr>
              <w:t xml:space="preserve"> Report Sample</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_Toc149924155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91</w:t>
            </w:r>
            <w:r w:rsidR="00546234" w:rsidRPr="00AF3413">
              <w:rPr>
                <w:rFonts w:eastAsia="微軟正黑體" w:cstheme="minorHAnsi"/>
                <w:noProof/>
                <w:webHidden/>
              </w:rPr>
              <w:fldChar w:fldCharType="end"/>
            </w:r>
          </w:hyperlink>
        </w:p>
        <w:p w14:paraId="2C49E187" w14:textId="631A6467" w:rsidR="00546234" w:rsidRPr="00AF3413" w:rsidRDefault="00000000" w:rsidP="00546234">
          <w:pPr>
            <w:pStyle w:val="12"/>
            <w:rPr>
              <w:rFonts w:eastAsia="微軟正黑體" w:cstheme="minorHAnsi"/>
              <w:noProof/>
              <w:kern w:val="2"/>
              <w:sz w:val="24"/>
              <w14:ligatures w14:val="standardContextual"/>
            </w:rPr>
          </w:pPr>
          <w:hyperlink w:anchor="_Toc149924156" w:history="1">
            <w:r w:rsidR="00546234" w:rsidRPr="00AF3413">
              <w:rPr>
                <w:rStyle w:val="af5"/>
                <w:rFonts w:eastAsia="微軟正黑體" w:cstheme="minorHAnsi"/>
                <w:noProof/>
              </w:rPr>
              <w:t>5</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介面整合</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_Toc149924156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91</w:t>
            </w:r>
            <w:r w:rsidR="00546234" w:rsidRPr="00AF3413">
              <w:rPr>
                <w:rFonts w:eastAsia="微軟正黑體" w:cstheme="minorHAnsi"/>
                <w:noProof/>
                <w:webHidden/>
              </w:rPr>
              <w:fldChar w:fldCharType="end"/>
            </w:r>
          </w:hyperlink>
        </w:p>
        <w:p w14:paraId="295DC466" w14:textId="1B401775" w:rsidR="00546234" w:rsidRPr="00AF3413" w:rsidRDefault="00000000" w:rsidP="00546234">
          <w:pPr>
            <w:pStyle w:val="12"/>
            <w:rPr>
              <w:rFonts w:eastAsia="微軟正黑體" w:cstheme="minorHAnsi"/>
              <w:noProof/>
              <w:kern w:val="2"/>
              <w:sz w:val="24"/>
              <w14:ligatures w14:val="standardContextual"/>
            </w:rPr>
          </w:pPr>
          <w:hyperlink w:anchor="_Toc149924157" w:history="1">
            <w:r w:rsidR="00546234" w:rsidRPr="00AF3413">
              <w:rPr>
                <w:rStyle w:val="af5"/>
                <w:rFonts w:eastAsia="微軟正黑體" w:cstheme="minorHAnsi"/>
                <w:noProof/>
              </w:rPr>
              <w:t>6</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批次與服務</w:t>
            </w:r>
            <w:r w:rsidR="00546234" w:rsidRPr="00AF3413">
              <w:rPr>
                <w:rStyle w:val="af5"/>
                <w:rFonts w:eastAsia="微軟正黑體" w:cstheme="minorHAnsi"/>
                <w:noProof/>
              </w:rPr>
              <w:t xml:space="preserve"> Batch/Service</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_Toc149924157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91</w:t>
            </w:r>
            <w:r w:rsidR="00546234" w:rsidRPr="00AF3413">
              <w:rPr>
                <w:rFonts w:eastAsia="微軟正黑體" w:cstheme="minorHAnsi"/>
                <w:noProof/>
                <w:webHidden/>
              </w:rPr>
              <w:fldChar w:fldCharType="end"/>
            </w:r>
          </w:hyperlink>
        </w:p>
        <w:p w14:paraId="0D44340E" w14:textId="7863EB0E" w:rsidR="00546234" w:rsidRPr="00AF3413" w:rsidRDefault="00000000" w:rsidP="00546234">
          <w:pPr>
            <w:pStyle w:val="12"/>
            <w:rPr>
              <w:rFonts w:eastAsia="微軟正黑體" w:cstheme="minorHAnsi"/>
              <w:noProof/>
              <w:kern w:val="2"/>
              <w:sz w:val="24"/>
              <w14:ligatures w14:val="standardContextual"/>
            </w:rPr>
          </w:pPr>
          <w:hyperlink w:anchor="_Toc149924158" w:history="1">
            <w:r w:rsidR="00546234" w:rsidRPr="00AF3413">
              <w:rPr>
                <w:rStyle w:val="af5"/>
                <w:rFonts w:eastAsia="微軟正黑體" w:cstheme="minorHAnsi"/>
                <w:noProof/>
              </w:rPr>
              <w:t>7</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轉換需求</w:t>
            </w:r>
            <w:r w:rsidR="00546234" w:rsidRPr="00AF3413">
              <w:rPr>
                <w:rStyle w:val="af5"/>
                <w:rFonts w:eastAsia="微軟正黑體" w:cstheme="minorHAnsi"/>
                <w:noProof/>
              </w:rPr>
              <w:t xml:space="preserve"> Data Migration</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_Toc149924158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92</w:t>
            </w:r>
            <w:r w:rsidR="00546234" w:rsidRPr="00AF3413">
              <w:rPr>
                <w:rFonts w:eastAsia="微軟正黑體" w:cstheme="minorHAnsi"/>
                <w:noProof/>
                <w:webHidden/>
              </w:rPr>
              <w:fldChar w:fldCharType="end"/>
            </w:r>
          </w:hyperlink>
        </w:p>
        <w:p w14:paraId="0C8DBD01" w14:textId="12ACB1EF" w:rsidR="00546234" w:rsidRPr="00AF3413" w:rsidRDefault="00000000" w:rsidP="00546234">
          <w:pPr>
            <w:pStyle w:val="12"/>
            <w:rPr>
              <w:rFonts w:eastAsia="微軟正黑體" w:cstheme="minorHAnsi"/>
              <w:noProof/>
              <w:kern w:val="2"/>
              <w:sz w:val="24"/>
              <w14:ligatures w14:val="standardContextual"/>
            </w:rPr>
          </w:pPr>
          <w:hyperlink w:anchor="_Toc149924159" w:history="1">
            <w:r w:rsidR="00546234" w:rsidRPr="00AF3413">
              <w:rPr>
                <w:rStyle w:val="af5"/>
                <w:rFonts w:eastAsia="微軟正黑體" w:cstheme="minorHAnsi"/>
                <w:noProof/>
              </w:rPr>
              <w:t>8</w:t>
            </w:r>
            <w:r w:rsidR="00546234" w:rsidRPr="00AF3413">
              <w:rPr>
                <w:rFonts w:eastAsia="微軟正黑體" w:cstheme="minorHAnsi"/>
                <w:noProof/>
                <w:kern w:val="2"/>
                <w:sz w:val="24"/>
                <w14:ligatures w14:val="standardContextual"/>
              </w:rPr>
              <w:tab/>
            </w:r>
            <w:r w:rsidR="00546234" w:rsidRPr="00AF3413">
              <w:rPr>
                <w:rStyle w:val="af5"/>
                <w:rFonts w:eastAsia="微軟正黑體" w:cstheme="minorHAnsi"/>
                <w:noProof/>
              </w:rPr>
              <w:t>附件</w:t>
            </w:r>
            <w:r w:rsidR="00546234" w:rsidRPr="00AF3413">
              <w:rPr>
                <w:rStyle w:val="af5"/>
                <w:rFonts w:eastAsia="微軟正黑體" w:cstheme="minorHAnsi"/>
                <w:noProof/>
              </w:rPr>
              <w:t xml:space="preserve"> Appendix</w:t>
            </w:r>
            <w:r w:rsidR="00546234" w:rsidRPr="00AF3413">
              <w:rPr>
                <w:rFonts w:eastAsia="微軟正黑體" w:cstheme="minorHAnsi"/>
                <w:noProof/>
                <w:webHidden/>
              </w:rPr>
              <w:tab/>
            </w:r>
            <w:r w:rsidR="00546234" w:rsidRPr="00AF3413">
              <w:rPr>
                <w:rFonts w:eastAsia="微軟正黑體" w:cstheme="minorHAnsi"/>
                <w:noProof/>
                <w:webHidden/>
              </w:rPr>
              <w:fldChar w:fldCharType="begin"/>
            </w:r>
            <w:r w:rsidR="00546234" w:rsidRPr="00AF3413">
              <w:rPr>
                <w:rFonts w:eastAsia="微軟正黑體" w:cstheme="minorHAnsi"/>
                <w:noProof/>
                <w:webHidden/>
              </w:rPr>
              <w:instrText xml:space="preserve"> PAGEREF _Toc149924159 \h </w:instrText>
            </w:r>
            <w:r w:rsidR="00546234" w:rsidRPr="00AF3413">
              <w:rPr>
                <w:rFonts w:eastAsia="微軟正黑體" w:cstheme="minorHAnsi"/>
                <w:noProof/>
                <w:webHidden/>
              </w:rPr>
            </w:r>
            <w:r w:rsidR="00546234" w:rsidRPr="00AF3413">
              <w:rPr>
                <w:rFonts w:eastAsia="微軟正黑體" w:cstheme="minorHAnsi"/>
                <w:noProof/>
                <w:webHidden/>
              </w:rPr>
              <w:fldChar w:fldCharType="separate"/>
            </w:r>
            <w:r w:rsidR="002B0CAE" w:rsidRPr="00AF3413">
              <w:rPr>
                <w:rFonts w:eastAsia="微軟正黑體" w:cstheme="minorHAnsi"/>
                <w:noProof/>
                <w:webHidden/>
              </w:rPr>
              <w:t>93</w:t>
            </w:r>
            <w:r w:rsidR="00546234" w:rsidRPr="00AF3413">
              <w:rPr>
                <w:rFonts w:eastAsia="微軟正黑體" w:cstheme="minorHAnsi"/>
                <w:noProof/>
                <w:webHidden/>
              </w:rPr>
              <w:fldChar w:fldCharType="end"/>
            </w:r>
          </w:hyperlink>
        </w:p>
        <w:p w14:paraId="08404F5F" w14:textId="34988084" w:rsidR="001B7BDE" w:rsidRPr="00AF3413" w:rsidRDefault="001B7BDE" w:rsidP="00BA245C">
          <w:pPr>
            <w:ind w:left="0" w:firstLine="0"/>
            <w:rPr>
              <w:rFonts w:eastAsia="微軟正黑體" w:cstheme="minorHAnsi"/>
              <w:b/>
              <w:bCs/>
              <w:lang w:val="zh-TW"/>
            </w:rPr>
          </w:pPr>
          <w:r w:rsidRPr="00AF3413">
            <w:rPr>
              <w:rFonts w:eastAsia="微軟正黑體" w:cstheme="minorHAnsi"/>
              <w:b/>
              <w:bCs/>
              <w:szCs w:val="24"/>
              <w:lang w:val="zh-TW"/>
            </w:rPr>
            <w:fldChar w:fldCharType="end"/>
          </w:r>
        </w:p>
      </w:sdtContent>
    </w:sdt>
    <w:p w14:paraId="4122103B" w14:textId="6A76E133" w:rsidR="00FC7D61" w:rsidRPr="00AF3413" w:rsidRDefault="00FC7D61" w:rsidP="00036EA9">
      <w:pPr>
        <w:widowControl/>
        <w:spacing w:line="500" w:lineRule="exact"/>
        <w:ind w:left="992" w:firstLine="0"/>
        <w:rPr>
          <w:rFonts w:eastAsia="微軟正黑體" w:cstheme="minorHAnsi"/>
          <w:sz w:val="20"/>
          <w:szCs w:val="20"/>
        </w:rPr>
      </w:pPr>
    </w:p>
    <w:p w14:paraId="6DAA3EF6" w14:textId="6DB09DE8" w:rsidR="00FC7D61" w:rsidRPr="00AF3413" w:rsidRDefault="00FC7D61" w:rsidP="00036EA9">
      <w:pPr>
        <w:widowControl/>
        <w:spacing w:line="500" w:lineRule="exact"/>
        <w:ind w:left="992" w:firstLine="0"/>
        <w:rPr>
          <w:rFonts w:eastAsia="微軟正黑體" w:cstheme="minorHAnsi"/>
          <w:sz w:val="20"/>
          <w:szCs w:val="20"/>
        </w:rPr>
      </w:pPr>
    </w:p>
    <w:p w14:paraId="2BA6CE16" w14:textId="6A8CEFC5" w:rsidR="00FC7D61" w:rsidRPr="00AF3413" w:rsidRDefault="00FC7D61" w:rsidP="00036EA9">
      <w:pPr>
        <w:widowControl/>
        <w:spacing w:line="500" w:lineRule="exact"/>
        <w:ind w:left="992" w:firstLine="0"/>
        <w:rPr>
          <w:rFonts w:eastAsia="微軟正黑體" w:cstheme="minorHAnsi"/>
          <w:sz w:val="20"/>
          <w:szCs w:val="20"/>
        </w:rPr>
      </w:pPr>
    </w:p>
    <w:p w14:paraId="3BD74F54" w14:textId="1AF6310B" w:rsidR="0046219F" w:rsidRPr="00AF3413" w:rsidRDefault="0046219F">
      <w:pPr>
        <w:widowControl/>
        <w:ind w:left="0" w:firstLine="0"/>
        <w:rPr>
          <w:rFonts w:eastAsia="微軟正黑體" w:cstheme="minorHAnsi"/>
          <w:sz w:val="20"/>
          <w:szCs w:val="20"/>
        </w:rPr>
      </w:pPr>
      <w:r w:rsidRPr="00AF3413">
        <w:rPr>
          <w:rFonts w:eastAsia="微軟正黑體" w:cstheme="minorHAnsi"/>
          <w:sz w:val="20"/>
          <w:szCs w:val="20"/>
        </w:rPr>
        <w:br w:type="page"/>
      </w:r>
    </w:p>
    <w:p w14:paraId="2E47B95B" w14:textId="77777777" w:rsidR="0023312C" w:rsidRPr="00AF3413" w:rsidRDefault="00C610C9">
      <w:pPr>
        <w:pStyle w:val="10"/>
        <w:numPr>
          <w:ilvl w:val="0"/>
          <w:numId w:val="3"/>
        </w:numPr>
        <w:rPr>
          <w:rFonts w:asciiTheme="minorHAnsi" w:hAnsiTheme="minorHAnsi" w:cstheme="minorHAnsi"/>
        </w:rPr>
      </w:pPr>
      <w:bookmarkStart w:id="51" w:name="_Toc111157111"/>
      <w:bookmarkStart w:id="52" w:name="_Toc111191253"/>
      <w:bookmarkStart w:id="53" w:name="_Toc149924128"/>
      <w:r w:rsidRPr="00AF3413">
        <w:rPr>
          <w:rFonts w:asciiTheme="minorHAnsi" w:hAnsiTheme="minorHAnsi" w:cstheme="minorHAnsi"/>
        </w:rPr>
        <w:lastRenderedPageBreak/>
        <w:t>前言</w:t>
      </w:r>
      <w:bookmarkEnd w:id="51"/>
      <w:r w:rsidR="000B77A7" w:rsidRPr="00AF3413">
        <w:rPr>
          <w:rFonts w:asciiTheme="minorHAnsi" w:hAnsiTheme="minorHAnsi" w:cstheme="minorHAnsi"/>
        </w:rPr>
        <w:t xml:space="preserve"> Introduction</w:t>
      </w:r>
      <w:bookmarkStart w:id="54" w:name="_Toc111191254"/>
      <w:bookmarkEnd w:id="52"/>
      <w:bookmarkEnd w:id="53"/>
    </w:p>
    <w:p w14:paraId="2E27FA10" w14:textId="3CD5F646" w:rsidR="0023312C" w:rsidRPr="00AF3413" w:rsidRDefault="00C610C9">
      <w:pPr>
        <w:pStyle w:val="10"/>
        <w:numPr>
          <w:ilvl w:val="1"/>
          <w:numId w:val="3"/>
        </w:numPr>
        <w:rPr>
          <w:rFonts w:asciiTheme="minorHAnsi" w:hAnsiTheme="minorHAnsi" w:cstheme="minorHAnsi"/>
        </w:rPr>
      </w:pPr>
      <w:bookmarkStart w:id="55" w:name="_Toc149924129"/>
      <w:r w:rsidRPr="00AF3413">
        <w:rPr>
          <w:rFonts w:asciiTheme="minorHAnsi" w:hAnsiTheme="minorHAnsi" w:cstheme="minorHAnsi"/>
        </w:rPr>
        <w:t>目的</w:t>
      </w:r>
      <w:r w:rsidR="000B77A7" w:rsidRPr="00AF3413">
        <w:rPr>
          <w:rFonts w:asciiTheme="minorHAnsi" w:hAnsiTheme="minorHAnsi" w:cstheme="minorHAnsi"/>
        </w:rPr>
        <w:t xml:space="preserve"> Objective</w:t>
      </w:r>
      <w:bookmarkStart w:id="56" w:name="_Toc111191255"/>
      <w:bookmarkEnd w:id="54"/>
      <w:bookmarkEnd w:id="55"/>
    </w:p>
    <w:p w14:paraId="733D044E" w14:textId="7426BBCA" w:rsidR="00F250EF" w:rsidRPr="00AF3413" w:rsidRDefault="005B6B6F" w:rsidP="003E10D5">
      <w:pPr>
        <w:ind w:left="426" w:firstLine="0"/>
        <w:jc w:val="both"/>
        <w:rPr>
          <w:rFonts w:eastAsia="微軟正黑體" w:cstheme="minorHAnsi"/>
          <w:bCs/>
        </w:rPr>
      </w:pPr>
      <w:r w:rsidRPr="00AF3413">
        <w:rPr>
          <w:rFonts w:eastAsia="微軟正黑體" w:cstheme="minorHAnsi"/>
        </w:rPr>
        <w:t>本文件的主要目的是提供給開發者及其他相關人員做為</w:t>
      </w:r>
      <w:r w:rsidR="003E10D5" w:rsidRPr="00AF3413">
        <w:rPr>
          <w:rFonts w:eastAsia="微軟正黑體" w:cstheme="minorHAnsi"/>
        </w:rPr>
        <w:t>『新核心系統建置專案』中之業務中台建置服務</w:t>
      </w:r>
      <w:r w:rsidRPr="00AF3413">
        <w:rPr>
          <w:rFonts w:eastAsia="微軟正黑體" w:cstheme="minorHAnsi"/>
        </w:rPr>
        <w:t>，</w:t>
      </w:r>
      <w:r w:rsidR="003E10D5" w:rsidRPr="00AF3413">
        <w:rPr>
          <w:rFonts w:eastAsia="微軟正黑體" w:cstheme="minorHAnsi"/>
        </w:rPr>
        <w:t>平台系統架構</w:t>
      </w:r>
      <w:r w:rsidRPr="00AF3413">
        <w:rPr>
          <w:rFonts w:eastAsia="微軟正黑體" w:cstheme="minorHAnsi"/>
        </w:rPr>
        <w:t>與系統開發之依據。</w:t>
      </w:r>
    </w:p>
    <w:p w14:paraId="74946A35" w14:textId="12F200B3" w:rsidR="003740FC" w:rsidRPr="00AF3413" w:rsidRDefault="000B77A7" w:rsidP="003740FC">
      <w:pPr>
        <w:pStyle w:val="10"/>
        <w:numPr>
          <w:ilvl w:val="1"/>
          <w:numId w:val="3"/>
        </w:numPr>
        <w:rPr>
          <w:rFonts w:asciiTheme="minorHAnsi" w:hAnsiTheme="minorHAnsi" w:cstheme="minorHAnsi"/>
        </w:rPr>
      </w:pPr>
      <w:bookmarkStart w:id="57" w:name="_Toc149924130"/>
      <w:r w:rsidRPr="00AF3413">
        <w:rPr>
          <w:rFonts w:asciiTheme="minorHAnsi" w:hAnsiTheme="minorHAnsi" w:cstheme="minorHAnsi"/>
        </w:rPr>
        <w:t>摘要</w:t>
      </w:r>
      <w:r w:rsidRPr="00AF3413">
        <w:rPr>
          <w:rFonts w:asciiTheme="minorHAnsi" w:hAnsiTheme="minorHAnsi" w:cstheme="minorHAnsi"/>
        </w:rPr>
        <w:t xml:space="preserve"> Summary</w:t>
      </w:r>
      <w:bookmarkEnd w:id="56"/>
      <w:bookmarkEnd w:id="57"/>
    </w:p>
    <w:p w14:paraId="69119F9A" w14:textId="5D2ECFF6" w:rsidR="003740FC" w:rsidRPr="00AF3413" w:rsidRDefault="003740FC" w:rsidP="003740FC">
      <w:pPr>
        <w:ind w:leftChars="200" w:firstLine="0"/>
        <w:rPr>
          <w:rFonts w:eastAsia="微軟正黑體" w:cstheme="minorHAnsi"/>
        </w:rPr>
      </w:pPr>
      <w:r w:rsidRPr="00AF3413">
        <w:rPr>
          <w:rFonts w:eastAsia="微軟正黑體" w:cstheme="minorHAnsi"/>
        </w:rPr>
        <w:t>提供台外幣存款業務</w:t>
      </w:r>
      <w:r w:rsidR="00D3353D" w:rsidRPr="00AF3413">
        <w:rPr>
          <w:rFonts w:eastAsia="微軟正黑體" w:cstheme="minorHAnsi"/>
        </w:rPr>
        <w:t>交易</w:t>
      </w:r>
      <w:r w:rsidRPr="00AF3413">
        <w:rPr>
          <w:rFonts w:eastAsia="微軟正黑體" w:cstheme="minorHAnsi"/>
        </w:rPr>
        <w:t>，範圍如下</w:t>
      </w:r>
      <w:r w:rsidR="00D3353D" w:rsidRPr="00AF3413">
        <w:rPr>
          <w:rFonts w:eastAsia="微軟正黑體" w:cstheme="minorHAnsi"/>
        </w:rPr>
        <w:t>：</w:t>
      </w:r>
    </w:p>
    <w:p w14:paraId="081F9A72"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開立存款存額</w:t>
      </w:r>
      <w:r w:rsidRPr="00AF3413">
        <w:rPr>
          <w:rFonts w:eastAsia="微軟正黑體" w:cstheme="minorHAnsi"/>
        </w:rPr>
        <w:t>/</w:t>
      </w:r>
      <w:r w:rsidRPr="00AF3413">
        <w:rPr>
          <w:rFonts w:eastAsia="微軟正黑體" w:cstheme="minorHAnsi"/>
        </w:rPr>
        <w:t>餘額證明。</w:t>
      </w:r>
    </w:p>
    <w:p w14:paraId="3F74ACBB"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開立資信證明（</w:t>
      </w:r>
      <w:r w:rsidRPr="00AF3413">
        <w:rPr>
          <w:rFonts w:eastAsia="微軟正黑體" w:cstheme="minorHAnsi"/>
        </w:rPr>
        <w:t>OBU</w:t>
      </w:r>
      <w:r w:rsidRPr="00AF3413">
        <w:rPr>
          <w:rFonts w:eastAsia="微軟正黑體" w:cstheme="minorHAnsi"/>
        </w:rPr>
        <w:t>）。</w:t>
      </w:r>
    </w:p>
    <w:p w14:paraId="7A1346F0"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帳號列印。</w:t>
      </w:r>
    </w:p>
    <w:p w14:paraId="5095708E"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櫃員交易資料查詢。</w:t>
      </w:r>
    </w:p>
    <w:p w14:paraId="100BCBBC"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本日帳戶交易資料查詢</w:t>
      </w:r>
      <w:r w:rsidRPr="00AF3413">
        <w:rPr>
          <w:rFonts w:eastAsia="微軟正黑體" w:cstheme="minorHAnsi"/>
        </w:rPr>
        <w:t>/</w:t>
      </w:r>
      <w:r w:rsidRPr="00AF3413">
        <w:rPr>
          <w:rFonts w:eastAsia="微軟正黑體" w:cstheme="minorHAnsi"/>
        </w:rPr>
        <w:t>列印對</w:t>
      </w:r>
      <w:proofErr w:type="gramStart"/>
      <w:r w:rsidRPr="00AF3413">
        <w:rPr>
          <w:rFonts w:eastAsia="微軟正黑體" w:cstheme="minorHAnsi"/>
        </w:rPr>
        <w:t>帳單</w:t>
      </w:r>
      <w:proofErr w:type="gramEnd"/>
      <w:r w:rsidRPr="00AF3413">
        <w:rPr>
          <w:rFonts w:eastAsia="微軟正黑體" w:cstheme="minorHAnsi"/>
        </w:rPr>
        <w:t>。</w:t>
      </w:r>
    </w:p>
    <w:p w14:paraId="2F939E19"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IBS1042</w:t>
      </w:r>
      <w:r w:rsidRPr="00AF3413">
        <w:rPr>
          <w:rFonts w:eastAsia="微軟正黑體" w:cstheme="minorHAnsi"/>
        </w:rPr>
        <w:t>專</w:t>
      </w:r>
      <w:proofErr w:type="gramStart"/>
      <w:r w:rsidRPr="00AF3413">
        <w:rPr>
          <w:rFonts w:eastAsia="微軟正黑體" w:cstheme="minorHAnsi"/>
        </w:rPr>
        <w:t>戶綜存定存結</w:t>
      </w:r>
      <w:proofErr w:type="gramEnd"/>
      <w:r w:rsidRPr="00AF3413">
        <w:rPr>
          <w:rFonts w:eastAsia="微軟正黑體" w:cstheme="minorHAnsi"/>
        </w:rPr>
        <w:t>清列印。</w:t>
      </w:r>
    </w:p>
    <w:p w14:paraId="4D2504C4" w14:textId="77777777"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列印表單</w:t>
      </w:r>
      <w:r w:rsidRPr="00AF3413">
        <w:rPr>
          <w:rFonts w:eastAsia="微軟正黑體" w:cstheme="minorHAnsi"/>
        </w:rPr>
        <w:t xml:space="preserve"> CHECK LIST </w:t>
      </w:r>
      <w:proofErr w:type="gramStart"/>
      <w:r w:rsidRPr="00AF3413">
        <w:rPr>
          <w:rFonts w:eastAsia="微軟正黑體" w:cstheme="minorHAnsi"/>
        </w:rPr>
        <w:t>補印</w:t>
      </w:r>
      <w:proofErr w:type="gramEnd"/>
      <w:r w:rsidRPr="00AF3413">
        <w:rPr>
          <w:rFonts w:eastAsia="微軟正黑體" w:cstheme="minorHAnsi"/>
        </w:rPr>
        <w:t>。</w:t>
      </w:r>
    </w:p>
    <w:p w14:paraId="48D96408" w14:textId="2034AB52" w:rsidR="007937A1" w:rsidRPr="00AF3413" w:rsidRDefault="007937A1">
      <w:pPr>
        <w:pStyle w:val="af2"/>
        <w:numPr>
          <w:ilvl w:val="0"/>
          <w:numId w:val="81"/>
        </w:numPr>
        <w:ind w:leftChars="0"/>
        <w:rPr>
          <w:rFonts w:eastAsia="微軟正黑體" w:cstheme="minorHAnsi"/>
        </w:rPr>
      </w:pPr>
      <w:r w:rsidRPr="00AF3413">
        <w:rPr>
          <w:rFonts w:eastAsia="微軟正黑體" w:cstheme="minorHAnsi"/>
        </w:rPr>
        <w:t>列印扣繳憑單。</w:t>
      </w:r>
    </w:p>
    <w:p w14:paraId="1815E083" w14:textId="1F9D33A5" w:rsidR="00D3353D" w:rsidRPr="00AF3413" w:rsidRDefault="00D3353D" w:rsidP="00D3353D">
      <w:pPr>
        <w:ind w:leftChars="200" w:firstLine="0"/>
        <w:rPr>
          <w:rFonts w:eastAsia="微軟正黑體" w:cstheme="minorHAnsi"/>
        </w:rPr>
      </w:pPr>
    </w:p>
    <w:p w14:paraId="314E5D2C" w14:textId="1B5707E6" w:rsidR="00C260F6" w:rsidRPr="00AF3413" w:rsidRDefault="00C610C9">
      <w:pPr>
        <w:pStyle w:val="10"/>
        <w:numPr>
          <w:ilvl w:val="0"/>
          <w:numId w:val="1"/>
        </w:numPr>
        <w:rPr>
          <w:rFonts w:asciiTheme="minorHAnsi" w:hAnsiTheme="minorHAnsi" w:cstheme="minorHAnsi"/>
        </w:rPr>
      </w:pPr>
      <w:bookmarkStart w:id="58" w:name="_Toc111191256"/>
      <w:bookmarkStart w:id="59" w:name="_Toc149924131"/>
      <w:r w:rsidRPr="00AF3413">
        <w:rPr>
          <w:rFonts w:asciiTheme="minorHAnsi" w:hAnsiTheme="minorHAnsi" w:cstheme="minorHAnsi"/>
        </w:rPr>
        <w:t>業務概述</w:t>
      </w:r>
      <w:r w:rsidRPr="00AF3413">
        <w:rPr>
          <w:rFonts w:asciiTheme="minorHAnsi" w:hAnsiTheme="minorHAnsi" w:cstheme="minorHAnsi"/>
        </w:rPr>
        <w:t>/</w:t>
      </w:r>
      <w:r w:rsidRPr="00AF3413">
        <w:rPr>
          <w:rFonts w:asciiTheme="minorHAnsi" w:hAnsiTheme="minorHAnsi" w:cstheme="minorHAnsi"/>
        </w:rPr>
        <w:t>業務</w:t>
      </w:r>
      <w:r w:rsidRPr="00AF3413">
        <w:rPr>
          <w:rFonts w:asciiTheme="minorHAnsi" w:hAnsiTheme="minorHAnsi" w:cstheme="minorHAnsi"/>
        </w:rPr>
        <w:t>(</w:t>
      </w:r>
      <w:r w:rsidRPr="00AF3413">
        <w:rPr>
          <w:rFonts w:asciiTheme="minorHAnsi" w:hAnsiTheme="minorHAnsi" w:cstheme="minorHAnsi"/>
        </w:rPr>
        <w:t>系統</w:t>
      </w:r>
      <w:r w:rsidRPr="00AF3413">
        <w:rPr>
          <w:rFonts w:asciiTheme="minorHAnsi" w:hAnsiTheme="minorHAnsi" w:cstheme="minorHAnsi"/>
        </w:rPr>
        <w:t>)</w:t>
      </w:r>
      <w:r w:rsidRPr="00AF3413">
        <w:rPr>
          <w:rFonts w:asciiTheme="minorHAnsi" w:hAnsiTheme="minorHAnsi" w:cstheme="minorHAnsi"/>
        </w:rPr>
        <w:t>流程</w:t>
      </w:r>
      <w:r w:rsidRPr="00AF3413">
        <w:rPr>
          <w:rFonts w:asciiTheme="minorHAnsi" w:hAnsiTheme="minorHAnsi" w:cstheme="minorHAnsi"/>
        </w:rPr>
        <w:t xml:space="preserve"> Overview/Workflow</w:t>
      </w:r>
      <w:bookmarkEnd w:id="8"/>
      <w:bookmarkEnd w:id="58"/>
      <w:bookmarkEnd w:id="59"/>
    </w:p>
    <w:p w14:paraId="1EC750A7" w14:textId="68CBBEAD" w:rsidR="00CF22E9" w:rsidRPr="00AF3413" w:rsidRDefault="00C610C9" w:rsidP="0026274F">
      <w:pPr>
        <w:pStyle w:val="10"/>
        <w:ind w:left="1134"/>
        <w:rPr>
          <w:rFonts w:asciiTheme="minorHAnsi" w:hAnsiTheme="minorHAnsi" w:cstheme="minorHAnsi"/>
        </w:rPr>
      </w:pPr>
      <w:bookmarkStart w:id="60" w:name="_Toc111191257"/>
      <w:bookmarkStart w:id="61" w:name="_Toc149924132"/>
      <w:r w:rsidRPr="00AF3413">
        <w:rPr>
          <w:rFonts w:asciiTheme="minorHAnsi" w:hAnsiTheme="minorHAnsi" w:cstheme="minorHAnsi"/>
        </w:rPr>
        <w:t>業務概述</w:t>
      </w:r>
      <w:r w:rsidRPr="00AF3413">
        <w:rPr>
          <w:rFonts w:asciiTheme="minorHAnsi" w:hAnsiTheme="minorHAnsi" w:cstheme="minorHAnsi"/>
        </w:rPr>
        <w:t xml:space="preserve"> Overview</w:t>
      </w:r>
      <w:bookmarkStart w:id="62" w:name="_Toc107392709"/>
      <w:bookmarkEnd w:id="9"/>
      <w:bookmarkEnd w:id="60"/>
      <w:bookmarkEnd w:id="61"/>
    </w:p>
    <w:p w14:paraId="61866DC6" w14:textId="77777777" w:rsidR="00ED16D1" w:rsidRPr="00AF3413" w:rsidRDefault="00ED16D1" w:rsidP="00ED16D1">
      <w:pPr>
        <w:pStyle w:val="af2"/>
        <w:widowControl/>
        <w:adjustRightInd w:val="0"/>
        <w:snapToGrid w:val="0"/>
        <w:spacing w:line="440" w:lineRule="exact"/>
        <w:ind w:leftChars="0" w:left="1080" w:rightChars="42" w:right="101"/>
        <w:rPr>
          <w:rFonts w:eastAsia="微軟正黑體" w:cstheme="minorHAnsi"/>
          <w:szCs w:val="26"/>
        </w:rPr>
      </w:pPr>
      <w:r w:rsidRPr="00AF3413">
        <w:rPr>
          <w:rFonts w:eastAsia="微軟正黑體" w:cstheme="minorHAnsi"/>
          <w:szCs w:val="26"/>
        </w:rPr>
        <w:t>依據</w:t>
      </w:r>
      <w:proofErr w:type="gramStart"/>
      <w:r w:rsidRPr="00AF3413">
        <w:rPr>
          <w:rFonts w:eastAsia="微軟正黑體" w:cstheme="minorHAnsi"/>
          <w:szCs w:val="26"/>
        </w:rPr>
        <w:t>核心析離高階</w:t>
      </w:r>
      <w:proofErr w:type="gramEnd"/>
      <w:r w:rsidRPr="00AF3413">
        <w:rPr>
          <w:rFonts w:eastAsia="微軟正黑體" w:cstheme="minorHAnsi"/>
          <w:szCs w:val="26"/>
        </w:rPr>
        <w:t>差異分析結果，界定由業務中台提供分行系統的台外幣存款</w:t>
      </w:r>
    </w:p>
    <w:p w14:paraId="313AF274" w14:textId="5C19B6CB" w:rsidR="008F032D" w:rsidRPr="00AF3413" w:rsidRDefault="00ED16D1" w:rsidP="00ED16D1">
      <w:pPr>
        <w:pStyle w:val="af2"/>
        <w:widowControl/>
        <w:adjustRightInd w:val="0"/>
        <w:snapToGrid w:val="0"/>
        <w:spacing w:line="440" w:lineRule="exact"/>
        <w:ind w:leftChars="0" w:left="1080" w:rightChars="42" w:right="101"/>
        <w:rPr>
          <w:rFonts w:eastAsia="微軟正黑體" w:cstheme="minorHAnsi"/>
        </w:rPr>
      </w:pPr>
      <w:r w:rsidRPr="00AF3413">
        <w:rPr>
          <w:rFonts w:eastAsia="微軟正黑體" w:cstheme="minorHAnsi"/>
          <w:szCs w:val="26"/>
        </w:rPr>
        <w:t>相關複合性查詢及交易。</w:t>
      </w:r>
    </w:p>
    <w:p w14:paraId="1C8670CD" w14:textId="77777777" w:rsidR="00F20EB4" w:rsidRPr="00AF3413" w:rsidRDefault="00F20EB4">
      <w:pPr>
        <w:widowControl/>
        <w:ind w:left="0" w:firstLine="0"/>
        <w:rPr>
          <w:rFonts w:eastAsia="微軟正黑體" w:cstheme="minorHAnsi"/>
        </w:rPr>
      </w:pPr>
      <w:r w:rsidRPr="00AF3413">
        <w:rPr>
          <w:rFonts w:eastAsia="微軟正黑體" w:cstheme="minorHAnsi"/>
        </w:rPr>
        <w:br w:type="page"/>
      </w:r>
    </w:p>
    <w:p w14:paraId="1F589DB8" w14:textId="5E3A7E4F" w:rsidR="00723919" w:rsidRPr="00AF3413" w:rsidRDefault="00C610C9" w:rsidP="0026274F">
      <w:pPr>
        <w:pStyle w:val="10"/>
        <w:ind w:left="1134"/>
        <w:rPr>
          <w:rFonts w:asciiTheme="minorHAnsi" w:hAnsiTheme="minorHAnsi" w:cstheme="minorHAnsi"/>
        </w:rPr>
      </w:pPr>
      <w:bookmarkStart w:id="63" w:name="_Toc111191258"/>
      <w:bookmarkStart w:id="64" w:name="_Toc149924133"/>
      <w:r w:rsidRPr="00AF3413">
        <w:rPr>
          <w:rFonts w:asciiTheme="minorHAnsi" w:hAnsiTheme="minorHAnsi" w:cstheme="minorHAnsi"/>
        </w:rPr>
        <w:lastRenderedPageBreak/>
        <w:t>業務</w:t>
      </w:r>
      <w:r w:rsidRPr="00AF3413">
        <w:rPr>
          <w:rFonts w:asciiTheme="minorHAnsi" w:hAnsiTheme="minorHAnsi" w:cstheme="minorHAnsi"/>
        </w:rPr>
        <w:t>(</w:t>
      </w:r>
      <w:r w:rsidRPr="00AF3413">
        <w:rPr>
          <w:rFonts w:asciiTheme="minorHAnsi" w:hAnsiTheme="minorHAnsi" w:cstheme="minorHAnsi"/>
        </w:rPr>
        <w:t>系統</w:t>
      </w:r>
      <w:r w:rsidRPr="00AF3413">
        <w:rPr>
          <w:rFonts w:asciiTheme="minorHAnsi" w:hAnsiTheme="minorHAnsi" w:cstheme="minorHAnsi"/>
        </w:rPr>
        <w:t>)</w:t>
      </w:r>
      <w:r w:rsidRPr="00AF3413">
        <w:rPr>
          <w:rFonts w:asciiTheme="minorHAnsi" w:hAnsiTheme="minorHAnsi" w:cstheme="minorHAnsi"/>
        </w:rPr>
        <w:t>流程</w:t>
      </w:r>
      <w:r w:rsidRPr="00AF3413">
        <w:rPr>
          <w:rFonts w:asciiTheme="minorHAnsi" w:hAnsiTheme="minorHAnsi" w:cstheme="minorHAnsi"/>
        </w:rPr>
        <w:t xml:space="preserve"> Workflow</w:t>
      </w:r>
      <w:bookmarkEnd w:id="62"/>
      <w:bookmarkEnd w:id="63"/>
      <w:bookmarkEnd w:id="64"/>
      <w:r w:rsidR="00723919" w:rsidRPr="00AF3413">
        <w:rPr>
          <w:rFonts w:asciiTheme="minorHAnsi" w:hAnsiTheme="minorHAnsi" w:cstheme="minorHAnsi"/>
        </w:rPr>
        <w:tab/>
      </w:r>
      <w:bookmarkStart w:id="65" w:name="_Toc107392710"/>
      <w:bookmarkStart w:id="66" w:name="_Toc111191259"/>
    </w:p>
    <w:p w14:paraId="08FFB35F" w14:textId="5267D89D" w:rsidR="009F7363" w:rsidRPr="00AF3413" w:rsidRDefault="009F7363" w:rsidP="009F7363">
      <w:pPr>
        <w:pStyle w:val="af2"/>
        <w:numPr>
          <w:ilvl w:val="2"/>
          <w:numId w:val="1"/>
        </w:numPr>
        <w:ind w:leftChars="0"/>
        <w:outlineLvl w:val="2"/>
        <w:rPr>
          <w:rFonts w:eastAsia="微軟正黑體" w:cstheme="minorHAnsi"/>
        </w:rPr>
      </w:pPr>
      <w:bookmarkStart w:id="67" w:name="_Toc149924134"/>
      <w:r w:rsidRPr="00AF3413">
        <w:rPr>
          <w:rFonts w:eastAsia="微軟正黑體" w:cstheme="minorHAnsi"/>
        </w:rPr>
        <w:t>存款餘額</w:t>
      </w:r>
      <w:r w:rsidRPr="00AF3413">
        <w:rPr>
          <w:rFonts w:eastAsia="微軟正黑體" w:cstheme="minorHAnsi"/>
        </w:rPr>
        <w:t>/</w:t>
      </w:r>
      <w:r w:rsidRPr="00AF3413">
        <w:rPr>
          <w:rFonts w:eastAsia="微軟正黑體" w:cstheme="minorHAnsi"/>
        </w:rPr>
        <w:t>存額證明</w:t>
      </w:r>
      <w:bookmarkEnd w:id="67"/>
    </w:p>
    <w:p w14:paraId="74EDDAE5" w14:textId="26AC3A5A" w:rsidR="00F35F10" w:rsidRPr="00AF3413" w:rsidRDefault="00F35F10" w:rsidP="00F35F10">
      <w:pPr>
        <w:rPr>
          <w:rFonts w:eastAsia="微軟正黑體" w:cstheme="minorHAnsi"/>
        </w:rPr>
      </w:pPr>
      <w:r w:rsidRPr="00AF3413">
        <w:rPr>
          <w:rFonts w:eastAsia="微軟正黑體" w:cstheme="minorHAnsi"/>
        </w:rPr>
        <w:t xml:space="preserve">       1.</w:t>
      </w:r>
      <w:r w:rsidRPr="00AF3413">
        <w:rPr>
          <w:rFonts w:eastAsia="微軟正黑體" w:cstheme="minorHAnsi"/>
        </w:rPr>
        <w:t>存款餘額</w:t>
      </w:r>
      <w:r w:rsidRPr="00AF3413">
        <w:rPr>
          <w:rFonts w:eastAsia="微軟正黑體" w:cstheme="minorHAnsi"/>
        </w:rPr>
        <w:t>/</w:t>
      </w:r>
      <w:r w:rsidRPr="00AF3413">
        <w:rPr>
          <w:rFonts w:eastAsia="微軟正黑體" w:cstheme="minorHAnsi"/>
        </w:rPr>
        <w:t>存額證明</w:t>
      </w:r>
    </w:p>
    <w:p w14:paraId="67CB306E" w14:textId="541650C3" w:rsidR="00A10EF1" w:rsidRPr="00AF3413" w:rsidRDefault="00A10EF1" w:rsidP="00A10EF1">
      <w:pPr>
        <w:rPr>
          <w:rFonts w:eastAsia="微軟正黑體" w:cstheme="minorHAnsi"/>
        </w:rPr>
      </w:pPr>
      <w:r w:rsidRPr="00AF3413">
        <w:rPr>
          <w:rFonts w:eastAsia="微軟正黑體" w:cstheme="minorHAnsi"/>
          <w:noProof/>
        </w:rPr>
        <w:drawing>
          <wp:inline distT="0" distB="0" distL="0" distR="0" wp14:anchorId="4A03EC27" wp14:editId="4DB81F05">
            <wp:extent cx="5753225" cy="6262438"/>
            <wp:effectExtent l="0" t="0" r="0" b="5080"/>
            <wp:docPr id="5424090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9025" name="圖片 1"/>
                    <pic:cNvPicPr/>
                  </pic:nvPicPr>
                  <pic:blipFill>
                    <a:blip r:embed="rId14">
                      <a:extLst>
                        <a:ext uri="{28A0092B-C50C-407E-A947-70E740481C1C}">
                          <a14:useLocalDpi xmlns:a14="http://schemas.microsoft.com/office/drawing/2010/main" val="0"/>
                        </a:ext>
                      </a:extLst>
                    </a:blip>
                    <a:stretch>
                      <a:fillRect/>
                    </a:stretch>
                  </pic:blipFill>
                  <pic:spPr>
                    <a:xfrm>
                      <a:off x="0" y="0"/>
                      <a:ext cx="5753225" cy="6262438"/>
                    </a:xfrm>
                    <a:prstGeom prst="rect">
                      <a:avLst/>
                    </a:prstGeom>
                  </pic:spPr>
                </pic:pic>
              </a:graphicData>
            </a:graphic>
          </wp:inline>
        </w:drawing>
      </w:r>
    </w:p>
    <w:p w14:paraId="77251E7B" w14:textId="660F461F" w:rsidR="00D46FA8" w:rsidRPr="00AF3413" w:rsidRDefault="00D46FA8" w:rsidP="00A10EF1">
      <w:pPr>
        <w:rPr>
          <w:rFonts w:eastAsia="微軟正黑體" w:cstheme="minorHAnsi"/>
        </w:rPr>
      </w:pPr>
    </w:p>
    <w:p w14:paraId="730213C3" w14:textId="6F271DA9" w:rsidR="00D46FA8" w:rsidRPr="00AF3413" w:rsidRDefault="00D46FA8" w:rsidP="00A10EF1">
      <w:pPr>
        <w:rPr>
          <w:rFonts w:eastAsia="微軟正黑體" w:cstheme="minorHAnsi"/>
        </w:rPr>
      </w:pPr>
    </w:p>
    <w:p w14:paraId="4AA9E25E" w14:textId="725E014B" w:rsidR="00B04CE3" w:rsidRPr="00AF3413" w:rsidRDefault="00B04CE3" w:rsidP="00A10EF1">
      <w:pPr>
        <w:rPr>
          <w:rFonts w:eastAsia="微軟正黑體" w:cstheme="minorHAnsi"/>
        </w:rPr>
      </w:pPr>
    </w:p>
    <w:p w14:paraId="1B648F96" w14:textId="77777777" w:rsidR="00B04CE3" w:rsidRPr="00AF3413" w:rsidRDefault="00B04CE3" w:rsidP="00A10EF1">
      <w:pPr>
        <w:rPr>
          <w:rFonts w:eastAsia="微軟正黑體" w:cstheme="minorHAnsi"/>
        </w:rPr>
      </w:pPr>
    </w:p>
    <w:p w14:paraId="3CB75805" w14:textId="77777777" w:rsidR="00D46FA8" w:rsidRPr="00AF3413" w:rsidRDefault="00D46FA8" w:rsidP="00A10EF1">
      <w:pPr>
        <w:rPr>
          <w:rFonts w:eastAsia="微軟正黑體" w:cstheme="minorHAnsi"/>
        </w:rPr>
      </w:pPr>
    </w:p>
    <w:p w14:paraId="0AE11633" w14:textId="7F11BF9E" w:rsidR="00F35F10" w:rsidRPr="00AF3413" w:rsidRDefault="00F35F10" w:rsidP="00F35F10">
      <w:pPr>
        <w:rPr>
          <w:rFonts w:eastAsia="微軟正黑體" w:cstheme="minorHAnsi"/>
        </w:rPr>
      </w:pPr>
      <w:r w:rsidRPr="00AF3413">
        <w:rPr>
          <w:rFonts w:eastAsia="微軟正黑體" w:cstheme="minorHAnsi"/>
        </w:rPr>
        <w:t xml:space="preserve">       2.</w:t>
      </w:r>
      <w:r w:rsidRPr="00AF3413">
        <w:rPr>
          <w:rFonts w:eastAsia="微軟正黑體" w:cstheme="minorHAnsi"/>
        </w:rPr>
        <w:t>存款餘額</w:t>
      </w:r>
      <w:r w:rsidRPr="00AF3413">
        <w:rPr>
          <w:rFonts w:eastAsia="微軟正黑體" w:cstheme="minorHAnsi"/>
        </w:rPr>
        <w:t>/</w:t>
      </w:r>
      <w:r w:rsidRPr="00AF3413">
        <w:rPr>
          <w:rFonts w:eastAsia="微軟正黑體" w:cstheme="minorHAnsi"/>
        </w:rPr>
        <w:t>存額證明</w:t>
      </w:r>
      <w:r w:rsidRPr="00AF3413">
        <w:rPr>
          <w:rFonts w:eastAsia="微軟正黑體" w:cstheme="minorHAnsi"/>
        </w:rPr>
        <w:t>(</w:t>
      </w:r>
      <w:r w:rsidRPr="00AF3413">
        <w:rPr>
          <w:rFonts w:eastAsia="微軟正黑體" w:cstheme="minorHAnsi"/>
        </w:rPr>
        <w:t>人工</w:t>
      </w:r>
      <w:r w:rsidRPr="00AF3413">
        <w:rPr>
          <w:rFonts w:eastAsia="微軟正黑體" w:cstheme="minorHAnsi"/>
        </w:rPr>
        <w:t>)</w:t>
      </w:r>
    </w:p>
    <w:p w14:paraId="34B6943B" w14:textId="60B8957A" w:rsidR="00A10EF1" w:rsidRPr="00AF3413" w:rsidRDefault="00A10EF1" w:rsidP="00A10EF1">
      <w:pPr>
        <w:rPr>
          <w:rFonts w:eastAsia="微軟正黑體" w:cstheme="minorHAnsi"/>
        </w:rPr>
      </w:pPr>
      <w:r w:rsidRPr="00AF3413">
        <w:rPr>
          <w:rFonts w:eastAsia="微軟正黑體" w:cstheme="minorHAnsi"/>
          <w:noProof/>
        </w:rPr>
        <w:lastRenderedPageBreak/>
        <w:drawing>
          <wp:inline distT="0" distB="0" distL="0" distR="0" wp14:anchorId="4358C190" wp14:editId="7E9F5E13">
            <wp:extent cx="5760720" cy="5014624"/>
            <wp:effectExtent l="0" t="0" r="0" b="0"/>
            <wp:docPr id="67926596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5963" name="圖片 2"/>
                    <pic:cNvPicPr/>
                  </pic:nvPicPr>
                  <pic:blipFill>
                    <a:blip r:embed="rId15">
                      <a:extLst>
                        <a:ext uri="{28A0092B-C50C-407E-A947-70E740481C1C}">
                          <a14:useLocalDpi xmlns:a14="http://schemas.microsoft.com/office/drawing/2010/main" val="0"/>
                        </a:ext>
                      </a:extLst>
                    </a:blip>
                    <a:stretch>
                      <a:fillRect/>
                    </a:stretch>
                  </pic:blipFill>
                  <pic:spPr>
                    <a:xfrm>
                      <a:off x="0" y="0"/>
                      <a:ext cx="5760720" cy="5014624"/>
                    </a:xfrm>
                    <a:prstGeom prst="rect">
                      <a:avLst/>
                    </a:prstGeom>
                  </pic:spPr>
                </pic:pic>
              </a:graphicData>
            </a:graphic>
          </wp:inline>
        </w:drawing>
      </w:r>
    </w:p>
    <w:p w14:paraId="181DDD35" w14:textId="728F67B2" w:rsidR="009F7363" w:rsidRPr="00AF3413" w:rsidRDefault="005376C7" w:rsidP="009F7363">
      <w:pPr>
        <w:pStyle w:val="af2"/>
        <w:numPr>
          <w:ilvl w:val="2"/>
          <w:numId w:val="1"/>
        </w:numPr>
        <w:ind w:leftChars="0"/>
        <w:outlineLvl w:val="2"/>
        <w:rPr>
          <w:rFonts w:eastAsia="微軟正黑體" w:cstheme="minorHAnsi"/>
        </w:rPr>
      </w:pPr>
      <w:bookmarkStart w:id="68" w:name="_Toc149924135"/>
      <w:r w:rsidRPr="00AF3413">
        <w:rPr>
          <w:rFonts w:eastAsia="微軟正黑體" w:cstheme="minorHAnsi"/>
        </w:rPr>
        <w:t>開立資信證明</w:t>
      </w:r>
      <w:r w:rsidRPr="00AF3413">
        <w:rPr>
          <w:rFonts w:eastAsia="微軟正黑體" w:cstheme="minorHAnsi"/>
        </w:rPr>
        <w:t xml:space="preserve"> (OBU)/</w:t>
      </w:r>
      <w:r w:rsidRPr="00AF3413">
        <w:rPr>
          <w:rFonts w:eastAsia="微軟正黑體" w:cstheme="minorHAnsi"/>
        </w:rPr>
        <w:t>存款業務證明</w:t>
      </w:r>
      <w:r w:rsidRPr="00AF3413">
        <w:rPr>
          <w:rFonts w:eastAsia="微軟正黑體" w:cstheme="minorHAnsi"/>
        </w:rPr>
        <w:t>(DBU)</w:t>
      </w:r>
      <w:r w:rsidR="009F7363" w:rsidRPr="00AF3413">
        <w:rPr>
          <w:rFonts w:eastAsia="微軟正黑體" w:cstheme="minorHAnsi"/>
        </w:rPr>
        <w:t>。</w:t>
      </w:r>
      <w:bookmarkEnd w:id="68"/>
    </w:p>
    <w:p w14:paraId="5B664727" w14:textId="72EB94F4" w:rsidR="0000205C" w:rsidRPr="00AF3413" w:rsidRDefault="0000205C" w:rsidP="0000205C">
      <w:pPr>
        <w:ind w:leftChars="-200" w:left="2" w:hanging="482"/>
        <w:rPr>
          <w:rFonts w:eastAsia="微軟正黑體" w:cstheme="minorHAnsi"/>
          <w:color w:val="FF0000"/>
        </w:rPr>
      </w:pPr>
      <w:r w:rsidRPr="00AF3413">
        <w:rPr>
          <w:rFonts w:eastAsia="微軟正黑體" w:cstheme="minorHAnsi"/>
          <w:noProof/>
        </w:rPr>
        <w:lastRenderedPageBreak/>
        <w:drawing>
          <wp:inline distT="0" distB="0" distL="0" distR="0" wp14:anchorId="6C81F83C" wp14:editId="2640FCC4">
            <wp:extent cx="5616483" cy="7740695"/>
            <wp:effectExtent l="0" t="0" r="3810" b="0"/>
            <wp:docPr id="1377009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9130" name="圖片 1"/>
                    <pic:cNvPicPr/>
                  </pic:nvPicPr>
                  <pic:blipFill>
                    <a:blip r:embed="rId16">
                      <a:extLst>
                        <a:ext uri="{28A0092B-C50C-407E-A947-70E740481C1C}">
                          <a14:useLocalDpi xmlns:a14="http://schemas.microsoft.com/office/drawing/2010/main" val="0"/>
                        </a:ext>
                      </a:extLst>
                    </a:blip>
                    <a:stretch>
                      <a:fillRect/>
                    </a:stretch>
                  </pic:blipFill>
                  <pic:spPr>
                    <a:xfrm>
                      <a:off x="0" y="0"/>
                      <a:ext cx="5616483" cy="7740695"/>
                    </a:xfrm>
                    <a:prstGeom prst="rect">
                      <a:avLst/>
                    </a:prstGeom>
                  </pic:spPr>
                </pic:pic>
              </a:graphicData>
            </a:graphic>
          </wp:inline>
        </w:drawing>
      </w:r>
    </w:p>
    <w:p w14:paraId="52BE512C" w14:textId="6A3CDAA0" w:rsidR="00B04CE3" w:rsidRPr="00AF3413" w:rsidRDefault="00B04CE3" w:rsidP="0000205C">
      <w:pPr>
        <w:ind w:leftChars="-200" w:left="2" w:hanging="482"/>
        <w:rPr>
          <w:rFonts w:eastAsia="微軟正黑體" w:cstheme="minorHAnsi"/>
          <w:color w:val="FF0000"/>
        </w:rPr>
      </w:pPr>
    </w:p>
    <w:p w14:paraId="3B9C1D91" w14:textId="77777777" w:rsidR="00B04CE3" w:rsidRPr="00AF3413" w:rsidRDefault="00B04CE3" w:rsidP="0000205C">
      <w:pPr>
        <w:ind w:leftChars="-200" w:left="2" w:hanging="482"/>
        <w:rPr>
          <w:rFonts w:eastAsia="微軟正黑體" w:cstheme="minorHAnsi"/>
          <w:color w:val="FF0000"/>
        </w:rPr>
      </w:pPr>
    </w:p>
    <w:p w14:paraId="7D35DA91" w14:textId="77777777" w:rsidR="00BF7C10" w:rsidRPr="00AF3413" w:rsidRDefault="00DA4023" w:rsidP="00864DB3">
      <w:pPr>
        <w:pStyle w:val="af2"/>
        <w:numPr>
          <w:ilvl w:val="2"/>
          <w:numId w:val="1"/>
        </w:numPr>
        <w:ind w:leftChars="0" w:left="1417"/>
        <w:outlineLvl w:val="2"/>
        <w:rPr>
          <w:rFonts w:eastAsia="微軟正黑體" w:cstheme="minorHAnsi"/>
        </w:rPr>
      </w:pPr>
      <w:bookmarkStart w:id="69" w:name="_Toc149924136"/>
      <w:r w:rsidRPr="00AF3413">
        <w:rPr>
          <w:rFonts w:eastAsia="微軟正黑體" w:cstheme="minorHAnsi"/>
        </w:rPr>
        <w:t>帳號列印</w:t>
      </w:r>
      <w:r w:rsidRPr="00AF3413">
        <w:rPr>
          <w:rFonts w:eastAsia="微軟正黑體" w:cstheme="minorHAnsi"/>
        </w:rPr>
        <w:t>(</w:t>
      </w:r>
      <w:proofErr w:type="gramStart"/>
      <w:r w:rsidRPr="00AF3413">
        <w:rPr>
          <w:rFonts w:eastAsia="微軟正黑體" w:cstheme="minorHAnsi"/>
        </w:rPr>
        <w:t>挑號自</w:t>
      </w:r>
      <w:proofErr w:type="gramEnd"/>
      <w:r w:rsidRPr="00AF3413">
        <w:rPr>
          <w:rFonts w:eastAsia="微軟正黑體" w:cstheme="minorHAnsi"/>
        </w:rPr>
        <w:t>通管理功能</w:t>
      </w:r>
      <w:r w:rsidRPr="00AF3413">
        <w:rPr>
          <w:rFonts w:eastAsia="微軟正黑體" w:cstheme="minorHAnsi"/>
        </w:rPr>
        <w:t>)</w:t>
      </w:r>
      <w:bookmarkEnd w:id="69"/>
    </w:p>
    <w:p w14:paraId="07C461A4" w14:textId="236FB171" w:rsidR="00D46FA8" w:rsidRPr="00AF3413" w:rsidRDefault="00BF7C10" w:rsidP="00E02B0C">
      <w:pPr>
        <w:ind w:leftChars="350" w:left="840" w:firstLine="0"/>
        <w:rPr>
          <w:rFonts w:eastAsia="微軟正黑體" w:cstheme="minorHAnsi"/>
        </w:rPr>
      </w:pPr>
      <w:r w:rsidRPr="00AF3413">
        <w:rPr>
          <w:rFonts w:eastAsia="微軟正黑體" w:cstheme="minorHAnsi"/>
        </w:rPr>
        <w:t>「</w:t>
      </w:r>
      <w:r w:rsidRPr="00AF3413">
        <w:rPr>
          <w:rFonts w:eastAsia="微軟正黑體" w:cstheme="minorHAnsi"/>
        </w:rPr>
        <w:t>1029</w:t>
      </w:r>
      <w:r w:rsidRPr="00AF3413">
        <w:rPr>
          <w:rFonts w:eastAsia="微軟正黑體" w:cstheme="minorHAnsi"/>
        </w:rPr>
        <w:t>列印可用帳號」原核心系統產製連線報表代號</w:t>
      </w:r>
      <w:r w:rsidRPr="00AF3413">
        <w:rPr>
          <w:rFonts w:eastAsia="微軟正黑體" w:cstheme="minorHAnsi"/>
        </w:rPr>
        <w:t>RSALX008</w:t>
      </w:r>
      <w:r w:rsidRPr="00AF3413">
        <w:rPr>
          <w:rFonts w:eastAsia="微軟正黑體" w:cstheme="minorHAnsi"/>
        </w:rPr>
        <w:t>已移至分行</w:t>
      </w:r>
      <w:r w:rsidRPr="00AF3413">
        <w:rPr>
          <w:rFonts w:eastAsia="微軟正黑體" w:cstheme="minorHAnsi"/>
        </w:rPr>
        <w:lastRenderedPageBreak/>
        <w:t>系統產製連線報表代號</w:t>
      </w:r>
      <w:r w:rsidRPr="00AF3413">
        <w:rPr>
          <w:rFonts w:eastAsia="微軟正黑體" w:cstheme="minorHAnsi"/>
        </w:rPr>
        <w:t>SA1029</w:t>
      </w:r>
      <w:r w:rsidRPr="00AF3413">
        <w:rPr>
          <w:rFonts w:eastAsia="微軟正黑體" w:cstheme="minorHAnsi"/>
        </w:rPr>
        <w:t>，存款中台不處理。</w:t>
      </w:r>
    </w:p>
    <w:p w14:paraId="22C97DC4" w14:textId="77777777" w:rsidR="00B04CE3" w:rsidRPr="00AF3413" w:rsidRDefault="00B04CE3" w:rsidP="00785625">
      <w:pPr>
        <w:ind w:leftChars="350" w:left="840" w:firstLine="0"/>
        <w:rPr>
          <w:rFonts w:eastAsia="微軟正黑體" w:cstheme="minorHAnsi"/>
        </w:rPr>
      </w:pPr>
    </w:p>
    <w:p w14:paraId="5545D413" w14:textId="4DED9BDD" w:rsidR="00DA4023" w:rsidRPr="00AF3413" w:rsidRDefault="000128F4" w:rsidP="009F7363">
      <w:pPr>
        <w:pStyle w:val="af2"/>
        <w:numPr>
          <w:ilvl w:val="2"/>
          <w:numId w:val="1"/>
        </w:numPr>
        <w:ind w:leftChars="0"/>
        <w:outlineLvl w:val="2"/>
        <w:rPr>
          <w:rFonts w:eastAsia="微軟正黑體" w:cstheme="minorHAnsi"/>
        </w:rPr>
      </w:pPr>
      <w:bookmarkStart w:id="70" w:name="_Toc149924137"/>
      <w:r w:rsidRPr="00AF3413">
        <w:rPr>
          <w:rFonts w:eastAsia="微軟正黑體" w:cstheme="minorHAnsi"/>
          <w:noProof/>
        </w:rPr>
        <w:drawing>
          <wp:anchor distT="0" distB="0" distL="114300" distR="114300" simplePos="0" relativeHeight="251760128" behindDoc="0" locked="0" layoutInCell="1" allowOverlap="1" wp14:anchorId="42C8923E" wp14:editId="4FEF7A13">
            <wp:simplePos x="0" y="0"/>
            <wp:positionH relativeFrom="margin">
              <wp:posOffset>13970</wp:posOffset>
            </wp:positionH>
            <wp:positionV relativeFrom="paragraph">
              <wp:posOffset>459105</wp:posOffset>
            </wp:positionV>
            <wp:extent cx="5760720" cy="6111875"/>
            <wp:effectExtent l="0" t="0" r="0" b="3175"/>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1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A4023" w:rsidRPr="00AF3413">
        <w:rPr>
          <w:rFonts w:eastAsia="微軟正黑體" w:cstheme="minorHAnsi"/>
        </w:rPr>
        <w:t>櫃員交易資料查詢</w:t>
      </w:r>
      <w:bookmarkEnd w:id="70"/>
    </w:p>
    <w:p w14:paraId="2F81422E" w14:textId="63C2A984" w:rsidR="00D46FA8" w:rsidRPr="00AF3413" w:rsidRDefault="00D46FA8" w:rsidP="00D46FA8">
      <w:pPr>
        <w:rPr>
          <w:rFonts w:eastAsia="微軟正黑體" w:cstheme="minorHAnsi"/>
        </w:rPr>
      </w:pPr>
    </w:p>
    <w:p w14:paraId="3DEE0824" w14:textId="6FBB2916" w:rsidR="00D46FA8" w:rsidRPr="00AF3413" w:rsidRDefault="00D46FA8" w:rsidP="00D46FA8">
      <w:pPr>
        <w:rPr>
          <w:rFonts w:eastAsia="微軟正黑體" w:cstheme="minorHAnsi"/>
        </w:rPr>
      </w:pPr>
    </w:p>
    <w:p w14:paraId="7A24334A" w14:textId="59D0994A" w:rsidR="00D46FA8" w:rsidRPr="00AF3413" w:rsidRDefault="00D46FA8" w:rsidP="00D46FA8">
      <w:pPr>
        <w:rPr>
          <w:rFonts w:eastAsia="微軟正黑體" w:cstheme="minorHAnsi"/>
        </w:rPr>
      </w:pPr>
    </w:p>
    <w:p w14:paraId="11A5E5B1" w14:textId="6ABB4930" w:rsidR="007521A0" w:rsidRPr="00AF3413" w:rsidRDefault="007521A0" w:rsidP="009F7363">
      <w:pPr>
        <w:pStyle w:val="af2"/>
        <w:numPr>
          <w:ilvl w:val="2"/>
          <w:numId w:val="1"/>
        </w:numPr>
        <w:ind w:leftChars="0"/>
        <w:outlineLvl w:val="2"/>
        <w:rPr>
          <w:rFonts w:eastAsia="微軟正黑體" w:cstheme="minorHAnsi"/>
        </w:rPr>
      </w:pPr>
      <w:bookmarkStart w:id="71" w:name="_Toc149924138"/>
      <w:r w:rsidRPr="00AF3413">
        <w:rPr>
          <w:rFonts w:eastAsia="微軟正黑體" w:cstheme="minorHAnsi"/>
          <w:szCs w:val="26"/>
        </w:rPr>
        <w:t>帳戶交易資料查詢</w:t>
      </w:r>
      <w:r w:rsidRPr="00AF3413">
        <w:rPr>
          <w:rFonts w:eastAsia="微軟正黑體" w:cstheme="minorHAnsi"/>
          <w:szCs w:val="26"/>
        </w:rPr>
        <w:t>/</w:t>
      </w:r>
      <w:r w:rsidRPr="00AF3413">
        <w:rPr>
          <w:rFonts w:eastAsia="微軟正黑體" w:cstheme="minorHAnsi"/>
          <w:szCs w:val="26"/>
        </w:rPr>
        <w:t>列印對</w:t>
      </w:r>
      <w:proofErr w:type="gramStart"/>
      <w:r w:rsidRPr="00AF3413">
        <w:rPr>
          <w:rFonts w:eastAsia="微軟正黑體" w:cstheme="minorHAnsi"/>
          <w:szCs w:val="26"/>
        </w:rPr>
        <w:t>帳單</w:t>
      </w:r>
      <w:bookmarkEnd w:id="71"/>
      <w:proofErr w:type="gramEnd"/>
    </w:p>
    <w:p w14:paraId="5CB559C6" w14:textId="43AE4D01" w:rsidR="009C1E08" w:rsidRPr="00AF3413" w:rsidRDefault="002535F7">
      <w:pPr>
        <w:pStyle w:val="af2"/>
        <w:numPr>
          <w:ilvl w:val="0"/>
          <w:numId w:val="120"/>
        </w:numPr>
        <w:ind w:leftChars="0"/>
        <w:rPr>
          <w:rFonts w:eastAsia="微軟正黑體" w:cstheme="minorHAnsi"/>
        </w:rPr>
      </w:pPr>
      <w:r w:rsidRPr="00AF3413">
        <w:rPr>
          <w:rFonts w:eastAsia="微軟正黑體" w:cstheme="minorHAnsi"/>
        </w:rPr>
        <w:t>帳戶交易資料查詢</w:t>
      </w:r>
    </w:p>
    <w:p w14:paraId="10CCF1DD" w14:textId="00AFFC9F" w:rsidR="002535F7" w:rsidRPr="00AF3413" w:rsidRDefault="002535F7" w:rsidP="002535F7">
      <w:pPr>
        <w:pStyle w:val="af2"/>
        <w:ind w:leftChars="0" w:left="360" w:firstLine="0"/>
        <w:rPr>
          <w:rFonts w:eastAsia="微軟正黑體" w:cstheme="minorHAnsi"/>
        </w:rPr>
      </w:pPr>
      <w:r w:rsidRPr="00AF3413">
        <w:rPr>
          <w:rFonts w:eastAsia="微軟正黑體" w:cstheme="minorHAnsi"/>
          <w:noProof/>
        </w:rPr>
        <w:lastRenderedPageBreak/>
        <w:drawing>
          <wp:inline distT="0" distB="0" distL="0" distR="0" wp14:anchorId="5F8405BE" wp14:editId="6F253004">
            <wp:extent cx="5072366" cy="6292850"/>
            <wp:effectExtent l="0" t="0" r="0" b="0"/>
            <wp:docPr id="4" name="圖片 4" descr="一張含有 圖表, 文字, 方案,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文字, 方案, 樣式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5085788" cy="6309501"/>
                    </a:xfrm>
                    <a:prstGeom prst="rect">
                      <a:avLst/>
                    </a:prstGeom>
                  </pic:spPr>
                </pic:pic>
              </a:graphicData>
            </a:graphic>
          </wp:inline>
        </w:drawing>
      </w:r>
    </w:p>
    <w:p w14:paraId="7A7B1A47" w14:textId="5FAC10AD" w:rsidR="002535F7" w:rsidRPr="00AF3413" w:rsidRDefault="002535F7" w:rsidP="002535F7">
      <w:pPr>
        <w:pStyle w:val="af2"/>
        <w:ind w:leftChars="0" w:left="360" w:firstLine="0"/>
        <w:rPr>
          <w:rFonts w:eastAsia="微軟正黑體" w:cstheme="minorHAnsi"/>
        </w:rPr>
      </w:pPr>
    </w:p>
    <w:p w14:paraId="67089E07" w14:textId="50A362EF" w:rsidR="002535F7" w:rsidRPr="00AF3413" w:rsidRDefault="002535F7" w:rsidP="002535F7">
      <w:pPr>
        <w:pStyle w:val="af2"/>
        <w:ind w:leftChars="0" w:left="360" w:firstLine="0"/>
        <w:rPr>
          <w:rFonts w:eastAsia="微軟正黑體" w:cstheme="minorHAnsi"/>
        </w:rPr>
      </w:pPr>
    </w:p>
    <w:p w14:paraId="27175659" w14:textId="455860E9" w:rsidR="002535F7" w:rsidRPr="00AF3413" w:rsidRDefault="002535F7" w:rsidP="002535F7">
      <w:pPr>
        <w:pStyle w:val="af2"/>
        <w:ind w:leftChars="0" w:left="360" w:firstLine="0"/>
        <w:rPr>
          <w:rFonts w:eastAsia="微軟正黑體" w:cstheme="minorHAnsi"/>
        </w:rPr>
      </w:pPr>
    </w:p>
    <w:p w14:paraId="6A8A968B" w14:textId="61BE52C6" w:rsidR="002535F7" w:rsidRPr="00AF3413" w:rsidRDefault="002535F7" w:rsidP="002535F7">
      <w:pPr>
        <w:pStyle w:val="af2"/>
        <w:ind w:leftChars="0" w:left="360" w:firstLine="0"/>
        <w:rPr>
          <w:rFonts w:eastAsia="微軟正黑體" w:cstheme="minorHAnsi"/>
        </w:rPr>
      </w:pPr>
    </w:p>
    <w:p w14:paraId="5D7A4E92" w14:textId="38250C4F" w:rsidR="002535F7" w:rsidRPr="00AF3413" w:rsidRDefault="002535F7" w:rsidP="002535F7">
      <w:pPr>
        <w:pStyle w:val="af2"/>
        <w:ind w:leftChars="0" w:left="360" w:firstLine="0"/>
        <w:rPr>
          <w:rFonts w:eastAsia="微軟正黑體" w:cstheme="minorHAnsi"/>
        </w:rPr>
      </w:pPr>
    </w:p>
    <w:p w14:paraId="0056014E" w14:textId="7E7CAF33" w:rsidR="002535F7" w:rsidRPr="00AF3413" w:rsidRDefault="002535F7" w:rsidP="002535F7">
      <w:pPr>
        <w:pStyle w:val="af2"/>
        <w:ind w:leftChars="0" w:left="360" w:firstLine="0"/>
        <w:rPr>
          <w:rFonts w:eastAsia="微軟正黑體" w:cstheme="minorHAnsi"/>
        </w:rPr>
      </w:pPr>
    </w:p>
    <w:p w14:paraId="105A3BA1" w14:textId="77777777" w:rsidR="002535F7" w:rsidRPr="00AF3413" w:rsidRDefault="002535F7" w:rsidP="002535F7">
      <w:pPr>
        <w:pStyle w:val="af2"/>
        <w:ind w:leftChars="0" w:left="360" w:firstLine="0"/>
        <w:rPr>
          <w:rFonts w:eastAsia="微軟正黑體" w:cstheme="minorHAnsi"/>
        </w:rPr>
      </w:pPr>
    </w:p>
    <w:p w14:paraId="74A3890E" w14:textId="1BA5D377" w:rsidR="002535F7" w:rsidRPr="00AF3413" w:rsidRDefault="002535F7">
      <w:pPr>
        <w:pStyle w:val="af2"/>
        <w:numPr>
          <w:ilvl w:val="0"/>
          <w:numId w:val="120"/>
        </w:numPr>
        <w:ind w:leftChars="0"/>
        <w:rPr>
          <w:rFonts w:eastAsia="微軟正黑體" w:cstheme="minorHAnsi"/>
        </w:rPr>
      </w:pPr>
      <w:r w:rsidRPr="00AF3413">
        <w:rPr>
          <w:rFonts w:eastAsia="微軟正黑體" w:cstheme="minorHAnsi"/>
        </w:rPr>
        <w:t>列印對</w:t>
      </w:r>
      <w:proofErr w:type="gramStart"/>
      <w:r w:rsidRPr="00AF3413">
        <w:rPr>
          <w:rFonts w:eastAsia="微軟正黑體" w:cstheme="minorHAnsi"/>
        </w:rPr>
        <w:t>帳單</w:t>
      </w:r>
      <w:proofErr w:type="gramEnd"/>
    </w:p>
    <w:p w14:paraId="5E393AF9" w14:textId="31152499" w:rsidR="00D46FA8" w:rsidRPr="00AF3413" w:rsidRDefault="002535F7" w:rsidP="009C1E08">
      <w:pPr>
        <w:rPr>
          <w:rFonts w:eastAsia="微軟正黑體" w:cstheme="minorHAnsi"/>
        </w:rPr>
      </w:pPr>
      <w:r w:rsidRPr="00AF3413">
        <w:rPr>
          <w:rFonts w:eastAsia="微軟正黑體" w:cstheme="minorHAnsi"/>
          <w:noProof/>
        </w:rPr>
        <w:lastRenderedPageBreak/>
        <w:drawing>
          <wp:inline distT="0" distB="0" distL="0" distR="0" wp14:anchorId="1329DEDF" wp14:editId="112F98FF">
            <wp:extent cx="5671185" cy="7345680"/>
            <wp:effectExtent l="0" t="0" r="5715" b="7620"/>
            <wp:docPr id="7" name="圖片 7" descr="一張含有 文字,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圖表,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671185" cy="7345680"/>
                    </a:xfrm>
                    <a:prstGeom prst="rect">
                      <a:avLst/>
                    </a:prstGeom>
                  </pic:spPr>
                </pic:pic>
              </a:graphicData>
            </a:graphic>
          </wp:inline>
        </w:drawing>
      </w:r>
    </w:p>
    <w:p w14:paraId="6F50E126" w14:textId="77777777" w:rsidR="00D46FA8" w:rsidRPr="00AF3413" w:rsidRDefault="00D46FA8" w:rsidP="009C1E08">
      <w:pPr>
        <w:rPr>
          <w:rFonts w:eastAsia="微軟正黑體" w:cstheme="minorHAnsi"/>
        </w:rPr>
      </w:pPr>
    </w:p>
    <w:p w14:paraId="7A9FE7AA" w14:textId="77777777" w:rsidR="000449B2" w:rsidRPr="00AF3413" w:rsidRDefault="007521A0" w:rsidP="009F7363">
      <w:pPr>
        <w:pStyle w:val="af2"/>
        <w:numPr>
          <w:ilvl w:val="2"/>
          <w:numId w:val="1"/>
        </w:numPr>
        <w:ind w:leftChars="0"/>
        <w:outlineLvl w:val="2"/>
        <w:rPr>
          <w:rFonts w:eastAsia="微軟正黑體" w:cstheme="minorHAnsi"/>
        </w:rPr>
      </w:pPr>
      <w:bookmarkStart w:id="72" w:name="_Toc149924139"/>
      <w:r w:rsidRPr="00AF3413">
        <w:rPr>
          <w:rFonts w:eastAsia="微軟正黑體" w:cstheme="minorHAnsi"/>
          <w:szCs w:val="26"/>
        </w:rPr>
        <w:t xml:space="preserve">IBS1042 </w:t>
      </w:r>
      <w:r w:rsidRPr="00AF3413">
        <w:rPr>
          <w:rFonts w:eastAsia="微軟正黑體" w:cstheme="minorHAnsi"/>
          <w:szCs w:val="26"/>
        </w:rPr>
        <w:t>專</w:t>
      </w:r>
      <w:proofErr w:type="gramStart"/>
      <w:r w:rsidRPr="00AF3413">
        <w:rPr>
          <w:rFonts w:eastAsia="微軟正黑體" w:cstheme="minorHAnsi"/>
          <w:szCs w:val="26"/>
        </w:rPr>
        <w:t>戶綜存定存結</w:t>
      </w:r>
      <w:proofErr w:type="gramEnd"/>
      <w:r w:rsidRPr="00AF3413">
        <w:rPr>
          <w:rFonts w:eastAsia="微軟正黑體" w:cstheme="minorHAnsi"/>
          <w:szCs w:val="26"/>
        </w:rPr>
        <w:t>清列印</w:t>
      </w:r>
      <w:proofErr w:type="gramStart"/>
      <w:r w:rsidRPr="00AF3413">
        <w:rPr>
          <w:rFonts w:ascii="Segoe UI Symbol" w:eastAsia="微軟正黑體" w:hAnsi="Segoe UI Symbol" w:cs="Segoe UI Symbol"/>
          <w:szCs w:val="26"/>
        </w:rPr>
        <w:t>╱</w:t>
      </w:r>
      <w:proofErr w:type="gramEnd"/>
      <w:r w:rsidRPr="00AF3413">
        <w:rPr>
          <w:rFonts w:eastAsia="微軟正黑體" w:cstheme="minorHAnsi"/>
          <w:szCs w:val="26"/>
        </w:rPr>
        <w:t>未登查詢</w:t>
      </w:r>
      <w:bookmarkEnd w:id="72"/>
      <w:r w:rsidRPr="00AF3413">
        <w:rPr>
          <w:rFonts w:eastAsia="微軟正黑體" w:cstheme="minorHAnsi"/>
          <w:szCs w:val="26"/>
        </w:rPr>
        <w:t xml:space="preserve"> </w:t>
      </w:r>
    </w:p>
    <w:p w14:paraId="5C4A4ADF" w14:textId="4B58F326" w:rsidR="00183DA4" w:rsidRPr="00AF3413" w:rsidRDefault="009907F2" w:rsidP="004D5CFE">
      <w:pPr>
        <w:ind w:leftChars="233" w:left="559" w:firstLineChars="100" w:firstLine="240"/>
        <w:rPr>
          <w:rFonts w:eastAsia="微軟正黑體" w:cstheme="minorHAnsi"/>
          <w:color w:val="FF0000"/>
        </w:rPr>
      </w:pPr>
      <w:r w:rsidRPr="00AF3413">
        <w:rPr>
          <w:rFonts w:cstheme="minorHAnsi"/>
          <w:noProof/>
        </w:rPr>
        <w:lastRenderedPageBreak/>
        <w:drawing>
          <wp:inline distT="0" distB="0" distL="0" distR="0" wp14:anchorId="2E74D6B1" wp14:editId="178A76F3">
            <wp:extent cx="4040174" cy="4402116"/>
            <wp:effectExtent l="0" t="0" r="0" b="0"/>
            <wp:docPr id="434257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786" name="圖片 1"/>
                    <pic:cNvPicPr/>
                  </pic:nvPicPr>
                  <pic:blipFill>
                    <a:blip r:embed="rId20">
                      <a:extLst>
                        <a:ext uri="{28A0092B-C50C-407E-A947-70E740481C1C}">
                          <a14:useLocalDpi xmlns:a14="http://schemas.microsoft.com/office/drawing/2010/main" val="0"/>
                        </a:ext>
                      </a:extLst>
                    </a:blip>
                    <a:stretch>
                      <a:fillRect/>
                    </a:stretch>
                  </pic:blipFill>
                  <pic:spPr>
                    <a:xfrm>
                      <a:off x="0" y="0"/>
                      <a:ext cx="4040174" cy="4402116"/>
                    </a:xfrm>
                    <a:prstGeom prst="rect">
                      <a:avLst/>
                    </a:prstGeom>
                  </pic:spPr>
                </pic:pic>
              </a:graphicData>
            </a:graphic>
          </wp:inline>
        </w:drawing>
      </w:r>
    </w:p>
    <w:p w14:paraId="377E7F4D" w14:textId="03252D3C" w:rsidR="009907F2" w:rsidRPr="00AF3413" w:rsidRDefault="009907F2" w:rsidP="004D5CFE">
      <w:pPr>
        <w:ind w:leftChars="233" w:left="559" w:firstLineChars="100" w:firstLine="240"/>
        <w:rPr>
          <w:rFonts w:eastAsia="微軟正黑體" w:cstheme="minorHAnsi"/>
          <w:color w:val="FF0000"/>
        </w:rPr>
      </w:pPr>
      <w:r w:rsidRPr="00AF3413">
        <w:rPr>
          <w:rFonts w:cstheme="minorHAnsi"/>
          <w:noProof/>
        </w:rPr>
        <w:drawing>
          <wp:inline distT="0" distB="0" distL="0" distR="0" wp14:anchorId="44450F11" wp14:editId="696B2F0A">
            <wp:extent cx="4115036" cy="3672359"/>
            <wp:effectExtent l="0" t="0" r="0" b="4445"/>
            <wp:docPr id="5727758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5854" name="圖片 1"/>
                    <pic:cNvPicPr/>
                  </pic:nvPicPr>
                  <pic:blipFill>
                    <a:blip r:embed="rId21">
                      <a:extLst>
                        <a:ext uri="{28A0092B-C50C-407E-A947-70E740481C1C}">
                          <a14:useLocalDpi xmlns:a14="http://schemas.microsoft.com/office/drawing/2010/main" val="0"/>
                        </a:ext>
                      </a:extLst>
                    </a:blip>
                    <a:stretch>
                      <a:fillRect/>
                    </a:stretch>
                  </pic:blipFill>
                  <pic:spPr>
                    <a:xfrm>
                      <a:off x="0" y="0"/>
                      <a:ext cx="4115036" cy="3672359"/>
                    </a:xfrm>
                    <a:prstGeom prst="rect">
                      <a:avLst/>
                    </a:prstGeom>
                  </pic:spPr>
                </pic:pic>
              </a:graphicData>
            </a:graphic>
          </wp:inline>
        </w:drawing>
      </w:r>
    </w:p>
    <w:p w14:paraId="7080604D" w14:textId="7C93E060" w:rsidR="007521A0" w:rsidRPr="00AF3413" w:rsidRDefault="007521A0" w:rsidP="009F7363">
      <w:pPr>
        <w:pStyle w:val="af2"/>
        <w:numPr>
          <w:ilvl w:val="2"/>
          <w:numId w:val="1"/>
        </w:numPr>
        <w:ind w:leftChars="0"/>
        <w:outlineLvl w:val="2"/>
        <w:rPr>
          <w:rFonts w:eastAsia="微軟正黑體" w:cstheme="minorHAnsi"/>
          <w:szCs w:val="24"/>
        </w:rPr>
      </w:pPr>
      <w:bookmarkStart w:id="73" w:name="_Toc149924140"/>
      <w:r w:rsidRPr="00AF3413">
        <w:rPr>
          <w:rFonts w:eastAsia="微軟正黑體" w:cstheme="minorHAnsi"/>
          <w:szCs w:val="24"/>
        </w:rPr>
        <w:t>表單</w:t>
      </w:r>
      <w:r w:rsidR="0050433B" w:rsidRPr="00AF3413">
        <w:rPr>
          <w:rFonts w:eastAsia="微軟正黑體" w:cstheme="minorHAnsi"/>
          <w:szCs w:val="24"/>
        </w:rPr>
        <w:t xml:space="preserve"> </w:t>
      </w:r>
      <w:r w:rsidRPr="00AF3413">
        <w:rPr>
          <w:rFonts w:eastAsia="微軟正黑體" w:cstheme="minorHAnsi"/>
          <w:szCs w:val="24"/>
        </w:rPr>
        <w:t>CHECK LIST</w:t>
      </w:r>
      <w:r w:rsidR="0050433B" w:rsidRPr="00AF3413">
        <w:rPr>
          <w:rFonts w:eastAsia="微軟正黑體" w:cstheme="minorHAnsi"/>
          <w:szCs w:val="24"/>
        </w:rPr>
        <w:t xml:space="preserve"> </w:t>
      </w:r>
      <w:r w:rsidRPr="00AF3413">
        <w:rPr>
          <w:rFonts w:eastAsia="微軟正黑體" w:cstheme="minorHAnsi"/>
          <w:szCs w:val="24"/>
        </w:rPr>
        <w:t>補印</w:t>
      </w:r>
      <w:bookmarkEnd w:id="73"/>
    </w:p>
    <w:p w14:paraId="31303144" w14:textId="682D224C" w:rsidR="004D5CFE" w:rsidRPr="00AF3413" w:rsidRDefault="00DB0E9F" w:rsidP="004D5CFE">
      <w:pPr>
        <w:ind w:leftChars="249" w:left="598" w:firstLineChars="100" w:firstLine="240"/>
        <w:rPr>
          <w:rFonts w:eastAsia="微軟正黑體" w:cstheme="minorHAnsi"/>
        </w:rPr>
      </w:pPr>
      <w:r w:rsidRPr="00AF3413">
        <w:rPr>
          <w:rFonts w:eastAsia="微軟正黑體" w:cstheme="minorHAnsi"/>
        </w:rPr>
        <w:t>由</w:t>
      </w:r>
      <w:r w:rsidR="00566B67" w:rsidRPr="00AF3413">
        <w:rPr>
          <w:rFonts w:eastAsia="微軟正黑體" w:cstheme="minorHAnsi"/>
        </w:rPr>
        <w:t>新核心</w:t>
      </w:r>
      <w:r w:rsidRPr="00AF3413">
        <w:rPr>
          <w:rFonts w:eastAsia="微軟正黑體" w:cstheme="minorHAnsi"/>
        </w:rPr>
        <w:t>保留交易資料，分行系統提供</w:t>
      </w:r>
      <w:r w:rsidRPr="00AF3413">
        <w:rPr>
          <w:rFonts w:eastAsia="微軟正黑體" w:cstheme="minorHAnsi"/>
        </w:rPr>
        <w:t>Check List</w:t>
      </w:r>
      <w:proofErr w:type="gramStart"/>
      <w:r w:rsidRPr="00AF3413">
        <w:rPr>
          <w:rFonts w:eastAsia="微軟正黑體" w:cstheme="minorHAnsi"/>
        </w:rPr>
        <w:t>補印功能</w:t>
      </w:r>
      <w:proofErr w:type="gramEnd"/>
      <w:r w:rsidRPr="00AF3413">
        <w:rPr>
          <w:rFonts w:eastAsia="微軟正黑體" w:cstheme="minorHAnsi"/>
        </w:rPr>
        <w:t>。</w:t>
      </w:r>
    </w:p>
    <w:p w14:paraId="2689B486" w14:textId="77777777" w:rsidR="00183DA4" w:rsidRPr="00AF3413" w:rsidRDefault="00183DA4" w:rsidP="004D5CFE">
      <w:pPr>
        <w:ind w:leftChars="249" w:left="598" w:firstLineChars="100" w:firstLine="240"/>
        <w:rPr>
          <w:rFonts w:eastAsia="微軟正黑體" w:cstheme="minorHAnsi"/>
          <w:color w:val="FF0000"/>
        </w:rPr>
      </w:pPr>
    </w:p>
    <w:p w14:paraId="01C3555F" w14:textId="056D319E" w:rsidR="007521A0" w:rsidRPr="00AF3413" w:rsidRDefault="007521A0" w:rsidP="009F7363">
      <w:pPr>
        <w:pStyle w:val="af2"/>
        <w:numPr>
          <w:ilvl w:val="2"/>
          <w:numId w:val="1"/>
        </w:numPr>
        <w:ind w:leftChars="0"/>
        <w:outlineLvl w:val="2"/>
        <w:rPr>
          <w:rFonts w:eastAsia="微軟正黑體" w:cstheme="minorHAnsi"/>
        </w:rPr>
      </w:pPr>
      <w:bookmarkStart w:id="74" w:name="_Toc149924141"/>
      <w:r w:rsidRPr="00AF3413">
        <w:rPr>
          <w:rFonts w:eastAsia="微軟正黑體" w:cstheme="minorHAnsi"/>
        </w:rPr>
        <w:t>列印扣繳憑單</w:t>
      </w:r>
      <w:bookmarkEnd w:id="74"/>
    </w:p>
    <w:p w14:paraId="2AB5FF1C" w14:textId="04D80C3B" w:rsidR="00E711DB" w:rsidRPr="00AF3413" w:rsidRDefault="00E711DB" w:rsidP="00E711DB">
      <w:pPr>
        <w:rPr>
          <w:rFonts w:eastAsia="微軟正黑體" w:cstheme="minorHAnsi"/>
        </w:rPr>
      </w:pPr>
      <w:r w:rsidRPr="00AF3413">
        <w:rPr>
          <w:rFonts w:eastAsia="微軟正黑體" w:cstheme="minorHAnsi"/>
          <w:noProof/>
        </w:rPr>
        <w:drawing>
          <wp:inline distT="0" distB="0" distL="0" distR="0" wp14:anchorId="25EDF710" wp14:editId="204FA105">
            <wp:extent cx="5760720" cy="7461885"/>
            <wp:effectExtent l="0" t="0" r="0" b="5715"/>
            <wp:docPr id="39" name="圖片 39"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圖表, 方案, 平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760720" cy="7461885"/>
                    </a:xfrm>
                    <a:prstGeom prst="rect">
                      <a:avLst/>
                    </a:prstGeom>
                  </pic:spPr>
                </pic:pic>
              </a:graphicData>
            </a:graphic>
          </wp:inline>
        </w:drawing>
      </w:r>
    </w:p>
    <w:p w14:paraId="6F59EF4C" w14:textId="683E3BD4" w:rsidR="00D46FA8" w:rsidRPr="00AF3413" w:rsidRDefault="00D46FA8" w:rsidP="00E711DB">
      <w:pPr>
        <w:rPr>
          <w:rFonts w:eastAsia="微軟正黑體" w:cstheme="minorHAnsi"/>
        </w:rPr>
      </w:pPr>
    </w:p>
    <w:p w14:paraId="368A32B8" w14:textId="6EC89C99" w:rsidR="00D46FA8" w:rsidRPr="00AF3413" w:rsidRDefault="00D46FA8" w:rsidP="00E711DB">
      <w:pPr>
        <w:rPr>
          <w:rFonts w:eastAsia="微軟正黑體" w:cstheme="minorHAnsi"/>
        </w:rPr>
      </w:pPr>
    </w:p>
    <w:p w14:paraId="77599361" w14:textId="6AF6B1CD" w:rsidR="00E033BF" w:rsidRPr="00AF3413" w:rsidRDefault="00C610C9" w:rsidP="00E033BF">
      <w:pPr>
        <w:pStyle w:val="10"/>
        <w:ind w:left="1134"/>
        <w:rPr>
          <w:rFonts w:asciiTheme="minorHAnsi" w:hAnsiTheme="minorHAnsi" w:cstheme="minorHAnsi"/>
        </w:rPr>
      </w:pPr>
      <w:bookmarkStart w:id="75" w:name="_Toc149924142"/>
      <w:r w:rsidRPr="00AF3413">
        <w:rPr>
          <w:rFonts w:asciiTheme="minorHAnsi" w:hAnsiTheme="minorHAnsi" w:cstheme="minorHAnsi"/>
        </w:rPr>
        <w:lastRenderedPageBreak/>
        <w:t>需求說明</w:t>
      </w:r>
      <w:r w:rsidRPr="00AF3413">
        <w:rPr>
          <w:rFonts w:asciiTheme="minorHAnsi" w:hAnsiTheme="minorHAnsi" w:cstheme="minorHAnsi"/>
        </w:rPr>
        <w:t xml:space="preserve"> Function Description</w:t>
      </w:r>
      <w:bookmarkEnd w:id="65"/>
      <w:bookmarkEnd w:id="66"/>
      <w:bookmarkEnd w:id="75"/>
    </w:p>
    <w:p w14:paraId="7239B3E9" w14:textId="095D0B6E" w:rsidR="00C341CA" w:rsidRPr="00AF3413" w:rsidRDefault="00BA6B25" w:rsidP="00AA70A7">
      <w:pPr>
        <w:ind w:left="0" w:firstLine="0"/>
        <w:outlineLvl w:val="2"/>
        <w:rPr>
          <w:rFonts w:eastAsia="微軟正黑體" w:cstheme="minorHAnsi"/>
        </w:rPr>
      </w:pPr>
      <w:bookmarkStart w:id="76" w:name="_Toc149924143"/>
      <w:r w:rsidRPr="00AF3413">
        <w:rPr>
          <w:rFonts w:eastAsia="微軟正黑體" w:cstheme="minorHAnsi"/>
        </w:rPr>
        <w:t>2.3</w:t>
      </w:r>
      <w:r w:rsidR="00C53D67" w:rsidRPr="00AF3413">
        <w:rPr>
          <w:rFonts w:eastAsia="微軟正黑體" w:cstheme="minorHAnsi"/>
        </w:rPr>
        <w:t>.</w:t>
      </w:r>
      <w:r w:rsidRPr="00AF3413">
        <w:rPr>
          <w:rFonts w:eastAsia="微軟正黑體" w:cstheme="minorHAnsi"/>
        </w:rPr>
        <w:t xml:space="preserve">1 </w:t>
      </w:r>
      <w:r w:rsidR="00EC2DC0" w:rsidRPr="00AF3413">
        <w:rPr>
          <w:rFonts w:eastAsia="微軟正黑體" w:cstheme="minorHAnsi"/>
        </w:rPr>
        <w:t>存款餘額</w:t>
      </w:r>
      <w:r w:rsidR="00EC2DC0" w:rsidRPr="00AF3413">
        <w:rPr>
          <w:rFonts w:eastAsia="微軟正黑體" w:cstheme="minorHAnsi"/>
        </w:rPr>
        <w:t>/</w:t>
      </w:r>
      <w:r w:rsidR="00EC2DC0" w:rsidRPr="00AF3413">
        <w:rPr>
          <w:rFonts w:eastAsia="微軟正黑體" w:cstheme="minorHAnsi"/>
        </w:rPr>
        <w:t>存額證明</w:t>
      </w:r>
      <w:bookmarkEnd w:id="76"/>
    </w:p>
    <w:p w14:paraId="4917DEB2" w14:textId="7C48F409" w:rsidR="00DD4FBC" w:rsidRPr="00AF3413" w:rsidRDefault="00C45501" w:rsidP="003A41E3">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2.3.1.1</w:t>
      </w:r>
      <w:r w:rsidR="004F7511"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功能</w:t>
      </w:r>
      <w:r w:rsidRPr="00AF3413">
        <w:rPr>
          <w:rFonts w:asciiTheme="minorHAnsi" w:eastAsia="微軟正黑體" w:hAnsiTheme="minorHAnsi" w:cstheme="minorHAnsi"/>
          <w:b w:val="0"/>
          <w:bCs/>
          <w:i w:val="0"/>
          <w:iCs/>
        </w:rPr>
        <w:t>/</w:t>
      </w:r>
      <w:r w:rsidRPr="00AF3413">
        <w:rPr>
          <w:rFonts w:asciiTheme="minorHAnsi" w:eastAsia="微軟正黑體" w:hAnsiTheme="minorHAnsi" w:cstheme="minorHAnsi"/>
          <w:b w:val="0"/>
          <w:bCs/>
          <w:i w:val="0"/>
          <w:iCs/>
        </w:rPr>
        <w:t>需求</w:t>
      </w:r>
      <w:r w:rsidRPr="00AF3413">
        <w:rPr>
          <w:rFonts w:asciiTheme="minorHAnsi" w:eastAsia="微軟正黑體" w:hAnsiTheme="minorHAnsi" w:cstheme="minorHAnsi"/>
          <w:b w:val="0"/>
          <w:bCs/>
          <w:i w:val="0"/>
          <w:iCs/>
        </w:rPr>
        <w:t xml:space="preserve"> Function/Requirement</w:t>
      </w:r>
    </w:p>
    <w:p w14:paraId="32E829F1" w14:textId="77777777" w:rsidR="00A10EF1" w:rsidRPr="00AF3413" w:rsidRDefault="00A10EF1" w:rsidP="00A10EF1">
      <w:pPr>
        <w:rPr>
          <w:rFonts w:eastAsia="微軟正黑體" w:cstheme="minorHAnsi"/>
        </w:rPr>
      </w:pPr>
      <w:r w:rsidRPr="00AF3413">
        <w:rPr>
          <w:rFonts w:eastAsia="微軟正黑體" w:cstheme="minorHAnsi"/>
        </w:rPr>
        <w:t>交易說明</w:t>
      </w:r>
      <w:r w:rsidRPr="00AF3413">
        <w:rPr>
          <w:rFonts w:eastAsia="微軟正黑體" w:cstheme="minorHAnsi"/>
        </w:rPr>
        <w:t>/</w:t>
      </w:r>
      <w:r w:rsidRPr="00AF3413">
        <w:rPr>
          <w:rFonts w:eastAsia="微軟正黑體" w:cstheme="minorHAnsi"/>
        </w:rPr>
        <w:t>使用時機：申請</w:t>
      </w:r>
      <w:r w:rsidRPr="00AF3413">
        <w:rPr>
          <w:rFonts w:eastAsia="微軟正黑體" w:cstheme="minorHAnsi"/>
        </w:rPr>
        <w:t>/</w:t>
      </w:r>
      <w:r w:rsidRPr="00AF3413">
        <w:rPr>
          <w:rFonts w:eastAsia="微軟正黑體" w:cstheme="minorHAnsi"/>
        </w:rPr>
        <w:t>列印</w:t>
      </w:r>
      <w:r w:rsidRPr="00AF3413">
        <w:rPr>
          <w:rFonts w:eastAsia="微軟正黑體" w:cstheme="minorHAnsi"/>
        </w:rPr>
        <w:t xml:space="preserve"> </w:t>
      </w:r>
      <w:r w:rsidRPr="00AF3413">
        <w:rPr>
          <w:rFonts w:eastAsia="微軟正黑體" w:cstheme="minorHAnsi"/>
        </w:rPr>
        <w:t>台外幣存款餘額</w:t>
      </w:r>
      <w:r w:rsidRPr="00AF3413">
        <w:rPr>
          <w:rFonts w:eastAsia="微軟正黑體" w:cstheme="minorHAnsi"/>
        </w:rPr>
        <w:t>/</w:t>
      </w:r>
      <w:r w:rsidRPr="00AF3413">
        <w:rPr>
          <w:rFonts w:eastAsia="微軟正黑體" w:cstheme="minorHAnsi"/>
        </w:rPr>
        <w:t>存額證明。</w:t>
      </w:r>
    </w:p>
    <w:p w14:paraId="0BA27BAD" w14:textId="095F02F6" w:rsidR="001D5A14" w:rsidRPr="00AF3413" w:rsidRDefault="00812207" w:rsidP="00A10EF1">
      <w:pPr>
        <w:rPr>
          <w:rFonts w:eastAsia="微軟正黑體" w:cstheme="minorHAnsi"/>
        </w:rPr>
      </w:pPr>
      <w:r w:rsidRPr="00AF3413">
        <w:rPr>
          <w:rFonts w:eastAsia="微軟正黑體" w:cstheme="minorHAnsi"/>
          <w:noProof/>
        </w:rPr>
        <w:drawing>
          <wp:inline distT="0" distB="0" distL="0" distR="0" wp14:anchorId="3B2CE460" wp14:editId="39B11FAB">
            <wp:extent cx="5128592" cy="2385993"/>
            <wp:effectExtent l="0" t="0" r="0" b="0"/>
            <wp:docPr id="1606526989"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6989" name="圖片 1" descr="一張含有 文字, 螢幕擷取畫面, 字型, 數字 的圖片&#10;&#10;自動產生的描述"/>
                    <pic:cNvPicPr/>
                  </pic:nvPicPr>
                  <pic:blipFill>
                    <a:blip r:embed="rId23"/>
                    <a:stretch>
                      <a:fillRect/>
                    </a:stretch>
                  </pic:blipFill>
                  <pic:spPr>
                    <a:xfrm>
                      <a:off x="0" y="0"/>
                      <a:ext cx="5137982" cy="2390362"/>
                    </a:xfrm>
                    <a:prstGeom prst="rect">
                      <a:avLst/>
                    </a:prstGeom>
                  </pic:spPr>
                </pic:pic>
              </a:graphicData>
            </a:graphic>
          </wp:inline>
        </w:drawing>
      </w:r>
    </w:p>
    <w:p w14:paraId="31932246" w14:textId="4307567A" w:rsidR="00326AD5" w:rsidRPr="00AF3413" w:rsidRDefault="00326AD5" w:rsidP="00A10EF1">
      <w:pPr>
        <w:rPr>
          <w:rFonts w:eastAsia="微軟正黑體" w:cstheme="minorHAnsi"/>
        </w:rPr>
      </w:pPr>
      <w:r w:rsidRPr="00AF3413">
        <w:rPr>
          <w:rFonts w:eastAsia="微軟正黑體" w:cstheme="minorHAnsi"/>
        </w:rPr>
        <w:t>中台將每日</w:t>
      </w:r>
      <w:r w:rsidR="00653D30" w:rsidRPr="00AF3413">
        <w:rPr>
          <w:rFonts w:eastAsia="微軟正黑體" w:cstheme="minorHAnsi"/>
        </w:rPr>
        <w:t>以批次</w:t>
      </w:r>
      <w:r w:rsidRPr="00AF3413">
        <w:rPr>
          <w:rFonts w:eastAsia="微軟正黑體" w:cstheme="minorHAnsi"/>
        </w:rPr>
        <w:t>從核心中撈取各帳號</w:t>
      </w:r>
      <w:r w:rsidR="009D49E1" w:rsidRPr="00AF3413">
        <w:rPr>
          <w:rFonts w:eastAsia="微軟正黑體" w:cstheme="minorHAnsi"/>
        </w:rPr>
        <w:t>的</w:t>
      </w:r>
      <w:r w:rsidRPr="00AF3413">
        <w:rPr>
          <w:rFonts w:eastAsia="微軟正黑體" w:cstheme="minorHAnsi"/>
        </w:rPr>
        <w:t>每日餘額，並儲存於中台以供查詢</w:t>
      </w:r>
      <w:r w:rsidR="00653D30" w:rsidRPr="00AF3413">
        <w:rPr>
          <w:rFonts w:eastAsia="微軟正黑體" w:cstheme="minorHAnsi"/>
        </w:rPr>
        <w:t xml:space="preserve"> </w:t>
      </w:r>
      <w:r w:rsidR="009D49E1" w:rsidRPr="00AF3413">
        <w:rPr>
          <w:rFonts w:eastAsia="微軟正黑體" w:cstheme="minorHAnsi"/>
        </w:rPr>
        <w:t>。</w:t>
      </w:r>
    </w:p>
    <w:p w14:paraId="350B7D6D" w14:textId="7CEB4718" w:rsidR="00CA5F5C" w:rsidRPr="00AF3413" w:rsidRDefault="00CA5F5C">
      <w:pPr>
        <w:pStyle w:val="af2"/>
        <w:numPr>
          <w:ilvl w:val="0"/>
          <w:numId w:val="76"/>
        </w:numPr>
        <w:ind w:leftChars="0"/>
        <w:rPr>
          <w:rFonts w:eastAsia="微軟正黑體" w:cstheme="minorHAnsi"/>
        </w:rPr>
      </w:pPr>
      <w:r w:rsidRPr="00AF3413">
        <w:rPr>
          <w:rFonts w:eastAsia="微軟正黑體" w:cstheme="minorHAnsi"/>
        </w:rPr>
        <w:t>台外幣</w:t>
      </w:r>
      <w:proofErr w:type="gramStart"/>
      <w:r w:rsidRPr="00AF3413">
        <w:rPr>
          <w:rFonts w:eastAsia="微軟正黑體" w:cstheme="minorHAnsi"/>
        </w:rPr>
        <w:t>活</w:t>
      </w:r>
      <w:r w:rsidR="00355BBB" w:rsidRPr="00AF3413">
        <w:rPr>
          <w:rFonts w:eastAsia="微軟正黑體" w:cstheme="minorHAnsi"/>
        </w:rPr>
        <w:t>存</w:t>
      </w:r>
      <w:r w:rsidR="00355BBB" w:rsidRPr="00AF3413">
        <w:rPr>
          <w:rFonts w:eastAsia="微軟正黑體" w:cstheme="minorHAnsi"/>
        </w:rPr>
        <w:t>/</w:t>
      </w:r>
      <w:r w:rsidRPr="00AF3413">
        <w:rPr>
          <w:rFonts w:eastAsia="微軟正黑體" w:cstheme="minorHAnsi"/>
        </w:rPr>
        <w:t>活儲</w:t>
      </w:r>
      <w:proofErr w:type="gramEnd"/>
      <w:r w:rsidRPr="00AF3413">
        <w:rPr>
          <w:rFonts w:eastAsia="微軟正黑體" w:cstheme="minorHAnsi"/>
        </w:rPr>
        <w:t>/</w:t>
      </w:r>
      <w:r w:rsidR="00355BBB" w:rsidRPr="00AF3413">
        <w:rPr>
          <w:rFonts w:eastAsia="微軟正黑體" w:cstheme="minorHAnsi"/>
        </w:rPr>
        <w:t>支存</w:t>
      </w:r>
      <w:r w:rsidRPr="00AF3413">
        <w:rPr>
          <w:rFonts w:eastAsia="微軟正黑體" w:cstheme="minorHAnsi"/>
        </w:rPr>
        <w:t>：中台發動批次，儲存各帳號</w:t>
      </w:r>
      <w:r w:rsidR="00355BBB" w:rsidRPr="00AF3413">
        <w:rPr>
          <w:rFonts w:eastAsia="微軟正黑體" w:cstheme="minorHAnsi"/>
        </w:rPr>
        <w:t>每日餘額</w:t>
      </w:r>
    </w:p>
    <w:p w14:paraId="14861C94" w14:textId="22798065" w:rsidR="00E738B3" w:rsidRPr="00AF3413" w:rsidRDefault="00CA5F5C" w:rsidP="00012EE5">
      <w:pPr>
        <w:pStyle w:val="af2"/>
        <w:numPr>
          <w:ilvl w:val="0"/>
          <w:numId w:val="76"/>
        </w:numPr>
        <w:ind w:leftChars="0"/>
        <w:rPr>
          <w:rFonts w:eastAsia="微軟正黑體" w:cstheme="minorHAnsi"/>
        </w:rPr>
      </w:pPr>
      <w:r w:rsidRPr="00AF3413">
        <w:rPr>
          <w:rFonts w:eastAsia="微軟正黑體" w:cstheme="minorHAnsi"/>
        </w:rPr>
        <w:t>台外幣定存帳號：僅儲存</w:t>
      </w:r>
      <w:proofErr w:type="gramStart"/>
      <w:r w:rsidRPr="00AF3413">
        <w:rPr>
          <w:rFonts w:eastAsia="微軟正黑體" w:cstheme="minorHAnsi"/>
        </w:rPr>
        <w:t>開立日的</w:t>
      </w:r>
      <w:proofErr w:type="gramEnd"/>
      <w:r w:rsidRPr="00AF3413">
        <w:rPr>
          <w:rFonts w:eastAsia="微軟正黑體" w:cstheme="minorHAnsi"/>
        </w:rPr>
        <w:t>本金。</w:t>
      </w:r>
      <w:r w:rsidRPr="00AF3413">
        <w:rPr>
          <w:rFonts w:eastAsia="微軟正黑體" w:cstheme="minorHAnsi"/>
        </w:rPr>
        <w:t>(</w:t>
      </w:r>
      <w:r w:rsidRPr="00AF3413">
        <w:rPr>
          <w:rFonts w:eastAsia="微軟正黑體" w:cstheme="minorHAnsi"/>
        </w:rPr>
        <w:t>利息不納入存款證明的證明金額</w:t>
      </w:r>
      <w:r w:rsidRPr="00AF3413">
        <w:rPr>
          <w:rFonts w:eastAsia="微軟正黑體" w:cstheme="minorHAnsi"/>
        </w:rPr>
        <w:t>)</w:t>
      </w:r>
      <w:r w:rsidR="00012EE5" w:rsidRPr="00AF3413">
        <w:rPr>
          <w:rFonts w:eastAsia="微軟正黑體" w:cstheme="minorHAnsi"/>
        </w:rPr>
        <w:t xml:space="preserve"> </w:t>
      </w:r>
      <w:r w:rsidR="00012EE5" w:rsidRPr="00AF3413">
        <w:rPr>
          <w:rFonts w:eastAsia="微軟正黑體" w:cstheme="minorHAnsi"/>
        </w:rPr>
        <w:t>，若證明日為續存後的日期，且定存為本利和續存</w:t>
      </w:r>
      <w:r w:rsidR="00012EE5" w:rsidRPr="00AF3413">
        <w:rPr>
          <w:rFonts w:eastAsia="微軟正黑體" w:cstheme="minorHAnsi"/>
        </w:rPr>
        <w:t>(</w:t>
      </w:r>
      <w:r w:rsidR="00012EE5" w:rsidRPr="00AF3413">
        <w:rPr>
          <w:rFonts w:eastAsia="微軟正黑體" w:cstheme="minorHAnsi"/>
        </w:rPr>
        <w:t>不換單</w:t>
      </w:r>
      <w:r w:rsidR="00012EE5" w:rsidRPr="00AF3413">
        <w:rPr>
          <w:rFonts w:eastAsia="微軟正黑體" w:cstheme="minorHAnsi"/>
        </w:rPr>
        <w:t>)</w:t>
      </w:r>
      <w:r w:rsidR="00012EE5" w:rsidRPr="00AF3413">
        <w:rPr>
          <w:rFonts w:eastAsia="微軟正黑體" w:cstheme="minorHAnsi"/>
        </w:rPr>
        <w:t>，餘額證明應顯示續存後的存單金額</w:t>
      </w:r>
      <w:r w:rsidR="00012EE5" w:rsidRPr="00AF3413">
        <w:rPr>
          <w:rFonts w:eastAsia="微軟正黑體" w:cstheme="minorHAnsi"/>
        </w:rPr>
        <w:t>(</w:t>
      </w:r>
      <w:r w:rsidR="00012EE5" w:rsidRPr="00AF3413">
        <w:rPr>
          <w:rFonts w:eastAsia="微軟正黑體" w:cstheme="minorHAnsi"/>
        </w:rPr>
        <w:t>本金</w:t>
      </w:r>
      <w:r w:rsidR="00012EE5" w:rsidRPr="00AF3413">
        <w:rPr>
          <w:rFonts w:eastAsia="微軟正黑體" w:cstheme="minorHAnsi"/>
        </w:rPr>
        <w:t>+</w:t>
      </w:r>
      <w:r w:rsidR="00012EE5" w:rsidRPr="00AF3413">
        <w:rPr>
          <w:rFonts w:eastAsia="微軟正黑體" w:cstheme="minorHAnsi"/>
        </w:rPr>
        <w:t>利息</w:t>
      </w:r>
      <w:r w:rsidR="00012EE5" w:rsidRPr="00AF3413">
        <w:rPr>
          <w:rFonts w:eastAsia="微軟正黑體" w:cstheme="minorHAnsi"/>
        </w:rPr>
        <w:t>)</w:t>
      </w:r>
    </w:p>
    <w:tbl>
      <w:tblPr>
        <w:tblStyle w:val="af1"/>
        <w:tblW w:w="0" w:type="auto"/>
        <w:tblInd w:w="-5" w:type="dxa"/>
        <w:tblLook w:val="04A0" w:firstRow="1" w:lastRow="0" w:firstColumn="1" w:lastColumn="0" w:noHBand="0" w:noVBand="1"/>
      </w:tblPr>
      <w:tblGrid>
        <w:gridCol w:w="8647"/>
      </w:tblGrid>
      <w:tr w:rsidR="00E738B3" w:rsidRPr="00AF3413" w14:paraId="5A4EB2D1" w14:textId="77777777" w:rsidTr="004B78D4">
        <w:trPr>
          <w:trHeight w:val="480"/>
        </w:trPr>
        <w:tc>
          <w:tcPr>
            <w:tcW w:w="8647" w:type="dxa"/>
            <w:shd w:val="clear" w:color="auto" w:fill="4472C4" w:themeFill="accent1"/>
          </w:tcPr>
          <w:p w14:paraId="023F87F0" w14:textId="19D8747D" w:rsidR="00E738B3" w:rsidRPr="00AF3413" w:rsidRDefault="00E738B3" w:rsidP="004B78D4">
            <w:pPr>
              <w:ind w:left="0" w:firstLine="0"/>
              <w:jc w:val="center"/>
              <w:rPr>
                <w:rFonts w:eastAsia="微軟正黑體" w:cstheme="minorHAnsi"/>
                <w:b/>
                <w:bCs/>
              </w:rPr>
            </w:pPr>
            <w:r w:rsidRPr="00AF3413">
              <w:rPr>
                <w:rFonts w:eastAsia="微軟正黑體" w:cstheme="minorHAnsi"/>
                <w:b/>
                <w:bCs/>
                <w:color w:val="FFFFFF" w:themeColor="background1"/>
              </w:rPr>
              <w:t>存款證明共同檢核邏輯</w:t>
            </w:r>
          </w:p>
        </w:tc>
      </w:tr>
      <w:tr w:rsidR="00E738B3" w:rsidRPr="00AF3413" w14:paraId="57221082" w14:textId="77777777" w:rsidTr="00E738B3">
        <w:tc>
          <w:tcPr>
            <w:tcW w:w="8647" w:type="dxa"/>
          </w:tcPr>
          <w:p w14:paraId="0FA9B6F0" w14:textId="6FFB8E21" w:rsidR="00E738B3" w:rsidRPr="00AF3413" w:rsidRDefault="00E738B3">
            <w:pPr>
              <w:pStyle w:val="af2"/>
              <w:numPr>
                <w:ilvl w:val="0"/>
                <w:numId w:val="77"/>
              </w:numPr>
              <w:ind w:leftChars="0"/>
              <w:rPr>
                <w:ins w:id="77" w:author="Annie Chao" w:date="2024-06-11T16:10:00Z" w16du:dateUtc="2024-06-11T08:10:00Z"/>
                <w:rFonts w:eastAsia="微軟正黑體" w:cstheme="minorHAnsi"/>
              </w:rPr>
            </w:pPr>
            <w:r w:rsidRPr="00AF3413">
              <w:rPr>
                <w:rFonts w:eastAsia="微軟正黑體" w:cstheme="minorHAnsi"/>
              </w:rPr>
              <w:t>證明日時仍存續的帳號才可提供證明</w:t>
            </w:r>
            <w:ins w:id="78" w:author="Annie Chao" w:date="2024-05-30T12:15:00Z" w16du:dateUtc="2024-05-30T04:15:00Z">
              <w:r w:rsidR="00597820" w:rsidRPr="00AF3413">
                <w:rPr>
                  <w:rFonts w:eastAsia="微軟正黑體" w:cstheme="minorHAnsi"/>
                </w:rPr>
                <w:t xml:space="preserve"> (ACCOUNT = CURRENT, DE</w:t>
              </w:r>
            </w:ins>
            <w:ins w:id="79" w:author="Annie Chao" w:date="2024-05-30T12:16:00Z" w16du:dateUtc="2024-05-30T04:16:00Z">
              <w:r w:rsidR="00597820" w:rsidRPr="00AF3413">
                <w:rPr>
                  <w:rFonts w:eastAsia="微軟正黑體" w:cstheme="minorHAnsi"/>
                </w:rPr>
                <w:t>POSIT = ACTIVE)</w:t>
              </w:r>
            </w:ins>
            <w:r w:rsidRPr="00AF3413">
              <w:rPr>
                <w:rFonts w:eastAsia="微軟正黑體" w:cstheme="minorHAnsi"/>
              </w:rPr>
              <w:t>。</w:t>
            </w:r>
          </w:p>
          <w:p w14:paraId="042A3BFE" w14:textId="77777777" w:rsidR="00E646B2" w:rsidRPr="00AF3413" w:rsidRDefault="00E646B2">
            <w:pPr>
              <w:pStyle w:val="af2"/>
              <w:numPr>
                <w:ilvl w:val="0"/>
                <w:numId w:val="77"/>
              </w:numPr>
              <w:ind w:leftChars="0"/>
              <w:rPr>
                <w:ins w:id="80" w:author="Annie Chao" w:date="2024-06-11T16:13:00Z" w16du:dateUtc="2024-06-11T08:13:00Z"/>
                <w:rFonts w:eastAsia="微軟正黑體" w:cstheme="minorHAnsi"/>
              </w:rPr>
            </w:pPr>
            <w:ins w:id="81" w:author="Annie Chao" w:date="2024-06-11T16:10:00Z" w16du:dateUtc="2024-06-11T08:10:00Z">
              <w:r w:rsidRPr="00AF3413">
                <w:rPr>
                  <w:rFonts w:eastAsia="微軟正黑體" w:cstheme="minorHAnsi"/>
                </w:rPr>
                <w:t>證明定存帳號須排除台外幣</w:t>
              </w:r>
              <w:r w:rsidRPr="00AF3413">
                <w:rPr>
                  <w:rFonts w:eastAsia="微軟正黑體" w:cstheme="minorHAnsi"/>
                </w:rPr>
                <w:t xml:space="preserve"> NCD </w:t>
              </w:r>
              <w:r w:rsidRPr="00AF3413">
                <w:rPr>
                  <w:rFonts w:eastAsia="微軟正黑體" w:cstheme="minorHAnsi"/>
                </w:rPr>
                <w:t>定存</w:t>
              </w:r>
            </w:ins>
          </w:p>
          <w:p w14:paraId="5D8D4B5B" w14:textId="2E394062" w:rsidR="00E646B2" w:rsidRPr="00AF3413" w:rsidRDefault="00E646B2">
            <w:pPr>
              <w:pStyle w:val="af2"/>
              <w:ind w:leftChars="0" w:left="480" w:firstLine="0"/>
              <w:rPr>
                <w:rFonts w:eastAsia="微軟正黑體" w:cstheme="minorHAnsi"/>
              </w:rPr>
              <w:pPrChange w:id="82" w:author="Annie Chao" w:date="2024-06-11T16:13:00Z" w16du:dateUtc="2024-06-11T08:13:00Z">
                <w:pPr>
                  <w:pStyle w:val="af2"/>
                  <w:numPr>
                    <w:numId w:val="77"/>
                  </w:numPr>
                  <w:ind w:leftChars="0" w:left="480"/>
                </w:pPr>
              </w:pPrChange>
            </w:pPr>
            <w:ins w:id="83" w:author="Annie Chao" w:date="2024-06-11T16:13:00Z" w16du:dateUtc="2024-06-11T08:13:00Z">
              <w:r w:rsidRPr="00AF3413">
                <w:rPr>
                  <w:rFonts w:eastAsia="微軟正黑體" w:cstheme="minorHAnsi"/>
                </w:rPr>
                <w:t xml:space="preserve">(1) </w:t>
              </w:r>
            </w:ins>
            <w:ins w:id="84" w:author="Annie Chao" w:date="2024-06-11T16:11:00Z" w16du:dateUtc="2024-06-11T08:11:00Z">
              <w:r w:rsidRPr="00AF3413">
                <w:rPr>
                  <w:rFonts w:eastAsia="微軟正黑體" w:cstheme="minorHAnsi"/>
                </w:rPr>
                <w:t>帳號第四五碼</w:t>
              </w:r>
              <w:r w:rsidRPr="00AF3413">
                <w:rPr>
                  <w:rFonts w:eastAsia="微軟正黑體" w:cstheme="minorHAnsi"/>
                </w:rPr>
                <w:t xml:space="preserve"> = 25</w:t>
              </w:r>
            </w:ins>
            <w:ins w:id="85" w:author="Annie Chao" w:date="2024-06-11T16:13:00Z" w16du:dateUtc="2024-06-11T08:13:00Z">
              <w:r w:rsidRPr="00AF3413">
                <w:rPr>
                  <w:rFonts w:eastAsia="微軟正黑體" w:cstheme="minorHAnsi"/>
                </w:rPr>
                <w:t xml:space="preserve"> </w:t>
              </w:r>
            </w:ins>
            <w:ins w:id="86" w:author="Annie Chao" w:date="2024-06-11T16:11:00Z" w16du:dateUtc="2024-06-11T08:11:00Z">
              <w:r w:rsidRPr="00AF3413">
                <w:rPr>
                  <w:rFonts w:eastAsia="微軟正黑體" w:cstheme="minorHAnsi"/>
                </w:rPr>
                <w:t>(</w:t>
              </w:r>
              <w:r w:rsidRPr="00AF3413">
                <w:rPr>
                  <w:rFonts w:eastAsia="微軟正黑體" w:cstheme="minorHAnsi"/>
                </w:rPr>
                <w:t>台幣</w:t>
              </w:r>
            </w:ins>
            <w:ins w:id="87" w:author="Annie Chao" w:date="2024-06-17T15:05:00Z" w16du:dateUtc="2024-06-17T07:05:00Z">
              <w:r w:rsidR="00864853">
                <w:rPr>
                  <w:rFonts w:eastAsia="微軟正黑體" w:cstheme="minorHAnsi" w:hint="eastAsia"/>
                </w:rPr>
                <w:t>可轉讓定存單</w:t>
              </w:r>
            </w:ins>
            <w:ins w:id="88" w:author="Annie Chao" w:date="2024-06-11T16:11:00Z" w16du:dateUtc="2024-06-11T08:11:00Z">
              <w:r w:rsidRPr="00AF3413">
                <w:rPr>
                  <w:rFonts w:eastAsia="微軟正黑體" w:cstheme="minorHAnsi"/>
                </w:rPr>
                <w:t>)</w:t>
              </w:r>
              <w:r w:rsidRPr="00AF3413">
                <w:rPr>
                  <w:rFonts w:eastAsia="微軟正黑體" w:cstheme="minorHAnsi"/>
                </w:rPr>
                <w:t>、</w:t>
              </w:r>
            </w:ins>
            <w:ins w:id="89" w:author="Annie Chao" w:date="2024-06-11T16:13:00Z" w16du:dateUtc="2024-06-11T08:13:00Z">
              <w:r w:rsidRPr="00AF3413">
                <w:rPr>
                  <w:rFonts w:eastAsia="微軟正黑體" w:cstheme="minorHAnsi"/>
                </w:rPr>
                <w:t>88 (</w:t>
              </w:r>
              <w:r w:rsidRPr="00AF3413">
                <w:rPr>
                  <w:rFonts w:eastAsia="微軟正黑體" w:cstheme="minorHAnsi"/>
                </w:rPr>
                <w:t>外匯可轉讓定存單</w:t>
              </w:r>
              <w:r w:rsidRPr="00AF3413">
                <w:rPr>
                  <w:rFonts w:eastAsia="微軟正黑體" w:cstheme="minorHAnsi"/>
                </w:rPr>
                <w:t>)</w:t>
              </w:r>
            </w:ins>
          </w:p>
          <w:p w14:paraId="22E692CA" w14:textId="77777777" w:rsidR="001F5A3C" w:rsidRPr="00AF3413" w:rsidRDefault="006603B8">
            <w:pPr>
              <w:pStyle w:val="af2"/>
              <w:numPr>
                <w:ilvl w:val="0"/>
                <w:numId w:val="77"/>
              </w:numPr>
              <w:ind w:leftChars="0"/>
              <w:rPr>
                <w:rFonts w:eastAsia="微軟正黑體" w:cstheme="minorHAnsi"/>
              </w:rPr>
            </w:pPr>
            <w:r w:rsidRPr="00AF3413">
              <w:rPr>
                <w:rFonts w:eastAsia="微軟正黑體" w:cstheme="minorHAnsi"/>
              </w:rPr>
              <w:t>餘額顯示邏輯：</w:t>
            </w:r>
          </w:p>
          <w:p w14:paraId="285423ED" w14:textId="6BF08682" w:rsidR="001F5A3C" w:rsidRPr="00AF3413" w:rsidRDefault="009627E0">
            <w:pPr>
              <w:pStyle w:val="af2"/>
              <w:numPr>
                <w:ilvl w:val="0"/>
                <w:numId w:val="78"/>
              </w:numPr>
              <w:ind w:leftChars="0"/>
              <w:rPr>
                <w:rFonts w:eastAsia="微軟正黑體" w:cstheme="minorHAnsi"/>
              </w:rPr>
            </w:pPr>
            <w:r w:rsidRPr="00AF3413">
              <w:rPr>
                <w:rFonts w:eastAsia="微軟正黑體" w:cstheme="minorHAnsi"/>
              </w:rPr>
              <w:t>餘額為</w:t>
            </w:r>
            <w:r w:rsidRPr="00AF3413">
              <w:rPr>
                <w:rFonts w:eastAsia="微軟正黑體" w:cstheme="minorHAnsi"/>
              </w:rPr>
              <w:t>0</w:t>
            </w:r>
            <w:r w:rsidR="001F5A3C" w:rsidRPr="00AF3413">
              <w:rPr>
                <w:rFonts w:eastAsia="微軟正黑體" w:cstheme="minorHAnsi"/>
              </w:rPr>
              <w:t>：</w:t>
            </w:r>
            <w:r w:rsidRPr="00AF3413">
              <w:rPr>
                <w:rFonts w:eastAsia="微軟正黑體" w:cstheme="minorHAnsi"/>
              </w:rPr>
              <w:t>需帶出帳戶資料</w:t>
            </w:r>
            <w:r w:rsidR="006603B8" w:rsidRPr="00AF3413">
              <w:rPr>
                <w:rFonts w:eastAsia="微軟正黑體" w:cstheme="minorHAnsi"/>
              </w:rPr>
              <w:t>，</w:t>
            </w:r>
            <w:r w:rsidRPr="00AF3413">
              <w:rPr>
                <w:rFonts w:eastAsia="微軟正黑體" w:cstheme="minorHAnsi"/>
              </w:rPr>
              <w:t>顯示餘額為</w:t>
            </w:r>
            <w:r w:rsidRPr="00AF3413">
              <w:rPr>
                <w:rFonts w:eastAsia="微軟正黑體" w:cstheme="minorHAnsi"/>
              </w:rPr>
              <w:t>0</w:t>
            </w:r>
            <w:r w:rsidRPr="00AF3413">
              <w:rPr>
                <w:rFonts w:eastAsia="微軟正黑體" w:cstheme="minorHAnsi"/>
              </w:rPr>
              <w:t>。</w:t>
            </w:r>
          </w:p>
          <w:p w14:paraId="6EE8B755" w14:textId="4EE13BB1" w:rsidR="009627E0" w:rsidRPr="00AF3413" w:rsidRDefault="006603B8">
            <w:pPr>
              <w:pStyle w:val="af2"/>
              <w:numPr>
                <w:ilvl w:val="0"/>
                <w:numId w:val="78"/>
              </w:numPr>
              <w:ind w:leftChars="0"/>
              <w:rPr>
                <w:rFonts w:eastAsia="微軟正黑體" w:cstheme="minorHAnsi"/>
              </w:rPr>
            </w:pPr>
            <w:r w:rsidRPr="00AF3413">
              <w:rPr>
                <w:rFonts w:eastAsia="微軟正黑體" w:cstheme="minorHAnsi"/>
              </w:rPr>
              <w:t>餘額為負數時</w:t>
            </w:r>
            <w:r w:rsidR="001F5A3C" w:rsidRPr="00AF3413">
              <w:rPr>
                <w:rFonts w:eastAsia="微軟正黑體" w:cstheme="minorHAnsi"/>
              </w:rPr>
              <w:t xml:space="preserve"> (</w:t>
            </w:r>
            <w:r w:rsidR="001F5A3C" w:rsidRPr="00AF3413">
              <w:rPr>
                <w:rFonts w:eastAsia="微軟正黑體" w:cstheme="minorHAnsi"/>
              </w:rPr>
              <w:t>動用質借</w:t>
            </w:r>
            <w:r w:rsidR="001F5A3C" w:rsidRPr="00AF3413">
              <w:rPr>
                <w:rFonts w:eastAsia="微軟正黑體" w:cstheme="minorHAnsi"/>
              </w:rPr>
              <w:t>)</w:t>
            </w:r>
            <w:r w:rsidR="001F5A3C" w:rsidRPr="00AF3413">
              <w:rPr>
                <w:rFonts w:eastAsia="微軟正黑體" w:cstheme="minorHAnsi"/>
                <w:b/>
                <w:bCs/>
              </w:rPr>
              <w:t>：</w:t>
            </w:r>
            <w:r w:rsidR="001F5A3C" w:rsidRPr="00AF3413">
              <w:rPr>
                <w:rFonts w:eastAsia="微軟正黑體" w:cstheme="minorHAnsi"/>
              </w:rPr>
              <w:t>需帶出帳戶資料，顯示餘額為</w:t>
            </w:r>
            <w:r w:rsidR="001F5A3C" w:rsidRPr="00AF3413">
              <w:rPr>
                <w:rFonts w:eastAsia="微軟正黑體" w:cstheme="minorHAnsi"/>
              </w:rPr>
              <w:t>0</w:t>
            </w:r>
          </w:p>
          <w:p w14:paraId="0FA918F0" w14:textId="07EDAB5F" w:rsidR="001F5A3C" w:rsidRPr="00AF3413" w:rsidRDefault="001F5A3C">
            <w:pPr>
              <w:pStyle w:val="af2"/>
              <w:numPr>
                <w:ilvl w:val="0"/>
                <w:numId w:val="77"/>
              </w:numPr>
              <w:ind w:leftChars="0"/>
              <w:rPr>
                <w:rFonts w:eastAsia="微軟正黑體" w:cstheme="minorHAnsi"/>
              </w:rPr>
            </w:pPr>
            <w:r w:rsidRPr="00AF3413">
              <w:rPr>
                <w:rFonts w:eastAsia="微軟正黑體" w:cstheme="minorHAnsi"/>
              </w:rPr>
              <w:t>各類帳戶狀態是否</w:t>
            </w:r>
            <w:proofErr w:type="gramStart"/>
            <w:r w:rsidRPr="00AF3413">
              <w:rPr>
                <w:rFonts w:eastAsia="微軟正黑體" w:cstheme="minorHAnsi"/>
              </w:rPr>
              <w:t>允</w:t>
            </w:r>
            <w:proofErr w:type="gramEnd"/>
            <w:r w:rsidRPr="00AF3413">
              <w:rPr>
                <w:rFonts w:eastAsia="微軟正黑體" w:cstheme="minorHAnsi"/>
              </w:rPr>
              <w:t>許開立存款證明</w:t>
            </w:r>
          </w:p>
          <w:tbl>
            <w:tblPr>
              <w:tblStyle w:val="af1"/>
              <w:tblW w:w="7513" w:type="dxa"/>
              <w:tblInd w:w="591" w:type="dxa"/>
              <w:tblLook w:val="04A0" w:firstRow="1" w:lastRow="0" w:firstColumn="1" w:lastColumn="0" w:noHBand="0" w:noVBand="1"/>
            </w:tblPr>
            <w:tblGrid>
              <w:gridCol w:w="3544"/>
              <w:gridCol w:w="3969"/>
            </w:tblGrid>
            <w:tr w:rsidR="001F5A3C" w:rsidRPr="00AF3413" w14:paraId="3D5C37D9" w14:textId="77777777" w:rsidTr="001F5A3C">
              <w:tc>
                <w:tcPr>
                  <w:tcW w:w="3544" w:type="dxa"/>
                  <w:shd w:val="clear" w:color="auto" w:fill="8EAADB" w:themeFill="accent1" w:themeFillTint="99"/>
                </w:tcPr>
                <w:p w14:paraId="17EAD4A0" w14:textId="2B66390A" w:rsidR="001F5A3C" w:rsidRPr="00AF3413" w:rsidRDefault="001F5A3C" w:rsidP="001F5A3C">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可開立存款證明</w:t>
                  </w:r>
                </w:p>
              </w:tc>
              <w:tc>
                <w:tcPr>
                  <w:tcW w:w="3969" w:type="dxa"/>
                  <w:shd w:val="clear" w:color="auto" w:fill="8EAADB" w:themeFill="accent1" w:themeFillTint="99"/>
                </w:tcPr>
                <w:p w14:paraId="26EBC11D" w14:textId="610AB224" w:rsidR="001F5A3C" w:rsidRPr="00AF3413" w:rsidRDefault="001F5A3C" w:rsidP="001F5A3C">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不可開立存款證明</w:t>
                  </w:r>
                </w:p>
              </w:tc>
            </w:tr>
            <w:tr w:rsidR="001F5A3C" w:rsidRPr="00AF3413" w14:paraId="078368CF" w14:textId="77777777" w:rsidTr="001F5A3C">
              <w:tc>
                <w:tcPr>
                  <w:tcW w:w="3544" w:type="dxa"/>
                </w:tcPr>
                <w:p w14:paraId="6680A76C" w14:textId="77777777" w:rsidR="005376C7" w:rsidRPr="00AF3413" w:rsidRDefault="005376C7" w:rsidP="005376C7">
                  <w:pPr>
                    <w:ind w:left="0" w:firstLine="0"/>
                    <w:rPr>
                      <w:rFonts w:eastAsia="微軟正黑體" w:cstheme="minorHAnsi"/>
                    </w:rPr>
                  </w:pPr>
                  <w:proofErr w:type="gramStart"/>
                  <w:r w:rsidRPr="00AF3413">
                    <w:rPr>
                      <w:rFonts w:eastAsia="微軟正黑體" w:cstheme="minorHAnsi"/>
                    </w:rPr>
                    <w:t>行員戶</w:t>
                  </w:r>
                  <w:proofErr w:type="gramEnd"/>
                  <w:r w:rsidRPr="00AF3413">
                    <w:rPr>
                      <w:rFonts w:eastAsia="微軟正黑體" w:cstheme="minorHAnsi"/>
                    </w:rPr>
                    <w:t xml:space="preserve">- </w:t>
                  </w:r>
                  <w:r w:rsidRPr="00AF3413">
                    <w:rPr>
                      <w:rFonts w:eastAsia="微軟正黑體" w:cstheme="minorHAnsi"/>
                    </w:rPr>
                    <w:t>一般</w:t>
                  </w:r>
                </w:p>
                <w:p w14:paraId="70A3D437" w14:textId="77777777" w:rsidR="005376C7" w:rsidRPr="00AF3413" w:rsidRDefault="005376C7" w:rsidP="005376C7">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p w14:paraId="58113718" w14:textId="77777777" w:rsidR="005376C7" w:rsidRPr="00AF3413" w:rsidRDefault="005376C7" w:rsidP="005376C7">
                  <w:pPr>
                    <w:ind w:left="0" w:firstLine="0"/>
                    <w:rPr>
                      <w:rFonts w:eastAsia="微軟正黑體" w:cstheme="minorHAnsi"/>
                    </w:rPr>
                  </w:pPr>
                  <w:r w:rsidRPr="00AF3413">
                    <w:rPr>
                      <w:rFonts w:eastAsia="微軟正黑體" w:cstheme="minorHAnsi"/>
                    </w:rPr>
                    <w:t>行</w:t>
                  </w:r>
                  <w:proofErr w:type="gramStart"/>
                  <w:r w:rsidRPr="00AF3413">
                    <w:rPr>
                      <w:rFonts w:eastAsia="微軟正黑體" w:cstheme="minorHAnsi"/>
                    </w:rPr>
                    <w:t>員戶</w:t>
                  </w:r>
                  <w:r w:rsidRPr="00AF3413">
                    <w:rPr>
                      <w:rFonts w:eastAsia="微軟正黑體" w:cstheme="minorHAnsi"/>
                    </w:rPr>
                    <w:t>-</w:t>
                  </w:r>
                  <w:r w:rsidRPr="00AF3413">
                    <w:rPr>
                      <w:rFonts w:eastAsia="微軟正黑體" w:cstheme="minorHAnsi"/>
                    </w:rPr>
                    <w:t>警工</w:t>
                  </w:r>
                  <w:proofErr w:type="gramEnd"/>
                  <w:r w:rsidRPr="00AF3413">
                    <w:rPr>
                      <w:rFonts w:eastAsia="微軟正黑體" w:cstheme="minorHAnsi"/>
                    </w:rPr>
                    <w:t>生</w:t>
                  </w:r>
                </w:p>
                <w:p w14:paraId="15D75028" w14:textId="4043F41E" w:rsidR="001F5A3C" w:rsidRPr="00AF3413" w:rsidRDefault="005376C7" w:rsidP="001F5A3C">
                  <w:pPr>
                    <w:ind w:left="0" w:firstLine="0"/>
                    <w:rPr>
                      <w:rFonts w:eastAsia="微軟正黑體" w:cstheme="minorHAnsi"/>
                      <w:sz w:val="22"/>
                    </w:rPr>
                  </w:pPr>
                  <w:r w:rsidRPr="00AF3413">
                    <w:rPr>
                      <w:rFonts w:eastAsia="微軟正黑體" w:cstheme="minorHAnsi"/>
                    </w:rPr>
                    <w:lastRenderedPageBreak/>
                    <w:t>(</w:t>
                  </w:r>
                  <w:r w:rsidRPr="00AF3413">
                    <w:rPr>
                      <w:rFonts w:eastAsia="微軟正黑體" w:cstheme="minorHAnsi"/>
                    </w:rPr>
                    <w:t>分行可開立</w:t>
                  </w:r>
                  <w:r w:rsidRPr="00AF3413">
                    <w:rPr>
                      <w:rFonts w:eastAsia="微軟正黑體" w:cstheme="minorHAnsi"/>
                    </w:rPr>
                    <w:t>)</w:t>
                  </w:r>
                </w:p>
              </w:tc>
              <w:tc>
                <w:tcPr>
                  <w:tcW w:w="3969" w:type="dxa"/>
                </w:tcPr>
                <w:p w14:paraId="421C3F58" w14:textId="77777777" w:rsidR="001F5A3C" w:rsidRPr="00AF3413" w:rsidRDefault="001F5A3C" w:rsidP="001F5A3C">
                  <w:pPr>
                    <w:ind w:left="0" w:firstLine="0"/>
                    <w:rPr>
                      <w:ins w:id="90" w:author="Annie Chao" w:date="2024-06-03T18:08:00Z" w16du:dateUtc="2024-06-03T10:08:00Z"/>
                      <w:rFonts w:eastAsia="微軟正黑體" w:cstheme="minorHAnsi"/>
                    </w:rPr>
                  </w:pPr>
                  <w:r w:rsidRPr="00AF3413">
                    <w:rPr>
                      <w:rFonts w:eastAsia="微軟正黑體" w:cstheme="minorHAnsi"/>
                    </w:rPr>
                    <w:lastRenderedPageBreak/>
                    <w:t>凍結戶</w:t>
                  </w:r>
                </w:p>
                <w:p w14:paraId="002ADD96" w14:textId="77DB1B2B" w:rsidR="00D14E90" w:rsidRPr="00AF3413" w:rsidRDefault="00D14E90" w:rsidP="001F5A3C">
                  <w:pPr>
                    <w:ind w:left="0" w:firstLine="0"/>
                    <w:rPr>
                      <w:rFonts w:eastAsia="微軟正黑體" w:cstheme="minorHAnsi"/>
                    </w:rPr>
                  </w:pPr>
                  <w:ins w:id="91" w:author="Annie Chao" w:date="2024-06-03T18:08:00Z" w16du:dateUtc="2024-06-03T10:08:00Z">
                    <w:r w:rsidRPr="00AF3413">
                      <w:rPr>
                        <w:rFonts w:eastAsia="微軟正黑體" w:cstheme="minorHAnsi" w:hint="eastAsia"/>
                        <w:sz w:val="22"/>
                        <w:szCs w:val="20"/>
                        <w:rPrChange w:id="92" w:author="Annie Chao" w:date="2024-06-03T18:10:00Z" w16du:dateUtc="2024-06-03T10:10:00Z">
                          <w:rPr>
                            <w:rFonts w:ascii="微軟正黑體" w:eastAsia="微軟正黑體" w:hAnsi="微軟正黑體" w:hint="eastAsia"/>
                          </w:rPr>
                        </w:rPrChange>
                      </w:rPr>
                      <w:t>歸戶查詢有任一筆有凍結戶，則出錯誤訊息：【</w:t>
                    </w:r>
                  </w:ins>
                  <w:ins w:id="93" w:author="Annie Chao" w:date="2024-06-03T18:09:00Z" w16du:dateUtc="2024-06-03T10:09:00Z">
                    <w:r w:rsidRPr="00AF3413">
                      <w:rPr>
                        <w:rFonts w:eastAsia="微軟正黑體" w:cstheme="minorHAnsi" w:hint="eastAsia"/>
                        <w:sz w:val="22"/>
                        <w:szCs w:val="20"/>
                        <w:rPrChange w:id="94" w:author="Annie Chao" w:date="2024-06-03T18:10:00Z" w16du:dateUtc="2024-06-03T10:10:00Z">
                          <w:rPr>
                            <w:rFonts w:ascii="微軟正黑體" w:eastAsia="微軟正黑體" w:hAnsi="微軟正黑體" w:hint="eastAsia"/>
                          </w:rPr>
                        </w:rPrChange>
                      </w:rPr>
                      <w:t>該客戶為凍結戶，不得申請歸</w:t>
                    </w:r>
                    <w:r w:rsidRPr="00AF3413">
                      <w:rPr>
                        <w:rFonts w:eastAsia="微軟正黑體" w:cstheme="minorHAnsi" w:hint="eastAsia"/>
                        <w:sz w:val="22"/>
                        <w:szCs w:val="20"/>
                        <w:rPrChange w:id="95" w:author="Annie Chao" w:date="2024-06-03T18:10:00Z" w16du:dateUtc="2024-06-03T10:10:00Z">
                          <w:rPr>
                            <w:rFonts w:ascii="微軟正黑體" w:eastAsia="微軟正黑體" w:hAnsi="微軟正黑體" w:hint="eastAsia"/>
                          </w:rPr>
                        </w:rPrChange>
                      </w:rPr>
                      <w:lastRenderedPageBreak/>
                      <w:t>戶餘額證明</w:t>
                    </w:r>
                  </w:ins>
                  <w:ins w:id="96" w:author="Annie Chao" w:date="2024-06-03T18:08:00Z" w16du:dateUtc="2024-06-03T10:08:00Z">
                    <w:r w:rsidRPr="00AF3413">
                      <w:rPr>
                        <w:rFonts w:eastAsia="微軟正黑體" w:cstheme="minorHAnsi" w:hint="eastAsia"/>
                        <w:sz w:val="22"/>
                        <w:szCs w:val="20"/>
                        <w:rPrChange w:id="97" w:author="Annie Chao" w:date="2024-06-03T18:10:00Z" w16du:dateUtc="2024-06-03T10:10:00Z">
                          <w:rPr>
                            <w:rFonts w:ascii="微軟正黑體" w:eastAsia="微軟正黑體" w:hAnsi="微軟正黑體" w:hint="eastAsia"/>
                          </w:rPr>
                        </w:rPrChange>
                      </w:rPr>
                      <w:t>】</w:t>
                    </w:r>
                  </w:ins>
                </w:p>
              </w:tc>
            </w:tr>
            <w:tr w:rsidR="001F5A3C" w:rsidRPr="00AF3413" w14:paraId="71E8A347" w14:textId="77777777" w:rsidTr="001F5A3C">
              <w:tc>
                <w:tcPr>
                  <w:tcW w:w="3544" w:type="dxa"/>
                </w:tcPr>
                <w:p w14:paraId="0655280E" w14:textId="77777777" w:rsidR="001F5A3C" w:rsidRPr="00AF3413" w:rsidRDefault="001F5A3C" w:rsidP="001F5A3C">
                  <w:pPr>
                    <w:ind w:left="0" w:firstLine="0"/>
                    <w:rPr>
                      <w:rFonts w:eastAsia="微軟正黑體" w:cstheme="minorHAnsi"/>
                    </w:rPr>
                  </w:pPr>
                  <w:r w:rsidRPr="00AF3413">
                    <w:rPr>
                      <w:rFonts w:eastAsia="微軟正黑體" w:cstheme="minorHAnsi"/>
                    </w:rPr>
                    <w:lastRenderedPageBreak/>
                    <w:t>退休戶</w:t>
                  </w:r>
                  <w:r w:rsidRPr="00AF3413">
                    <w:rPr>
                      <w:rFonts w:eastAsia="微軟正黑體" w:cstheme="minorHAnsi"/>
                    </w:rPr>
                    <w:t xml:space="preserve"> </w:t>
                  </w:r>
                </w:p>
                <w:p w14:paraId="57589235" w14:textId="098289BB" w:rsidR="001F5A3C" w:rsidRPr="00AF3413" w:rsidRDefault="005376C7" w:rsidP="001F5A3C">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rPr>
                    <w:t>退休戶已確定會入核心，營業單位皆可開立，但須主管過卡</w:t>
                  </w:r>
                </w:p>
              </w:tc>
              <w:tc>
                <w:tcPr>
                  <w:tcW w:w="3969" w:type="dxa"/>
                </w:tcPr>
                <w:p w14:paraId="732E7EEF" w14:textId="77777777" w:rsidR="001F5A3C" w:rsidRPr="00AF3413" w:rsidRDefault="001F5A3C" w:rsidP="001F5A3C">
                  <w:pPr>
                    <w:ind w:left="0" w:firstLine="0"/>
                    <w:rPr>
                      <w:ins w:id="98" w:author="Annie Chao" w:date="2024-06-03T18:10:00Z" w16du:dateUtc="2024-06-03T10:10:00Z"/>
                      <w:rFonts w:eastAsia="微軟正黑體" w:cstheme="minorHAnsi"/>
                    </w:rPr>
                  </w:pPr>
                  <w:r w:rsidRPr="00AF3413">
                    <w:rPr>
                      <w:rFonts w:eastAsia="微軟正黑體" w:cstheme="minorHAnsi"/>
                    </w:rPr>
                    <w:t>有法院扣押已</w:t>
                  </w:r>
                  <w:proofErr w:type="gramStart"/>
                  <w:r w:rsidRPr="00AF3413">
                    <w:rPr>
                      <w:rFonts w:eastAsia="微軟正黑體" w:cstheme="minorHAnsi"/>
                    </w:rPr>
                    <w:t>出帳</w:t>
                  </w:r>
                  <w:proofErr w:type="gramEnd"/>
                  <w:r w:rsidRPr="00AF3413">
                    <w:rPr>
                      <w:rFonts w:eastAsia="微軟正黑體" w:cstheme="minorHAnsi"/>
                    </w:rPr>
                    <w:t xml:space="preserve"> (</w:t>
                  </w:r>
                  <w:r w:rsidRPr="00AF3413">
                    <w:rPr>
                      <w:rFonts w:eastAsia="微軟正黑體" w:cstheme="minorHAnsi"/>
                    </w:rPr>
                    <w:t>改人工證明</w:t>
                  </w:r>
                  <w:r w:rsidRPr="00AF3413">
                    <w:rPr>
                      <w:rFonts w:eastAsia="微軟正黑體" w:cstheme="minorHAnsi"/>
                    </w:rPr>
                    <w:t>)</w:t>
                  </w:r>
                </w:p>
                <w:p w14:paraId="7BEDEEA1" w14:textId="35DB603F" w:rsidR="00D14E90" w:rsidRPr="00AF3413" w:rsidRDefault="00D14E90" w:rsidP="001F5A3C">
                  <w:pPr>
                    <w:ind w:left="0" w:firstLine="0"/>
                    <w:rPr>
                      <w:rFonts w:eastAsia="微軟正黑體" w:cstheme="minorHAnsi"/>
                    </w:rPr>
                  </w:pPr>
                  <w:ins w:id="99" w:author="Annie Chao" w:date="2024-06-03T18:10:00Z" w16du:dateUtc="2024-06-03T10:10:00Z">
                    <w:r w:rsidRPr="00AF3413">
                      <w:rPr>
                        <w:rFonts w:eastAsia="微軟正黑體" w:cstheme="minorHAnsi"/>
                        <w:sz w:val="22"/>
                        <w:szCs w:val="20"/>
                      </w:rPr>
                      <w:t>若申請類型</w:t>
                    </w:r>
                    <w:r w:rsidRPr="00AF3413">
                      <w:rPr>
                        <w:rFonts w:eastAsia="微軟正黑體" w:cstheme="minorHAnsi"/>
                        <w:sz w:val="22"/>
                        <w:szCs w:val="20"/>
                      </w:rPr>
                      <w:t xml:space="preserve"> = 1 &amp; 2</w:t>
                    </w:r>
                    <w:r w:rsidRPr="00AF3413">
                      <w:rPr>
                        <w:rFonts w:eastAsia="微軟正黑體" w:cstheme="minorHAnsi"/>
                        <w:sz w:val="22"/>
                        <w:szCs w:val="20"/>
                      </w:rPr>
                      <w:t>，歸戶查詢有任一筆有</w:t>
                    </w:r>
                  </w:ins>
                  <w:ins w:id="100" w:author="Annie Chao" w:date="2024-06-03T18:11:00Z" w16du:dateUtc="2024-06-03T10:11:00Z">
                    <w:r w:rsidRPr="00AF3413">
                      <w:rPr>
                        <w:rFonts w:eastAsia="微軟正黑體" w:cstheme="minorHAnsi"/>
                        <w:sz w:val="22"/>
                        <w:szCs w:val="20"/>
                      </w:rPr>
                      <w:t>法院扣押事故</w:t>
                    </w:r>
                  </w:ins>
                  <w:ins w:id="101" w:author="Annie Chao" w:date="2024-06-03T18:10:00Z" w16du:dateUtc="2024-06-03T10:10:00Z">
                    <w:r w:rsidRPr="00AF3413">
                      <w:rPr>
                        <w:rFonts w:eastAsia="微軟正黑體" w:cstheme="minorHAnsi"/>
                        <w:sz w:val="22"/>
                        <w:szCs w:val="20"/>
                      </w:rPr>
                      <w:t>，則出錯誤訊息：【該客戶有法院扣押，不得申請歸戶餘額證明】</w:t>
                    </w:r>
                  </w:ins>
                </w:p>
              </w:tc>
            </w:tr>
            <w:tr w:rsidR="001F5A3C" w:rsidRPr="00AF3413" w14:paraId="5DB360E2" w14:textId="77777777" w:rsidTr="001F5A3C">
              <w:tc>
                <w:tcPr>
                  <w:tcW w:w="3544" w:type="dxa"/>
                </w:tcPr>
                <w:p w14:paraId="6F05B16E" w14:textId="77777777" w:rsidR="001F5A3C" w:rsidRPr="00AF3413" w:rsidRDefault="001F5A3C" w:rsidP="001F5A3C">
                  <w:pPr>
                    <w:ind w:left="0" w:firstLine="0"/>
                    <w:rPr>
                      <w:rFonts w:eastAsia="微軟正黑體" w:cstheme="minorHAnsi"/>
                    </w:rPr>
                  </w:pPr>
                  <w:r w:rsidRPr="00AF3413">
                    <w:rPr>
                      <w:rFonts w:eastAsia="微軟正黑體" w:cstheme="minorHAnsi"/>
                    </w:rPr>
                    <w:t>留職停薪戶</w:t>
                  </w:r>
                </w:p>
                <w:p w14:paraId="04CCC053" w14:textId="4874C56B" w:rsidR="005376C7" w:rsidRPr="00AF3413" w:rsidRDefault="005376C7" w:rsidP="001F5A3C">
                  <w:pPr>
                    <w:ind w:left="0" w:firstLine="0"/>
                    <w:rPr>
                      <w:rFonts w:eastAsia="微軟正黑體" w:cstheme="minorHAnsi"/>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tc>
              <w:tc>
                <w:tcPr>
                  <w:tcW w:w="3969" w:type="dxa"/>
                </w:tcPr>
                <w:p w14:paraId="421CD8F0" w14:textId="77777777" w:rsidR="001F5A3C" w:rsidRPr="00AF3413" w:rsidRDefault="001F5A3C" w:rsidP="001F5A3C">
                  <w:pPr>
                    <w:ind w:left="0" w:firstLine="0"/>
                    <w:rPr>
                      <w:ins w:id="102" w:author="Annie Chao" w:date="2024-06-03T18:10:00Z" w16du:dateUtc="2024-06-03T10:10:00Z"/>
                      <w:rFonts w:eastAsia="微軟正黑體" w:cstheme="minorHAnsi"/>
                    </w:rPr>
                  </w:pPr>
                  <w:r w:rsidRPr="00AF3413">
                    <w:rPr>
                      <w:rFonts w:eastAsia="微軟正黑體" w:cstheme="minorHAnsi"/>
                    </w:rPr>
                    <w:t>有</w:t>
                  </w:r>
                  <w:proofErr w:type="gramStart"/>
                  <w:r w:rsidRPr="00AF3413">
                    <w:rPr>
                      <w:rFonts w:eastAsia="微軟正黑體" w:cstheme="minorHAnsi"/>
                    </w:rPr>
                    <w:t>票據禁付已出帳</w:t>
                  </w:r>
                  <w:proofErr w:type="gramEnd"/>
                  <w:r w:rsidRPr="00AF3413">
                    <w:rPr>
                      <w:rFonts w:eastAsia="微軟正黑體" w:cstheme="minorHAnsi"/>
                    </w:rPr>
                    <w:t xml:space="preserve"> (</w:t>
                  </w:r>
                  <w:r w:rsidRPr="00AF3413">
                    <w:rPr>
                      <w:rFonts w:eastAsia="微軟正黑體" w:cstheme="minorHAnsi"/>
                    </w:rPr>
                    <w:t>改人工證明</w:t>
                  </w:r>
                  <w:r w:rsidRPr="00AF3413">
                    <w:rPr>
                      <w:rFonts w:eastAsia="微軟正黑體" w:cstheme="minorHAnsi"/>
                    </w:rPr>
                    <w:t>)</w:t>
                  </w:r>
                </w:p>
                <w:p w14:paraId="3DFAE86D" w14:textId="626DF899" w:rsidR="00D14E90" w:rsidRPr="00AF3413" w:rsidRDefault="00D14E90" w:rsidP="001F5A3C">
                  <w:pPr>
                    <w:ind w:left="0" w:firstLine="0"/>
                    <w:rPr>
                      <w:rFonts w:eastAsia="微軟正黑體" w:cstheme="minorHAnsi"/>
                    </w:rPr>
                  </w:pPr>
                  <w:ins w:id="103" w:author="Annie Chao" w:date="2024-06-03T18:10:00Z" w16du:dateUtc="2024-06-03T10:10:00Z">
                    <w:r w:rsidRPr="00AF3413">
                      <w:rPr>
                        <w:rFonts w:eastAsia="微軟正黑體" w:cstheme="minorHAnsi"/>
                        <w:sz w:val="22"/>
                        <w:szCs w:val="20"/>
                      </w:rPr>
                      <w:t>若申請類型</w:t>
                    </w:r>
                    <w:r w:rsidRPr="00AF3413">
                      <w:rPr>
                        <w:rFonts w:eastAsia="微軟正黑體" w:cstheme="minorHAnsi"/>
                        <w:sz w:val="22"/>
                        <w:szCs w:val="20"/>
                      </w:rPr>
                      <w:t xml:space="preserve"> = 1 &amp; 2</w:t>
                    </w:r>
                    <w:r w:rsidRPr="00AF3413">
                      <w:rPr>
                        <w:rFonts w:eastAsia="微軟正黑體" w:cstheme="minorHAnsi"/>
                        <w:sz w:val="22"/>
                        <w:szCs w:val="20"/>
                      </w:rPr>
                      <w:t>，歸戶查詢有任一筆有</w:t>
                    </w:r>
                  </w:ins>
                  <w:proofErr w:type="gramStart"/>
                  <w:ins w:id="104" w:author="Annie Chao" w:date="2024-06-03T18:11:00Z" w16du:dateUtc="2024-06-03T10:11:00Z">
                    <w:r w:rsidRPr="00AF3413">
                      <w:rPr>
                        <w:rFonts w:eastAsia="微軟正黑體" w:cstheme="minorHAnsi"/>
                        <w:sz w:val="22"/>
                        <w:szCs w:val="20"/>
                      </w:rPr>
                      <w:t>票據禁付事故</w:t>
                    </w:r>
                  </w:ins>
                  <w:proofErr w:type="gramEnd"/>
                  <w:ins w:id="105" w:author="Annie Chao" w:date="2024-06-03T18:10:00Z" w16du:dateUtc="2024-06-03T10:10:00Z">
                    <w:r w:rsidRPr="00AF3413">
                      <w:rPr>
                        <w:rFonts w:eastAsia="微軟正黑體" w:cstheme="minorHAnsi"/>
                        <w:sz w:val="22"/>
                        <w:szCs w:val="20"/>
                      </w:rPr>
                      <w:t>，則出錯誤訊息：【該客戶有</w:t>
                    </w:r>
                  </w:ins>
                  <w:ins w:id="106" w:author="Annie Chao" w:date="2024-06-03T18:11:00Z" w16du:dateUtc="2024-06-03T10:11:00Z">
                    <w:r w:rsidRPr="00AF3413">
                      <w:rPr>
                        <w:rFonts w:eastAsia="微軟正黑體" w:cstheme="minorHAnsi"/>
                        <w:sz w:val="22"/>
                        <w:szCs w:val="20"/>
                      </w:rPr>
                      <w:t>票據禁付</w:t>
                    </w:r>
                  </w:ins>
                  <w:ins w:id="107" w:author="Annie Chao" w:date="2024-06-03T18:10:00Z" w16du:dateUtc="2024-06-03T10:10:00Z">
                    <w:r w:rsidRPr="00AF3413">
                      <w:rPr>
                        <w:rFonts w:eastAsia="微軟正黑體" w:cstheme="minorHAnsi"/>
                        <w:sz w:val="22"/>
                        <w:szCs w:val="20"/>
                      </w:rPr>
                      <w:t>，不得申請歸戶餘額證明】</w:t>
                    </w:r>
                  </w:ins>
                </w:p>
              </w:tc>
            </w:tr>
            <w:tr w:rsidR="003B0E3E" w:rsidRPr="00AF3413" w14:paraId="552C35D2" w14:textId="77777777" w:rsidTr="001F5A3C">
              <w:tc>
                <w:tcPr>
                  <w:tcW w:w="3544" w:type="dxa"/>
                </w:tcPr>
                <w:p w14:paraId="1824B28D" w14:textId="77777777" w:rsidR="003B0E3E" w:rsidRPr="00AF3413" w:rsidRDefault="003B0E3E" w:rsidP="001F5A3C">
                  <w:pPr>
                    <w:ind w:left="0" w:firstLine="0"/>
                    <w:rPr>
                      <w:rFonts w:eastAsia="微軟正黑體" w:cstheme="minorHAnsi"/>
                    </w:rPr>
                  </w:pPr>
                </w:p>
              </w:tc>
              <w:tc>
                <w:tcPr>
                  <w:tcW w:w="3969" w:type="dxa"/>
                </w:tcPr>
                <w:p w14:paraId="35CA8D02" w14:textId="77777777" w:rsidR="003B0E3E" w:rsidRPr="00AF3413" w:rsidRDefault="003B0E3E" w:rsidP="001F5A3C">
                  <w:pPr>
                    <w:ind w:left="0" w:firstLine="0"/>
                    <w:rPr>
                      <w:ins w:id="108" w:author="Annie Chao" w:date="2024-06-03T18:11:00Z" w16du:dateUtc="2024-06-03T10:11:00Z"/>
                      <w:rFonts w:eastAsia="微軟正黑體" w:cstheme="minorHAnsi"/>
                    </w:rPr>
                  </w:pPr>
                  <w:r w:rsidRPr="00AF3413">
                    <w:rPr>
                      <w:rFonts w:eastAsia="微軟正黑體" w:cstheme="minorHAnsi"/>
                    </w:rPr>
                    <w:t>申請個資刪除者，不得申請存款證明</w:t>
                  </w:r>
                </w:p>
                <w:p w14:paraId="52E27841" w14:textId="1E56E057" w:rsidR="00D14E90" w:rsidRPr="00AF3413" w:rsidRDefault="00D14E90" w:rsidP="001F5A3C">
                  <w:pPr>
                    <w:ind w:left="0" w:firstLine="0"/>
                    <w:rPr>
                      <w:rFonts w:eastAsia="微軟正黑體" w:cstheme="minorHAnsi"/>
                    </w:rPr>
                  </w:pPr>
                  <w:ins w:id="109" w:author="Annie Chao" w:date="2024-06-03T18:11:00Z" w16du:dateUtc="2024-06-03T10:11:00Z">
                    <w:r w:rsidRPr="00AF3413">
                      <w:rPr>
                        <w:rFonts w:eastAsia="微軟正黑體" w:cstheme="minorHAnsi"/>
                        <w:sz w:val="22"/>
                        <w:szCs w:val="20"/>
                      </w:rPr>
                      <w:t>歸戶查詢有任一筆有申請個資刪除註記，則出錯誤訊息：【該客戶</w:t>
                    </w:r>
                  </w:ins>
                  <w:ins w:id="110" w:author="Annie Chao" w:date="2024-06-03T18:12:00Z" w16du:dateUtc="2024-06-03T10:12:00Z">
                    <w:r w:rsidRPr="00AF3413">
                      <w:rPr>
                        <w:rFonts w:eastAsia="微軟正黑體" w:cstheme="minorHAnsi"/>
                        <w:sz w:val="22"/>
                        <w:szCs w:val="20"/>
                      </w:rPr>
                      <w:t>已申請個資刪除</w:t>
                    </w:r>
                  </w:ins>
                  <w:ins w:id="111" w:author="Annie Chao" w:date="2024-06-03T18:11:00Z" w16du:dateUtc="2024-06-03T10:11:00Z">
                    <w:r w:rsidRPr="00AF3413">
                      <w:rPr>
                        <w:rFonts w:eastAsia="微軟正黑體" w:cstheme="minorHAnsi"/>
                        <w:sz w:val="22"/>
                        <w:szCs w:val="20"/>
                      </w:rPr>
                      <w:t>，不得申請歸戶餘額證明】</w:t>
                    </w:r>
                  </w:ins>
                </w:p>
              </w:tc>
            </w:tr>
          </w:tbl>
          <w:p w14:paraId="34C5C540" w14:textId="77777777" w:rsidR="001F5A3C" w:rsidRPr="00AF3413" w:rsidRDefault="001F5A3C" w:rsidP="001F5A3C">
            <w:pPr>
              <w:ind w:left="0" w:firstLine="0"/>
              <w:rPr>
                <w:rFonts w:eastAsia="微軟正黑體" w:cstheme="minorHAnsi"/>
              </w:rPr>
            </w:pPr>
          </w:p>
          <w:p w14:paraId="2693CEFB" w14:textId="69CCE343" w:rsidR="005420F6" w:rsidRPr="00AF3413" w:rsidRDefault="005420F6">
            <w:pPr>
              <w:pStyle w:val="af2"/>
              <w:numPr>
                <w:ilvl w:val="0"/>
                <w:numId w:val="77"/>
              </w:numPr>
              <w:ind w:leftChars="0"/>
              <w:rPr>
                <w:rFonts w:eastAsia="微軟正黑體" w:cstheme="minorHAnsi"/>
              </w:rPr>
            </w:pPr>
            <w:proofErr w:type="gramStart"/>
            <w:r w:rsidRPr="00AF3413">
              <w:rPr>
                <w:rFonts w:eastAsia="微軟正黑體" w:cstheme="minorHAnsi"/>
              </w:rPr>
              <w:t>行員戶申請</w:t>
            </w:r>
            <w:proofErr w:type="gramEnd"/>
            <w:r w:rsidRPr="00AF3413">
              <w:rPr>
                <w:rFonts w:eastAsia="微軟正黑體" w:cstheme="minorHAnsi"/>
              </w:rPr>
              <w:t>存款證明：存款種類屬於行員儲蓄存款，查詢</w:t>
            </w:r>
            <w:proofErr w:type="gramStart"/>
            <w:r w:rsidRPr="00AF3413">
              <w:rPr>
                <w:rFonts w:eastAsia="微軟正黑體" w:cstheme="minorHAnsi"/>
              </w:rPr>
              <w:t>櫃員非</w:t>
            </w:r>
            <w:proofErr w:type="gramEnd"/>
            <w:r w:rsidRPr="00AF3413">
              <w:rPr>
                <w:rFonts w:eastAsia="微軟正黑體" w:cstheme="minorHAnsi"/>
              </w:rPr>
              <w:t>HR</w:t>
            </w:r>
            <w:r w:rsidRPr="00AF3413">
              <w:rPr>
                <w:rFonts w:eastAsia="微軟正黑體" w:cstheme="minorHAnsi"/>
              </w:rPr>
              <w:t>部門，回覆錯誤訊息「行員儲蓄存款僅</w:t>
            </w:r>
            <w:r w:rsidRPr="00AF3413">
              <w:rPr>
                <w:rFonts w:eastAsia="微軟正黑體" w:cstheme="minorHAnsi"/>
              </w:rPr>
              <w:t>HR</w:t>
            </w:r>
            <w:r w:rsidRPr="00AF3413">
              <w:rPr>
                <w:rFonts w:eastAsia="微軟正黑體" w:cstheme="minorHAnsi"/>
              </w:rPr>
              <w:t>部分可查詢」，結束交易</w:t>
            </w:r>
          </w:p>
          <w:p w14:paraId="1594401B" w14:textId="3CF538E0" w:rsidR="00E738B3" w:rsidRPr="00767C2F" w:rsidRDefault="00E738B3">
            <w:pPr>
              <w:pStyle w:val="af2"/>
              <w:numPr>
                <w:ilvl w:val="0"/>
                <w:numId w:val="77"/>
              </w:numPr>
              <w:ind w:leftChars="0"/>
              <w:rPr>
                <w:rFonts w:eastAsia="微軟正黑體" w:cstheme="minorHAnsi"/>
                <w:strike/>
              </w:rPr>
            </w:pPr>
            <w:r w:rsidRPr="00767C2F">
              <w:rPr>
                <w:rFonts w:eastAsia="微軟正黑體" w:cstheme="minorHAnsi" w:hint="eastAsia"/>
                <w:strike/>
              </w:rPr>
              <w:t>移籍戶</w:t>
            </w:r>
            <w:r w:rsidRPr="00767C2F">
              <w:rPr>
                <w:rFonts w:eastAsia="微軟正黑體" w:cstheme="minorHAnsi"/>
                <w:strike/>
              </w:rPr>
              <w:t xml:space="preserve"> (</w:t>
            </w:r>
            <w:r w:rsidRPr="00767C2F">
              <w:rPr>
                <w:rFonts w:eastAsia="微軟正黑體" w:cstheme="minorHAnsi"/>
                <w:strike/>
              </w:rPr>
              <w:t>新帳號</w:t>
            </w:r>
            <w:r w:rsidRPr="00767C2F">
              <w:rPr>
                <w:rFonts w:eastAsia="微軟正黑體" w:cstheme="minorHAnsi"/>
                <w:strike/>
              </w:rPr>
              <w:t>:</w:t>
            </w:r>
            <w:proofErr w:type="spellStart"/>
            <w:r w:rsidRPr="00767C2F">
              <w:rPr>
                <w:rFonts w:eastAsia="微軟正黑體" w:cstheme="minorHAnsi"/>
                <w:strike/>
              </w:rPr>
              <w:t>xxxxxxx</w:t>
            </w:r>
            <w:proofErr w:type="spellEnd"/>
            <w:r w:rsidRPr="00767C2F">
              <w:rPr>
                <w:rFonts w:eastAsia="微軟正黑體" w:cstheme="minorHAnsi"/>
                <w:strike/>
              </w:rPr>
              <w:t>)</w:t>
            </w:r>
            <w:r w:rsidRPr="00767C2F">
              <w:rPr>
                <w:rFonts w:eastAsia="微軟正黑體" w:cstheme="minorHAnsi"/>
                <w:strike/>
              </w:rPr>
              <w:t>：移籍戶若帳號輸入舊帳號，需要顯示錯誤訊息：請用新移籍戶帳號</w:t>
            </w:r>
            <w:r w:rsidRPr="00767C2F">
              <w:rPr>
                <w:rFonts w:eastAsia="微軟正黑體" w:cstheme="minorHAnsi"/>
                <w:strike/>
              </w:rPr>
              <w:t xml:space="preserve"> </w:t>
            </w:r>
            <w:proofErr w:type="spellStart"/>
            <w:r w:rsidRPr="00767C2F">
              <w:rPr>
                <w:rFonts w:eastAsia="微軟正黑體" w:cstheme="minorHAnsi"/>
                <w:strike/>
              </w:rPr>
              <w:t>xxxxx</w:t>
            </w:r>
            <w:proofErr w:type="spellEnd"/>
          </w:p>
          <w:p w14:paraId="3BFB0A4F" w14:textId="77777777" w:rsidR="001F5A3C" w:rsidRPr="00AF3413" w:rsidRDefault="00E738B3">
            <w:pPr>
              <w:pStyle w:val="af2"/>
              <w:numPr>
                <w:ilvl w:val="0"/>
                <w:numId w:val="77"/>
              </w:numPr>
              <w:ind w:leftChars="0"/>
              <w:rPr>
                <w:rFonts w:eastAsia="微軟正黑體" w:cstheme="minorHAnsi"/>
              </w:rPr>
            </w:pPr>
            <w:r w:rsidRPr="00AF3413">
              <w:rPr>
                <w:rFonts w:eastAsia="微軟正黑體" w:cstheme="minorHAnsi"/>
              </w:rPr>
              <w:t>其他種類事故</w:t>
            </w:r>
            <w:r w:rsidRPr="00AF3413">
              <w:rPr>
                <w:rFonts w:eastAsia="微軟正黑體" w:cstheme="minorHAnsi"/>
              </w:rPr>
              <w:t xml:space="preserve"> (</w:t>
            </w:r>
            <w:r w:rsidRPr="00AF3413">
              <w:rPr>
                <w:rFonts w:eastAsia="微軟正黑體" w:cstheme="minorHAnsi"/>
              </w:rPr>
              <w:t>如</w:t>
            </w:r>
            <w:r w:rsidRPr="00AF3413">
              <w:rPr>
                <w:rFonts w:eastAsia="微軟正黑體" w:cstheme="minorHAnsi"/>
              </w:rPr>
              <w:t>:</w:t>
            </w:r>
            <w:proofErr w:type="gramStart"/>
            <w:r w:rsidRPr="00AF3413">
              <w:rPr>
                <w:rFonts w:eastAsia="微軟正黑體" w:cstheme="minorHAnsi"/>
              </w:rPr>
              <w:t>定存質借</w:t>
            </w:r>
            <w:proofErr w:type="gramEnd"/>
            <w:r w:rsidRPr="00AF3413">
              <w:rPr>
                <w:rFonts w:eastAsia="微軟正黑體" w:cstheme="minorHAnsi"/>
              </w:rPr>
              <w:t xml:space="preserve">) </w:t>
            </w:r>
            <w:r w:rsidRPr="00AF3413">
              <w:rPr>
                <w:rFonts w:eastAsia="微軟正黑體" w:cstheme="minorHAnsi"/>
              </w:rPr>
              <w:t>特別顯示邏輯：</w:t>
            </w:r>
          </w:p>
          <w:p w14:paraId="122378C3" w14:textId="4E08A050" w:rsidR="00E738B3" w:rsidRPr="00AF3413" w:rsidRDefault="00E738B3" w:rsidP="001F5A3C">
            <w:pPr>
              <w:pStyle w:val="af2"/>
              <w:ind w:leftChars="0" w:left="480" w:firstLine="0"/>
              <w:rPr>
                <w:rFonts w:eastAsia="微軟正黑體" w:cstheme="minorHAnsi"/>
              </w:rPr>
            </w:pPr>
            <w:proofErr w:type="gramStart"/>
            <w:r w:rsidRPr="00AF3413">
              <w:rPr>
                <w:rFonts w:eastAsia="微軟正黑體" w:cstheme="minorHAnsi"/>
              </w:rPr>
              <w:t>綜存質</w:t>
            </w:r>
            <w:proofErr w:type="gramEnd"/>
            <w:r w:rsidRPr="00AF3413">
              <w:rPr>
                <w:rFonts w:eastAsia="微軟正黑體" w:cstheme="minorHAnsi"/>
              </w:rPr>
              <w:t>權動用與否註記應顯示於</w:t>
            </w:r>
            <w:proofErr w:type="gramStart"/>
            <w:r w:rsidRPr="00AF3413">
              <w:rPr>
                <w:rFonts w:eastAsia="微軟正黑體" w:cstheme="minorHAnsi"/>
              </w:rPr>
              <w:t>所有活存</w:t>
            </w:r>
            <w:proofErr w:type="gramEnd"/>
            <w:r w:rsidRPr="00AF3413">
              <w:rPr>
                <w:rFonts w:eastAsia="微軟正黑體" w:cstheme="minorHAnsi"/>
              </w:rPr>
              <w:t xml:space="preserve"> &amp; </w:t>
            </w:r>
            <w:r w:rsidRPr="00AF3413">
              <w:rPr>
                <w:rFonts w:eastAsia="微軟正黑體" w:cstheme="minorHAnsi"/>
              </w:rPr>
              <w:t>定存帳號上</w:t>
            </w:r>
          </w:p>
          <w:p w14:paraId="1AE9CB40" w14:textId="62FF74A7" w:rsidR="00D3633C" w:rsidRPr="00AF3413" w:rsidRDefault="00D3633C">
            <w:pPr>
              <w:pStyle w:val="af2"/>
              <w:numPr>
                <w:ilvl w:val="0"/>
                <w:numId w:val="79"/>
              </w:numPr>
              <w:ind w:leftChars="0"/>
              <w:rPr>
                <w:ins w:id="112" w:author="Annie Chao" w:date="2024-05-30T13:06:00Z" w16du:dateUtc="2024-05-30T05:06:00Z"/>
                <w:rFonts w:eastAsia="微軟正黑體" w:cstheme="minorHAnsi"/>
              </w:rPr>
            </w:pPr>
            <w:ins w:id="113" w:author="Annie Chao" w:date="2024-05-30T13:07:00Z" w16du:dateUtc="2024-05-30T05:07:00Z">
              <w:r w:rsidRPr="00AF3413">
                <w:rPr>
                  <w:rFonts w:eastAsia="微軟正黑體" w:cstheme="minorHAnsi"/>
                </w:rPr>
                <w:t>存單設質：</w:t>
              </w:r>
              <w:r w:rsidRPr="00AF3413">
                <w:rPr>
                  <w:rFonts w:eastAsia="微軟正黑體" w:cstheme="minorHAnsi"/>
                </w:rPr>
                <w:t>%</w:t>
              </w:r>
            </w:ins>
          </w:p>
          <w:p w14:paraId="27570E67" w14:textId="714EEA2F" w:rsidR="00E738B3" w:rsidRPr="00AE72D3" w:rsidRDefault="00AE72D3">
            <w:pPr>
              <w:pStyle w:val="af2"/>
              <w:numPr>
                <w:ilvl w:val="0"/>
                <w:numId w:val="79"/>
              </w:numPr>
              <w:ind w:leftChars="0"/>
              <w:rPr>
                <w:rFonts w:eastAsia="微軟正黑體" w:cstheme="minorHAnsi"/>
                <w:szCs w:val="24"/>
              </w:rPr>
            </w:pPr>
            <w:r w:rsidRPr="00AE72D3">
              <w:rPr>
                <w:rFonts w:eastAsia="微軟正黑體" w:cstheme="minorHAnsi"/>
                <w:szCs w:val="24"/>
              </w:rPr>
              <w:t>存單設質已借款</w:t>
            </w:r>
            <w:r w:rsidR="00E738B3" w:rsidRPr="00AE72D3">
              <w:rPr>
                <w:rFonts w:eastAsia="微軟正黑體" w:cstheme="minorHAnsi"/>
                <w:szCs w:val="24"/>
              </w:rPr>
              <w:t>：</w:t>
            </w:r>
            <w:r w:rsidR="00E738B3" w:rsidRPr="00AE72D3">
              <w:rPr>
                <w:rFonts w:eastAsia="微軟正黑體" w:cstheme="minorHAnsi"/>
                <w:szCs w:val="24"/>
              </w:rPr>
              <w:t xml:space="preserve"> #</w:t>
            </w:r>
            <w:r w:rsidR="009C0E53" w:rsidRPr="00AE72D3">
              <w:rPr>
                <w:rFonts w:eastAsia="微軟正黑體" w:cstheme="minorHAnsi"/>
                <w:szCs w:val="24"/>
              </w:rPr>
              <w:br/>
            </w:r>
            <w:r w:rsidR="009C0E53" w:rsidRPr="00AE72D3">
              <w:rPr>
                <w:rFonts w:eastAsia="微軟正黑體" w:cstheme="minorHAnsi"/>
                <w:szCs w:val="24"/>
              </w:rPr>
              <w:t>詳細說明：該帳號有被作為放款質借擔保品，則需顯示＃</w:t>
            </w:r>
          </w:p>
          <w:p w14:paraId="73D693A5" w14:textId="521ED4F4" w:rsidR="00E738B3" w:rsidRPr="00AE72D3" w:rsidRDefault="00AE72D3">
            <w:pPr>
              <w:pStyle w:val="af2"/>
              <w:numPr>
                <w:ilvl w:val="0"/>
                <w:numId w:val="79"/>
              </w:numPr>
              <w:ind w:leftChars="0"/>
              <w:rPr>
                <w:rFonts w:eastAsia="微軟正黑體" w:cstheme="minorHAnsi"/>
                <w:szCs w:val="24"/>
              </w:rPr>
            </w:pPr>
            <w:proofErr w:type="gramStart"/>
            <w:r w:rsidRPr="00AE72D3">
              <w:rPr>
                <w:rFonts w:eastAsia="微軟正黑體" w:cstheme="minorHAnsi"/>
                <w:szCs w:val="24"/>
              </w:rPr>
              <w:t>綜存設</w:t>
            </w:r>
            <w:proofErr w:type="gramEnd"/>
            <w:r w:rsidRPr="00AE72D3">
              <w:rPr>
                <w:rFonts w:eastAsia="微軟正黑體" w:cstheme="minorHAnsi"/>
                <w:szCs w:val="24"/>
              </w:rPr>
              <w:t>質未借款</w:t>
            </w:r>
            <w:r w:rsidR="00E738B3" w:rsidRPr="00AE72D3">
              <w:rPr>
                <w:rFonts w:eastAsia="微軟正黑體" w:cstheme="minorHAnsi"/>
                <w:szCs w:val="24"/>
              </w:rPr>
              <w:t>：</w:t>
            </w:r>
            <w:r w:rsidR="00E738B3" w:rsidRPr="00AE72D3">
              <w:rPr>
                <w:rFonts w:eastAsia="微軟正黑體" w:cstheme="minorHAnsi"/>
                <w:szCs w:val="24"/>
              </w:rPr>
              <w:t>&amp;</w:t>
            </w:r>
            <w:r w:rsidR="00204ADF" w:rsidRPr="00AE72D3">
              <w:rPr>
                <w:rFonts w:eastAsia="微軟正黑體" w:cstheme="minorHAnsi"/>
                <w:szCs w:val="24"/>
              </w:rPr>
              <w:br/>
            </w:r>
            <w:r w:rsidR="00204ADF" w:rsidRPr="00AE72D3">
              <w:rPr>
                <w:rFonts w:eastAsia="微軟正黑體" w:cstheme="minorHAnsi"/>
                <w:szCs w:val="24"/>
              </w:rPr>
              <w:t>詳細說明：只要</w:t>
            </w:r>
            <w:proofErr w:type="gramStart"/>
            <w:r w:rsidR="00204ADF" w:rsidRPr="00AE72D3">
              <w:rPr>
                <w:rFonts w:eastAsia="微軟正黑體" w:cstheme="minorHAnsi"/>
                <w:szCs w:val="24"/>
              </w:rPr>
              <w:t>該綜存</w:t>
            </w:r>
            <w:proofErr w:type="gramEnd"/>
            <w:r w:rsidR="00204ADF" w:rsidRPr="00AE72D3">
              <w:rPr>
                <w:rFonts w:eastAsia="微軟正黑體" w:cstheme="minorHAnsi"/>
                <w:szCs w:val="24"/>
              </w:rPr>
              <w:t>帳號有申請質借功能，則不管是否有</w:t>
            </w:r>
            <w:proofErr w:type="gramStart"/>
            <w:r w:rsidR="00204ADF" w:rsidRPr="00AE72D3">
              <w:rPr>
                <w:rFonts w:eastAsia="微軟正黑體" w:cstheme="minorHAnsi"/>
                <w:szCs w:val="24"/>
              </w:rPr>
              <w:t>透支綜存帳號</w:t>
            </w:r>
            <w:proofErr w:type="gramEnd"/>
            <w:r w:rsidR="00204ADF" w:rsidRPr="00AE72D3">
              <w:rPr>
                <w:rFonts w:eastAsia="微軟正黑體" w:cstheme="minorHAnsi"/>
                <w:szCs w:val="24"/>
              </w:rPr>
              <w:t>，項下</w:t>
            </w:r>
            <w:proofErr w:type="gramStart"/>
            <w:r w:rsidR="00204ADF" w:rsidRPr="00AE72D3">
              <w:rPr>
                <w:rFonts w:eastAsia="微軟正黑體" w:cstheme="minorHAnsi"/>
                <w:szCs w:val="24"/>
              </w:rPr>
              <w:t>之綜存定</w:t>
            </w:r>
            <w:proofErr w:type="gramEnd"/>
            <w:r w:rsidR="00204ADF" w:rsidRPr="00AE72D3">
              <w:rPr>
                <w:rFonts w:eastAsia="微軟正黑體" w:cstheme="minorHAnsi"/>
                <w:szCs w:val="24"/>
              </w:rPr>
              <w:t>存帳號皆需要有</w:t>
            </w:r>
            <w:r w:rsidR="00204ADF" w:rsidRPr="00AE72D3">
              <w:rPr>
                <w:rFonts w:eastAsia="微軟正黑體" w:cstheme="minorHAnsi"/>
                <w:szCs w:val="24"/>
              </w:rPr>
              <w:t xml:space="preserve"> “&amp;”</w:t>
            </w:r>
          </w:p>
          <w:p w14:paraId="19CD6264" w14:textId="2A4AB874" w:rsidR="00E738B3" w:rsidRPr="00AF3413" w:rsidRDefault="00AE72D3">
            <w:pPr>
              <w:pStyle w:val="af2"/>
              <w:numPr>
                <w:ilvl w:val="0"/>
                <w:numId w:val="79"/>
              </w:numPr>
              <w:ind w:leftChars="0"/>
              <w:rPr>
                <w:rFonts w:eastAsia="微軟正黑體" w:cstheme="minorHAnsi"/>
              </w:rPr>
            </w:pPr>
            <w:proofErr w:type="gramStart"/>
            <w:r w:rsidRPr="00AE72D3">
              <w:rPr>
                <w:rFonts w:eastAsia="微軟正黑體" w:cstheme="minorHAnsi"/>
                <w:szCs w:val="24"/>
              </w:rPr>
              <w:t>綜存設</w:t>
            </w:r>
            <w:proofErr w:type="gramEnd"/>
            <w:r w:rsidRPr="00AE72D3">
              <w:rPr>
                <w:rFonts w:eastAsia="微軟正黑體" w:cstheme="minorHAnsi"/>
                <w:szCs w:val="24"/>
              </w:rPr>
              <w:t>質已借款</w:t>
            </w:r>
            <w:r w:rsidR="00E738B3" w:rsidRPr="00AE72D3">
              <w:rPr>
                <w:rFonts w:eastAsia="微軟正黑體" w:cstheme="minorHAnsi"/>
                <w:szCs w:val="24"/>
              </w:rPr>
              <w:t>：</w:t>
            </w:r>
            <w:r w:rsidR="00E738B3" w:rsidRPr="00AE72D3">
              <w:rPr>
                <w:rFonts w:eastAsia="微軟正黑體" w:cstheme="minorHAnsi"/>
                <w:szCs w:val="24"/>
              </w:rPr>
              <w:t>@</w:t>
            </w:r>
            <w:r w:rsidR="00204ADF" w:rsidRPr="00AE72D3">
              <w:rPr>
                <w:rFonts w:eastAsia="微軟正黑體" w:cstheme="minorHAnsi"/>
                <w:szCs w:val="24"/>
              </w:rPr>
              <w:br/>
            </w:r>
            <w:r w:rsidR="00204ADF" w:rsidRPr="00AE72D3">
              <w:rPr>
                <w:rFonts w:eastAsia="微軟正黑體" w:cstheme="minorHAnsi"/>
                <w:szCs w:val="24"/>
              </w:rPr>
              <w:t>詳細說明：若</w:t>
            </w:r>
            <w:proofErr w:type="gramStart"/>
            <w:r w:rsidR="00204ADF" w:rsidRPr="00AE72D3">
              <w:rPr>
                <w:rFonts w:eastAsia="微軟正黑體" w:cstheme="minorHAnsi"/>
                <w:szCs w:val="24"/>
              </w:rPr>
              <w:t>該綜存</w:t>
            </w:r>
            <w:proofErr w:type="gramEnd"/>
            <w:r w:rsidR="00204ADF" w:rsidRPr="00AE72D3">
              <w:rPr>
                <w:rFonts w:eastAsia="微軟正黑體" w:cstheme="minorHAnsi"/>
                <w:szCs w:val="24"/>
              </w:rPr>
              <w:t>帳號已透支，且</w:t>
            </w:r>
            <w:proofErr w:type="gramStart"/>
            <w:r w:rsidR="00204ADF" w:rsidRPr="00AE72D3">
              <w:rPr>
                <w:rFonts w:eastAsia="微軟正黑體" w:cstheme="minorHAnsi"/>
                <w:szCs w:val="24"/>
              </w:rPr>
              <w:t>動用</w:t>
            </w:r>
            <w:r w:rsidR="0008141B" w:rsidRPr="00AE72D3">
              <w:rPr>
                <w:rFonts w:eastAsia="微軟正黑體" w:cstheme="minorHAnsi"/>
                <w:szCs w:val="24"/>
              </w:rPr>
              <w:t>到項下</w:t>
            </w:r>
            <w:proofErr w:type="gramEnd"/>
            <w:r w:rsidR="00204ADF" w:rsidRPr="00AE72D3">
              <w:rPr>
                <w:rFonts w:eastAsia="微軟正黑體" w:cstheme="minorHAnsi"/>
                <w:szCs w:val="24"/>
              </w:rPr>
              <w:t>該筆定存金額，則該定存帳號需註記</w:t>
            </w:r>
            <w:r w:rsidR="00204ADF" w:rsidRPr="00AE72D3">
              <w:rPr>
                <w:rFonts w:eastAsia="微軟正黑體" w:cstheme="minorHAnsi"/>
                <w:szCs w:val="24"/>
              </w:rPr>
              <w:t xml:space="preserve"> “@</w:t>
            </w:r>
            <w:r w:rsidR="00204ADF" w:rsidRPr="00AF3413">
              <w:rPr>
                <w:rFonts w:eastAsia="微軟正黑體" w:cstheme="minorHAnsi"/>
              </w:rPr>
              <w:t>”</w:t>
            </w:r>
          </w:p>
          <w:p w14:paraId="2D5011F5" w14:textId="406F9E95" w:rsidR="00204ADF" w:rsidRPr="00AF3413" w:rsidRDefault="00204ADF" w:rsidP="0008141B">
            <w:pPr>
              <w:rPr>
                <w:rFonts w:eastAsia="微軟正黑體" w:cstheme="minorHAnsi"/>
              </w:rPr>
            </w:pPr>
          </w:p>
          <w:p w14:paraId="58713362" w14:textId="395EF85F" w:rsidR="008828B1" w:rsidRPr="00AF3413" w:rsidRDefault="008828B1">
            <w:pPr>
              <w:pStyle w:val="af2"/>
              <w:numPr>
                <w:ilvl w:val="0"/>
                <w:numId w:val="77"/>
              </w:numPr>
              <w:ind w:leftChars="0"/>
              <w:rPr>
                <w:rFonts w:eastAsia="微軟正黑體" w:cstheme="minorHAnsi"/>
              </w:rPr>
            </w:pPr>
            <w:r w:rsidRPr="00AF3413">
              <w:rPr>
                <w:rFonts w:eastAsia="微軟正黑體" w:cstheme="minorHAnsi"/>
              </w:rPr>
              <w:t>餘額證明歸戶列印：明細筆數逾</w:t>
            </w:r>
            <w:r w:rsidRPr="00AF3413">
              <w:rPr>
                <w:rFonts w:eastAsia="微軟正黑體" w:cstheme="minorHAnsi"/>
              </w:rPr>
              <w:t>1,000</w:t>
            </w:r>
            <w:r w:rsidRPr="00AF3413">
              <w:rPr>
                <w:rFonts w:eastAsia="微軟正黑體" w:cstheme="minorHAnsi"/>
              </w:rPr>
              <w:t>筆或存額證明歸戶列印明細筆數逾</w:t>
            </w:r>
            <w:r w:rsidRPr="00AF3413">
              <w:rPr>
                <w:rFonts w:eastAsia="微軟正黑體" w:cstheme="minorHAnsi"/>
              </w:rPr>
              <w:t>14</w:t>
            </w:r>
            <w:r w:rsidRPr="00AF3413">
              <w:rPr>
                <w:rFonts w:eastAsia="微軟正黑體" w:cstheme="minorHAnsi"/>
              </w:rPr>
              <w:lastRenderedPageBreak/>
              <w:t>筆，則需選擇人工餘額證明或人工存額證明。</w:t>
            </w:r>
          </w:p>
          <w:p w14:paraId="09CD1E75" w14:textId="7A327F54" w:rsidR="008828B1" w:rsidRPr="00AF3413" w:rsidRDefault="008828B1">
            <w:pPr>
              <w:pStyle w:val="af2"/>
              <w:numPr>
                <w:ilvl w:val="3"/>
                <w:numId w:val="80"/>
              </w:numPr>
              <w:ind w:leftChars="0" w:left="1021"/>
              <w:rPr>
                <w:rFonts w:eastAsia="微軟正黑體" w:cstheme="minorHAnsi"/>
              </w:rPr>
            </w:pPr>
            <w:r w:rsidRPr="00AF3413">
              <w:rPr>
                <w:rFonts w:eastAsia="微軟正黑體" w:cstheme="minorHAnsi"/>
              </w:rPr>
              <w:t>歸戶帳戶數逾</w:t>
            </w:r>
            <w:r w:rsidRPr="00AF3413">
              <w:rPr>
                <w:rFonts w:eastAsia="微軟正黑體" w:cstheme="minorHAnsi"/>
              </w:rPr>
              <w:t>1000</w:t>
            </w:r>
            <w:r w:rsidRPr="00AF3413">
              <w:rPr>
                <w:rFonts w:eastAsia="微軟正黑體" w:cstheme="minorHAnsi"/>
              </w:rPr>
              <w:t>筆，出錯誤訊息：「歸戶資料逾千筆，無法歸戶列印」。</w:t>
            </w:r>
          </w:p>
          <w:p w14:paraId="1D16188B" w14:textId="60B7B408" w:rsidR="008828B1" w:rsidRPr="00AF3413" w:rsidRDefault="008828B1">
            <w:pPr>
              <w:pStyle w:val="af2"/>
              <w:numPr>
                <w:ilvl w:val="3"/>
                <w:numId w:val="80"/>
              </w:numPr>
              <w:ind w:leftChars="0" w:left="1021"/>
              <w:rPr>
                <w:rFonts w:eastAsia="微軟正黑體" w:cstheme="minorHAnsi"/>
              </w:rPr>
            </w:pPr>
            <w:r w:rsidRPr="00AF3413">
              <w:rPr>
                <w:rFonts w:eastAsia="微軟正黑體" w:cstheme="minorHAnsi"/>
              </w:rPr>
              <w:t>歸戶帳戶中，單一帳戶</w:t>
            </w:r>
            <w:ins w:id="114" w:author="Annie Chao" w:date="2024-05-30T13:45:00Z" w16du:dateUtc="2024-05-30T05:45:00Z">
              <w:r w:rsidR="00DF5713" w:rsidRPr="00AF3413">
                <w:rPr>
                  <w:rFonts w:eastAsia="微軟正黑體" w:cstheme="minorHAnsi"/>
                </w:rPr>
                <w:t>定存</w:t>
              </w:r>
            </w:ins>
            <w:r w:rsidRPr="00AF3413">
              <w:rPr>
                <w:rFonts w:eastAsia="微軟正黑體" w:cstheme="minorHAnsi"/>
              </w:rPr>
              <w:t>交易明細</w:t>
            </w:r>
            <w:ins w:id="115" w:author="Annie Chao" w:date="2024-05-30T13:45:00Z" w16du:dateUtc="2024-05-30T05:45:00Z">
              <w:r w:rsidR="00DF5713" w:rsidRPr="00AF3413">
                <w:rPr>
                  <w:rFonts w:eastAsia="微軟正黑體" w:cstheme="minorHAnsi"/>
                </w:rPr>
                <w:t xml:space="preserve"> (</w:t>
              </w:r>
              <w:r w:rsidR="00DF5713" w:rsidRPr="00AF3413">
                <w:rPr>
                  <w:rFonts w:eastAsia="微軟正黑體" w:cstheme="minorHAnsi"/>
                </w:rPr>
                <w:t>綜存</w:t>
              </w:r>
            </w:ins>
            <w:ins w:id="116" w:author="Annie Chao" w:date="2024-05-30T13:46:00Z" w16du:dateUtc="2024-05-30T05:46:00Z">
              <w:r w:rsidR="00DF5713" w:rsidRPr="00AF3413">
                <w:rPr>
                  <w:rFonts w:eastAsia="微軟正黑體" w:cstheme="minorHAnsi"/>
                </w:rPr>
                <w:t>活存帳號下</w:t>
              </w:r>
              <w:proofErr w:type="gramStart"/>
              <w:r w:rsidR="00DF5713" w:rsidRPr="00AF3413">
                <w:rPr>
                  <w:rFonts w:eastAsia="微軟正黑體" w:cstheme="minorHAnsi"/>
                </w:rPr>
                <w:t>之綜存定</w:t>
              </w:r>
              <w:proofErr w:type="gramEnd"/>
              <w:r w:rsidR="00DF5713" w:rsidRPr="00AF3413">
                <w:rPr>
                  <w:rFonts w:eastAsia="微軟正黑體" w:cstheme="minorHAnsi"/>
                </w:rPr>
                <w:t>存</w:t>
              </w:r>
              <w:r w:rsidR="00DF5713" w:rsidRPr="00AF3413">
                <w:rPr>
                  <w:rFonts w:eastAsia="微軟正黑體" w:cstheme="minorHAnsi"/>
                </w:rPr>
                <w:t xml:space="preserve">) </w:t>
              </w:r>
            </w:ins>
            <w:r w:rsidRPr="00AF3413">
              <w:rPr>
                <w:rFonts w:eastAsia="微軟正黑體" w:cstheme="minorHAnsi"/>
              </w:rPr>
              <w:t>逾</w:t>
            </w:r>
            <w:r w:rsidRPr="00AF3413">
              <w:rPr>
                <w:rFonts w:eastAsia="微軟正黑體" w:cstheme="minorHAnsi"/>
              </w:rPr>
              <w:t>1000</w:t>
            </w:r>
            <w:r w:rsidRPr="00AF3413">
              <w:rPr>
                <w:rFonts w:eastAsia="微軟正黑體" w:cstheme="minorHAnsi"/>
              </w:rPr>
              <w:t>筆，出錯誤訊息：「交易資料超過</w:t>
            </w:r>
            <w:proofErr w:type="gramStart"/>
            <w:r w:rsidRPr="00AF3413">
              <w:rPr>
                <w:rFonts w:eastAsia="微軟正黑體" w:cstheme="minorHAnsi"/>
              </w:rPr>
              <w:t>壹</w:t>
            </w:r>
            <w:proofErr w:type="gramEnd"/>
            <w:r w:rsidRPr="00AF3413">
              <w:rPr>
                <w:rFonts w:eastAsia="微軟正黑體" w:cstheme="minorHAnsi"/>
              </w:rPr>
              <w:t>千筆，請人工證明」。</w:t>
            </w:r>
          </w:p>
          <w:p w14:paraId="73B83C26" w14:textId="4F321BB4" w:rsidR="008828B1" w:rsidRPr="00AF3413" w:rsidRDefault="008828B1">
            <w:pPr>
              <w:pStyle w:val="af2"/>
              <w:numPr>
                <w:ilvl w:val="3"/>
                <w:numId w:val="80"/>
              </w:numPr>
              <w:ind w:leftChars="0" w:left="1021"/>
              <w:rPr>
                <w:rFonts w:eastAsia="微軟正黑體" w:cstheme="minorHAnsi"/>
              </w:rPr>
            </w:pPr>
            <w:r w:rsidRPr="00AF3413">
              <w:rPr>
                <w:rFonts w:eastAsia="微軟正黑體" w:cstheme="minorHAnsi"/>
              </w:rPr>
              <w:t>[</w:t>
            </w:r>
            <w:r w:rsidRPr="00AF3413">
              <w:rPr>
                <w:rFonts w:eastAsia="微軟正黑體" w:cstheme="minorHAnsi"/>
              </w:rPr>
              <w:t>存款餘額證明書</w:t>
            </w:r>
            <w:r w:rsidRPr="00AF3413">
              <w:rPr>
                <w:rFonts w:eastAsia="微軟正黑體" w:cstheme="minorHAnsi"/>
              </w:rPr>
              <w:t xml:space="preserve">] </w:t>
            </w:r>
            <w:proofErr w:type="gramStart"/>
            <w:r w:rsidRPr="00AF3413">
              <w:rPr>
                <w:rFonts w:eastAsia="微軟正黑體" w:cstheme="minorHAnsi"/>
              </w:rPr>
              <w:t>逾過</w:t>
            </w:r>
            <w:r w:rsidRPr="00AF3413">
              <w:rPr>
                <w:rFonts w:eastAsia="微軟正黑體" w:cstheme="minorHAnsi"/>
              </w:rPr>
              <w:t>14</w:t>
            </w:r>
            <w:r w:rsidRPr="00AF3413">
              <w:rPr>
                <w:rFonts w:eastAsia="微軟正黑體" w:cstheme="minorHAnsi"/>
              </w:rPr>
              <w:t>筆</w:t>
            </w:r>
            <w:proofErr w:type="gramEnd"/>
            <w:r w:rsidR="001F5A3C" w:rsidRPr="00AF3413">
              <w:rPr>
                <w:rFonts w:eastAsia="微軟正黑體" w:cstheme="minorHAnsi"/>
              </w:rPr>
              <w:t>，</w:t>
            </w:r>
            <w:r w:rsidRPr="00AF3413">
              <w:rPr>
                <w:rFonts w:eastAsia="微軟正黑體" w:cstheme="minorHAnsi"/>
              </w:rPr>
              <w:t>會分頁列印，總計餘額是以單張紙為一個總計單位，包含聯行帳戶。</w:t>
            </w:r>
          </w:p>
          <w:p w14:paraId="182ED159" w14:textId="60076232" w:rsidR="008828B1" w:rsidRPr="00AF3413" w:rsidRDefault="008828B1">
            <w:pPr>
              <w:pStyle w:val="af2"/>
              <w:numPr>
                <w:ilvl w:val="3"/>
                <w:numId w:val="80"/>
              </w:numPr>
              <w:ind w:leftChars="0" w:left="1028"/>
              <w:rPr>
                <w:rFonts w:eastAsia="微軟正黑體" w:cstheme="minorHAnsi"/>
              </w:rPr>
              <w:pPrChange w:id="117" w:author="Annie Chao" w:date="2024-07-10T16:49:00Z" w16du:dateUtc="2024-07-10T08:49:00Z">
                <w:pPr>
                  <w:pStyle w:val="af2"/>
                  <w:numPr>
                    <w:numId w:val="80"/>
                  </w:numPr>
                  <w:ind w:leftChars="0" w:left="1021"/>
                </w:pPr>
              </w:pPrChange>
            </w:pPr>
            <w:r w:rsidRPr="00AF3413">
              <w:rPr>
                <w:rFonts w:eastAsia="微軟正黑體" w:cstheme="minorHAnsi"/>
              </w:rPr>
              <w:t>[</w:t>
            </w:r>
            <w:r w:rsidRPr="00AF3413">
              <w:rPr>
                <w:rFonts w:eastAsia="微軟正黑體" w:cstheme="minorHAnsi"/>
              </w:rPr>
              <w:t>存款存額證明書</w:t>
            </w:r>
            <w:r w:rsidRPr="00AF3413">
              <w:rPr>
                <w:rFonts w:eastAsia="微軟正黑體" w:cstheme="minorHAnsi"/>
              </w:rPr>
              <w:t xml:space="preserve">] </w:t>
            </w:r>
            <w:proofErr w:type="gramStart"/>
            <w:r w:rsidRPr="00AF3413">
              <w:rPr>
                <w:rFonts w:eastAsia="微軟正黑體" w:cstheme="minorHAnsi"/>
              </w:rPr>
              <w:t>逾過</w:t>
            </w:r>
            <w:r w:rsidRPr="00AF3413">
              <w:rPr>
                <w:rFonts w:eastAsia="微軟正黑體" w:cstheme="minorHAnsi"/>
              </w:rPr>
              <w:t>14</w:t>
            </w:r>
            <w:r w:rsidRPr="00AF3413">
              <w:rPr>
                <w:rFonts w:eastAsia="微軟正黑體" w:cstheme="minorHAnsi"/>
              </w:rPr>
              <w:t>筆</w:t>
            </w:r>
            <w:proofErr w:type="gramEnd"/>
            <w:r w:rsidRPr="00AF3413">
              <w:rPr>
                <w:rFonts w:eastAsia="微軟正黑體" w:cstheme="minorHAnsi"/>
              </w:rPr>
              <w:t>，出錯誤訊息：</w:t>
            </w:r>
            <w:r w:rsidRPr="00AF3413">
              <w:rPr>
                <w:rFonts w:eastAsia="微軟正黑體" w:cstheme="minorHAnsi"/>
              </w:rPr>
              <w:t>E159</w:t>
            </w:r>
            <w:r w:rsidRPr="00AF3413">
              <w:rPr>
                <w:rFonts w:eastAsia="微軟正黑體" w:cstheme="minorHAnsi"/>
              </w:rPr>
              <w:t>「申請總帳戶數逾</w:t>
            </w:r>
            <w:r w:rsidRPr="00AF3413">
              <w:rPr>
                <w:rFonts w:eastAsia="微軟正黑體" w:cstheme="minorHAnsi"/>
              </w:rPr>
              <w:t xml:space="preserve"> 14 </w:t>
            </w:r>
            <w:r w:rsidRPr="00AF3413">
              <w:rPr>
                <w:rFonts w:eastAsia="微軟正黑體" w:cstheme="minorHAnsi"/>
              </w:rPr>
              <w:t>筆」。</w:t>
            </w:r>
          </w:p>
        </w:tc>
      </w:tr>
    </w:tbl>
    <w:p w14:paraId="2E325A83" w14:textId="240F5314" w:rsidR="001D5A14" w:rsidRPr="00AF3413" w:rsidRDefault="001D5A14" w:rsidP="00A10EF1">
      <w:pPr>
        <w:rPr>
          <w:rFonts w:eastAsia="微軟正黑體" w:cstheme="minorHAnsi"/>
        </w:rPr>
      </w:pPr>
    </w:p>
    <w:p w14:paraId="53218E2C" w14:textId="31301515" w:rsidR="00417C68" w:rsidRPr="00AF3413" w:rsidRDefault="00417C68" w:rsidP="009008EA">
      <w:pPr>
        <w:ind w:left="482" w:hanging="482"/>
        <w:outlineLvl w:val="4"/>
        <w:rPr>
          <w:rFonts w:eastAsia="微軟正黑體" w:cstheme="minorHAnsi"/>
          <w:b/>
          <w:bCs/>
        </w:rPr>
      </w:pPr>
      <w:r w:rsidRPr="00AF3413">
        <w:rPr>
          <w:rFonts w:eastAsia="微軟正黑體" w:cstheme="minorHAnsi"/>
          <w:b/>
          <w:bCs/>
        </w:rPr>
        <w:t>輸入欄位</w:t>
      </w:r>
    </w:p>
    <w:p w14:paraId="31C08E67" w14:textId="2BE5E7DB" w:rsidR="00417C68" w:rsidRPr="00AF3413" w:rsidRDefault="00417C68">
      <w:pPr>
        <w:pStyle w:val="af2"/>
        <w:widowControl/>
        <w:numPr>
          <w:ilvl w:val="0"/>
          <w:numId w:val="12"/>
        </w:numPr>
        <w:spacing w:before="120" w:after="120"/>
        <w:ind w:leftChars="0"/>
        <w:rPr>
          <w:rFonts w:eastAsia="微軟正黑體" w:cstheme="minorHAnsi"/>
        </w:rPr>
      </w:pPr>
      <w:r w:rsidRPr="00AF3413">
        <w:rPr>
          <w:rFonts w:eastAsia="微軟正黑體" w:cstheme="minorHAnsi"/>
        </w:rPr>
        <w:t>客戶編號：輸入客戶編號，應帶出戶名</w:t>
      </w:r>
      <w:r w:rsidRPr="00AF3413">
        <w:rPr>
          <w:rFonts w:eastAsia="微軟正黑體" w:cstheme="minorHAnsi"/>
        </w:rPr>
        <w:t xml:space="preserve"> &amp;</w:t>
      </w:r>
      <w:r w:rsidRPr="00AF3413">
        <w:rPr>
          <w:rFonts w:eastAsia="微軟正黑體" w:cstheme="minorHAnsi"/>
        </w:rPr>
        <w:t xml:space="preserve">　</w:t>
      </w:r>
      <w:r w:rsidR="009972D9" w:rsidRPr="00AF3413">
        <w:rPr>
          <w:rFonts w:eastAsia="微軟正黑體" w:cstheme="minorHAnsi"/>
        </w:rPr>
        <w:t>別</w:t>
      </w:r>
      <w:r w:rsidRPr="00AF3413">
        <w:rPr>
          <w:rFonts w:eastAsia="微軟正黑體" w:cstheme="minorHAnsi"/>
        </w:rPr>
        <w:t>名</w:t>
      </w:r>
    </w:p>
    <w:p w14:paraId="7B29E7F0" w14:textId="4BD8331C" w:rsidR="00417C68" w:rsidRPr="00AF3413" w:rsidRDefault="00417C68">
      <w:pPr>
        <w:pStyle w:val="af2"/>
        <w:widowControl/>
        <w:numPr>
          <w:ilvl w:val="0"/>
          <w:numId w:val="12"/>
        </w:numPr>
        <w:spacing w:before="120" w:after="120"/>
        <w:ind w:leftChars="0"/>
        <w:rPr>
          <w:rFonts w:eastAsia="微軟正黑體" w:cstheme="minorHAnsi"/>
        </w:rPr>
      </w:pPr>
      <w:r w:rsidRPr="00AF3413">
        <w:rPr>
          <w:rFonts w:eastAsia="微軟正黑體" w:cstheme="minorHAnsi"/>
        </w:rPr>
        <w:t>帳號：輸入帳號，應帶出戶名</w:t>
      </w:r>
      <w:r w:rsidRPr="00AF3413">
        <w:rPr>
          <w:rFonts w:eastAsia="微軟正黑體" w:cstheme="minorHAnsi"/>
        </w:rPr>
        <w:t xml:space="preserve"> &amp;</w:t>
      </w:r>
      <w:r w:rsidRPr="00AF3413">
        <w:rPr>
          <w:rFonts w:eastAsia="微軟正黑體" w:cstheme="minorHAnsi"/>
        </w:rPr>
        <w:t xml:space="preserve">　</w:t>
      </w:r>
      <w:r w:rsidR="009972D9" w:rsidRPr="00AF3413">
        <w:rPr>
          <w:rFonts w:eastAsia="微軟正黑體" w:cstheme="minorHAnsi"/>
        </w:rPr>
        <w:t>別</w:t>
      </w:r>
      <w:r w:rsidRPr="00AF3413">
        <w:rPr>
          <w:rFonts w:eastAsia="微軟正黑體" w:cstheme="minorHAnsi"/>
        </w:rPr>
        <w:t>名　（與客戶編號擇</w:t>
      </w:r>
      <w:proofErr w:type="gramStart"/>
      <w:r w:rsidRPr="00AF3413">
        <w:rPr>
          <w:rFonts w:eastAsia="微軟正黑體" w:cstheme="minorHAnsi"/>
        </w:rPr>
        <w:t>一</w:t>
      </w:r>
      <w:proofErr w:type="gramEnd"/>
      <w:r w:rsidRPr="00AF3413">
        <w:rPr>
          <w:rFonts w:eastAsia="微軟正黑體" w:cstheme="minorHAnsi"/>
        </w:rPr>
        <w:t>輸入）</w:t>
      </w:r>
    </w:p>
    <w:p w14:paraId="4AFE825A" w14:textId="1F5939A0" w:rsidR="002A2E94" w:rsidRPr="00AF3413" w:rsidRDefault="002A2E94" w:rsidP="002A2E94">
      <w:pPr>
        <w:pStyle w:val="af2"/>
        <w:widowControl/>
        <w:spacing w:before="120" w:after="120"/>
        <w:ind w:leftChars="0" w:left="360" w:firstLine="0"/>
        <w:rPr>
          <w:rFonts w:eastAsia="微軟正黑體" w:cstheme="minorHAnsi"/>
        </w:rPr>
      </w:pPr>
      <w:r w:rsidRPr="00AF3413">
        <w:rPr>
          <w:rFonts w:eastAsia="微軟正黑體" w:cstheme="minorHAnsi"/>
        </w:rPr>
        <w:t>查詢帳號邏輯</w:t>
      </w:r>
    </w:p>
    <w:p w14:paraId="170E4F3A" w14:textId="0AAAC653" w:rsidR="002A2E94" w:rsidRPr="00AF3413" w:rsidRDefault="002A2E94">
      <w:pPr>
        <w:pStyle w:val="af2"/>
        <w:widowControl/>
        <w:numPr>
          <w:ilvl w:val="0"/>
          <w:numId w:val="57"/>
        </w:numPr>
        <w:spacing w:before="120" w:after="120"/>
        <w:ind w:leftChars="0"/>
        <w:rPr>
          <w:rFonts w:eastAsia="微軟正黑體" w:cstheme="minorHAnsi"/>
        </w:rPr>
      </w:pPr>
      <w:r w:rsidRPr="00AF3413">
        <w:rPr>
          <w:rFonts w:eastAsia="微軟正黑體" w:cstheme="minorHAnsi"/>
        </w:rPr>
        <w:t>輸入台幣帳號：應帶出台幣帳號</w:t>
      </w:r>
    </w:p>
    <w:p w14:paraId="0C0B5B33" w14:textId="50F30B88" w:rsidR="00851851" w:rsidRPr="00AF3413" w:rsidRDefault="00851851">
      <w:pPr>
        <w:pStyle w:val="af2"/>
        <w:widowControl/>
        <w:numPr>
          <w:ilvl w:val="0"/>
          <w:numId w:val="57"/>
        </w:numPr>
        <w:spacing w:before="120" w:after="120"/>
        <w:ind w:leftChars="0"/>
        <w:rPr>
          <w:rFonts w:eastAsia="微軟正黑體" w:cstheme="minorHAnsi"/>
        </w:rPr>
      </w:pPr>
      <w:r w:rsidRPr="00AF3413">
        <w:rPr>
          <w:rFonts w:eastAsia="微軟正黑體" w:cstheme="minorHAnsi"/>
        </w:rPr>
        <w:t>輸入外幣帳號</w:t>
      </w:r>
      <w:r w:rsidR="002A2E94" w:rsidRPr="00AF3413">
        <w:rPr>
          <w:rFonts w:eastAsia="微軟正黑體" w:cstheme="minorHAnsi"/>
        </w:rPr>
        <w:t>：應帶出主帳號下的所有幣別帳號</w:t>
      </w:r>
    </w:p>
    <w:p w14:paraId="630E2430" w14:textId="5D7CB67E" w:rsidR="002A2E94" w:rsidRPr="00AF3413" w:rsidRDefault="002A2E94">
      <w:pPr>
        <w:pStyle w:val="af2"/>
        <w:widowControl/>
        <w:numPr>
          <w:ilvl w:val="0"/>
          <w:numId w:val="57"/>
        </w:numPr>
        <w:spacing w:before="120" w:after="120"/>
        <w:ind w:leftChars="0"/>
        <w:rPr>
          <w:rFonts w:eastAsia="微軟正黑體" w:cstheme="minorHAnsi"/>
        </w:rPr>
      </w:pPr>
      <w:proofErr w:type="gramStart"/>
      <w:r w:rsidRPr="00AF3413">
        <w:rPr>
          <w:rFonts w:eastAsia="微軟正黑體" w:cstheme="minorHAnsi"/>
        </w:rPr>
        <w:t>輸入綜存帳號</w:t>
      </w:r>
      <w:proofErr w:type="gramEnd"/>
      <w:r w:rsidRPr="00AF3413">
        <w:rPr>
          <w:rFonts w:eastAsia="微軟正黑體" w:cstheme="minorHAnsi"/>
        </w:rPr>
        <w:t>：應帶出</w:t>
      </w:r>
    </w:p>
    <w:p w14:paraId="7E33F283" w14:textId="4379CA4E" w:rsidR="002A2E94" w:rsidRPr="00AF3413" w:rsidRDefault="002A2E94" w:rsidP="002A2E94">
      <w:pPr>
        <w:pStyle w:val="af2"/>
        <w:widowControl/>
        <w:spacing w:before="120" w:after="120"/>
        <w:ind w:leftChars="0" w:left="840" w:firstLine="0"/>
        <w:rPr>
          <w:rFonts w:eastAsia="微軟正黑體" w:cstheme="minorHAnsi"/>
        </w:rPr>
      </w:pPr>
      <w:proofErr w:type="gramStart"/>
      <w:r w:rsidRPr="00AF3413">
        <w:rPr>
          <w:rFonts w:eastAsia="微軟正黑體" w:cstheme="minorHAnsi"/>
        </w:rPr>
        <w:t>綜存台幣</w:t>
      </w:r>
      <w:proofErr w:type="gramEnd"/>
      <w:r w:rsidRPr="00AF3413">
        <w:rPr>
          <w:rFonts w:eastAsia="微軟正黑體" w:cstheme="minorHAnsi"/>
        </w:rPr>
        <w:t>帳號：台幣帳號</w:t>
      </w:r>
      <w:r w:rsidRPr="00AF3413">
        <w:rPr>
          <w:rFonts w:eastAsia="微軟正黑體" w:cstheme="minorHAnsi"/>
        </w:rPr>
        <w:t xml:space="preserve"> + </w:t>
      </w:r>
      <w:r w:rsidRPr="00AF3413">
        <w:rPr>
          <w:rFonts w:eastAsia="微軟正黑體" w:cstheme="minorHAnsi"/>
        </w:rPr>
        <w:t>定存帳號</w:t>
      </w:r>
    </w:p>
    <w:p w14:paraId="2F7DEB94" w14:textId="1976303F" w:rsidR="002A2E94" w:rsidRPr="00AF3413" w:rsidRDefault="002A2E94" w:rsidP="002A2E94">
      <w:pPr>
        <w:pStyle w:val="af2"/>
        <w:widowControl/>
        <w:spacing w:before="120" w:after="120"/>
        <w:ind w:leftChars="0" w:left="840" w:firstLine="0"/>
        <w:rPr>
          <w:rFonts w:eastAsia="微軟正黑體" w:cstheme="minorHAnsi"/>
        </w:rPr>
      </w:pPr>
      <w:proofErr w:type="gramStart"/>
      <w:r w:rsidRPr="00AF3413">
        <w:rPr>
          <w:rFonts w:eastAsia="微軟正黑體" w:cstheme="minorHAnsi"/>
        </w:rPr>
        <w:t>綜存外幣</w:t>
      </w:r>
      <w:proofErr w:type="gramEnd"/>
      <w:r w:rsidRPr="00AF3413">
        <w:rPr>
          <w:rFonts w:eastAsia="微軟正黑體" w:cstheme="minorHAnsi"/>
        </w:rPr>
        <w:t>帳號：所有幣別</w:t>
      </w:r>
      <w:r w:rsidRPr="00AF3413">
        <w:rPr>
          <w:rFonts w:eastAsia="微軟正黑體" w:cstheme="minorHAnsi"/>
        </w:rPr>
        <w:t xml:space="preserve"> (</w:t>
      </w:r>
      <w:r w:rsidRPr="00AF3413">
        <w:rPr>
          <w:rFonts w:eastAsia="微軟正黑體" w:cstheme="minorHAnsi"/>
        </w:rPr>
        <w:t>顯示主帳號</w:t>
      </w:r>
      <w:r w:rsidRPr="00AF3413">
        <w:rPr>
          <w:rFonts w:eastAsia="微軟正黑體" w:cstheme="minorHAnsi"/>
        </w:rPr>
        <w:t xml:space="preserve">) + </w:t>
      </w:r>
      <w:r w:rsidRPr="00AF3413">
        <w:rPr>
          <w:rFonts w:eastAsia="微軟正黑體" w:cstheme="minorHAnsi"/>
        </w:rPr>
        <w:t>定存帳號</w:t>
      </w:r>
    </w:p>
    <w:p w14:paraId="64BA3E7A" w14:textId="402D8F44" w:rsidR="00417C68" w:rsidRPr="00AF3413" w:rsidRDefault="00417C68">
      <w:pPr>
        <w:pStyle w:val="af2"/>
        <w:widowControl/>
        <w:numPr>
          <w:ilvl w:val="0"/>
          <w:numId w:val="12"/>
        </w:numPr>
        <w:spacing w:before="120" w:after="120"/>
        <w:ind w:leftChars="0"/>
        <w:rPr>
          <w:rFonts w:eastAsia="微軟正黑體" w:cstheme="minorHAnsi"/>
        </w:rPr>
      </w:pPr>
      <w:r w:rsidRPr="00AF3413">
        <w:rPr>
          <w:rFonts w:eastAsia="微軟正黑體" w:cstheme="minorHAnsi"/>
        </w:rPr>
        <w:t>戶名：自動帶出，不可編輯</w:t>
      </w:r>
    </w:p>
    <w:p w14:paraId="095C0007" w14:textId="2EDDF23B" w:rsidR="00417C68" w:rsidRPr="00AF3413" w:rsidRDefault="006E725B">
      <w:pPr>
        <w:pStyle w:val="af2"/>
        <w:widowControl/>
        <w:numPr>
          <w:ilvl w:val="0"/>
          <w:numId w:val="12"/>
        </w:numPr>
        <w:spacing w:before="120" w:after="120"/>
        <w:ind w:leftChars="0"/>
        <w:rPr>
          <w:rFonts w:eastAsia="微軟正黑體" w:cstheme="minorHAnsi"/>
        </w:rPr>
      </w:pPr>
      <w:r w:rsidRPr="00AF3413">
        <w:rPr>
          <w:rFonts w:eastAsia="微軟正黑體" w:cstheme="minorHAnsi"/>
        </w:rPr>
        <w:t>別名</w:t>
      </w:r>
      <w:r w:rsidR="00417C68" w:rsidRPr="00AF3413">
        <w:rPr>
          <w:rFonts w:eastAsia="微軟正黑體" w:cstheme="minorHAnsi"/>
        </w:rPr>
        <w:t>戶名：自動帶出，可編輯</w:t>
      </w:r>
    </w:p>
    <w:p w14:paraId="302132BA" w14:textId="21B708D9" w:rsidR="00417C68" w:rsidRPr="00AF3413" w:rsidRDefault="00417C68">
      <w:pPr>
        <w:pStyle w:val="af2"/>
        <w:widowControl/>
        <w:numPr>
          <w:ilvl w:val="0"/>
          <w:numId w:val="12"/>
        </w:numPr>
        <w:spacing w:before="120" w:after="120"/>
        <w:ind w:leftChars="0"/>
        <w:rPr>
          <w:rFonts w:eastAsia="微軟正黑體" w:cstheme="minorHAnsi"/>
        </w:rPr>
      </w:pPr>
      <w:r w:rsidRPr="00AF3413">
        <w:rPr>
          <w:rFonts w:eastAsia="微軟正黑體" w:cstheme="minorHAnsi"/>
        </w:rPr>
        <w:t>證明日期：</w:t>
      </w:r>
    </w:p>
    <w:p w14:paraId="73487132" w14:textId="547AFA50" w:rsidR="00417C68" w:rsidRPr="00AF3413" w:rsidRDefault="00417C68">
      <w:pPr>
        <w:pStyle w:val="af2"/>
        <w:widowControl/>
        <w:numPr>
          <w:ilvl w:val="0"/>
          <w:numId w:val="58"/>
        </w:numPr>
        <w:spacing w:before="120" w:after="120"/>
        <w:ind w:leftChars="0" w:left="709"/>
        <w:rPr>
          <w:rFonts w:eastAsia="微軟正黑體" w:cstheme="minorHAnsi"/>
        </w:rPr>
      </w:pPr>
      <w:r w:rsidRPr="00AF3413">
        <w:rPr>
          <w:rFonts w:eastAsia="微軟正黑體" w:cstheme="minorHAnsi"/>
        </w:rPr>
        <w:t>檢核：</w:t>
      </w:r>
      <w:r w:rsidR="00284AE3" w:rsidRPr="00AF3413">
        <w:rPr>
          <w:rFonts w:eastAsia="微軟正黑體" w:cstheme="minorHAnsi"/>
        </w:rPr>
        <w:t>申請類型</w:t>
      </w:r>
      <w:r w:rsidRPr="00AF3413">
        <w:rPr>
          <w:rFonts w:eastAsia="微軟正黑體" w:cstheme="minorHAnsi"/>
        </w:rPr>
        <w:t xml:space="preserve"> = (</w:t>
      </w:r>
      <w:r w:rsidR="00072300" w:rsidRPr="00AF3413">
        <w:rPr>
          <w:rFonts w:eastAsia="微軟正黑體" w:cstheme="minorHAnsi"/>
        </w:rPr>
        <w:t>1</w:t>
      </w:r>
      <w:r w:rsidRPr="00AF3413">
        <w:rPr>
          <w:rFonts w:eastAsia="微軟正黑體" w:cstheme="minorHAnsi"/>
        </w:rPr>
        <w:t xml:space="preserve">) </w:t>
      </w:r>
      <w:r w:rsidRPr="00AF3413">
        <w:rPr>
          <w:rFonts w:eastAsia="微軟正黑體" w:cstheme="minorHAnsi"/>
        </w:rPr>
        <w:t>餘額證明</w:t>
      </w:r>
      <w:r w:rsidRPr="00AF3413">
        <w:rPr>
          <w:rFonts w:eastAsia="微軟正黑體" w:cstheme="minorHAnsi"/>
        </w:rPr>
        <w:t xml:space="preserve"> (</w:t>
      </w:r>
      <w:r w:rsidR="00072300" w:rsidRPr="00AF3413">
        <w:rPr>
          <w:rFonts w:eastAsia="微軟正黑體" w:cstheme="minorHAnsi"/>
        </w:rPr>
        <w:t>2</w:t>
      </w:r>
      <w:r w:rsidRPr="00AF3413">
        <w:rPr>
          <w:rFonts w:eastAsia="微軟正黑體" w:cstheme="minorHAnsi"/>
        </w:rPr>
        <w:t xml:space="preserve">) </w:t>
      </w:r>
      <w:r w:rsidRPr="00AF3413">
        <w:rPr>
          <w:rFonts w:eastAsia="微軟正黑體" w:cstheme="minorHAnsi"/>
        </w:rPr>
        <w:t>存額證明時，證明日期超過六個月前，則顯示錯誤訊息：不可輸入證明日期</w:t>
      </w:r>
      <w:r w:rsidR="00760CCB" w:rsidRPr="00AF3413">
        <w:rPr>
          <w:rFonts w:eastAsia="微軟正黑體" w:cstheme="minorHAnsi"/>
        </w:rPr>
        <w:t>，</w:t>
      </w:r>
      <w:r w:rsidR="00072300" w:rsidRPr="00AF3413">
        <w:rPr>
          <w:rFonts w:eastAsia="微軟正黑體" w:cstheme="minorHAnsi"/>
        </w:rPr>
        <w:t>申</w:t>
      </w:r>
      <w:r w:rsidRPr="00AF3413">
        <w:rPr>
          <w:rFonts w:eastAsia="微軟正黑體" w:cstheme="minorHAnsi"/>
        </w:rPr>
        <w:t>請超過</w:t>
      </w:r>
      <w:r w:rsidRPr="00AF3413">
        <w:rPr>
          <w:rFonts w:eastAsia="微軟正黑體" w:cstheme="minorHAnsi"/>
        </w:rPr>
        <w:t xml:space="preserve"> 6 </w:t>
      </w:r>
      <w:proofErr w:type="gramStart"/>
      <w:r w:rsidRPr="00AF3413">
        <w:rPr>
          <w:rFonts w:eastAsia="微軟正黑體" w:cstheme="minorHAnsi"/>
        </w:rPr>
        <w:t>個</w:t>
      </w:r>
      <w:proofErr w:type="gramEnd"/>
      <w:r w:rsidRPr="00AF3413">
        <w:rPr>
          <w:rFonts w:eastAsia="微軟正黑體" w:cstheme="minorHAnsi"/>
        </w:rPr>
        <w:t>月前的資料者須採用人工證明方式</w:t>
      </w:r>
    </w:p>
    <w:p w14:paraId="3D2B861F" w14:textId="59B8B53B" w:rsidR="00417C68" w:rsidRPr="00AF3413" w:rsidRDefault="00417C68">
      <w:pPr>
        <w:pStyle w:val="af2"/>
        <w:widowControl/>
        <w:numPr>
          <w:ilvl w:val="0"/>
          <w:numId w:val="58"/>
        </w:numPr>
        <w:spacing w:before="120" w:after="120"/>
        <w:ind w:leftChars="0" w:left="709"/>
        <w:rPr>
          <w:rFonts w:eastAsia="微軟正黑體" w:cstheme="minorHAnsi"/>
        </w:rPr>
      </w:pPr>
      <w:r w:rsidRPr="00AF3413">
        <w:rPr>
          <w:rFonts w:eastAsia="微軟正黑體" w:cstheme="minorHAnsi"/>
        </w:rPr>
        <w:t>可證明的最近日期為前一營業日。</w:t>
      </w:r>
      <w:proofErr w:type="gramStart"/>
      <w:r w:rsidRPr="00AF3413">
        <w:rPr>
          <w:rFonts w:eastAsia="微軟正黑體" w:cstheme="minorHAnsi"/>
        </w:rPr>
        <w:t>若遇跨假日</w:t>
      </w:r>
      <w:proofErr w:type="gramEnd"/>
      <w:r w:rsidRPr="00AF3413">
        <w:rPr>
          <w:rFonts w:eastAsia="微軟正黑體" w:cstheme="minorHAnsi"/>
        </w:rPr>
        <w:t>者，將以</w:t>
      </w:r>
      <w:r w:rsidRPr="00AF3413">
        <w:rPr>
          <w:rFonts w:eastAsia="微軟正黑體" w:cstheme="minorHAnsi"/>
        </w:rPr>
        <w:t xml:space="preserve"> </w:t>
      </w:r>
      <w:r w:rsidRPr="00AF3413">
        <w:rPr>
          <w:rFonts w:eastAsia="微軟正黑體" w:cstheme="minorHAnsi"/>
        </w:rPr>
        <w:t>前一個營業日的餘額為證明餘額。</w:t>
      </w:r>
      <w:r w:rsidRPr="00AF3413">
        <w:rPr>
          <w:rFonts w:eastAsia="微軟正黑體" w:cstheme="minorHAnsi"/>
        </w:rPr>
        <w:br/>
        <w:t xml:space="preserve">ex: </w:t>
      </w:r>
      <w:r w:rsidRPr="00AF3413">
        <w:rPr>
          <w:rFonts w:eastAsia="微軟正黑體" w:cstheme="minorHAnsi"/>
        </w:rPr>
        <w:t>客戶若欲證明</w:t>
      </w:r>
      <w:r w:rsidRPr="00AF3413">
        <w:rPr>
          <w:rFonts w:eastAsia="微軟正黑體" w:cstheme="minorHAnsi"/>
        </w:rPr>
        <w:t xml:space="preserve"> 2023/06/10 (</w:t>
      </w:r>
      <w:r w:rsidRPr="00AF3413">
        <w:rPr>
          <w:rFonts w:eastAsia="微軟正黑體" w:cstheme="minorHAnsi"/>
        </w:rPr>
        <w:t>六</w:t>
      </w:r>
      <w:r w:rsidRPr="00AF3413">
        <w:rPr>
          <w:rFonts w:eastAsia="微軟正黑體" w:cstheme="minorHAnsi"/>
        </w:rPr>
        <w:t>)</w:t>
      </w:r>
      <w:r w:rsidRPr="00AF3413">
        <w:rPr>
          <w:rFonts w:eastAsia="微軟正黑體" w:cstheme="minorHAnsi"/>
        </w:rPr>
        <w:t>之餘額</w:t>
      </w:r>
      <w:r w:rsidRPr="00AF3413">
        <w:rPr>
          <w:rFonts w:eastAsia="微軟正黑體" w:cstheme="minorHAnsi"/>
        </w:rPr>
        <w:br/>
      </w:r>
      <w:r w:rsidRPr="00AF3413">
        <w:rPr>
          <w:rFonts w:eastAsia="微軟正黑體" w:cstheme="minorHAnsi"/>
        </w:rPr>
        <w:t>中台將由批次處理，每日跟核心</w:t>
      </w:r>
      <w:proofErr w:type="gramStart"/>
      <w:r w:rsidRPr="00AF3413">
        <w:rPr>
          <w:rFonts w:eastAsia="微軟正黑體" w:cstheme="minorHAnsi"/>
        </w:rPr>
        <w:t>拿取日終</w:t>
      </w:r>
      <w:proofErr w:type="gramEnd"/>
      <w:r w:rsidRPr="00AF3413">
        <w:rPr>
          <w:rFonts w:eastAsia="微軟正黑體" w:cstheme="minorHAnsi"/>
        </w:rPr>
        <w:t>批次後的各帳號每日餘額，由於核心</w:t>
      </w:r>
      <w:r w:rsidRPr="00AF3413">
        <w:rPr>
          <w:rFonts w:eastAsia="微軟正黑體" w:cstheme="minorHAnsi"/>
        </w:rPr>
        <w:lastRenderedPageBreak/>
        <w:t>只會於營業日</w:t>
      </w:r>
      <w:r w:rsidRPr="00AF3413">
        <w:rPr>
          <w:rFonts w:eastAsia="微軟正黑體" w:cstheme="minorHAnsi"/>
        </w:rPr>
        <w:t xml:space="preserve"> (Booking Date) </w:t>
      </w:r>
      <w:r w:rsidRPr="00AF3413">
        <w:rPr>
          <w:rFonts w:eastAsia="微軟正黑體" w:cstheme="minorHAnsi"/>
        </w:rPr>
        <w:t>執行日終批次，故實際證明日期之餘額為</w:t>
      </w:r>
      <w:r w:rsidRPr="00AF3413">
        <w:rPr>
          <w:rFonts w:eastAsia="微軟正黑體" w:cstheme="minorHAnsi"/>
        </w:rPr>
        <w:t xml:space="preserve"> 2023/06/09 (</w:t>
      </w:r>
      <w:r w:rsidRPr="00AF3413">
        <w:rPr>
          <w:rFonts w:eastAsia="微軟正黑體" w:cstheme="minorHAnsi"/>
        </w:rPr>
        <w:t>五</w:t>
      </w:r>
      <w:r w:rsidRPr="00AF3413">
        <w:rPr>
          <w:rFonts w:eastAsia="微軟正黑體" w:cstheme="minorHAnsi"/>
        </w:rPr>
        <w:t xml:space="preserve">) </w:t>
      </w:r>
      <w:r w:rsidRPr="00AF3413">
        <w:rPr>
          <w:rFonts w:eastAsia="微軟正黑體" w:cstheme="minorHAnsi"/>
        </w:rPr>
        <w:t>之餘額</w:t>
      </w:r>
    </w:p>
    <w:p w14:paraId="6FFC1334" w14:textId="1B8CA1F9" w:rsidR="003B692F" w:rsidRPr="00AF3413" w:rsidRDefault="003B692F">
      <w:pPr>
        <w:pStyle w:val="af2"/>
        <w:widowControl/>
        <w:numPr>
          <w:ilvl w:val="0"/>
          <w:numId w:val="58"/>
        </w:numPr>
        <w:spacing w:before="120" w:after="120"/>
        <w:ind w:leftChars="0" w:left="709"/>
        <w:rPr>
          <w:rFonts w:eastAsia="微軟正黑體" w:cstheme="minorHAnsi"/>
        </w:rPr>
      </w:pPr>
      <w:r w:rsidRPr="00AF3413">
        <w:rPr>
          <w:rFonts w:eastAsia="微軟正黑體" w:cstheme="minorHAnsi"/>
        </w:rPr>
        <w:t>證明</w:t>
      </w:r>
      <w:r w:rsidR="00615600" w:rsidRPr="00AF3413">
        <w:rPr>
          <w:rFonts w:eastAsia="微軟正黑體" w:cstheme="minorHAnsi"/>
        </w:rPr>
        <w:t>日</w:t>
      </w:r>
      <w:r w:rsidRPr="00AF3413">
        <w:rPr>
          <w:rFonts w:eastAsia="微軟正黑體" w:cstheme="minorHAnsi"/>
        </w:rPr>
        <w:t>期必須為營業日，若</w:t>
      </w:r>
      <w:r w:rsidR="00615600" w:rsidRPr="00AF3413">
        <w:rPr>
          <w:rFonts w:eastAsia="微軟正黑體" w:cstheme="minorHAnsi"/>
        </w:rPr>
        <w:t>證明日期</w:t>
      </w:r>
      <w:r w:rsidR="00615600" w:rsidRPr="00AF3413">
        <w:rPr>
          <w:rFonts w:eastAsia="微軟正黑體" w:cstheme="minorHAnsi"/>
        </w:rPr>
        <w:t xml:space="preserve"> = </w:t>
      </w:r>
      <w:r w:rsidRPr="00AF3413">
        <w:rPr>
          <w:rFonts w:eastAsia="微軟正黑體" w:cstheme="minorHAnsi"/>
        </w:rPr>
        <w:t>節假日</w:t>
      </w:r>
      <w:r w:rsidR="00C15E54" w:rsidRPr="00AF3413">
        <w:rPr>
          <w:rFonts w:eastAsia="微軟正黑體" w:cstheme="minorHAnsi"/>
        </w:rPr>
        <w:t>，顯示錯誤訊息：證明日期不可以為節假日。證明日期若為颱風天，可以提供證明，系統不須阻擋。</w:t>
      </w:r>
    </w:p>
    <w:p w14:paraId="7FBE0884" w14:textId="38BA319C" w:rsidR="005C4C9A" w:rsidRPr="00AF3413" w:rsidRDefault="005C4C9A">
      <w:pPr>
        <w:pStyle w:val="af2"/>
        <w:widowControl/>
        <w:numPr>
          <w:ilvl w:val="0"/>
          <w:numId w:val="12"/>
        </w:numPr>
        <w:spacing w:before="120" w:after="120"/>
        <w:ind w:leftChars="0"/>
        <w:rPr>
          <w:rFonts w:eastAsia="微軟正黑體" w:cstheme="minorHAnsi"/>
        </w:rPr>
      </w:pPr>
      <w:r w:rsidRPr="00AF3413">
        <w:rPr>
          <w:rFonts w:eastAsia="微軟正黑體" w:cstheme="minorHAnsi"/>
        </w:rPr>
        <w:t>份數：輸入證明要列印的份數。</w:t>
      </w:r>
    </w:p>
    <w:p w14:paraId="2154A1B4" w14:textId="056A8C4F" w:rsidR="00A23A63" w:rsidRPr="00AF3413" w:rsidRDefault="00A23A63">
      <w:pPr>
        <w:pStyle w:val="af2"/>
        <w:widowControl/>
        <w:numPr>
          <w:ilvl w:val="0"/>
          <w:numId w:val="59"/>
        </w:numPr>
        <w:spacing w:before="120" w:after="120"/>
        <w:ind w:leftChars="0"/>
        <w:rPr>
          <w:rFonts w:eastAsia="微軟正黑體" w:cstheme="minorHAnsi"/>
        </w:rPr>
      </w:pPr>
      <w:r w:rsidRPr="00AF3413">
        <w:rPr>
          <w:rFonts w:eastAsia="微軟正黑體" w:cstheme="minorHAnsi"/>
        </w:rPr>
        <w:t>實際列印份數</w:t>
      </w:r>
      <w:r w:rsidRPr="00AF3413">
        <w:rPr>
          <w:rFonts w:eastAsia="微軟正黑體" w:cstheme="minorHAnsi"/>
        </w:rPr>
        <w:t xml:space="preserve"> = </w:t>
      </w:r>
      <w:r w:rsidRPr="00AF3413">
        <w:rPr>
          <w:rFonts w:eastAsia="微軟正黑體" w:cstheme="minorHAnsi"/>
        </w:rPr>
        <w:t>輸入份數</w:t>
      </w:r>
      <w:r w:rsidRPr="00AF3413">
        <w:rPr>
          <w:rFonts w:eastAsia="微軟正黑體" w:cstheme="minorHAnsi"/>
        </w:rPr>
        <w:t xml:space="preserve"> + 1 </w:t>
      </w:r>
      <w:r w:rsidRPr="00AF3413">
        <w:rPr>
          <w:rFonts w:eastAsia="微軟正黑體" w:cstheme="minorHAnsi"/>
        </w:rPr>
        <w:t>。最後一份作為銀行的</w:t>
      </w:r>
      <w:proofErr w:type="gramStart"/>
      <w:r w:rsidRPr="00AF3413">
        <w:rPr>
          <w:rFonts w:eastAsia="微軟正黑體" w:cstheme="minorHAnsi"/>
        </w:rPr>
        <w:t>留底聯</w:t>
      </w:r>
      <w:proofErr w:type="gramEnd"/>
      <w:r w:rsidRPr="00AF3413">
        <w:rPr>
          <w:rFonts w:eastAsia="微軟正黑體" w:cstheme="minorHAnsi"/>
        </w:rPr>
        <w:t>，需有【留底聯】之字樣。</w:t>
      </w:r>
    </w:p>
    <w:p w14:paraId="3AF8FAC0" w14:textId="67FCC6D1" w:rsidR="005C4C9A" w:rsidRPr="00AF3413" w:rsidRDefault="005C4C9A">
      <w:pPr>
        <w:pStyle w:val="af2"/>
        <w:widowControl/>
        <w:numPr>
          <w:ilvl w:val="0"/>
          <w:numId w:val="12"/>
        </w:numPr>
        <w:spacing w:before="120" w:after="120"/>
        <w:ind w:leftChars="0"/>
        <w:rPr>
          <w:rFonts w:eastAsia="微軟正黑體" w:cstheme="minorHAnsi"/>
        </w:rPr>
      </w:pPr>
      <w:r w:rsidRPr="00AF3413">
        <w:rPr>
          <w:rFonts w:eastAsia="微軟正黑體" w:cstheme="minorHAnsi"/>
        </w:rPr>
        <w:t>證明幣別：選擇最終欲證明餘額的幣別。</w:t>
      </w:r>
    </w:p>
    <w:p w14:paraId="342E016F" w14:textId="69C92D10" w:rsidR="005C4C9A" w:rsidRPr="00AF3413" w:rsidRDefault="005C4C9A">
      <w:pPr>
        <w:pStyle w:val="af2"/>
        <w:widowControl/>
        <w:numPr>
          <w:ilvl w:val="0"/>
          <w:numId w:val="12"/>
        </w:numPr>
        <w:spacing w:before="120" w:after="120"/>
        <w:ind w:leftChars="0"/>
        <w:rPr>
          <w:rFonts w:eastAsia="微軟正黑體" w:cstheme="minorHAnsi"/>
        </w:rPr>
      </w:pPr>
      <w:r w:rsidRPr="00AF3413">
        <w:rPr>
          <w:rFonts w:eastAsia="微軟正黑體" w:cstheme="minorHAnsi"/>
        </w:rPr>
        <w:t>收取手續費：</w:t>
      </w:r>
      <w:ins w:id="118" w:author="Annie Chao" w:date="2024-07-10T17:32:00Z" w16du:dateUtc="2024-07-10T09:32:00Z">
        <w:r w:rsidR="00767C2F">
          <w:rPr>
            <w:rFonts w:eastAsia="微軟正黑體" w:cstheme="minorHAnsi" w:hint="eastAsia"/>
          </w:rPr>
          <w:t>中台查詢定價中台，取得該客戶之最終優惠手續費金額</w:t>
        </w:r>
      </w:ins>
      <w:r w:rsidRPr="00AF3413">
        <w:rPr>
          <w:rFonts w:eastAsia="微軟正黑體" w:cstheme="minorHAnsi"/>
        </w:rPr>
        <w:t>。</w:t>
      </w:r>
    </w:p>
    <w:p w14:paraId="63F9C2FC" w14:textId="787A8EFB" w:rsidR="005C4C9A" w:rsidRPr="00AF3413" w:rsidRDefault="005C4C9A" w:rsidP="005C4C9A">
      <w:pPr>
        <w:pStyle w:val="af2"/>
        <w:widowControl/>
        <w:spacing w:before="120" w:after="120"/>
        <w:ind w:leftChars="0" w:left="360" w:firstLine="0"/>
        <w:rPr>
          <w:rFonts w:eastAsia="微軟正黑體" w:cstheme="minorHAnsi"/>
        </w:rPr>
      </w:pPr>
      <w:r w:rsidRPr="00AF3413">
        <w:rPr>
          <w:rFonts w:eastAsia="微軟正黑體" w:cstheme="minorHAnsi"/>
        </w:rPr>
        <w:t>列印證明完成後，將手續費金額帶入並自動開啟手續費交易畫面。</w:t>
      </w:r>
    </w:p>
    <w:p w14:paraId="7FBA1835" w14:textId="3DB8FE10" w:rsidR="005C4C9A" w:rsidDel="00767C2F" w:rsidRDefault="005C4C9A" w:rsidP="00767C2F">
      <w:pPr>
        <w:widowControl/>
        <w:spacing w:before="120" w:after="120"/>
        <w:rPr>
          <w:del w:id="119" w:author="Annie Chao" w:date="2024-07-10T17:34:00Z" w16du:dateUtc="2024-07-10T09:34:00Z"/>
          <w:rFonts w:eastAsia="微軟正黑體" w:cstheme="minorHAnsi"/>
        </w:rPr>
      </w:pPr>
      <w:r w:rsidRPr="00AF3413">
        <w:rPr>
          <w:rFonts w:eastAsia="微軟正黑體" w:cstheme="minorHAnsi"/>
        </w:rPr>
        <w:t>送出查詢時，應檢核客戶是否有手續費優惠資格</w:t>
      </w:r>
      <w:ins w:id="120" w:author="Annie Chao" w:date="2024-07-10T17:33:00Z" w16du:dateUtc="2024-07-10T09:33:00Z">
        <w:r w:rsidR="00767C2F">
          <w:rPr>
            <w:rFonts w:eastAsia="微軟正黑體" w:cstheme="minorHAnsi" w:hint="eastAsia"/>
          </w:rPr>
          <w:t>，並取得優惠後的最終收取手續費金額並顯示於欄位中。</w:t>
        </w:r>
      </w:ins>
      <w:del w:id="121" w:author="Annie Chao" w:date="2024-07-10T17:34:00Z" w16du:dateUtc="2024-07-10T09:34:00Z">
        <w:r w:rsidRPr="00AF3413" w:rsidDel="00767C2F">
          <w:rPr>
            <w:rFonts w:eastAsia="微軟正黑體" w:cstheme="minorHAnsi"/>
          </w:rPr>
          <w:delText>：</w:delText>
        </w:r>
        <w:r w:rsidRPr="00AF3413" w:rsidDel="00767C2F">
          <w:rPr>
            <w:rFonts w:eastAsia="微軟正黑體" w:cstheme="minorHAnsi"/>
          </w:rPr>
          <w:br/>
        </w:r>
        <w:r w:rsidRPr="00AF3413" w:rsidDel="00767C2F">
          <w:rPr>
            <w:rFonts w:eastAsia="微軟正黑體" w:cstheme="minorHAnsi"/>
          </w:rPr>
          <w:delText>若客戶手續費優惠註記</w:delText>
        </w:r>
        <w:r w:rsidRPr="00AF3413" w:rsidDel="00767C2F">
          <w:rPr>
            <w:rFonts w:eastAsia="微軟正黑體" w:cstheme="minorHAnsi"/>
          </w:rPr>
          <w:delText>= Y</w:delText>
        </w:r>
        <w:r w:rsidRPr="00AF3413" w:rsidDel="00767C2F">
          <w:rPr>
            <w:rFonts w:eastAsia="微軟正黑體" w:cstheme="minorHAnsi"/>
          </w:rPr>
          <w:delText>，則顯示錯誤訊息：該客戶可免手續費，並自動將此欄位改為</w:delText>
        </w:r>
        <w:r w:rsidRPr="00AF3413" w:rsidDel="00767C2F">
          <w:rPr>
            <w:rFonts w:eastAsia="微軟正黑體" w:cstheme="minorHAnsi"/>
          </w:rPr>
          <w:delText>N</w:delText>
        </w:r>
      </w:del>
    </w:p>
    <w:p w14:paraId="31D7D296" w14:textId="77777777" w:rsidR="00767C2F" w:rsidRPr="00AF3413" w:rsidRDefault="00767C2F">
      <w:pPr>
        <w:pStyle w:val="af2"/>
        <w:widowControl/>
        <w:numPr>
          <w:ilvl w:val="0"/>
          <w:numId w:val="60"/>
        </w:numPr>
        <w:spacing w:before="120" w:after="120"/>
        <w:ind w:leftChars="0"/>
        <w:rPr>
          <w:ins w:id="122" w:author="Annie Chao" w:date="2024-07-10T17:34:00Z" w16du:dateUtc="2024-07-10T09:34:00Z"/>
          <w:rFonts w:eastAsia="微軟正黑體" w:cstheme="minorHAnsi"/>
        </w:rPr>
      </w:pPr>
    </w:p>
    <w:p w14:paraId="213FA137" w14:textId="2979CE83" w:rsidR="005C4C9A" w:rsidRPr="00767C2F" w:rsidRDefault="005C4C9A">
      <w:pPr>
        <w:pStyle w:val="af2"/>
        <w:widowControl/>
        <w:numPr>
          <w:ilvl w:val="2"/>
          <w:numId w:val="61"/>
        </w:numPr>
        <w:spacing w:before="120" w:after="120"/>
        <w:ind w:leftChars="0" w:left="1418"/>
        <w:rPr>
          <w:rFonts w:eastAsia="微軟正黑體" w:cstheme="minorHAnsi"/>
          <w:rPrChange w:id="123" w:author="Annie Chao" w:date="2024-07-10T17:34:00Z" w16du:dateUtc="2024-07-10T09:34:00Z">
            <w:rPr/>
          </w:rPrChange>
        </w:rPr>
        <w:pPrChange w:id="124" w:author="Annie Chao" w:date="2024-07-10T17:34:00Z" w16du:dateUtc="2024-07-10T09:34:00Z">
          <w:pPr>
            <w:pStyle w:val="af2"/>
            <w:widowControl/>
            <w:numPr>
              <w:ilvl w:val="1"/>
              <w:numId w:val="61"/>
            </w:numPr>
            <w:spacing w:before="120" w:after="120"/>
            <w:ind w:leftChars="0" w:left="1320"/>
          </w:pPr>
        </w:pPrChange>
      </w:pPr>
      <w:r w:rsidRPr="00767C2F">
        <w:rPr>
          <w:rFonts w:eastAsia="微軟正黑體" w:cstheme="minorHAnsi" w:hint="eastAsia"/>
          <w:rPrChange w:id="125" w:author="Annie Chao" w:date="2024-07-10T17:34:00Z" w16du:dateUtc="2024-07-10T09:34:00Z">
            <w:rPr>
              <w:rFonts w:hint="eastAsia"/>
            </w:rPr>
          </w:rPrChange>
        </w:rPr>
        <w:t>要收手續費情境：將</w:t>
      </w:r>
      <w:ins w:id="126" w:author="Annie Chao" w:date="2024-07-10T17:35:00Z" w16du:dateUtc="2024-07-10T09:35:00Z">
        <w:r w:rsidR="00767C2F">
          <w:rPr>
            <w:rFonts w:eastAsia="微軟正黑體" w:cstheme="minorHAnsi" w:hint="eastAsia"/>
          </w:rPr>
          <w:t>最終</w:t>
        </w:r>
      </w:ins>
      <w:ins w:id="127" w:author="Annie Chao" w:date="2024-07-10T17:36:00Z" w16du:dateUtc="2024-07-10T09:36:00Z">
        <w:r w:rsidR="00767C2F">
          <w:rPr>
            <w:rFonts w:eastAsia="微軟正黑體" w:cstheme="minorHAnsi" w:hint="eastAsia"/>
          </w:rPr>
          <w:t>優惠後的</w:t>
        </w:r>
      </w:ins>
      <w:r w:rsidRPr="00767C2F">
        <w:rPr>
          <w:rFonts w:eastAsia="微軟正黑體" w:cstheme="minorHAnsi" w:hint="eastAsia"/>
          <w:rPrChange w:id="128" w:author="Annie Chao" w:date="2024-07-10T17:34:00Z" w16du:dateUtc="2024-07-10T09:34:00Z">
            <w:rPr>
              <w:rFonts w:hint="eastAsia"/>
            </w:rPr>
          </w:rPrChange>
        </w:rPr>
        <w:t>手續費的金額</w:t>
      </w:r>
      <w:del w:id="129" w:author="Annie Chao" w:date="2024-07-10T17:36:00Z" w16du:dateUtc="2024-07-10T09:36:00Z">
        <w:r w:rsidRPr="00767C2F" w:rsidDel="00767C2F">
          <w:rPr>
            <w:rFonts w:eastAsia="微軟正黑體" w:cstheme="minorHAnsi" w:hint="eastAsia"/>
            <w:rPrChange w:id="130" w:author="Annie Chao" w:date="2024-07-10T17:34:00Z" w16du:dateUtc="2024-07-10T09:34:00Z">
              <w:rPr>
                <w:rFonts w:hint="eastAsia"/>
              </w:rPr>
            </w:rPrChange>
          </w:rPr>
          <w:delText>自動</w:delText>
        </w:r>
      </w:del>
      <w:r w:rsidRPr="00767C2F">
        <w:rPr>
          <w:rFonts w:eastAsia="微軟正黑體" w:cstheme="minorHAnsi" w:hint="eastAsia"/>
          <w:rPrChange w:id="131" w:author="Annie Chao" w:date="2024-07-10T17:34:00Z" w16du:dateUtc="2024-07-10T09:34:00Z">
            <w:rPr>
              <w:rFonts w:hint="eastAsia"/>
            </w:rPr>
          </w:rPrChange>
        </w:rPr>
        <w:t>帶入</w:t>
      </w:r>
      <w:ins w:id="132" w:author="Annie Chao" w:date="2024-07-10T17:36:00Z" w16du:dateUtc="2024-07-10T09:36:00Z">
        <w:r w:rsidR="00767C2F">
          <w:rPr>
            <w:rFonts w:eastAsia="微軟正黑體" w:cstheme="minorHAnsi" w:hint="eastAsia"/>
          </w:rPr>
          <w:t>【</w:t>
        </w:r>
      </w:ins>
      <w:ins w:id="133" w:author="Annie Chao" w:date="2024-07-10T17:35:00Z" w16du:dateUtc="2024-07-10T09:35:00Z">
        <w:r w:rsidR="00767C2F">
          <w:rPr>
            <w:rFonts w:eastAsia="微軟正黑體" w:cstheme="minorHAnsi" w:hint="eastAsia"/>
          </w:rPr>
          <w:t>收取手續費</w:t>
        </w:r>
      </w:ins>
      <w:ins w:id="134" w:author="Annie Chao" w:date="2024-07-10T17:36:00Z" w16du:dateUtc="2024-07-10T09:36:00Z">
        <w:r w:rsidR="00767C2F">
          <w:rPr>
            <w:rFonts w:eastAsia="微軟正黑體" w:cstheme="minorHAnsi" w:hint="eastAsia"/>
          </w:rPr>
          <w:t>】</w:t>
        </w:r>
      </w:ins>
      <w:ins w:id="135" w:author="Annie Chao" w:date="2024-07-10T17:35:00Z" w16du:dateUtc="2024-07-10T09:35:00Z">
        <w:r w:rsidR="00767C2F">
          <w:rPr>
            <w:rFonts w:eastAsia="微軟正黑體" w:cstheme="minorHAnsi" w:hint="eastAsia"/>
          </w:rPr>
          <w:t>欄位中</w:t>
        </w:r>
      </w:ins>
      <w:del w:id="136" w:author="Annie Chao" w:date="2024-07-10T17:35:00Z" w16du:dateUtc="2024-07-10T09:35:00Z">
        <w:r w:rsidRPr="00767C2F" w:rsidDel="00767C2F">
          <w:rPr>
            <w:rFonts w:eastAsia="微軟正黑體" w:cstheme="minorHAnsi" w:hint="eastAsia"/>
            <w:rPrChange w:id="137" w:author="Annie Chao" w:date="2024-07-10T17:34:00Z" w16du:dateUtc="2024-07-10T09:34:00Z">
              <w:rPr>
                <w:rFonts w:hint="eastAsia"/>
              </w:rPr>
            </w:rPrChange>
          </w:rPr>
          <w:delText>手續費交易畫面</w:delText>
        </w:r>
      </w:del>
      <w:r w:rsidRPr="00767C2F">
        <w:rPr>
          <w:rFonts w:eastAsia="微軟正黑體" w:cstheme="minorHAnsi" w:hint="eastAsia"/>
          <w:rPrChange w:id="138" w:author="Annie Chao" w:date="2024-07-10T17:34:00Z" w16du:dateUtc="2024-07-10T09:34:00Z">
            <w:rPr>
              <w:rFonts w:hint="eastAsia"/>
            </w:rPr>
          </w:rPrChange>
        </w:rPr>
        <w:t>。</w:t>
      </w:r>
      <w:r w:rsidR="00323918" w:rsidRPr="00767C2F">
        <w:rPr>
          <w:rFonts w:eastAsia="微軟正黑體" w:cstheme="minorHAnsi"/>
          <w:rPrChange w:id="139" w:author="Annie Chao" w:date="2024-07-10T17:34:00Z" w16du:dateUtc="2024-07-10T09:34:00Z">
            <w:rPr/>
          </w:rPrChange>
        </w:rPr>
        <w:br/>
      </w:r>
      <w:r w:rsidR="00323918" w:rsidRPr="00767C2F">
        <w:rPr>
          <w:rFonts w:eastAsia="微軟正黑體" w:cstheme="minorHAnsi" w:hint="eastAsia"/>
          <w:rPrChange w:id="140" w:author="Annie Chao" w:date="2024-07-10T17:34:00Z" w16du:dateUtc="2024-07-10T09:34:00Z">
            <w:rPr>
              <w:rFonts w:hint="eastAsia"/>
            </w:rPr>
          </w:rPrChange>
        </w:rPr>
        <w:t>每一份新臺幣</w:t>
      </w:r>
      <w:r w:rsidR="00323918" w:rsidRPr="00767C2F">
        <w:rPr>
          <w:rFonts w:eastAsia="微軟正黑體" w:cstheme="minorHAnsi"/>
          <w:rPrChange w:id="141" w:author="Annie Chao" w:date="2024-07-10T17:34:00Z" w16du:dateUtc="2024-07-10T09:34:00Z">
            <w:rPr/>
          </w:rPrChange>
        </w:rPr>
        <w:t xml:space="preserve"> 100 </w:t>
      </w:r>
      <w:r w:rsidR="00323918" w:rsidRPr="00767C2F">
        <w:rPr>
          <w:rFonts w:eastAsia="微軟正黑體" w:cstheme="minorHAnsi" w:hint="eastAsia"/>
          <w:rPrChange w:id="142" w:author="Annie Chao" w:date="2024-07-10T17:34:00Z" w16du:dateUtc="2024-07-10T09:34:00Z">
            <w:rPr>
              <w:rFonts w:hint="eastAsia"/>
            </w:rPr>
          </w:rPrChange>
        </w:rPr>
        <w:t>元。每多加一份加收新臺幣</w:t>
      </w:r>
      <w:r w:rsidR="00323918" w:rsidRPr="00767C2F">
        <w:rPr>
          <w:rFonts w:eastAsia="微軟正黑體" w:cstheme="minorHAnsi"/>
          <w:rPrChange w:id="143" w:author="Annie Chao" w:date="2024-07-10T17:34:00Z" w16du:dateUtc="2024-07-10T09:34:00Z">
            <w:rPr/>
          </w:rPrChange>
        </w:rPr>
        <w:t xml:space="preserve"> 30 </w:t>
      </w:r>
      <w:r w:rsidR="00323918" w:rsidRPr="00767C2F">
        <w:rPr>
          <w:rFonts w:eastAsia="微軟正黑體" w:cstheme="minorHAnsi" w:hint="eastAsia"/>
          <w:rPrChange w:id="144" w:author="Annie Chao" w:date="2024-07-10T17:34:00Z" w16du:dateUtc="2024-07-10T09:34:00Z">
            <w:rPr>
              <w:rFonts w:hint="eastAsia"/>
            </w:rPr>
          </w:rPrChange>
        </w:rPr>
        <w:t>元</w:t>
      </w:r>
      <w:ins w:id="145" w:author="Annie Chao" w:date="2024-07-10T17:35:00Z" w16du:dateUtc="2024-07-10T09:35:00Z">
        <w:r w:rsidR="00767C2F">
          <w:rPr>
            <w:rFonts w:eastAsia="微軟正黑體" w:cstheme="minorHAnsi" w:hint="eastAsia"/>
          </w:rPr>
          <w:t xml:space="preserve"> (</w:t>
        </w:r>
        <w:r w:rsidR="00767C2F">
          <w:rPr>
            <w:rFonts w:eastAsia="微軟正黑體" w:cstheme="minorHAnsi" w:hint="eastAsia"/>
          </w:rPr>
          <w:t>證明書金額以定價中心為</w:t>
        </w:r>
        <w:proofErr w:type="gramStart"/>
        <w:r w:rsidR="00767C2F">
          <w:rPr>
            <w:rFonts w:eastAsia="微軟正黑體" w:cstheme="minorHAnsi" w:hint="eastAsia"/>
          </w:rPr>
          <w:t>準</w:t>
        </w:r>
        <w:proofErr w:type="gramEnd"/>
        <w:r w:rsidR="00767C2F">
          <w:rPr>
            <w:rFonts w:eastAsia="微軟正黑體" w:cstheme="minorHAnsi" w:hint="eastAsia"/>
          </w:rPr>
          <w:t>)</w:t>
        </w:r>
      </w:ins>
    </w:p>
    <w:p w14:paraId="21188D7B" w14:textId="06292AC9" w:rsidR="005C4C9A" w:rsidRPr="00AF3413" w:rsidRDefault="005C4C9A">
      <w:pPr>
        <w:pStyle w:val="af2"/>
        <w:widowControl/>
        <w:numPr>
          <w:ilvl w:val="1"/>
          <w:numId w:val="61"/>
        </w:numPr>
        <w:spacing w:before="120" w:after="120"/>
        <w:ind w:leftChars="0"/>
        <w:rPr>
          <w:rFonts w:eastAsia="微軟正黑體" w:cstheme="minorHAnsi"/>
        </w:rPr>
      </w:pPr>
      <w:r w:rsidRPr="00AF3413">
        <w:rPr>
          <w:rFonts w:eastAsia="微軟正黑體" w:cstheme="minorHAnsi"/>
        </w:rPr>
        <w:t>免收手續費情境：</w:t>
      </w:r>
      <w:del w:id="146" w:author="Annie Chao" w:date="2024-07-10T17:35:00Z" w16du:dateUtc="2024-07-10T09:35:00Z">
        <w:r w:rsidRPr="00AF3413" w:rsidDel="00767C2F">
          <w:rPr>
            <w:rFonts w:eastAsia="微軟正黑體" w:cstheme="minorHAnsi"/>
          </w:rPr>
          <w:delText>系統顯示錯誤訊息，且不</w:delText>
        </w:r>
      </w:del>
      <w:r w:rsidRPr="00AF3413">
        <w:rPr>
          <w:rFonts w:eastAsia="微軟正黑體" w:cstheme="minorHAnsi"/>
        </w:rPr>
        <w:t>帶入手續費金額</w:t>
      </w:r>
      <w:ins w:id="147" w:author="Annie Chao" w:date="2024-07-10T17:35:00Z" w16du:dateUtc="2024-07-10T09:35:00Z">
        <w:r w:rsidR="00767C2F">
          <w:rPr>
            <w:rFonts w:eastAsia="微軟正黑體" w:cstheme="minorHAnsi" w:hint="eastAsia"/>
          </w:rPr>
          <w:t xml:space="preserve"> = 0 </w:t>
        </w:r>
      </w:ins>
      <w:r w:rsidRPr="00AF3413">
        <w:rPr>
          <w:rFonts w:eastAsia="微軟正黑體" w:cstheme="minorHAnsi"/>
        </w:rPr>
        <w:t>至</w:t>
      </w:r>
      <w:ins w:id="148" w:author="Annie Chao" w:date="2024-07-10T17:36:00Z" w16du:dateUtc="2024-07-10T09:36:00Z">
        <w:r w:rsidR="00767C2F">
          <w:rPr>
            <w:rFonts w:eastAsia="微軟正黑體" w:cstheme="minorHAnsi" w:hint="eastAsia"/>
          </w:rPr>
          <w:t>【收取手續費】欄位</w:t>
        </w:r>
      </w:ins>
      <w:del w:id="149" w:author="Annie Chao" w:date="2024-07-10T17:36:00Z" w16du:dateUtc="2024-07-10T09:36:00Z">
        <w:r w:rsidRPr="00AF3413" w:rsidDel="00767C2F">
          <w:rPr>
            <w:rFonts w:eastAsia="微軟正黑體" w:cstheme="minorHAnsi"/>
          </w:rPr>
          <w:delText>手續費交易畫面</w:delText>
        </w:r>
      </w:del>
      <w:r w:rsidRPr="00AF3413">
        <w:rPr>
          <w:rFonts w:eastAsia="微軟正黑體" w:cstheme="minorHAnsi"/>
        </w:rPr>
        <w:t>。</w:t>
      </w:r>
    </w:p>
    <w:p w14:paraId="37142C6C" w14:textId="6C585237" w:rsidR="00955C78" w:rsidRPr="00AF3413" w:rsidRDefault="00955C78">
      <w:pPr>
        <w:pStyle w:val="af2"/>
        <w:widowControl/>
        <w:numPr>
          <w:ilvl w:val="0"/>
          <w:numId w:val="12"/>
        </w:numPr>
        <w:spacing w:before="120" w:after="120"/>
        <w:ind w:leftChars="0"/>
        <w:rPr>
          <w:rFonts w:eastAsia="微軟正黑體" w:cstheme="minorHAnsi"/>
        </w:rPr>
      </w:pPr>
      <w:r w:rsidRPr="00AF3413">
        <w:rPr>
          <w:rFonts w:eastAsia="微軟正黑體" w:cstheme="minorHAnsi"/>
        </w:rPr>
        <w:t>存款幣別：</w:t>
      </w:r>
      <w:r w:rsidRPr="00AF3413">
        <w:rPr>
          <w:rFonts w:eastAsia="微軟正黑體" w:cstheme="minorHAnsi"/>
        </w:rPr>
        <w:t xml:space="preserve">(1) </w:t>
      </w:r>
      <w:r w:rsidRPr="00AF3413">
        <w:rPr>
          <w:rFonts w:eastAsia="微軟正黑體" w:cstheme="minorHAnsi"/>
        </w:rPr>
        <w:t>台幣</w:t>
      </w:r>
      <w:r w:rsidRPr="00AF3413">
        <w:rPr>
          <w:rFonts w:eastAsia="微軟正黑體" w:cstheme="minorHAnsi"/>
        </w:rPr>
        <w:t xml:space="preserve"> (2) </w:t>
      </w:r>
      <w:r w:rsidRPr="00AF3413">
        <w:rPr>
          <w:rFonts w:eastAsia="微軟正黑體" w:cstheme="minorHAnsi"/>
        </w:rPr>
        <w:t>外幣</w:t>
      </w:r>
      <w:r w:rsidRPr="00AF3413">
        <w:rPr>
          <w:rFonts w:eastAsia="微軟正黑體" w:cstheme="minorHAnsi"/>
        </w:rPr>
        <w:t xml:space="preserve"> (3) </w:t>
      </w:r>
      <w:r w:rsidRPr="00AF3413">
        <w:rPr>
          <w:rFonts w:eastAsia="微軟正黑體" w:cstheme="minorHAnsi"/>
        </w:rPr>
        <w:t>台＋外幣</w:t>
      </w:r>
    </w:p>
    <w:p w14:paraId="1BF907B3" w14:textId="4FDF9566" w:rsidR="00955C78" w:rsidRPr="00AF3413" w:rsidRDefault="00490B7A">
      <w:pPr>
        <w:pStyle w:val="af2"/>
        <w:widowControl/>
        <w:numPr>
          <w:ilvl w:val="0"/>
          <w:numId w:val="62"/>
        </w:numPr>
        <w:spacing w:before="120" w:after="120"/>
        <w:ind w:leftChars="0"/>
        <w:rPr>
          <w:rFonts w:eastAsia="微軟正黑體" w:cstheme="minorHAnsi"/>
        </w:rPr>
      </w:pPr>
      <w:r w:rsidRPr="00AF3413">
        <w:rPr>
          <w:rFonts w:eastAsia="微軟正黑體" w:cstheme="minorHAnsi"/>
        </w:rPr>
        <w:t>提供先</w:t>
      </w:r>
      <w:r w:rsidR="00955C78" w:rsidRPr="00AF3413">
        <w:rPr>
          <w:rFonts w:eastAsia="微軟正黑體" w:cstheme="minorHAnsi"/>
        </w:rPr>
        <w:t>篩選【</w:t>
      </w:r>
      <w:ins w:id="150" w:author="Annie Chao" w:date="2024-05-30T12:10:00Z" w16du:dateUtc="2024-05-30T04:10:00Z">
        <w:r w:rsidR="00103018" w:rsidRPr="00AF3413">
          <w:rPr>
            <w:rFonts w:eastAsia="微軟正黑體" w:cstheme="minorHAnsi"/>
          </w:rPr>
          <w:t>申請類型</w:t>
        </w:r>
      </w:ins>
      <w:del w:id="151" w:author="Annie Chao" w:date="2024-05-30T12:10:00Z" w16du:dateUtc="2024-05-30T04:10:00Z">
        <w:r w:rsidR="00955C78" w:rsidRPr="00AF3413" w:rsidDel="00103018">
          <w:rPr>
            <w:rFonts w:eastAsia="微軟正黑體" w:cstheme="minorHAnsi"/>
          </w:rPr>
          <w:delText>證明種類</w:delText>
        </w:r>
      </w:del>
      <w:r w:rsidR="00955C78" w:rsidRPr="00AF3413">
        <w:rPr>
          <w:rFonts w:eastAsia="微軟正黑體" w:cstheme="minorHAnsi"/>
        </w:rPr>
        <w:t>】項下的帳號幣別，避免【</w:t>
      </w:r>
      <w:ins w:id="152" w:author="Annie Chao" w:date="2024-05-30T12:10:00Z" w16du:dateUtc="2024-05-30T04:10:00Z">
        <w:r w:rsidR="00103018" w:rsidRPr="00AF3413">
          <w:rPr>
            <w:rFonts w:eastAsia="微軟正黑體" w:cstheme="minorHAnsi"/>
          </w:rPr>
          <w:t>申請類型</w:t>
        </w:r>
      </w:ins>
      <w:del w:id="153" w:author="Annie Chao" w:date="2024-05-30T12:10:00Z" w16du:dateUtc="2024-05-30T04:10:00Z">
        <w:r w:rsidR="00955C78" w:rsidRPr="00AF3413" w:rsidDel="00103018">
          <w:rPr>
            <w:rFonts w:eastAsia="微軟正黑體" w:cstheme="minorHAnsi"/>
          </w:rPr>
          <w:delText>證明種類</w:delText>
        </w:r>
      </w:del>
      <w:r w:rsidR="00955C78" w:rsidRPr="00AF3413">
        <w:rPr>
          <w:rFonts w:eastAsia="微軟正黑體" w:cstheme="minorHAnsi"/>
        </w:rPr>
        <w:t>】</w:t>
      </w:r>
      <w:r w:rsidR="00955C78" w:rsidRPr="00AF3413">
        <w:rPr>
          <w:rFonts w:eastAsia="微軟正黑體" w:cstheme="minorHAnsi"/>
        </w:rPr>
        <w:t>=</w:t>
      </w:r>
      <w:r w:rsidR="00955C78" w:rsidRPr="00AF3413">
        <w:rPr>
          <w:rFonts w:eastAsia="微軟正黑體" w:cstheme="minorHAnsi"/>
        </w:rPr>
        <w:t>歸戶列印時，</w:t>
      </w:r>
      <w:proofErr w:type="gramStart"/>
      <w:r w:rsidR="00955C78" w:rsidRPr="00AF3413">
        <w:rPr>
          <w:rFonts w:eastAsia="微軟正黑體" w:cstheme="minorHAnsi"/>
        </w:rPr>
        <w:t>查回過多</w:t>
      </w:r>
      <w:proofErr w:type="gramEnd"/>
      <w:r w:rsidR="00955C78" w:rsidRPr="00AF3413">
        <w:rPr>
          <w:rFonts w:eastAsia="微軟正黑體" w:cstheme="minorHAnsi"/>
        </w:rPr>
        <w:t>資料。</w:t>
      </w:r>
    </w:p>
    <w:p w14:paraId="684FB96D" w14:textId="5DF0182B" w:rsidR="00CE3F8D" w:rsidRPr="00AF3413" w:rsidRDefault="00CE3F8D">
      <w:pPr>
        <w:pStyle w:val="af2"/>
        <w:widowControl/>
        <w:numPr>
          <w:ilvl w:val="0"/>
          <w:numId w:val="62"/>
        </w:numPr>
        <w:spacing w:before="120" w:after="120"/>
        <w:ind w:leftChars="0"/>
        <w:rPr>
          <w:rFonts w:eastAsia="微軟正黑體" w:cstheme="minorHAnsi"/>
        </w:rPr>
      </w:pPr>
      <w:r w:rsidRPr="00AF3413">
        <w:rPr>
          <w:rFonts w:eastAsia="微軟正黑體" w:cstheme="minorHAnsi"/>
        </w:rPr>
        <w:t>檢核：選擇若是輸入「帳號」，則無需選擇此項</w:t>
      </w:r>
    </w:p>
    <w:p w14:paraId="3BA9170C" w14:textId="1EB9057C" w:rsidR="00955C78" w:rsidRPr="00AF3413" w:rsidRDefault="00955C78">
      <w:pPr>
        <w:pStyle w:val="af2"/>
        <w:widowControl/>
        <w:numPr>
          <w:ilvl w:val="0"/>
          <w:numId w:val="62"/>
        </w:numPr>
        <w:spacing w:before="120" w:after="120"/>
        <w:ind w:leftChars="0"/>
        <w:rPr>
          <w:rFonts w:eastAsia="微軟正黑體" w:cstheme="minorHAnsi"/>
        </w:rPr>
      </w:pPr>
      <w:r w:rsidRPr="00AF3413">
        <w:rPr>
          <w:rFonts w:eastAsia="微軟正黑體" w:cstheme="minorHAnsi"/>
        </w:rPr>
        <w:t>選擇</w:t>
      </w:r>
      <w:r w:rsidRPr="00AF3413">
        <w:rPr>
          <w:rFonts w:eastAsia="微軟正黑體" w:cstheme="minorHAnsi"/>
        </w:rPr>
        <w:t xml:space="preserve"> (1) </w:t>
      </w:r>
      <w:r w:rsidRPr="00AF3413">
        <w:rPr>
          <w:rFonts w:eastAsia="微軟正黑體" w:cstheme="minorHAnsi"/>
        </w:rPr>
        <w:t>台幣，</w:t>
      </w:r>
      <w:r w:rsidR="00490B7A" w:rsidRPr="00AF3413">
        <w:rPr>
          <w:rFonts w:eastAsia="微軟正黑體" w:cstheme="minorHAnsi"/>
        </w:rPr>
        <w:t>根據</w:t>
      </w:r>
      <w:ins w:id="154" w:author="Annie Chao" w:date="2024-05-30T12:10:00Z" w16du:dateUtc="2024-05-30T04:10:00Z">
        <w:r w:rsidR="00103018" w:rsidRPr="00AF3413">
          <w:rPr>
            <w:rFonts w:eastAsia="微軟正黑體" w:cstheme="minorHAnsi"/>
          </w:rPr>
          <w:t>申請類型</w:t>
        </w:r>
      </w:ins>
      <w:del w:id="155" w:author="Annie Chao" w:date="2024-05-30T12:10:00Z" w16du:dateUtc="2024-05-30T04:10:00Z">
        <w:r w:rsidR="00490B7A" w:rsidRPr="00AF3413" w:rsidDel="00103018">
          <w:rPr>
            <w:rFonts w:eastAsia="微軟正黑體" w:cstheme="minorHAnsi"/>
          </w:rPr>
          <w:delText>證明種類</w:delText>
        </w:r>
      </w:del>
      <w:r w:rsidR="00490B7A" w:rsidRPr="00AF3413">
        <w:rPr>
          <w:rFonts w:eastAsia="微軟正黑體" w:cstheme="minorHAnsi"/>
        </w:rPr>
        <w:t>，</w:t>
      </w:r>
      <w:r w:rsidRPr="00AF3413">
        <w:rPr>
          <w:rFonts w:eastAsia="微軟正黑體" w:cstheme="minorHAnsi"/>
        </w:rPr>
        <w:t>帶出台幣帳號；</w:t>
      </w:r>
      <w:r w:rsidRPr="00AF3413">
        <w:rPr>
          <w:rFonts w:eastAsia="微軟正黑體" w:cstheme="minorHAnsi"/>
        </w:rPr>
        <w:br/>
      </w:r>
      <w:r w:rsidRPr="00AF3413">
        <w:rPr>
          <w:rFonts w:eastAsia="微軟正黑體" w:cstheme="minorHAnsi"/>
        </w:rPr>
        <w:t>選擇</w:t>
      </w:r>
      <w:r w:rsidRPr="00AF3413">
        <w:rPr>
          <w:rFonts w:eastAsia="微軟正黑體" w:cstheme="minorHAnsi"/>
        </w:rPr>
        <w:t xml:space="preserve"> (2) </w:t>
      </w:r>
      <w:r w:rsidRPr="00AF3413">
        <w:rPr>
          <w:rFonts w:eastAsia="微軟正黑體" w:cstheme="minorHAnsi"/>
        </w:rPr>
        <w:t>外幣，</w:t>
      </w:r>
      <w:r w:rsidR="00490B7A" w:rsidRPr="00AF3413">
        <w:rPr>
          <w:rFonts w:eastAsia="微軟正黑體" w:cstheme="minorHAnsi"/>
        </w:rPr>
        <w:t>根據</w:t>
      </w:r>
      <w:ins w:id="156" w:author="Annie Chao" w:date="2024-05-30T12:10:00Z" w16du:dateUtc="2024-05-30T04:10:00Z">
        <w:r w:rsidR="00103018" w:rsidRPr="00AF3413">
          <w:rPr>
            <w:rFonts w:eastAsia="微軟正黑體" w:cstheme="minorHAnsi"/>
          </w:rPr>
          <w:t>申請類型</w:t>
        </w:r>
      </w:ins>
      <w:del w:id="157" w:author="Annie Chao" w:date="2024-05-30T12:10:00Z" w16du:dateUtc="2024-05-30T04:10:00Z">
        <w:r w:rsidR="00490B7A" w:rsidRPr="00AF3413" w:rsidDel="00103018">
          <w:rPr>
            <w:rFonts w:eastAsia="微軟正黑體" w:cstheme="minorHAnsi"/>
          </w:rPr>
          <w:delText>證明種類</w:delText>
        </w:r>
      </w:del>
      <w:r w:rsidR="00490B7A" w:rsidRPr="00AF3413">
        <w:rPr>
          <w:rFonts w:eastAsia="微軟正黑體" w:cstheme="minorHAnsi"/>
        </w:rPr>
        <w:t>，</w:t>
      </w:r>
      <w:r w:rsidRPr="00AF3413">
        <w:rPr>
          <w:rFonts w:eastAsia="微軟正黑體" w:cstheme="minorHAnsi"/>
        </w:rPr>
        <w:t>帶出外幣帳號。</w:t>
      </w:r>
      <w:r w:rsidRPr="00AF3413">
        <w:rPr>
          <w:rFonts w:eastAsia="微軟正黑體" w:cstheme="minorHAnsi"/>
        </w:rPr>
        <w:br/>
      </w:r>
      <w:r w:rsidRPr="00AF3413">
        <w:rPr>
          <w:rFonts w:eastAsia="微軟正黑體" w:cstheme="minorHAnsi"/>
        </w:rPr>
        <w:t>選擇</w:t>
      </w:r>
      <w:r w:rsidRPr="00AF3413">
        <w:rPr>
          <w:rFonts w:eastAsia="微軟正黑體" w:cstheme="minorHAnsi"/>
        </w:rPr>
        <w:t xml:space="preserve"> (3) </w:t>
      </w:r>
      <w:r w:rsidR="00490B7A" w:rsidRPr="00AF3413">
        <w:rPr>
          <w:rFonts w:eastAsia="微軟正黑體" w:cstheme="minorHAnsi"/>
        </w:rPr>
        <w:t>台＋外幣</w:t>
      </w:r>
      <w:r w:rsidRPr="00AF3413">
        <w:rPr>
          <w:rFonts w:eastAsia="微軟正黑體" w:cstheme="minorHAnsi"/>
        </w:rPr>
        <w:t>，根據</w:t>
      </w:r>
      <w:ins w:id="158" w:author="Annie Chao" w:date="2024-05-30T12:10:00Z" w16du:dateUtc="2024-05-30T04:10:00Z">
        <w:r w:rsidR="00103018" w:rsidRPr="00AF3413">
          <w:rPr>
            <w:rFonts w:eastAsia="微軟正黑體" w:cstheme="minorHAnsi"/>
          </w:rPr>
          <w:t>申請類型</w:t>
        </w:r>
      </w:ins>
      <w:del w:id="159" w:author="Annie Chao" w:date="2024-05-30T12:10:00Z" w16du:dateUtc="2024-05-30T04:10:00Z">
        <w:r w:rsidRPr="00AF3413" w:rsidDel="00103018">
          <w:rPr>
            <w:rFonts w:eastAsia="微軟正黑體" w:cstheme="minorHAnsi"/>
          </w:rPr>
          <w:delText>證明種類</w:delText>
        </w:r>
      </w:del>
      <w:r w:rsidR="00490B7A" w:rsidRPr="00AF3413">
        <w:rPr>
          <w:rFonts w:eastAsia="微軟正黑體" w:cstheme="minorHAnsi"/>
        </w:rPr>
        <w:t>，</w:t>
      </w:r>
      <w:r w:rsidRPr="00AF3413">
        <w:rPr>
          <w:rFonts w:eastAsia="微軟正黑體" w:cstheme="minorHAnsi"/>
        </w:rPr>
        <w:t>帶出所有幣別帳號</w:t>
      </w:r>
    </w:p>
    <w:p w14:paraId="60E609F7" w14:textId="5F186A61" w:rsidR="00955C78" w:rsidRPr="00AF3413" w:rsidRDefault="00955C78">
      <w:pPr>
        <w:pStyle w:val="af2"/>
        <w:widowControl/>
        <w:numPr>
          <w:ilvl w:val="0"/>
          <w:numId w:val="62"/>
        </w:numPr>
        <w:spacing w:before="120" w:after="120"/>
        <w:ind w:leftChars="0"/>
        <w:rPr>
          <w:rFonts w:eastAsia="微軟正黑體" w:cstheme="minorHAnsi"/>
        </w:rPr>
      </w:pPr>
      <w:r w:rsidRPr="00AF3413">
        <w:rPr>
          <w:rFonts w:eastAsia="微軟正黑體" w:cstheme="minorHAnsi"/>
        </w:rPr>
        <w:t>檢核：僅限</w:t>
      </w:r>
      <w:r w:rsidR="00235159"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w:t>
      </w:r>
      <w:r w:rsidRPr="00AF3413">
        <w:rPr>
          <w:rFonts w:eastAsia="微軟正黑體" w:cstheme="minorHAnsi"/>
        </w:rPr>
        <w:t xml:space="preserve"> </w:t>
      </w:r>
      <w:r w:rsidRPr="00AF3413">
        <w:rPr>
          <w:rFonts w:eastAsia="微軟正黑體" w:cstheme="minorHAnsi"/>
        </w:rPr>
        <w:t>時才可選擇</w:t>
      </w:r>
    </w:p>
    <w:p w14:paraId="3553830E" w14:textId="194C79CC" w:rsidR="00A10EF1" w:rsidRPr="00AF3413" w:rsidRDefault="00B7095B">
      <w:pPr>
        <w:pStyle w:val="af2"/>
        <w:widowControl/>
        <w:numPr>
          <w:ilvl w:val="0"/>
          <w:numId w:val="12"/>
        </w:numPr>
        <w:spacing w:before="120" w:after="120"/>
        <w:ind w:leftChars="0"/>
        <w:rPr>
          <w:rFonts w:eastAsia="微軟正黑體" w:cstheme="minorHAnsi"/>
        </w:rPr>
      </w:pPr>
      <w:r w:rsidRPr="00AF3413">
        <w:rPr>
          <w:rFonts w:eastAsia="微軟正黑體" w:cstheme="minorHAnsi"/>
        </w:rPr>
        <w:t>申請類型</w:t>
      </w:r>
      <w:r w:rsidR="00A10EF1" w:rsidRPr="00AF3413">
        <w:rPr>
          <w:rFonts w:eastAsia="微軟正黑體" w:cstheme="minorHAnsi"/>
        </w:rPr>
        <w:t>：提供以下四種證明功能</w:t>
      </w:r>
      <w:r w:rsidR="00CA5F5C" w:rsidRPr="00AF3413">
        <w:rPr>
          <w:rFonts w:eastAsia="微軟正黑體" w:cstheme="minorHAnsi"/>
        </w:rPr>
        <w:t>：</w:t>
      </w:r>
      <w:r w:rsidR="00CD3E22" w:rsidRPr="00AF3413">
        <w:rPr>
          <w:rFonts w:eastAsia="微軟正黑體" w:cstheme="minorHAnsi"/>
        </w:rPr>
        <w:br/>
      </w:r>
      <w:r w:rsidR="00CA5F5C" w:rsidRPr="00AF3413">
        <w:rPr>
          <w:rFonts w:eastAsia="微軟正黑體" w:cstheme="minorHAnsi"/>
        </w:rPr>
        <w:t xml:space="preserve">(1) </w:t>
      </w:r>
      <w:r w:rsidR="00A10EF1" w:rsidRPr="00AF3413">
        <w:rPr>
          <w:rFonts w:eastAsia="微軟正黑體" w:cstheme="minorHAnsi"/>
        </w:rPr>
        <w:t>餘額證明</w:t>
      </w:r>
      <w:r w:rsidR="00A10EF1" w:rsidRPr="00AF3413">
        <w:rPr>
          <w:rFonts w:eastAsia="微軟正黑體" w:cstheme="minorHAnsi"/>
        </w:rPr>
        <w:t xml:space="preserve"> (2) </w:t>
      </w:r>
      <w:r w:rsidR="00A10EF1" w:rsidRPr="00AF3413">
        <w:rPr>
          <w:rFonts w:eastAsia="微軟正黑體" w:cstheme="minorHAnsi"/>
        </w:rPr>
        <w:t>存額證明</w:t>
      </w:r>
      <w:r w:rsidR="00A10EF1" w:rsidRPr="00AF3413">
        <w:rPr>
          <w:rFonts w:eastAsia="微軟正黑體" w:cstheme="minorHAnsi"/>
        </w:rPr>
        <w:t xml:space="preserve"> (3) </w:t>
      </w:r>
      <w:r w:rsidR="00A10EF1" w:rsidRPr="00AF3413">
        <w:rPr>
          <w:rFonts w:eastAsia="微軟正黑體" w:cstheme="minorHAnsi"/>
        </w:rPr>
        <w:t>人工餘額證明</w:t>
      </w:r>
      <w:r w:rsidR="00A10EF1" w:rsidRPr="00AF3413">
        <w:rPr>
          <w:rFonts w:eastAsia="微軟正黑體" w:cstheme="minorHAnsi"/>
        </w:rPr>
        <w:t xml:space="preserve"> (4) </w:t>
      </w:r>
      <w:r w:rsidR="00A10EF1" w:rsidRPr="00AF3413">
        <w:rPr>
          <w:rFonts w:eastAsia="微軟正黑體" w:cstheme="minorHAnsi"/>
        </w:rPr>
        <w:t>人工存額證明</w:t>
      </w:r>
    </w:p>
    <w:p w14:paraId="5B5C99B0" w14:textId="5222AC0B" w:rsidR="00CA5F5C" w:rsidRPr="00AF3413" w:rsidRDefault="00CA5F5C">
      <w:pPr>
        <w:pStyle w:val="af2"/>
        <w:widowControl/>
        <w:numPr>
          <w:ilvl w:val="0"/>
          <w:numId w:val="63"/>
        </w:numPr>
        <w:spacing w:before="120" w:after="120"/>
        <w:ind w:leftChars="0"/>
        <w:rPr>
          <w:rFonts w:eastAsia="微軟正黑體" w:cstheme="minorHAnsi"/>
        </w:rPr>
      </w:pPr>
      <w:r w:rsidRPr="00AF3413">
        <w:rPr>
          <w:rFonts w:eastAsia="微軟正黑體" w:cstheme="minorHAnsi"/>
        </w:rPr>
        <w:t>餘額證明：輸入客戶編號</w:t>
      </w:r>
      <w:r w:rsidRPr="00AF3413">
        <w:rPr>
          <w:rFonts w:eastAsia="微軟正黑體" w:cstheme="minorHAnsi"/>
        </w:rPr>
        <w:t>/</w:t>
      </w:r>
      <w:r w:rsidRPr="00AF3413">
        <w:rPr>
          <w:rFonts w:eastAsia="微軟正黑體" w:cstheme="minorHAnsi"/>
        </w:rPr>
        <w:t>帳號，查詢仍存續之帳號餘額</w:t>
      </w:r>
    </w:p>
    <w:p w14:paraId="10D7E9BB" w14:textId="4FE8F423" w:rsidR="00A23A63" w:rsidRPr="00AF3413" w:rsidRDefault="00CA5F5C">
      <w:pPr>
        <w:pStyle w:val="af2"/>
        <w:widowControl/>
        <w:numPr>
          <w:ilvl w:val="0"/>
          <w:numId w:val="63"/>
        </w:numPr>
        <w:spacing w:before="120" w:after="120"/>
        <w:ind w:leftChars="0"/>
        <w:rPr>
          <w:rFonts w:eastAsia="微軟正黑體" w:cstheme="minorHAnsi"/>
        </w:rPr>
      </w:pPr>
      <w:r w:rsidRPr="00AF3413">
        <w:rPr>
          <w:rFonts w:eastAsia="微軟正黑體" w:cstheme="minorHAnsi"/>
        </w:rPr>
        <w:lastRenderedPageBreak/>
        <w:t>存額證明：輸入客戶編號</w:t>
      </w:r>
      <w:r w:rsidRPr="00AF3413">
        <w:rPr>
          <w:rFonts w:eastAsia="微軟正黑體" w:cstheme="minorHAnsi"/>
        </w:rPr>
        <w:t>/</w:t>
      </w:r>
      <w:r w:rsidRPr="00AF3413">
        <w:rPr>
          <w:rFonts w:eastAsia="微軟正黑體" w:cstheme="minorHAnsi"/>
        </w:rPr>
        <w:t>帳號</w:t>
      </w:r>
      <w:r w:rsidR="009F0755" w:rsidRPr="00AF3413">
        <w:rPr>
          <w:rFonts w:eastAsia="微軟正黑體" w:cstheme="minorHAnsi"/>
        </w:rPr>
        <w:t xml:space="preserve"> + </w:t>
      </w:r>
      <w:r w:rsidR="009F0755" w:rsidRPr="00AF3413">
        <w:rPr>
          <w:rFonts w:eastAsia="微軟正黑體" w:cstheme="minorHAnsi"/>
        </w:rPr>
        <w:t>輸入存額，系統</w:t>
      </w:r>
      <w:r w:rsidRPr="00AF3413">
        <w:rPr>
          <w:rFonts w:eastAsia="微軟正黑體" w:cstheme="minorHAnsi"/>
        </w:rPr>
        <w:t>查詢仍存續之帳號餘額</w:t>
      </w:r>
      <w:r w:rsidRPr="00AF3413">
        <w:rPr>
          <w:rFonts w:eastAsia="微軟正黑體" w:cstheme="minorHAnsi"/>
        </w:rPr>
        <w:t xml:space="preserve"> </w:t>
      </w:r>
    </w:p>
    <w:p w14:paraId="0365B10D" w14:textId="14C2D0FB" w:rsidR="00CA5F5C" w:rsidRPr="00AF3413" w:rsidRDefault="00A23A63">
      <w:pPr>
        <w:pStyle w:val="af2"/>
        <w:widowControl/>
        <w:numPr>
          <w:ilvl w:val="0"/>
          <w:numId w:val="64"/>
        </w:numPr>
        <w:spacing w:before="120" w:after="120"/>
        <w:ind w:leftChars="0"/>
        <w:rPr>
          <w:rFonts w:eastAsia="微軟正黑體" w:cstheme="minorHAnsi"/>
        </w:rPr>
      </w:pPr>
      <w:r w:rsidRPr="00AF3413">
        <w:rPr>
          <w:rFonts w:eastAsia="微軟正黑體" w:cstheme="minorHAnsi"/>
        </w:rPr>
        <w:t>列印</w:t>
      </w:r>
      <w:r w:rsidR="00CA5F5C" w:rsidRPr="00AF3413">
        <w:rPr>
          <w:rFonts w:eastAsia="微軟正黑體" w:cstheme="minorHAnsi"/>
        </w:rPr>
        <w:t>證明</w:t>
      </w:r>
      <w:r w:rsidRPr="00AF3413">
        <w:rPr>
          <w:rFonts w:eastAsia="微軟正黑體" w:cstheme="minorHAnsi"/>
        </w:rPr>
        <w:t>時，計為欄位</w:t>
      </w:r>
      <w:r w:rsidR="00CA5F5C" w:rsidRPr="00AF3413">
        <w:rPr>
          <w:rFonts w:eastAsia="微軟正黑體" w:cstheme="minorHAnsi"/>
        </w:rPr>
        <w:t>僅需帶出</w:t>
      </w:r>
      <w:r w:rsidR="00E04890" w:rsidRPr="00AF3413">
        <w:rPr>
          <w:rFonts w:eastAsia="微軟正黑體" w:cstheme="minorHAnsi"/>
        </w:rPr>
        <w:t>【存額】欄位</w:t>
      </w:r>
      <w:r w:rsidR="00CA5F5C" w:rsidRPr="00AF3413">
        <w:rPr>
          <w:rFonts w:eastAsia="微軟正黑體" w:cstheme="minorHAnsi"/>
        </w:rPr>
        <w:t>輸入</w:t>
      </w:r>
      <w:r w:rsidR="00E04890" w:rsidRPr="00AF3413">
        <w:rPr>
          <w:rFonts w:eastAsia="微軟正黑體" w:cstheme="minorHAnsi"/>
        </w:rPr>
        <w:t>的</w:t>
      </w:r>
      <w:r w:rsidR="00CA5F5C" w:rsidRPr="00AF3413">
        <w:rPr>
          <w:rFonts w:eastAsia="微軟正黑體" w:cstheme="minorHAnsi"/>
        </w:rPr>
        <w:t>金額。</w:t>
      </w:r>
    </w:p>
    <w:p w14:paraId="2BD9BEEC" w14:textId="73447B08" w:rsidR="00A23A63" w:rsidRPr="00AF3413" w:rsidRDefault="00A23A63">
      <w:pPr>
        <w:pStyle w:val="af2"/>
        <w:widowControl/>
        <w:numPr>
          <w:ilvl w:val="0"/>
          <w:numId w:val="64"/>
        </w:numPr>
        <w:spacing w:before="120" w:after="120"/>
        <w:ind w:leftChars="0"/>
        <w:rPr>
          <w:rFonts w:eastAsia="微軟正黑體" w:cstheme="minorHAnsi"/>
        </w:rPr>
      </w:pPr>
      <w:r w:rsidRPr="00AF3413">
        <w:rPr>
          <w:rFonts w:eastAsia="微軟正黑體" w:cstheme="minorHAnsi"/>
        </w:rPr>
        <w:t>系統需檢核：人工指定帳號選擇的帳號餘額需大於等於【存額】</w:t>
      </w:r>
    </w:p>
    <w:p w14:paraId="5E650918" w14:textId="2C12101E" w:rsidR="00A23A63" w:rsidRPr="00AF3413" w:rsidRDefault="00A23A63">
      <w:pPr>
        <w:pStyle w:val="af2"/>
        <w:widowControl/>
        <w:numPr>
          <w:ilvl w:val="0"/>
          <w:numId w:val="64"/>
        </w:numPr>
        <w:spacing w:before="120" w:after="120"/>
        <w:ind w:leftChars="0"/>
        <w:rPr>
          <w:rFonts w:eastAsia="微軟正黑體" w:cstheme="minorHAnsi"/>
        </w:rPr>
      </w:pPr>
      <w:r w:rsidRPr="00AF3413">
        <w:rPr>
          <w:rFonts w:eastAsia="微軟正黑體" w:cstheme="minorHAnsi"/>
        </w:rPr>
        <w:t>若非人工指定帳號，</w:t>
      </w:r>
      <w:commentRangeStart w:id="160"/>
      <w:r w:rsidRPr="00AF3413">
        <w:rPr>
          <w:rFonts w:eastAsia="微軟正黑體" w:cstheme="minorHAnsi"/>
        </w:rPr>
        <w:t>則系統依以下規則</w:t>
      </w:r>
      <w:r w:rsidR="009F0755" w:rsidRPr="00AF3413">
        <w:rPr>
          <w:rFonts w:eastAsia="微軟正黑體" w:cstheme="minorHAnsi"/>
        </w:rPr>
        <w:t>選擇證明的帳號</w:t>
      </w:r>
      <w:commentRangeEnd w:id="160"/>
      <w:r w:rsidR="009F0755" w:rsidRPr="00AF3413">
        <w:rPr>
          <w:rStyle w:val="afa"/>
          <w:rFonts w:cstheme="minorHAnsi"/>
        </w:rPr>
        <w:commentReference w:id="160"/>
      </w:r>
      <w:r w:rsidR="009F0755" w:rsidRPr="00AF3413">
        <w:rPr>
          <w:rFonts w:eastAsia="微軟正黑體" w:cstheme="minorHAnsi"/>
        </w:rPr>
        <w:t>。</w:t>
      </w:r>
      <w:r w:rsidR="008E6430" w:rsidRPr="00AF3413">
        <w:rPr>
          <w:rFonts w:eastAsia="微軟正黑體" w:cstheme="minorHAnsi"/>
        </w:rPr>
        <w:br/>
      </w:r>
      <w:r w:rsidR="008E6430" w:rsidRPr="00AF3413">
        <w:rPr>
          <w:rFonts w:eastAsia="微軟正黑體" w:cstheme="minorHAnsi"/>
        </w:rPr>
        <w:t>優先：定存帳號</w:t>
      </w:r>
      <w:r w:rsidR="008E6430" w:rsidRPr="00AF3413">
        <w:rPr>
          <w:rFonts w:eastAsia="微軟正黑體" w:cstheme="minorHAnsi"/>
        </w:rPr>
        <w:t>/</w:t>
      </w:r>
      <w:proofErr w:type="gramStart"/>
      <w:r w:rsidR="008E6430" w:rsidRPr="00AF3413">
        <w:rPr>
          <w:rFonts w:eastAsia="微軟正黑體" w:cstheme="minorHAnsi"/>
        </w:rPr>
        <w:t>活存帳號</w:t>
      </w:r>
      <w:proofErr w:type="gramEnd"/>
      <w:r w:rsidR="008E6430" w:rsidRPr="00AF3413">
        <w:rPr>
          <w:rFonts w:eastAsia="微軟正黑體" w:cstheme="minorHAnsi"/>
        </w:rPr>
        <w:t>/</w:t>
      </w:r>
      <w:r w:rsidR="008E6430" w:rsidRPr="00AF3413">
        <w:rPr>
          <w:rFonts w:eastAsia="微軟正黑體" w:cstheme="minorHAnsi"/>
        </w:rPr>
        <w:t>支存帳號</w:t>
      </w:r>
    </w:p>
    <w:p w14:paraId="0E4F0AA1" w14:textId="6CB72514" w:rsidR="00CA5F5C" w:rsidRPr="00AF3413" w:rsidRDefault="00CA5F5C">
      <w:pPr>
        <w:pStyle w:val="af2"/>
        <w:widowControl/>
        <w:numPr>
          <w:ilvl w:val="0"/>
          <w:numId w:val="63"/>
        </w:numPr>
        <w:spacing w:before="120" w:after="120"/>
        <w:ind w:leftChars="0"/>
        <w:rPr>
          <w:rFonts w:eastAsia="微軟正黑體" w:cstheme="minorHAnsi"/>
        </w:rPr>
      </w:pPr>
      <w:r w:rsidRPr="00AF3413">
        <w:rPr>
          <w:rFonts w:eastAsia="微軟正黑體" w:cstheme="minorHAnsi"/>
        </w:rPr>
        <w:t>人工餘額證明：輸入客戶編號</w:t>
      </w:r>
      <w:r w:rsidRPr="00AF3413">
        <w:rPr>
          <w:rFonts w:eastAsia="微軟正黑體" w:cstheme="minorHAnsi"/>
        </w:rPr>
        <w:t>/</w:t>
      </w:r>
      <w:r w:rsidRPr="00AF3413">
        <w:rPr>
          <w:rFonts w:eastAsia="微軟正黑體" w:cstheme="minorHAnsi"/>
        </w:rPr>
        <w:t>帳號，櫃員人工查詢該帳號的證明日期餘額，並手動輸入餘額於</w:t>
      </w:r>
      <w:r w:rsidR="00DB5FD7" w:rsidRPr="00AF3413">
        <w:rPr>
          <w:rFonts w:eastAsia="微軟正黑體" w:cstheme="minorHAnsi"/>
        </w:rPr>
        <w:t>下方結果區塊中的【證明日金額</w:t>
      </w:r>
      <w:r w:rsidR="00E04890" w:rsidRPr="00AF3413">
        <w:rPr>
          <w:rFonts w:eastAsia="微軟正黑體" w:cstheme="minorHAnsi"/>
        </w:rPr>
        <w:t>】</w:t>
      </w:r>
      <w:r w:rsidRPr="00AF3413">
        <w:rPr>
          <w:rFonts w:eastAsia="微軟正黑體" w:cstheme="minorHAnsi"/>
        </w:rPr>
        <w:t>欄位。</w:t>
      </w:r>
    </w:p>
    <w:p w14:paraId="7ABE268A" w14:textId="7CAB53EB" w:rsidR="00CA5F5C" w:rsidRPr="00AF3413" w:rsidRDefault="00CA5F5C">
      <w:pPr>
        <w:pStyle w:val="af2"/>
        <w:widowControl/>
        <w:numPr>
          <w:ilvl w:val="0"/>
          <w:numId w:val="63"/>
        </w:numPr>
        <w:spacing w:before="120" w:after="120"/>
        <w:ind w:leftChars="0"/>
        <w:rPr>
          <w:rFonts w:eastAsia="微軟正黑體" w:cstheme="minorHAnsi"/>
        </w:rPr>
      </w:pPr>
      <w:r w:rsidRPr="00AF3413">
        <w:rPr>
          <w:rFonts w:eastAsia="微軟正黑體" w:cstheme="minorHAnsi"/>
        </w:rPr>
        <w:t>人工存額證明：輸入客戶編號</w:t>
      </w:r>
      <w:r w:rsidRPr="00AF3413">
        <w:rPr>
          <w:rFonts w:eastAsia="微軟正黑體" w:cstheme="minorHAnsi"/>
        </w:rPr>
        <w:t>/</w:t>
      </w:r>
      <w:r w:rsidRPr="00AF3413">
        <w:rPr>
          <w:rFonts w:eastAsia="微軟正黑體" w:cstheme="minorHAnsi"/>
        </w:rPr>
        <w:t>帳號</w:t>
      </w:r>
      <w:r w:rsidR="009F0755" w:rsidRPr="00AF3413">
        <w:rPr>
          <w:rFonts w:eastAsia="微軟正黑體" w:cstheme="minorHAnsi"/>
        </w:rPr>
        <w:t xml:space="preserve">+ </w:t>
      </w:r>
      <w:r w:rsidR="009F0755" w:rsidRPr="00AF3413">
        <w:rPr>
          <w:rFonts w:eastAsia="微軟正黑體" w:cstheme="minorHAnsi"/>
        </w:rPr>
        <w:t>輸入存額</w:t>
      </w:r>
      <w:r w:rsidRPr="00AF3413">
        <w:rPr>
          <w:rFonts w:eastAsia="微軟正黑體" w:cstheme="minorHAnsi"/>
        </w:rPr>
        <w:t>，櫃員人工查詢該帳號的證明日期餘額是否大於等於存額。</w:t>
      </w:r>
    </w:p>
    <w:p w14:paraId="73D5E5D1" w14:textId="77777777" w:rsidR="003106FB" w:rsidRPr="00AF3413" w:rsidRDefault="003106FB" w:rsidP="003106FB">
      <w:pPr>
        <w:widowControl/>
        <w:spacing w:before="120" w:after="120"/>
        <w:rPr>
          <w:rFonts w:eastAsia="微軟正黑體" w:cstheme="minorHAnsi"/>
        </w:rPr>
      </w:pPr>
    </w:p>
    <w:p w14:paraId="5FD7770B" w14:textId="3A6EE3EF" w:rsidR="00A10EF1" w:rsidRPr="00AF3413" w:rsidRDefault="00A10EF1">
      <w:pPr>
        <w:pStyle w:val="af2"/>
        <w:widowControl/>
        <w:numPr>
          <w:ilvl w:val="0"/>
          <w:numId w:val="12"/>
        </w:numPr>
        <w:spacing w:before="120" w:after="120"/>
        <w:ind w:leftChars="0"/>
        <w:rPr>
          <w:rFonts w:eastAsia="微軟正黑體" w:cstheme="minorHAnsi"/>
        </w:rPr>
      </w:pPr>
      <w:r w:rsidRPr="00AF3413">
        <w:rPr>
          <w:rFonts w:eastAsia="微軟正黑體" w:cstheme="minorHAnsi"/>
        </w:rPr>
        <w:t>種類：</w:t>
      </w:r>
      <w:r w:rsidR="00E04890" w:rsidRPr="00AF3413">
        <w:rPr>
          <w:rFonts w:eastAsia="微軟正黑體" w:cstheme="minorHAnsi"/>
        </w:rPr>
        <w:t xml:space="preserve"> (1) </w:t>
      </w:r>
      <w:r w:rsidR="00E04890" w:rsidRPr="00AF3413">
        <w:rPr>
          <w:rFonts w:eastAsia="微軟正黑體" w:cstheme="minorHAnsi"/>
        </w:rPr>
        <w:t>歸戶</w:t>
      </w:r>
      <w:r w:rsidR="00E04890" w:rsidRPr="00AF3413">
        <w:rPr>
          <w:rFonts w:eastAsia="微軟正黑體" w:cstheme="minorHAnsi"/>
        </w:rPr>
        <w:t xml:space="preserve"> (2) </w:t>
      </w:r>
      <w:r w:rsidR="00E04890" w:rsidRPr="00AF3413">
        <w:rPr>
          <w:rFonts w:eastAsia="微軟正黑體" w:cstheme="minorHAnsi"/>
        </w:rPr>
        <w:t>活期</w:t>
      </w:r>
      <w:r w:rsidR="00E04890" w:rsidRPr="00AF3413">
        <w:rPr>
          <w:rFonts w:eastAsia="微軟正黑體" w:cstheme="minorHAnsi"/>
        </w:rPr>
        <w:t xml:space="preserve"> (3) </w:t>
      </w:r>
      <w:r w:rsidR="00E04890" w:rsidRPr="00AF3413">
        <w:rPr>
          <w:rFonts w:eastAsia="微軟正黑體" w:cstheme="minorHAnsi"/>
        </w:rPr>
        <w:t>所有定期</w:t>
      </w:r>
      <w:r w:rsidR="00E04890" w:rsidRPr="00AF3413">
        <w:rPr>
          <w:rFonts w:eastAsia="微軟正黑體" w:cstheme="minorHAnsi"/>
        </w:rPr>
        <w:t xml:space="preserve"> (4) </w:t>
      </w:r>
      <w:r w:rsidR="00E04890" w:rsidRPr="00AF3413">
        <w:rPr>
          <w:rFonts w:eastAsia="微軟正黑體" w:cstheme="minorHAnsi"/>
        </w:rPr>
        <w:t>實體存單</w:t>
      </w:r>
      <w:r w:rsidR="009627E0" w:rsidRPr="00AF3413">
        <w:rPr>
          <w:rFonts w:eastAsia="微軟正黑體" w:cstheme="minorHAnsi"/>
        </w:rPr>
        <w:t xml:space="preserve">　</w:t>
      </w:r>
      <w:r w:rsidR="00E04890" w:rsidRPr="00AF3413">
        <w:rPr>
          <w:rFonts w:eastAsia="微軟正黑體" w:cstheme="minorHAnsi"/>
        </w:rPr>
        <w:t xml:space="preserve">(5) </w:t>
      </w:r>
      <w:proofErr w:type="gramStart"/>
      <w:r w:rsidR="00E04890" w:rsidRPr="00AF3413">
        <w:rPr>
          <w:rFonts w:eastAsia="微軟正黑體" w:cstheme="minorHAnsi"/>
        </w:rPr>
        <w:t>綜存</w:t>
      </w:r>
      <w:proofErr w:type="gramEnd"/>
      <w:r w:rsidR="00E04890" w:rsidRPr="00AF3413">
        <w:rPr>
          <w:rFonts w:eastAsia="微軟正黑體" w:cstheme="minorHAnsi"/>
        </w:rPr>
        <w:t xml:space="preserve"> (6) </w:t>
      </w:r>
      <w:r w:rsidR="00E04890" w:rsidRPr="00AF3413">
        <w:rPr>
          <w:rFonts w:eastAsia="微軟正黑體" w:cstheme="minorHAnsi"/>
        </w:rPr>
        <w:t>人工選擇指定帳號</w:t>
      </w:r>
    </w:p>
    <w:p w14:paraId="0CF1956C" w14:textId="5610D0BE" w:rsidR="00E20C2D" w:rsidRPr="00AF3413" w:rsidRDefault="00E20C2D">
      <w:pPr>
        <w:pStyle w:val="af2"/>
        <w:widowControl/>
        <w:numPr>
          <w:ilvl w:val="0"/>
          <w:numId w:val="65"/>
        </w:numPr>
        <w:spacing w:before="120" w:after="120"/>
        <w:ind w:leftChars="0"/>
        <w:rPr>
          <w:rFonts w:eastAsia="微軟正黑體" w:cstheme="minorHAnsi"/>
        </w:rPr>
      </w:pPr>
      <w:r w:rsidRPr="00AF3413">
        <w:rPr>
          <w:rFonts w:eastAsia="微軟正黑體" w:cstheme="minorHAnsi"/>
        </w:rPr>
        <w:t>種類說明：</w:t>
      </w:r>
    </w:p>
    <w:p w14:paraId="67FEBB5C" w14:textId="793ED06E" w:rsidR="00A10EF1"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(1) </w:t>
      </w:r>
      <w:r w:rsidRPr="00AF3413">
        <w:rPr>
          <w:rFonts w:eastAsia="微軟正黑體" w:cstheme="minorHAnsi"/>
        </w:rPr>
        <w:t>歸戶：</w:t>
      </w:r>
      <w:r w:rsidR="00A10EF1" w:rsidRPr="00AF3413">
        <w:rPr>
          <w:rFonts w:eastAsia="微軟正黑體" w:cstheme="minorHAnsi"/>
        </w:rPr>
        <w:t>帶出</w:t>
      </w:r>
      <w:r w:rsidRPr="00AF3413">
        <w:rPr>
          <w:rFonts w:eastAsia="微軟正黑體" w:cstheme="minorHAnsi"/>
        </w:rPr>
        <w:t>支存、活期、</w:t>
      </w:r>
      <w:proofErr w:type="gramStart"/>
      <w:r w:rsidRPr="00AF3413">
        <w:rPr>
          <w:rFonts w:eastAsia="微軟正黑體" w:cstheme="minorHAnsi"/>
        </w:rPr>
        <w:t>活儲</w:t>
      </w:r>
      <w:proofErr w:type="gramEnd"/>
      <w:r w:rsidRPr="00AF3413">
        <w:rPr>
          <w:rFonts w:eastAsia="微軟正黑體" w:cstheme="minorHAnsi"/>
        </w:rPr>
        <w:t>、定存，包含聯行帳戶之帳號</w:t>
      </w:r>
      <w:r w:rsidR="00A10EF1" w:rsidRPr="00AF3413">
        <w:rPr>
          <w:rFonts w:eastAsia="微軟正黑體" w:cstheme="minorHAnsi"/>
        </w:rPr>
        <w:t>餘額</w:t>
      </w:r>
    </w:p>
    <w:p w14:paraId="67787D37" w14:textId="3CC1DCD7" w:rsidR="00E04890"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(2) </w:t>
      </w:r>
      <w:r w:rsidRPr="00AF3413">
        <w:rPr>
          <w:rFonts w:eastAsia="微軟正黑體" w:cstheme="minorHAnsi"/>
        </w:rPr>
        <w:t>活期</w:t>
      </w:r>
      <w:r w:rsidR="000775B3" w:rsidRPr="00AF3413">
        <w:rPr>
          <w:rFonts w:eastAsia="微軟正黑體" w:cstheme="minorHAnsi"/>
        </w:rPr>
        <w:t>：帶出支存、活期、</w:t>
      </w:r>
      <w:proofErr w:type="gramStart"/>
      <w:r w:rsidR="000775B3" w:rsidRPr="00AF3413">
        <w:rPr>
          <w:rFonts w:eastAsia="微軟正黑體" w:cstheme="minorHAnsi"/>
        </w:rPr>
        <w:t>活儲之</w:t>
      </w:r>
      <w:proofErr w:type="gramEnd"/>
      <w:r w:rsidR="000775B3" w:rsidRPr="00AF3413">
        <w:rPr>
          <w:rFonts w:eastAsia="微軟正黑體" w:cstheme="minorHAnsi"/>
        </w:rPr>
        <w:t>帳號餘額</w:t>
      </w:r>
    </w:p>
    <w:p w14:paraId="262EF06A" w14:textId="1F2EA2D8" w:rsidR="00E04890"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(3) </w:t>
      </w:r>
      <w:r w:rsidRPr="00AF3413">
        <w:rPr>
          <w:rFonts w:eastAsia="微軟正黑體" w:cstheme="minorHAnsi"/>
        </w:rPr>
        <w:t>所有定期</w:t>
      </w:r>
      <w:r w:rsidR="000775B3" w:rsidRPr="00AF3413">
        <w:rPr>
          <w:rFonts w:eastAsia="微軟正黑體" w:cstheme="minorHAnsi"/>
        </w:rPr>
        <w:t>：帶出定存之帳號餘額</w:t>
      </w:r>
    </w:p>
    <w:p w14:paraId="20276B98" w14:textId="6EA48C71" w:rsidR="00E04890"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(4) </w:t>
      </w:r>
      <w:r w:rsidRPr="00AF3413">
        <w:rPr>
          <w:rFonts w:eastAsia="微軟正黑體" w:cstheme="minorHAnsi"/>
        </w:rPr>
        <w:t>實體存單</w:t>
      </w:r>
      <w:r w:rsidR="000775B3" w:rsidRPr="00AF3413">
        <w:rPr>
          <w:rFonts w:eastAsia="微軟正黑體" w:cstheme="minorHAnsi"/>
        </w:rPr>
        <w:t>：帶出實體存單之帳號餘額</w:t>
      </w:r>
    </w:p>
    <w:p w14:paraId="196EAF4E" w14:textId="5EDC0A47" w:rsidR="00E04890"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(5) </w:t>
      </w:r>
      <w:proofErr w:type="gramStart"/>
      <w:r w:rsidRPr="00AF3413">
        <w:rPr>
          <w:rFonts w:eastAsia="微軟正黑體" w:cstheme="minorHAnsi"/>
        </w:rPr>
        <w:t>綜存</w:t>
      </w:r>
      <w:proofErr w:type="gramEnd"/>
      <w:r w:rsidR="00CE3F8D" w:rsidRPr="00AF3413">
        <w:rPr>
          <w:rFonts w:eastAsia="微軟正黑體" w:cstheme="minorHAnsi"/>
        </w:rPr>
        <w:t>：帶出綜合存款帳號之　定存</w:t>
      </w:r>
      <w:r w:rsidR="00CE3F8D" w:rsidRPr="00AF3413">
        <w:rPr>
          <w:rFonts w:eastAsia="微軟正黑體" w:cstheme="minorHAnsi"/>
        </w:rPr>
        <w:t>&amp;</w:t>
      </w:r>
      <w:r w:rsidR="00CE3F8D" w:rsidRPr="00AF3413">
        <w:rPr>
          <w:rFonts w:eastAsia="微軟正黑體" w:cstheme="minorHAnsi"/>
        </w:rPr>
        <w:t>活存</w:t>
      </w:r>
    </w:p>
    <w:p w14:paraId="0B742424" w14:textId="355F4A89" w:rsidR="003106FB" w:rsidRPr="00AF3413" w:rsidRDefault="00E04890">
      <w:pPr>
        <w:pStyle w:val="af2"/>
        <w:widowControl/>
        <w:numPr>
          <w:ilvl w:val="0"/>
          <w:numId w:val="66"/>
        </w:numPr>
        <w:spacing w:before="120" w:after="120"/>
        <w:ind w:leftChars="0" w:left="1560"/>
        <w:rPr>
          <w:rFonts w:eastAsia="微軟正黑體" w:cstheme="minorHAnsi"/>
        </w:rPr>
      </w:pPr>
      <w:r w:rsidRPr="00AF3413">
        <w:rPr>
          <w:rFonts w:eastAsia="微軟正黑體" w:cstheme="minorHAnsi"/>
        </w:rPr>
        <w:t xml:space="preserve">(6) </w:t>
      </w:r>
      <w:r w:rsidRPr="00AF3413">
        <w:rPr>
          <w:rFonts w:eastAsia="微軟正黑體" w:cstheme="minorHAnsi"/>
        </w:rPr>
        <w:t>人工選擇指定帳號</w:t>
      </w:r>
      <w:r w:rsidR="00315BD6" w:rsidRPr="00AF3413">
        <w:rPr>
          <w:rFonts w:eastAsia="微軟正黑體" w:cstheme="minorHAnsi"/>
        </w:rPr>
        <w:t>：帶出資料同</w:t>
      </w:r>
      <w:r w:rsidR="00315BD6" w:rsidRPr="00AF3413">
        <w:rPr>
          <w:rFonts w:eastAsia="微軟正黑體" w:cstheme="minorHAnsi"/>
        </w:rPr>
        <w:t xml:space="preserve"> (1) </w:t>
      </w:r>
      <w:r w:rsidR="00315BD6" w:rsidRPr="00AF3413">
        <w:rPr>
          <w:rFonts w:eastAsia="微軟正黑體" w:cstheme="minorHAnsi"/>
        </w:rPr>
        <w:t>歸戶。</w:t>
      </w:r>
      <w:r w:rsidR="00315BD6" w:rsidRPr="00AF3413">
        <w:rPr>
          <w:rFonts w:eastAsia="微軟正黑體" w:cstheme="minorHAnsi"/>
        </w:rPr>
        <w:br/>
      </w:r>
      <w:r w:rsidR="002339D5" w:rsidRPr="00AF3413">
        <w:rPr>
          <w:rFonts w:eastAsia="微軟正黑體" w:cstheme="minorHAnsi"/>
        </w:rPr>
        <w:t>若選擇此種類，</w:t>
      </w:r>
      <w:r w:rsidR="003106FB" w:rsidRPr="00AF3413">
        <w:rPr>
          <w:rFonts w:eastAsia="微軟正黑體" w:cstheme="minorHAnsi"/>
        </w:rPr>
        <w:t>查詢結果的勾選欄位需要可供點選</w:t>
      </w:r>
      <w:r w:rsidR="002339D5" w:rsidRPr="00AF3413">
        <w:rPr>
          <w:rFonts w:eastAsia="微軟正黑體" w:cstheme="minorHAnsi"/>
        </w:rPr>
        <w:t>。其餘種類皆</w:t>
      </w:r>
      <w:r w:rsidR="002339D5" w:rsidRPr="00AF3413">
        <w:rPr>
          <w:rFonts w:eastAsia="微軟正黑體" w:cstheme="minorHAnsi"/>
        </w:rPr>
        <w:t xml:space="preserve"> Disable</w:t>
      </w:r>
      <w:r w:rsidR="003106FB" w:rsidRPr="00AF3413">
        <w:rPr>
          <w:rFonts w:eastAsia="微軟正黑體" w:cstheme="minorHAnsi"/>
        </w:rPr>
        <w:br/>
      </w:r>
      <w:r w:rsidR="003106FB" w:rsidRPr="00AF3413">
        <w:rPr>
          <w:rFonts w:eastAsia="微軟正黑體" w:cstheme="minorHAnsi"/>
        </w:rPr>
        <w:t>若「種類」選擇為「人工指定帳號」，</w:t>
      </w:r>
      <w:r w:rsidR="00315BD6" w:rsidRPr="00AF3413">
        <w:rPr>
          <w:rFonts w:eastAsia="微軟正黑體" w:cstheme="minorHAnsi"/>
        </w:rPr>
        <w:t>列印證明需要</w:t>
      </w:r>
      <w:r w:rsidR="00315BD6" w:rsidRPr="00AF3413">
        <w:rPr>
          <w:rFonts w:eastAsia="微軟正黑體" w:cstheme="minorHAnsi"/>
        </w:rPr>
        <w:t>B</w:t>
      </w:r>
      <w:r w:rsidR="00315BD6" w:rsidRPr="00AF3413">
        <w:rPr>
          <w:rFonts w:eastAsia="微軟正黑體" w:cstheme="minorHAnsi"/>
        </w:rPr>
        <w:t>級主管授權</w:t>
      </w:r>
    </w:p>
    <w:p w14:paraId="51ED127C" w14:textId="77777777" w:rsidR="00441DDA" w:rsidRPr="00AF3413" w:rsidRDefault="00CE3F8D">
      <w:pPr>
        <w:pStyle w:val="af2"/>
        <w:widowControl/>
        <w:numPr>
          <w:ilvl w:val="0"/>
          <w:numId w:val="65"/>
        </w:numPr>
        <w:spacing w:before="120" w:after="120"/>
        <w:ind w:leftChars="0"/>
        <w:rPr>
          <w:rFonts w:eastAsia="微軟正黑體" w:cstheme="minorHAnsi"/>
        </w:rPr>
      </w:pPr>
      <w:r w:rsidRPr="00AF3413">
        <w:rPr>
          <w:rFonts w:eastAsia="微軟正黑體" w:cstheme="minorHAnsi"/>
        </w:rPr>
        <w:t>檢核：</w:t>
      </w:r>
    </w:p>
    <w:p w14:paraId="03A3E99F" w14:textId="7A963ED7" w:rsidR="00A10EF1" w:rsidRPr="00AF3413" w:rsidRDefault="00CE3F8D">
      <w:pPr>
        <w:pStyle w:val="af2"/>
        <w:widowControl/>
        <w:numPr>
          <w:ilvl w:val="0"/>
          <w:numId w:val="67"/>
        </w:numPr>
        <w:spacing w:before="120" w:after="120"/>
        <w:ind w:leftChars="0"/>
        <w:rPr>
          <w:rFonts w:eastAsia="微軟正黑體" w:cstheme="minorHAnsi"/>
        </w:rPr>
      </w:pPr>
      <w:r w:rsidRPr="00AF3413">
        <w:rPr>
          <w:rFonts w:eastAsia="微軟正黑體" w:cstheme="minorHAnsi"/>
        </w:rPr>
        <w:t>選擇若是輸入「帳號」，則無需</w:t>
      </w:r>
      <w:r w:rsidR="009627E0" w:rsidRPr="00AF3413">
        <w:rPr>
          <w:rFonts w:eastAsia="微軟正黑體" w:cstheme="minorHAnsi"/>
        </w:rPr>
        <w:t>輸入</w:t>
      </w:r>
      <w:r w:rsidRPr="00AF3413">
        <w:rPr>
          <w:rFonts w:eastAsia="微軟正黑體" w:cstheme="minorHAnsi"/>
        </w:rPr>
        <w:t>此</w:t>
      </w:r>
      <w:r w:rsidR="009627E0" w:rsidRPr="00AF3413">
        <w:rPr>
          <w:rFonts w:eastAsia="微軟正黑體" w:cstheme="minorHAnsi"/>
        </w:rPr>
        <w:t>欄位</w:t>
      </w:r>
    </w:p>
    <w:p w14:paraId="0A64E53D" w14:textId="7F7C0FFC" w:rsidR="00A10EF1" w:rsidRPr="00AF3413" w:rsidRDefault="00E20C2D">
      <w:pPr>
        <w:pStyle w:val="af2"/>
        <w:widowControl/>
        <w:numPr>
          <w:ilvl w:val="0"/>
          <w:numId w:val="67"/>
        </w:numPr>
        <w:spacing w:before="120" w:after="120"/>
        <w:ind w:leftChars="0"/>
        <w:rPr>
          <w:rFonts w:eastAsia="微軟正黑體" w:cstheme="minorHAnsi"/>
        </w:rPr>
      </w:pPr>
      <w:r w:rsidRPr="00AF3413">
        <w:rPr>
          <w:rFonts w:eastAsia="微軟正黑體" w:cstheme="minorHAnsi"/>
        </w:rPr>
        <w:t>只允許</w:t>
      </w:r>
      <w:r w:rsidR="00235159"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w:t>
      </w:r>
      <w:r w:rsidRPr="00AF3413">
        <w:rPr>
          <w:rFonts w:eastAsia="微軟正黑體" w:cstheme="minorHAnsi"/>
        </w:rPr>
        <w:t xml:space="preserve"> </w:t>
      </w:r>
      <w:r w:rsidRPr="00AF3413">
        <w:rPr>
          <w:rFonts w:eastAsia="微軟正黑體" w:cstheme="minorHAnsi"/>
        </w:rPr>
        <w:t>時【種類】才可選擇</w:t>
      </w:r>
    </w:p>
    <w:p w14:paraId="370B7284" w14:textId="77777777" w:rsidR="00441DDA" w:rsidRPr="00AF3413" w:rsidRDefault="00441DDA">
      <w:pPr>
        <w:pStyle w:val="af2"/>
        <w:widowControl/>
        <w:numPr>
          <w:ilvl w:val="0"/>
          <w:numId w:val="12"/>
        </w:numPr>
        <w:spacing w:before="120" w:after="120"/>
        <w:ind w:leftChars="0"/>
        <w:rPr>
          <w:rFonts w:eastAsia="微軟正黑體" w:cstheme="minorHAnsi"/>
        </w:rPr>
      </w:pPr>
      <w:proofErr w:type="gramStart"/>
      <w:r w:rsidRPr="00AF3413">
        <w:rPr>
          <w:rFonts w:eastAsia="微軟正黑體" w:cstheme="minorHAnsi"/>
        </w:rPr>
        <w:t>列印綜存帳號</w:t>
      </w:r>
      <w:proofErr w:type="gramEnd"/>
      <w:r w:rsidRPr="00AF3413">
        <w:rPr>
          <w:rFonts w:eastAsia="微軟正黑體" w:cstheme="minorHAnsi"/>
        </w:rPr>
        <w:t>：</w:t>
      </w:r>
      <w:r w:rsidRPr="00AF3413">
        <w:rPr>
          <w:rFonts w:eastAsia="微軟正黑體" w:cstheme="minorHAnsi"/>
        </w:rPr>
        <w:t xml:space="preserve">1= </w:t>
      </w:r>
      <w:proofErr w:type="gramStart"/>
      <w:r w:rsidRPr="00AF3413">
        <w:rPr>
          <w:rFonts w:eastAsia="微軟正黑體" w:cstheme="minorHAnsi"/>
        </w:rPr>
        <w:t>含定存明</w:t>
      </w:r>
      <w:proofErr w:type="gramEnd"/>
      <w:r w:rsidRPr="00AF3413">
        <w:rPr>
          <w:rFonts w:eastAsia="微軟正黑體" w:cstheme="minorHAnsi"/>
        </w:rPr>
        <w:t>細；</w:t>
      </w:r>
      <w:r w:rsidRPr="00AF3413">
        <w:rPr>
          <w:rFonts w:eastAsia="微軟正黑體" w:cstheme="minorHAnsi"/>
        </w:rPr>
        <w:t xml:space="preserve">2= </w:t>
      </w:r>
      <w:r w:rsidRPr="00AF3413">
        <w:rPr>
          <w:rFonts w:eastAsia="微軟正黑體" w:cstheme="minorHAnsi"/>
        </w:rPr>
        <w:t>不</w:t>
      </w:r>
      <w:proofErr w:type="gramStart"/>
      <w:r w:rsidRPr="00AF3413">
        <w:rPr>
          <w:rFonts w:eastAsia="微軟正黑體" w:cstheme="minorHAnsi"/>
        </w:rPr>
        <w:t>含定存明</w:t>
      </w:r>
      <w:proofErr w:type="gramEnd"/>
      <w:r w:rsidRPr="00AF3413">
        <w:rPr>
          <w:rFonts w:eastAsia="微軟正黑體" w:cstheme="minorHAnsi"/>
        </w:rPr>
        <w:t>細</w:t>
      </w:r>
    </w:p>
    <w:p w14:paraId="4D350460" w14:textId="5E180F3F" w:rsidR="00441DDA" w:rsidRPr="00AF3413" w:rsidRDefault="00441DDA">
      <w:pPr>
        <w:pStyle w:val="af2"/>
        <w:widowControl/>
        <w:numPr>
          <w:ilvl w:val="0"/>
          <w:numId w:val="68"/>
        </w:numPr>
        <w:spacing w:before="120" w:after="120"/>
        <w:ind w:leftChars="0"/>
        <w:rPr>
          <w:rFonts w:eastAsia="微軟正黑體" w:cstheme="minorHAnsi"/>
        </w:rPr>
      </w:pPr>
      <w:r w:rsidRPr="00AF3413">
        <w:rPr>
          <w:rFonts w:eastAsia="微軟正黑體" w:cstheme="minorHAnsi"/>
        </w:rPr>
        <w:t xml:space="preserve">1= </w:t>
      </w:r>
      <w:proofErr w:type="gramStart"/>
      <w:r w:rsidRPr="00AF3413">
        <w:rPr>
          <w:rFonts w:eastAsia="微軟正黑體" w:cstheme="minorHAnsi"/>
        </w:rPr>
        <w:t>含定存明</w:t>
      </w:r>
      <w:proofErr w:type="gramEnd"/>
      <w:r w:rsidRPr="00AF3413">
        <w:rPr>
          <w:rFonts w:eastAsia="微軟正黑體" w:cstheme="minorHAnsi"/>
        </w:rPr>
        <w:t>細，證明</w:t>
      </w:r>
      <w:proofErr w:type="gramStart"/>
      <w:r w:rsidRPr="00AF3413">
        <w:rPr>
          <w:rFonts w:eastAsia="微軟正黑體" w:cstheme="minorHAnsi"/>
        </w:rPr>
        <w:t>綜存中的活存</w:t>
      </w:r>
      <w:proofErr w:type="gramEnd"/>
      <w:r w:rsidRPr="00AF3413">
        <w:rPr>
          <w:rFonts w:eastAsia="微軟正黑體" w:cstheme="minorHAnsi"/>
        </w:rPr>
        <w:t xml:space="preserve"> &amp; </w:t>
      </w:r>
      <w:r w:rsidRPr="00AF3413">
        <w:rPr>
          <w:rFonts w:eastAsia="微軟正黑體" w:cstheme="minorHAnsi"/>
        </w:rPr>
        <w:t>所有定存帳號餘額</w:t>
      </w:r>
      <w:r w:rsidR="00204ADF" w:rsidRPr="00AF3413">
        <w:rPr>
          <w:rFonts w:eastAsia="微軟正黑體" w:cstheme="minorHAnsi"/>
        </w:rPr>
        <w:t xml:space="preserve"> &amp; </w:t>
      </w:r>
      <w:r w:rsidR="00204ADF" w:rsidRPr="00AF3413">
        <w:rPr>
          <w:rFonts w:eastAsia="微軟正黑體" w:cstheme="minorHAnsi"/>
        </w:rPr>
        <w:t>定存帳號註記</w:t>
      </w:r>
      <w:r w:rsidR="00204ADF" w:rsidRPr="00AF3413">
        <w:rPr>
          <w:rFonts w:eastAsia="微軟正黑體" w:cstheme="minorHAnsi"/>
        </w:rPr>
        <w:t xml:space="preserve"> </w:t>
      </w:r>
    </w:p>
    <w:p w14:paraId="05F5A93A" w14:textId="77777777" w:rsidR="00441DDA" w:rsidRPr="00AF3413" w:rsidRDefault="00441DDA">
      <w:pPr>
        <w:pStyle w:val="af2"/>
        <w:widowControl/>
        <w:numPr>
          <w:ilvl w:val="0"/>
          <w:numId w:val="68"/>
        </w:numPr>
        <w:spacing w:before="120" w:after="120"/>
        <w:ind w:leftChars="0"/>
        <w:rPr>
          <w:rFonts w:eastAsia="微軟正黑體" w:cstheme="minorHAnsi"/>
        </w:rPr>
      </w:pPr>
      <w:r w:rsidRPr="00AF3413">
        <w:rPr>
          <w:rFonts w:eastAsia="微軟正黑體" w:cstheme="minorHAnsi"/>
        </w:rPr>
        <w:lastRenderedPageBreak/>
        <w:t xml:space="preserve">2= </w:t>
      </w:r>
      <w:r w:rsidRPr="00AF3413">
        <w:rPr>
          <w:rFonts w:eastAsia="微軟正黑體" w:cstheme="minorHAnsi"/>
        </w:rPr>
        <w:t>不</w:t>
      </w:r>
      <w:proofErr w:type="gramStart"/>
      <w:r w:rsidRPr="00AF3413">
        <w:rPr>
          <w:rFonts w:eastAsia="微軟正黑體" w:cstheme="minorHAnsi"/>
        </w:rPr>
        <w:t>含定存明</w:t>
      </w:r>
      <w:proofErr w:type="gramEnd"/>
      <w:r w:rsidRPr="00AF3413">
        <w:rPr>
          <w:rFonts w:eastAsia="微軟正黑體" w:cstheme="minorHAnsi"/>
        </w:rPr>
        <w:t>細，則只</w:t>
      </w:r>
      <w:proofErr w:type="gramStart"/>
      <w:r w:rsidRPr="00AF3413">
        <w:rPr>
          <w:rFonts w:eastAsia="微軟正黑體" w:cstheme="minorHAnsi"/>
        </w:rPr>
        <w:t>證明綜存中的</w:t>
      </w:r>
      <w:proofErr w:type="gramEnd"/>
      <w:r w:rsidRPr="00AF3413">
        <w:rPr>
          <w:rFonts w:eastAsia="微軟正黑體" w:cstheme="minorHAnsi"/>
        </w:rPr>
        <w:t>活期帳號餘額</w:t>
      </w:r>
    </w:p>
    <w:p w14:paraId="034693C7" w14:textId="6A583E83" w:rsidR="00533FF4" w:rsidRPr="00AF3413" w:rsidRDefault="00441DDA">
      <w:pPr>
        <w:pStyle w:val="af2"/>
        <w:widowControl/>
        <w:numPr>
          <w:ilvl w:val="0"/>
          <w:numId w:val="68"/>
        </w:numPr>
        <w:spacing w:before="120" w:after="120"/>
        <w:ind w:leftChars="0"/>
        <w:rPr>
          <w:rFonts w:eastAsia="微軟正黑體" w:cstheme="minorHAnsi"/>
        </w:rPr>
      </w:pPr>
      <w:r w:rsidRPr="00AF3413">
        <w:rPr>
          <w:rFonts w:eastAsia="微軟正黑體" w:cstheme="minorHAnsi"/>
        </w:rPr>
        <w:t>檢核：限種類＝</w:t>
      </w:r>
      <w:r w:rsidR="00235159" w:rsidRPr="00AF3413">
        <w:rPr>
          <w:rFonts w:eastAsia="微軟正黑體" w:cstheme="minorHAnsi"/>
        </w:rPr>
        <w:t xml:space="preserve">(5) </w:t>
      </w:r>
      <w:proofErr w:type="gramStart"/>
      <w:r w:rsidRPr="00AF3413">
        <w:rPr>
          <w:rFonts w:eastAsia="微軟正黑體" w:cstheme="minorHAnsi"/>
        </w:rPr>
        <w:t>綜存時</w:t>
      </w:r>
      <w:proofErr w:type="gramEnd"/>
      <w:r w:rsidRPr="00AF3413">
        <w:rPr>
          <w:rFonts w:eastAsia="微軟正黑體" w:cstheme="minorHAnsi"/>
        </w:rPr>
        <w:t>才可以輸入</w:t>
      </w:r>
    </w:p>
    <w:tbl>
      <w:tblPr>
        <w:tblStyle w:val="af1"/>
        <w:tblW w:w="0" w:type="auto"/>
        <w:tblInd w:w="480" w:type="dxa"/>
        <w:tblLook w:val="04A0" w:firstRow="1" w:lastRow="0" w:firstColumn="1" w:lastColumn="0" w:noHBand="0" w:noVBand="1"/>
      </w:tblPr>
      <w:tblGrid>
        <w:gridCol w:w="791"/>
        <w:gridCol w:w="4836"/>
        <w:gridCol w:w="2814"/>
      </w:tblGrid>
      <w:tr w:rsidR="00441DDA" w:rsidRPr="00AF3413" w14:paraId="570E52E6" w14:textId="77777777" w:rsidTr="00600588">
        <w:tc>
          <w:tcPr>
            <w:tcW w:w="8441" w:type="dxa"/>
            <w:gridSpan w:val="3"/>
            <w:shd w:val="clear" w:color="auto" w:fill="4472C4" w:themeFill="accent1"/>
          </w:tcPr>
          <w:p w14:paraId="3F3B0A7E" w14:textId="77777777" w:rsidR="00441DDA" w:rsidRPr="00AF3413" w:rsidRDefault="00441DDA" w:rsidP="00600588">
            <w:pPr>
              <w:widowControl/>
              <w:spacing w:before="120" w:after="120"/>
              <w:ind w:left="0" w:firstLine="0"/>
              <w:rPr>
                <w:rFonts w:eastAsia="微軟正黑體" w:cstheme="minorHAnsi"/>
                <w:b/>
                <w:bCs/>
              </w:rPr>
            </w:pPr>
            <w:proofErr w:type="gramStart"/>
            <w:r w:rsidRPr="00AF3413">
              <w:rPr>
                <w:rFonts w:eastAsia="微軟正黑體" w:cstheme="minorHAnsi"/>
                <w:b/>
                <w:bCs/>
                <w:color w:val="FFFFFF" w:themeColor="background1"/>
              </w:rPr>
              <w:t>活存帳號</w:t>
            </w:r>
            <w:proofErr w:type="gramEnd"/>
            <w:r w:rsidRPr="00AF3413">
              <w:rPr>
                <w:rFonts w:eastAsia="微軟正黑體" w:cstheme="minorHAnsi"/>
                <w:b/>
                <w:bCs/>
                <w:color w:val="FFFFFF" w:themeColor="background1"/>
              </w:rPr>
              <w:t xml:space="preserve"> = 30,000</w:t>
            </w:r>
            <w:r w:rsidRPr="00AF3413">
              <w:rPr>
                <w:rFonts w:eastAsia="微軟正黑體" w:cstheme="minorHAnsi"/>
                <w:b/>
                <w:bCs/>
                <w:color w:val="FFFFFF" w:themeColor="background1"/>
              </w:rPr>
              <w:t>，定存帳號</w:t>
            </w:r>
            <w:r w:rsidRPr="00AF3413">
              <w:rPr>
                <w:rFonts w:eastAsia="微軟正黑體" w:cstheme="minorHAnsi"/>
                <w:b/>
                <w:bCs/>
                <w:color w:val="FFFFFF" w:themeColor="background1"/>
              </w:rPr>
              <w:t xml:space="preserve"> 1=10,000</w:t>
            </w:r>
            <w:r w:rsidRPr="00AF3413">
              <w:rPr>
                <w:rFonts w:eastAsia="微軟正黑體" w:cstheme="minorHAnsi"/>
                <w:b/>
                <w:bCs/>
                <w:color w:val="FFFFFF" w:themeColor="background1"/>
              </w:rPr>
              <w:t>，定存帳號</w:t>
            </w:r>
            <w:r w:rsidRPr="00AF3413">
              <w:rPr>
                <w:rFonts w:eastAsia="微軟正黑體" w:cstheme="minorHAnsi"/>
                <w:b/>
                <w:bCs/>
                <w:color w:val="FFFFFF" w:themeColor="background1"/>
              </w:rPr>
              <w:t xml:space="preserve"> 2 =20,000</w:t>
            </w:r>
          </w:p>
        </w:tc>
      </w:tr>
      <w:tr w:rsidR="00441DDA" w:rsidRPr="00AF3413" w14:paraId="1B06CFC8" w14:textId="77777777" w:rsidTr="00600588">
        <w:tc>
          <w:tcPr>
            <w:tcW w:w="8441" w:type="dxa"/>
            <w:gridSpan w:val="3"/>
            <w:shd w:val="clear" w:color="auto" w:fill="DEEAF6" w:themeFill="accent5" w:themeFillTint="33"/>
          </w:tcPr>
          <w:p w14:paraId="5B8F1433" w14:textId="77777777" w:rsidR="00441DDA" w:rsidRPr="00AF3413" w:rsidRDefault="00441DDA" w:rsidP="00600588">
            <w:pPr>
              <w:widowControl/>
              <w:spacing w:before="120" w:after="120"/>
              <w:ind w:left="0" w:firstLine="0"/>
              <w:rPr>
                <w:rFonts w:eastAsia="微軟正黑體" w:cstheme="minorHAnsi"/>
                <w:b/>
                <w:bCs/>
              </w:rPr>
            </w:pPr>
            <w:r w:rsidRPr="00AF3413">
              <w:rPr>
                <w:rFonts w:eastAsia="微軟正黑體" w:cstheme="minorHAnsi"/>
              </w:rPr>
              <w:t xml:space="preserve">1= </w:t>
            </w:r>
            <w:proofErr w:type="gramStart"/>
            <w:r w:rsidRPr="00AF3413">
              <w:rPr>
                <w:rFonts w:eastAsia="微軟正黑體" w:cstheme="minorHAnsi"/>
              </w:rPr>
              <w:t>含定存明</w:t>
            </w:r>
            <w:proofErr w:type="gramEnd"/>
            <w:r w:rsidRPr="00AF3413">
              <w:rPr>
                <w:rFonts w:eastAsia="微軟正黑體" w:cstheme="minorHAnsi"/>
              </w:rPr>
              <w:t>細</w:t>
            </w:r>
          </w:p>
        </w:tc>
      </w:tr>
      <w:tr w:rsidR="00441DDA" w:rsidRPr="00AF3413" w14:paraId="5643667E" w14:textId="77777777" w:rsidTr="00600588">
        <w:tc>
          <w:tcPr>
            <w:tcW w:w="791" w:type="dxa"/>
          </w:tcPr>
          <w:p w14:paraId="6F5DEAAB"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1</w:t>
            </w:r>
          </w:p>
        </w:tc>
        <w:tc>
          <w:tcPr>
            <w:tcW w:w="4836" w:type="dxa"/>
          </w:tcPr>
          <w:p w14:paraId="0100991D" w14:textId="77777777" w:rsidR="00441DDA" w:rsidRPr="00AF3413" w:rsidRDefault="00441DDA" w:rsidP="00600588">
            <w:pPr>
              <w:widowControl/>
              <w:spacing w:before="120" w:after="120"/>
              <w:ind w:left="0" w:firstLine="0"/>
              <w:rPr>
                <w:rFonts w:eastAsia="微軟正黑體" w:cstheme="minorHAnsi"/>
              </w:rPr>
            </w:pPr>
            <w:proofErr w:type="gramStart"/>
            <w:r w:rsidRPr="00AF3413">
              <w:rPr>
                <w:rFonts w:eastAsia="微軟正黑體" w:cstheme="minorHAnsi"/>
                <w:b/>
                <w:bCs/>
              </w:rPr>
              <w:t>活存帳號</w:t>
            </w:r>
            <w:proofErr w:type="gramEnd"/>
          </w:p>
        </w:tc>
        <w:tc>
          <w:tcPr>
            <w:tcW w:w="2814" w:type="dxa"/>
          </w:tcPr>
          <w:p w14:paraId="0EFE8BBC"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b/>
                <w:bCs/>
              </w:rPr>
              <w:t>30,000</w:t>
            </w:r>
          </w:p>
        </w:tc>
      </w:tr>
      <w:tr w:rsidR="00441DDA" w:rsidRPr="00AF3413" w14:paraId="10524B6D" w14:textId="77777777" w:rsidTr="00600588">
        <w:tc>
          <w:tcPr>
            <w:tcW w:w="791" w:type="dxa"/>
          </w:tcPr>
          <w:p w14:paraId="72BFC1C8"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2</w:t>
            </w:r>
          </w:p>
        </w:tc>
        <w:tc>
          <w:tcPr>
            <w:tcW w:w="4836" w:type="dxa"/>
          </w:tcPr>
          <w:p w14:paraId="4179FB42"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定存帳號</w:t>
            </w:r>
            <w:r w:rsidRPr="00AF3413">
              <w:rPr>
                <w:rFonts w:eastAsia="微軟正黑體" w:cstheme="minorHAnsi"/>
              </w:rPr>
              <w:t xml:space="preserve"> 1</w:t>
            </w:r>
          </w:p>
        </w:tc>
        <w:tc>
          <w:tcPr>
            <w:tcW w:w="2814" w:type="dxa"/>
          </w:tcPr>
          <w:p w14:paraId="7FA8F880"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10,000</w:t>
            </w:r>
          </w:p>
        </w:tc>
      </w:tr>
      <w:tr w:rsidR="00441DDA" w:rsidRPr="00AF3413" w14:paraId="46A0144E" w14:textId="77777777" w:rsidTr="00600588">
        <w:tc>
          <w:tcPr>
            <w:tcW w:w="791" w:type="dxa"/>
          </w:tcPr>
          <w:p w14:paraId="40245111"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3</w:t>
            </w:r>
          </w:p>
        </w:tc>
        <w:tc>
          <w:tcPr>
            <w:tcW w:w="4836" w:type="dxa"/>
          </w:tcPr>
          <w:p w14:paraId="4C46C30E"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定存帳號</w:t>
            </w:r>
            <w:r w:rsidRPr="00AF3413">
              <w:rPr>
                <w:rFonts w:eastAsia="微軟正黑體" w:cstheme="minorHAnsi"/>
              </w:rPr>
              <w:t xml:space="preserve"> 2</w:t>
            </w:r>
          </w:p>
        </w:tc>
        <w:tc>
          <w:tcPr>
            <w:tcW w:w="2814" w:type="dxa"/>
          </w:tcPr>
          <w:p w14:paraId="51B5CDAC"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20,000</w:t>
            </w:r>
          </w:p>
        </w:tc>
      </w:tr>
      <w:tr w:rsidR="00441DDA" w:rsidRPr="00AF3413" w14:paraId="23B9FF5F" w14:textId="77777777" w:rsidTr="00600588">
        <w:tc>
          <w:tcPr>
            <w:tcW w:w="8441" w:type="dxa"/>
            <w:gridSpan w:val="3"/>
            <w:shd w:val="clear" w:color="auto" w:fill="DEEAF6" w:themeFill="accent5" w:themeFillTint="33"/>
          </w:tcPr>
          <w:p w14:paraId="0637BF7E"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 xml:space="preserve">2= </w:t>
            </w:r>
            <w:r w:rsidRPr="00AF3413">
              <w:rPr>
                <w:rFonts w:eastAsia="微軟正黑體" w:cstheme="minorHAnsi"/>
              </w:rPr>
              <w:t>不</w:t>
            </w:r>
            <w:proofErr w:type="gramStart"/>
            <w:r w:rsidRPr="00AF3413">
              <w:rPr>
                <w:rFonts w:eastAsia="微軟正黑體" w:cstheme="minorHAnsi"/>
              </w:rPr>
              <w:t>含定存明</w:t>
            </w:r>
            <w:proofErr w:type="gramEnd"/>
            <w:r w:rsidRPr="00AF3413">
              <w:rPr>
                <w:rFonts w:eastAsia="微軟正黑體" w:cstheme="minorHAnsi"/>
              </w:rPr>
              <w:t>細</w:t>
            </w:r>
          </w:p>
        </w:tc>
      </w:tr>
      <w:tr w:rsidR="00441DDA" w:rsidRPr="00AF3413" w14:paraId="3BB9A701" w14:textId="77777777" w:rsidTr="00600588">
        <w:tc>
          <w:tcPr>
            <w:tcW w:w="791" w:type="dxa"/>
          </w:tcPr>
          <w:p w14:paraId="318694A3"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rPr>
              <w:t>1</w:t>
            </w:r>
          </w:p>
        </w:tc>
        <w:tc>
          <w:tcPr>
            <w:tcW w:w="4836" w:type="dxa"/>
          </w:tcPr>
          <w:p w14:paraId="130102BD" w14:textId="77777777" w:rsidR="00441DDA" w:rsidRPr="00AF3413" w:rsidRDefault="00441DDA" w:rsidP="00600588">
            <w:pPr>
              <w:widowControl/>
              <w:spacing w:before="120" w:after="120"/>
              <w:ind w:left="0" w:firstLine="0"/>
              <w:rPr>
                <w:rFonts w:eastAsia="微軟正黑體" w:cstheme="minorHAnsi"/>
              </w:rPr>
            </w:pPr>
            <w:proofErr w:type="gramStart"/>
            <w:r w:rsidRPr="00AF3413">
              <w:rPr>
                <w:rFonts w:eastAsia="微軟正黑體" w:cstheme="minorHAnsi"/>
                <w:b/>
                <w:bCs/>
              </w:rPr>
              <w:t>活存帳號</w:t>
            </w:r>
            <w:proofErr w:type="gramEnd"/>
          </w:p>
        </w:tc>
        <w:tc>
          <w:tcPr>
            <w:tcW w:w="2814" w:type="dxa"/>
          </w:tcPr>
          <w:p w14:paraId="28D2D81D" w14:textId="77777777" w:rsidR="00441DDA" w:rsidRPr="00AF3413" w:rsidRDefault="00441DDA" w:rsidP="00600588">
            <w:pPr>
              <w:widowControl/>
              <w:spacing w:before="120" w:after="120"/>
              <w:ind w:left="0" w:firstLine="0"/>
              <w:rPr>
                <w:rFonts w:eastAsia="微軟正黑體" w:cstheme="minorHAnsi"/>
              </w:rPr>
            </w:pPr>
            <w:r w:rsidRPr="00AF3413">
              <w:rPr>
                <w:rFonts w:eastAsia="微軟正黑體" w:cstheme="minorHAnsi"/>
                <w:b/>
                <w:bCs/>
              </w:rPr>
              <w:t>30,000</w:t>
            </w:r>
          </w:p>
        </w:tc>
      </w:tr>
    </w:tbl>
    <w:p w14:paraId="35AACFA7" w14:textId="77777777" w:rsidR="001149F8" w:rsidRPr="00AF3413" w:rsidRDefault="001149F8">
      <w:pPr>
        <w:pStyle w:val="af2"/>
        <w:widowControl/>
        <w:numPr>
          <w:ilvl w:val="0"/>
          <w:numId w:val="68"/>
        </w:numPr>
        <w:spacing w:before="120" w:after="120"/>
        <w:ind w:leftChars="0"/>
        <w:rPr>
          <w:rFonts w:eastAsia="微軟正黑體" w:cstheme="minorHAnsi"/>
        </w:rPr>
      </w:pPr>
      <w:r w:rsidRPr="00AF3413">
        <w:rPr>
          <w:rFonts w:eastAsia="微軟正黑體" w:cstheme="minorHAnsi"/>
        </w:rPr>
        <w:t>檢核：</w:t>
      </w:r>
    </w:p>
    <w:p w14:paraId="74ED1C59" w14:textId="70571F61" w:rsidR="001149F8" w:rsidRPr="00AF3413" w:rsidRDefault="001149F8">
      <w:pPr>
        <w:pStyle w:val="af2"/>
        <w:widowControl/>
        <w:numPr>
          <w:ilvl w:val="0"/>
          <w:numId w:val="69"/>
        </w:numPr>
        <w:spacing w:before="120" w:after="120"/>
        <w:ind w:leftChars="0"/>
        <w:rPr>
          <w:rFonts w:eastAsia="微軟正黑體" w:cstheme="minorHAnsi"/>
        </w:rPr>
      </w:pPr>
      <w:r w:rsidRPr="00AF3413">
        <w:rPr>
          <w:rFonts w:eastAsia="微軟正黑體" w:cstheme="minorHAnsi"/>
        </w:rPr>
        <w:t>只允許</w:t>
      </w:r>
      <w:r w:rsidR="00235159"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w:t>
      </w:r>
      <w:r w:rsidRPr="00AF3413">
        <w:rPr>
          <w:rFonts w:eastAsia="微軟正黑體" w:cstheme="minorHAnsi"/>
        </w:rPr>
        <w:t xml:space="preserve"> </w:t>
      </w:r>
      <w:r w:rsidRPr="00AF3413">
        <w:rPr>
          <w:rFonts w:eastAsia="微軟正黑體" w:cstheme="minorHAnsi"/>
        </w:rPr>
        <w:t>時才可選擇；其他功能此欄位不可有值</w:t>
      </w:r>
    </w:p>
    <w:p w14:paraId="7204BE06" w14:textId="4E761B3F" w:rsidR="000A3668" w:rsidRPr="00AF3413" w:rsidRDefault="000A3668">
      <w:pPr>
        <w:pStyle w:val="af2"/>
        <w:widowControl/>
        <w:numPr>
          <w:ilvl w:val="0"/>
          <w:numId w:val="69"/>
        </w:numPr>
        <w:spacing w:before="120" w:after="120"/>
        <w:ind w:leftChars="0"/>
        <w:rPr>
          <w:rFonts w:eastAsia="微軟正黑體" w:cstheme="minorHAnsi"/>
        </w:rPr>
      </w:pPr>
      <w:r w:rsidRPr="00AF3413">
        <w:rPr>
          <w:rFonts w:eastAsia="微軟正黑體" w:cstheme="minorHAnsi"/>
        </w:rPr>
        <w:t>活期帳號已</w:t>
      </w:r>
      <w:r w:rsidR="00204ADF" w:rsidRPr="00AF3413">
        <w:rPr>
          <w:rFonts w:eastAsia="微軟正黑體" w:cstheme="minorHAnsi"/>
        </w:rPr>
        <w:t>透支並</w:t>
      </w:r>
      <w:r w:rsidRPr="00AF3413">
        <w:rPr>
          <w:rFonts w:eastAsia="微軟正黑體" w:cstheme="minorHAnsi"/>
        </w:rPr>
        <w:t>動用質借</w:t>
      </w:r>
    </w:p>
    <w:p w14:paraId="0DD60369" w14:textId="47D58223" w:rsidR="000A3668" w:rsidRPr="00AF3413" w:rsidRDefault="000A3668">
      <w:pPr>
        <w:pStyle w:val="af2"/>
        <w:widowControl/>
        <w:numPr>
          <w:ilvl w:val="0"/>
          <w:numId w:val="54"/>
        </w:numPr>
        <w:spacing w:before="120" w:after="120"/>
        <w:ind w:leftChars="0"/>
        <w:rPr>
          <w:rFonts w:eastAsia="微軟正黑體" w:cstheme="minorHAnsi"/>
        </w:rPr>
      </w:pPr>
      <w:r w:rsidRPr="00AF3413">
        <w:rPr>
          <w:rFonts w:eastAsia="微軟正黑體" w:cstheme="minorHAnsi"/>
        </w:rPr>
        <w:t>當【列印綜存帳號】</w:t>
      </w:r>
      <w:r w:rsidRPr="00AF3413">
        <w:rPr>
          <w:rFonts w:eastAsia="微軟正黑體" w:cstheme="minorHAnsi"/>
        </w:rPr>
        <w:t xml:space="preserve">=2 </w:t>
      </w:r>
      <w:r w:rsidRPr="00AF3413">
        <w:rPr>
          <w:rFonts w:eastAsia="微軟正黑體" w:cstheme="minorHAnsi"/>
        </w:rPr>
        <w:t>不</w:t>
      </w:r>
      <w:proofErr w:type="gramStart"/>
      <w:r w:rsidRPr="00AF3413">
        <w:rPr>
          <w:rFonts w:eastAsia="微軟正黑體" w:cstheme="minorHAnsi"/>
        </w:rPr>
        <w:t>含定存明</w:t>
      </w:r>
      <w:proofErr w:type="gramEnd"/>
      <w:r w:rsidRPr="00AF3413">
        <w:rPr>
          <w:rFonts w:eastAsia="微軟正黑體" w:cstheme="minorHAnsi"/>
        </w:rPr>
        <w:t>細。</w:t>
      </w:r>
      <w:r w:rsidRPr="00AF3413">
        <w:rPr>
          <w:rFonts w:eastAsia="微軟正黑體" w:cstheme="minorHAnsi"/>
        </w:rPr>
        <w:br/>
      </w:r>
      <w:r w:rsidRPr="00AF3413">
        <w:rPr>
          <w:rFonts w:eastAsia="微軟正黑體" w:cstheme="minorHAnsi"/>
        </w:rPr>
        <w:t>明細顯示</w:t>
      </w:r>
      <w:r w:rsidR="00204ADF" w:rsidRPr="00AF3413">
        <w:rPr>
          <w:rFonts w:eastAsia="微軟正黑體" w:cstheme="minorHAnsi"/>
        </w:rPr>
        <w:t>方式</w:t>
      </w:r>
      <w:r w:rsidRPr="00AF3413">
        <w:rPr>
          <w:rFonts w:eastAsia="微軟正黑體" w:cstheme="minorHAnsi"/>
        </w:rPr>
        <w:t>：</w:t>
      </w:r>
      <w:r w:rsidR="00204ADF" w:rsidRPr="00AF3413">
        <w:rPr>
          <w:rFonts w:eastAsia="微軟正黑體" w:cstheme="minorHAnsi"/>
        </w:rPr>
        <w:t>僅</w:t>
      </w:r>
      <w:proofErr w:type="gramStart"/>
      <w:r w:rsidR="00204ADF" w:rsidRPr="00AF3413">
        <w:rPr>
          <w:rFonts w:eastAsia="微軟正黑體" w:cstheme="minorHAnsi"/>
        </w:rPr>
        <w:t>顯示綜存帳號</w:t>
      </w:r>
      <w:proofErr w:type="gramEnd"/>
      <w:r w:rsidRPr="00AF3413">
        <w:rPr>
          <w:rFonts w:eastAsia="微軟正黑體" w:cstheme="minorHAnsi"/>
        </w:rPr>
        <w:t>證明餘額</w:t>
      </w:r>
      <w:r w:rsidRPr="00AF3413">
        <w:rPr>
          <w:rFonts w:eastAsia="微軟正黑體" w:cstheme="minorHAnsi"/>
        </w:rPr>
        <w:t>=0</w:t>
      </w:r>
    </w:p>
    <w:p w14:paraId="027CC166" w14:textId="245D0658" w:rsidR="000A3668" w:rsidRPr="00AF3413" w:rsidRDefault="000A3668" w:rsidP="000A3668">
      <w:pPr>
        <w:widowControl/>
        <w:spacing w:before="120" w:after="120"/>
        <w:ind w:left="709"/>
        <w:rPr>
          <w:rFonts w:eastAsia="微軟正黑體" w:cstheme="minorHAnsi"/>
        </w:rPr>
      </w:pPr>
      <w:r w:rsidRPr="00AF3413">
        <w:rPr>
          <w:rFonts w:eastAsia="微軟正黑體" w:cstheme="minorHAnsi"/>
          <w:noProof/>
        </w:rPr>
        <w:drawing>
          <wp:inline distT="0" distB="0" distL="0" distR="0" wp14:anchorId="1FC91E7C" wp14:editId="7AF405BD">
            <wp:extent cx="5269117" cy="442485"/>
            <wp:effectExtent l="152400" t="152400" r="351155" b="358140"/>
            <wp:docPr id="7369658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5827" name=""/>
                    <pic:cNvPicPr/>
                  </pic:nvPicPr>
                  <pic:blipFill>
                    <a:blip r:embed="rId28"/>
                    <a:stretch>
                      <a:fillRect/>
                    </a:stretch>
                  </pic:blipFill>
                  <pic:spPr>
                    <a:xfrm>
                      <a:off x="0" y="0"/>
                      <a:ext cx="5295584" cy="4447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657306" w14:textId="23F410DE" w:rsidR="001149F8" w:rsidRPr="00AF3413" w:rsidRDefault="001149F8">
      <w:pPr>
        <w:pStyle w:val="af2"/>
        <w:widowControl/>
        <w:numPr>
          <w:ilvl w:val="0"/>
          <w:numId w:val="70"/>
        </w:numPr>
        <w:spacing w:before="120" w:after="120"/>
        <w:ind w:leftChars="0"/>
        <w:rPr>
          <w:rFonts w:eastAsia="微軟正黑體" w:cstheme="minorHAnsi"/>
        </w:rPr>
      </w:pPr>
      <w:r w:rsidRPr="00AF3413">
        <w:rPr>
          <w:rFonts w:eastAsia="微軟正黑體" w:cstheme="minorHAnsi"/>
        </w:rPr>
        <w:t>當【列印綜存帳號】</w:t>
      </w:r>
      <w:r w:rsidRPr="00AF3413">
        <w:rPr>
          <w:rFonts w:eastAsia="微軟正黑體" w:cstheme="minorHAnsi"/>
        </w:rPr>
        <w:t xml:space="preserve">=1 </w:t>
      </w:r>
      <w:proofErr w:type="gramStart"/>
      <w:r w:rsidRPr="00AF3413">
        <w:rPr>
          <w:rFonts w:eastAsia="微軟正黑體" w:cstheme="minorHAnsi"/>
        </w:rPr>
        <w:t>含定存明細時</w:t>
      </w:r>
      <w:proofErr w:type="gramEnd"/>
      <w:r w:rsidR="000A3668" w:rsidRPr="00AF3413">
        <w:rPr>
          <w:rFonts w:eastAsia="微軟正黑體" w:cstheme="minorHAnsi"/>
        </w:rPr>
        <w:br/>
      </w:r>
      <w:r w:rsidR="000A3668" w:rsidRPr="00AF3413">
        <w:rPr>
          <w:rFonts w:eastAsia="微軟正黑體" w:cstheme="minorHAnsi"/>
        </w:rPr>
        <w:t>明細顯示</w:t>
      </w:r>
      <w:r w:rsidR="00204ADF" w:rsidRPr="00AF3413">
        <w:rPr>
          <w:rFonts w:eastAsia="微軟正黑體" w:cstheme="minorHAnsi"/>
        </w:rPr>
        <w:t>方式</w:t>
      </w:r>
      <w:r w:rsidR="000A3668" w:rsidRPr="00AF3413">
        <w:rPr>
          <w:rFonts w:eastAsia="微軟正黑體" w:cstheme="minorHAnsi"/>
        </w:rPr>
        <w:t>：</w:t>
      </w:r>
      <w:r w:rsidRPr="00AF3413">
        <w:rPr>
          <w:rFonts w:eastAsia="微軟正黑體" w:cstheme="minorHAnsi"/>
        </w:rPr>
        <w:t>不</w:t>
      </w:r>
      <w:proofErr w:type="gramStart"/>
      <w:r w:rsidRPr="00AF3413">
        <w:rPr>
          <w:rFonts w:eastAsia="微軟正黑體" w:cstheme="minorHAnsi"/>
        </w:rPr>
        <w:t>顯示</w:t>
      </w:r>
      <w:r w:rsidR="00204ADF" w:rsidRPr="00AF3413">
        <w:rPr>
          <w:rFonts w:eastAsia="微軟正黑體" w:cstheme="minorHAnsi"/>
        </w:rPr>
        <w:t>綜存</w:t>
      </w:r>
      <w:r w:rsidRPr="00AF3413">
        <w:rPr>
          <w:rFonts w:eastAsia="微軟正黑體" w:cstheme="minorHAnsi"/>
        </w:rPr>
        <w:t>帳號</w:t>
      </w:r>
      <w:proofErr w:type="gramEnd"/>
      <w:r w:rsidRPr="00AF3413">
        <w:rPr>
          <w:rFonts w:eastAsia="微軟正黑體" w:cstheme="minorHAnsi"/>
        </w:rPr>
        <w:t>及餘額。</w:t>
      </w:r>
      <w:r w:rsidR="000A3668" w:rsidRPr="00AF3413">
        <w:rPr>
          <w:rFonts w:eastAsia="微軟正黑體" w:cstheme="minorHAnsi"/>
        </w:rPr>
        <w:br/>
      </w:r>
      <w:r w:rsidR="00204ADF" w:rsidRPr="00AF3413">
        <w:rPr>
          <w:rFonts w:eastAsia="微軟正黑體" w:cstheme="minorHAnsi"/>
        </w:rPr>
        <w:t>僅顯示</w:t>
      </w:r>
      <w:proofErr w:type="gramStart"/>
      <w:r w:rsidR="00204ADF" w:rsidRPr="00AF3413">
        <w:rPr>
          <w:rFonts w:eastAsia="微軟正黑體" w:cstheme="minorHAnsi"/>
        </w:rPr>
        <w:t>綜存項</w:t>
      </w:r>
      <w:proofErr w:type="gramEnd"/>
      <w:r w:rsidR="00204ADF" w:rsidRPr="00AF3413">
        <w:rPr>
          <w:rFonts w:eastAsia="微軟正黑體" w:cstheme="minorHAnsi"/>
        </w:rPr>
        <w:t>下</w:t>
      </w:r>
      <w:r w:rsidRPr="00AF3413">
        <w:rPr>
          <w:rFonts w:eastAsia="微軟正黑體" w:cstheme="minorHAnsi"/>
        </w:rPr>
        <w:t>定存餘額</w:t>
      </w:r>
      <w:r w:rsidR="00204ADF" w:rsidRPr="00AF3413">
        <w:rPr>
          <w:rFonts w:eastAsia="微軟正黑體" w:cstheme="minorHAnsi"/>
        </w:rPr>
        <w:t xml:space="preserve"> (</w:t>
      </w:r>
      <w:r w:rsidRPr="00AF3413">
        <w:rPr>
          <w:rFonts w:eastAsia="微軟正黑體" w:cstheme="minorHAnsi"/>
        </w:rPr>
        <w:t>存單金額</w:t>
      </w:r>
      <w:r w:rsidR="00204ADF" w:rsidRPr="00AF3413">
        <w:rPr>
          <w:rFonts w:eastAsia="微軟正黑體" w:cstheme="minorHAnsi"/>
        </w:rPr>
        <w:t>)</w:t>
      </w:r>
      <w:r w:rsidR="00204ADF" w:rsidRPr="00AF3413">
        <w:rPr>
          <w:rFonts w:eastAsia="微軟正黑體" w:cstheme="minorHAnsi"/>
        </w:rPr>
        <w:t>。</w:t>
      </w:r>
      <w:r w:rsidR="00204ADF" w:rsidRPr="00AF3413" w:rsidDel="00204ADF">
        <w:rPr>
          <w:rFonts w:eastAsia="微軟正黑體" w:cstheme="minorHAnsi"/>
        </w:rPr>
        <w:t xml:space="preserve"> </w:t>
      </w:r>
      <w:r w:rsidR="00204ADF" w:rsidRPr="00AF3413">
        <w:rPr>
          <w:rFonts w:eastAsia="微軟正黑體" w:cstheme="minorHAnsi"/>
        </w:rPr>
        <w:br/>
      </w:r>
      <w:proofErr w:type="gramStart"/>
      <w:r w:rsidR="00204ADF" w:rsidRPr="00AF3413">
        <w:rPr>
          <w:rFonts w:eastAsia="微軟正黑體" w:cstheme="minorHAnsi"/>
        </w:rPr>
        <w:t>綜存質</w:t>
      </w:r>
      <w:proofErr w:type="gramEnd"/>
      <w:r w:rsidR="00204ADF" w:rsidRPr="00AF3413">
        <w:rPr>
          <w:rFonts w:eastAsia="微軟正黑體" w:cstheme="minorHAnsi"/>
        </w:rPr>
        <w:t>權未動用：</w:t>
      </w:r>
      <w:r w:rsidR="00204ADF" w:rsidRPr="00AF3413">
        <w:rPr>
          <w:rFonts w:eastAsia="微軟正黑體" w:cstheme="minorHAnsi"/>
        </w:rPr>
        <w:t>&amp;</w:t>
      </w:r>
      <w:r w:rsidR="00204ADF" w:rsidRPr="00AF3413">
        <w:rPr>
          <w:rFonts w:eastAsia="微軟正黑體" w:cstheme="minorHAnsi"/>
        </w:rPr>
        <w:br/>
      </w:r>
      <w:proofErr w:type="gramStart"/>
      <w:r w:rsidR="00204ADF" w:rsidRPr="00AF3413">
        <w:rPr>
          <w:rFonts w:eastAsia="微軟正黑體" w:cstheme="minorHAnsi"/>
        </w:rPr>
        <w:t>綜存已</w:t>
      </w:r>
      <w:proofErr w:type="gramEnd"/>
      <w:r w:rsidR="00204ADF" w:rsidRPr="00AF3413">
        <w:rPr>
          <w:rFonts w:eastAsia="微軟正黑體" w:cstheme="minorHAnsi"/>
        </w:rPr>
        <w:t>動用：</w:t>
      </w:r>
      <w:r w:rsidR="00204ADF" w:rsidRPr="00AF3413">
        <w:rPr>
          <w:rFonts w:eastAsia="微軟正黑體" w:cstheme="minorHAnsi"/>
        </w:rPr>
        <w:t>@</w:t>
      </w:r>
    </w:p>
    <w:p w14:paraId="6D8E2ECB" w14:textId="189C5F17" w:rsidR="000A3668" w:rsidRPr="00AF3413" w:rsidRDefault="000A3668" w:rsidP="000A3668">
      <w:pPr>
        <w:widowControl/>
        <w:spacing w:before="120" w:after="120"/>
        <w:rPr>
          <w:rFonts w:eastAsia="微軟正黑體" w:cstheme="minorHAnsi"/>
        </w:rPr>
      </w:pPr>
      <w:r w:rsidRPr="00AF3413">
        <w:rPr>
          <w:rFonts w:eastAsia="微軟正黑體" w:cstheme="minorHAnsi"/>
          <w:noProof/>
        </w:rPr>
        <w:lastRenderedPageBreak/>
        <w:drawing>
          <wp:inline distT="0" distB="0" distL="0" distR="0" wp14:anchorId="41F8ADDA" wp14:editId="0968F2A8">
            <wp:extent cx="5671185" cy="640080"/>
            <wp:effectExtent l="152400" t="152400" r="367665" b="369570"/>
            <wp:docPr id="19754687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68770" name=""/>
                    <pic:cNvPicPr/>
                  </pic:nvPicPr>
                  <pic:blipFill>
                    <a:blip r:embed="rId29"/>
                    <a:stretch>
                      <a:fillRect/>
                    </a:stretch>
                  </pic:blipFill>
                  <pic:spPr>
                    <a:xfrm>
                      <a:off x="0" y="0"/>
                      <a:ext cx="5671185" cy="640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5DFE7" w14:textId="77777777" w:rsidR="00441DDA" w:rsidRPr="00AF3413" w:rsidRDefault="00441DDA" w:rsidP="00441DDA">
      <w:pPr>
        <w:pStyle w:val="af2"/>
        <w:widowControl/>
        <w:spacing w:before="120" w:after="120"/>
        <w:ind w:leftChars="0" w:left="360" w:firstLine="0"/>
        <w:rPr>
          <w:rFonts w:eastAsia="微軟正黑體" w:cstheme="minorHAnsi"/>
        </w:rPr>
      </w:pPr>
    </w:p>
    <w:p w14:paraId="3B84A82F" w14:textId="0DC78F47" w:rsidR="000F26C6" w:rsidRPr="00AF3413" w:rsidRDefault="000F26C6">
      <w:pPr>
        <w:pStyle w:val="af2"/>
        <w:widowControl/>
        <w:numPr>
          <w:ilvl w:val="0"/>
          <w:numId w:val="12"/>
        </w:numPr>
        <w:spacing w:before="120" w:after="120"/>
        <w:ind w:leftChars="0"/>
        <w:rPr>
          <w:rFonts w:eastAsia="微軟正黑體" w:cstheme="minorHAnsi"/>
        </w:rPr>
      </w:pPr>
      <w:r w:rsidRPr="00AF3413">
        <w:rPr>
          <w:rFonts w:eastAsia="微軟正黑體" w:cstheme="minorHAnsi"/>
        </w:rPr>
        <w:t>存額：限制當申請類型</w:t>
      </w:r>
      <w:r w:rsidRPr="00AF3413">
        <w:rPr>
          <w:rFonts w:eastAsia="微軟正黑體" w:cstheme="minorHAnsi"/>
        </w:rPr>
        <w:t xml:space="preserve"> = (2) </w:t>
      </w:r>
      <w:r w:rsidRPr="00AF3413">
        <w:rPr>
          <w:rFonts w:eastAsia="微軟正黑體" w:cstheme="minorHAnsi"/>
        </w:rPr>
        <w:t>存額證明</w:t>
      </w:r>
      <w:r w:rsidRPr="00AF3413">
        <w:rPr>
          <w:rFonts w:eastAsia="微軟正黑體" w:cstheme="minorHAnsi"/>
        </w:rPr>
        <w:t xml:space="preserve"> &amp; (4) </w:t>
      </w:r>
      <w:r w:rsidRPr="00AF3413">
        <w:rPr>
          <w:rFonts w:eastAsia="微軟正黑體" w:cstheme="minorHAnsi"/>
        </w:rPr>
        <w:t>人工存額證明</w:t>
      </w:r>
      <w:r w:rsidRPr="00AF3413">
        <w:rPr>
          <w:rFonts w:eastAsia="微軟正黑體" w:cstheme="minorHAnsi"/>
        </w:rPr>
        <w:t xml:space="preserve"> </w:t>
      </w:r>
      <w:r w:rsidRPr="00AF3413">
        <w:rPr>
          <w:rFonts w:eastAsia="微軟正黑體" w:cstheme="minorHAnsi"/>
        </w:rPr>
        <w:t>時可以輸入。</w:t>
      </w:r>
    </w:p>
    <w:p w14:paraId="3F201D5D" w14:textId="12628B08" w:rsidR="000F26C6" w:rsidRPr="00AF3413" w:rsidRDefault="000F26C6">
      <w:pPr>
        <w:pStyle w:val="af2"/>
        <w:widowControl/>
        <w:numPr>
          <w:ilvl w:val="0"/>
          <w:numId w:val="71"/>
        </w:numPr>
        <w:spacing w:before="120" w:after="120"/>
        <w:ind w:leftChars="0"/>
        <w:rPr>
          <w:rFonts w:eastAsia="微軟正黑體" w:cstheme="minorHAnsi"/>
        </w:rPr>
      </w:pPr>
      <w:r w:rsidRPr="00AF3413">
        <w:rPr>
          <w:rFonts w:eastAsia="微軟正黑體" w:cstheme="minorHAnsi"/>
        </w:rPr>
        <w:t>輸入存額將顯示於存款證明的</w:t>
      </w:r>
      <w:r w:rsidRPr="00AF3413">
        <w:rPr>
          <w:rFonts w:eastAsia="微軟正黑體" w:cstheme="minorHAnsi"/>
        </w:rPr>
        <w:t xml:space="preserve"> </w:t>
      </w:r>
      <w:r w:rsidRPr="00AF3413">
        <w:rPr>
          <w:rFonts w:eastAsia="微軟正黑體" w:cstheme="minorHAnsi"/>
        </w:rPr>
        <w:t>【計為】欄位</w:t>
      </w:r>
    </w:p>
    <w:p w14:paraId="62149F5C" w14:textId="5EE2BD4A" w:rsidR="00A10EF1" w:rsidRPr="00AF3413" w:rsidRDefault="00A10EF1">
      <w:pPr>
        <w:pStyle w:val="af2"/>
        <w:widowControl/>
        <w:numPr>
          <w:ilvl w:val="0"/>
          <w:numId w:val="12"/>
        </w:numPr>
        <w:spacing w:before="120" w:after="120"/>
        <w:ind w:leftChars="0"/>
        <w:rPr>
          <w:rFonts w:eastAsia="微軟正黑體" w:cstheme="minorHAnsi"/>
        </w:rPr>
      </w:pPr>
      <w:r w:rsidRPr="00AF3413">
        <w:rPr>
          <w:rFonts w:eastAsia="微軟正黑體" w:cstheme="minorHAnsi"/>
        </w:rPr>
        <w:t>人工證明列印帳號：</w:t>
      </w:r>
      <w:r w:rsidR="00E133F1" w:rsidRPr="00AF3413">
        <w:rPr>
          <w:rFonts w:eastAsia="微軟正黑體" w:cstheme="minorHAnsi"/>
        </w:rPr>
        <w:t>選擇</w:t>
      </w:r>
      <w:r w:rsidRPr="00AF3413">
        <w:rPr>
          <w:rFonts w:eastAsia="微軟正黑體" w:cstheme="minorHAnsi"/>
        </w:rPr>
        <w:t xml:space="preserve"> Y</w:t>
      </w:r>
      <w:r w:rsidR="003C58E0" w:rsidRPr="00AF3413">
        <w:rPr>
          <w:rFonts w:eastAsia="微軟正黑體" w:cstheme="minorHAnsi"/>
        </w:rPr>
        <w:br/>
      </w:r>
      <w:r w:rsidR="00950734" w:rsidRPr="00AF3413">
        <w:rPr>
          <w:rFonts w:eastAsia="微軟正黑體" w:cstheme="minorHAnsi"/>
        </w:rPr>
        <w:t>申請類型</w:t>
      </w:r>
      <w:r w:rsidR="00950734" w:rsidRPr="00AF3413">
        <w:rPr>
          <w:rFonts w:eastAsia="微軟正黑體" w:cstheme="minorHAnsi"/>
        </w:rPr>
        <w:t xml:space="preserve"> = (3) </w:t>
      </w:r>
      <w:r w:rsidR="00950734" w:rsidRPr="00AF3413">
        <w:rPr>
          <w:rFonts w:eastAsia="微軟正黑體" w:cstheme="minorHAnsi"/>
        </w:rPr>
        <w:t>人工餘額證明</w:t>
      </w:r>
      <w:r w:rsidR="00950734" w:rsidRPr="00AF3413">
        <w:rPr>
          <w:rFonts w:eastAsia="微軟正黑體" w:cstheme="minorHAnsi"/>
        </w:rPr>
        <w:t xml:space="preserve"> (4) </w:t>
      </w:r>
      <w:r w:rsidR="00950734" w:rsidRPr="00AF3413">
        <w:rPr>
          <w:rFonts w:eastAsia="微軟正黑體" w:cstheme="minorHAnsi"/>
        </w:rPr>
        <w:t>人工存額證明</w:t>
      </w:r>
    </w:p>
    <w:p w14:paraId="1A4EA031" w14:textId="77777777" w:rsidR="00F245C2" w:rsidRPr="00AF3413" w:rsidRDefault="00F245C2">
      <w:pPr>
        <w:pStyle w:val="af2"/>
        <w:numPr>
          <w:ilvl w:val="0"/>
          <w:numId w:val="72"/>
        </w:numPr>
        <w:ind w:leftChars="0"/>
        <w:rPr>
          <w:rFonts w:eastAsia="微軟正黑體" w:cstheme="minorHAnsi"/>
        </w:rPr>
      </w:pPr>
      <w:r w:rsidRPr="00AF3413">
        <w:rPr>
          <w:rFonts w:eastAsia="微軟正黑體" w:cstheme="minorHAnsi"/>
        </w:rPr>
        <w:t>檢核：</w:t>
      </w:r>
    </w:p>
    <w:p w14:paraId="7B2202E6" w14:textId="6078021F" w:rsidR="00F245C2" w:rsidRPr="00AF3413" w:rsidRDefault="00F245C2">
      <w:pPr>
        <w:pStyle w:val="af2"/>
        <w:numPr>
          <w:ilvl w:val="0"/>
          <w:numId w:val="73"/>
        </w:numPr>
        <w:ind w:leftChars="0" w:left="1134"/>
        <w:rPr>
          <w:rFonts w:eastAsia="微軟正黑體" w:cstheme="minorHAnsi"/>
        </w:rPr>
      </w:pPr>
      <w:r w:rsidRPr="00AF3413">
        <w:rPr>
          <w:rFonts w:eastAsia="微軟正黑體" w:cstheme="minorHAnsi"/>
        </w:rPr>
        <w:t>限</w:t>
      </w:r>
      <w:r w:rsidR="00950734" w:rsidRPr="00AF3413">
        <w:rPr>
          <w:rFonts w:eastAsia="微軟正黑體" w:cstheme="minorHAnsi"/>
        </w:rPr>
        <w:t>申請類型</w:t>
      </w:r>
      <w:r w:rsidRPr="00AF3413">
        <w:rPr>
          <w:rFonts w:eastAsia="微軟正黑體" w:cstheme="minorHAnsi"/>
        </w:rPr>
        <w:t xml:space="preserve"> = (3) </w:t>
      </w:r>
      <w:r w:rsidRPr="00AF3413">
        <w:rPr>
          <w:rFonts w:eastAsia="微軟正黑體" w:cstheme="minorHAnsi"/>
        </w:rPr>
        <w:t>人工餘額證明</w:t>
      </w:r>
      <w:r w:rsidRPr="00AF3413">
        <w:rPr>
          <w:rFonts w:eastAsia="微軟正黑體" w:cstheme="minorHAnsi"/>
        </w:rPr>
        <w:t xml:space="preserve"> (4) </w:t>
      </w:r>
      <w:r w:rsidRPr="00AF3413">
        <w:rPr>
          <w:rFonts w:eastAsia="微軟正黑體" w:cstheme="minorHAnsi"/>
        </w:rPr>
        <w:t>人工存額證明，才可輸入此欄位；</w:t>
      </w:r>
      <w:r w:rsidR="00D05B12" w:rsidRPr="00AF3413">
        <w:rPr>
          <w:rFonts w:eastAsia="微軟正黑體" w:cstheme="minorHAnsi"/>
        </w:rPr>
        <w:br/>
      </w:r>
      <w:r w:rsidRPr="00AF3413">
        <w:rPr>
          <w:rFonts w:eastAsia="微軟正黑體" w:cstheme="minorHAnsi"/>
        </w:rPr>
        <w:t>其他</w:t>
      </w:r>
      <w:r w:rsidR="00D05B12" w:rsidRPr="00AF3413">
        <w:rPr>
          <w:rFonts w:eastAsia="微軟正黑體" w:cstheme="minorHAnsi"/>
        </w:rPr>
        <w:t>申請類型</w:t>
      </w:r>
      <w:r w:rsidRPr="00AF3413">
        <w:rPr>
          <w:rFonts w:eastAsia="微軟正黑體" w:cstheme="minorHAnsi"/>
        </w:rPr>
        <w:t>此欄位不可有值</w:t>
      </w:r>
    </w:p>
    <w:p w14:paraId="06D3DA86" w14:textId="77777777" w:rsidR="00950734" w:rsidRPr="00AF3413" w:rsidRDefault="00AB25EC">
      <w:pPr>
        <w:pStyle w:val="af2"/>
        <w:numPr>
          <w:ilvl w:val="0"/>
          <w:numId w:val="73"/>
        </w:numPr>
        <w:ind w:leftChars="0" w:left="1134"/>
        <w:rPr>
          <w:rFonts w:eastAsia="微軟正黑體" w:cstheme="minorHAnsi"/>
        </w:rPr>
      </w:pPr>
      <w:r w:rsidRPr="00AF3413">
        <w:rPr>
          <w:rFonts w:eastAsia="微軟正黑體" w:cstheme="minorHAnsi"/>
        </w:rPr>
        <w:t>若無人工輸入帳號</w:t>
      </w:r>
    </w:p>
    <w:p w14:paraId="649F3885" w14:textId="77777777" w:rsidR="00950734" w:rsidRPr="00AF3413" w:rsidRDefault="00950734">
      <w:pPr>
        <w:pStyle w:val="af2"/>
        <w:numPr>
          <w:ilvl w:val="0"/>
          <w:numId w:val="74"/>
        </w:numPr>
        <w:ind w:leftChars="0" w:left="1560"/>
        <w:rPr>
          <w:rFonts w:eastAsia="微軟正黑體" w:cstheme="minorHAnsi"/>
        </w:rPr>
      </w:pPr>
      <w:r w:rsidRPr="00AF3413">
        <w:rPr>
          <w:rFonts w:eastAsia="微軟正黑體" w:cstheme="minorHAnsi"/>
        </w:rPr>
        <w:t>人工證明列印帳號</w:t>
      </w:r>
      <w:r w:rsidR="00AB25EC" w:rsidRPr="00AF3413">
        <w:rPr>
          <w:rFonts w:eastAsia="微軟正黑體" w:cstheme="minorHAnsi"/>
        </w:rPr>
        <w:t>=N</w:t>
      </w:r>
      <w:r w:rsidR="00AB25EC" w:rsidRPr="00AF3413">
        <w:rPr>
          <w:rFonts w:eastAsia="微軟正黑體" w:cstheme="minorHAnsi"/>
        </w:rPr>
        <w:t>，</w:t>
      </w:r>
      <w:r w:rsidRPr="00AF3413">
        <w:rPr>
          <w:rFonts w:eastAsia="微軟正黑體" w:cstheme="minorHAnsi"/>
        </w:rPr>
        <w:t>帳號欄位顯示</w:t>
      </w:r>
      <w:r w:rsidRPr="00AF3413">
        <w:rPr>
          <w:rFonts w:eastAsia="微軟正黑體" w:cstheme="minorHAnsi"/>
        </w:rPr>
        <w:t xml:space="preserve"> </w:t>
      </w:r>
      <w:r w:rsidR="00AB25EC" w:rsidRPr="00AF3413">
        <w:rPr>
          <w:rFonts w:eastAsia="微軟正黑體" w:cstheme="minorHAnsi"/>
        </w:rPr>
        <w:t>空白</w:t>
      </w:r>
    </w:p>
    <w:p w14:paraId="443E73DF" w14:textId="3B41C13E" w:rsidR="005226CC" w:rsidRPr="00AF3413" w:rsidRDefault="00950734">
      <w:pPr>
        <w:pStyle w:val="af2"/>
        <w:numPr>
          <w:ilvl w:val="0"/>
          <w:numId w:val="74"/>
        </w:numPr>
        <w:ind w:leftChars="0" w:left="1560"/>
        <w:rPr>
          <w:rFonts w:eastAsia="微軟正黑體" w:cstheme="minorHAnsi"/>
        </w:rPr>
      </w:pPr>
      <w:r w:rsidRPr="00AF3413">
        <w:rPr>
          <w:rFonts w:eastAsia="微軟正黑體" w:cstheme="minorHAnsi"/>
        </w:rPr>
        <w:t>人工證明列印帳號</w:t>
      </w:r>
      <w:r w:rsidRPr="00AF3413">
        <w:rPr>
          <w:rFonts w:eastAsia="微軟正黑體" w:cstheme="minorHAnsi"/>
        </w:rPr>
        <w:t>=</w:t>
      </w:r>
      <w:r w:rsidR="005226CC" w:rsidRPr="00AF3413">
        <w:rPr>
          <w:rFonts w:eastAsia="微軟正黑體" w:cstheme="minorHAnsi"/>
        </w:rPr>
        <w:t>Y</w:t>
      </w:r>
      <w:r w:rsidR="005226CC" w:rsidRPr="00AF3413">
        <w:rPr>
          <w:rFonts w:eastAsia="微軟正黑體" w:cstheme="minorHAnsi"/>
        </w:rPr>
        <w:t>，帳號</w:t>
      </w:r>
      <w:r w:rsidRPr="00AF3413">
        <w:rPr>
          <w:rFonts w:eastAsia="微軟正黑體" w:cstheme="minorHAnsi"/>
        </w:rPr>
        <w:t>欄位</w:t>
      </w:r>
      <w:r w:rsidR="005226CC" w:rsidRPr="00AF3413">
        <w:rPr>
          <w:rFonts w:eastAsia="微軟正黑體" w:cstheme="minorHAnsi"/>
        </w:rPr>
        <w:t>顯示</w:t>
      </w:r>
      <w:r w:rsidR="005226CC" w:rsidRPr="00AF3413">
        <w:rPr>
          <w:rFonts w:eastAsia="微軟正黑體" w:cstheme="minorHAnsi"/>
        </w:rPr>
        <w:t>00-0-00-00-000000</w:t>
      </w:r>
    </w:p>
    <w:p w14:paraId="35A90BD3" w14:textId="3474E2F7" w:rsidR="00F245C2" w:rsidRPr="00AF3413" w:rsidRDefault="00AB25EC">
      <w:pPr>
        <w:pStyle w:val="af2"/>
        <w:numPr>
          <w:ilvl w:val="0"/>
          <w:numId w:val="73"/>
        </w:numPr>
        <w:ind w:leftChars="0" w:left="1134"/>
        <w:rPr>
          <w:rFonts w:eastAsia="微軟正黑體" w:cstheme="minorHAnsi"/>
        </w:rPr>
      </w:pPr>
      <w:r w:rsidRPr="00AF3413">
        <w:rPr>
          <w:rFonts w:eastAsia="微軟正黑體" w:cstheme="minorHAnsi"/>
        </w:rPr>
        <w:t>列印帳號</w:t>
      </w:r>
      <w:r w:rsidR="00ED77F6" w:rsidRPr="00AF3413">
        <w:rPr>
          <w:rFonts w:eastAsia="微軟正黑體" w:cstheme="minorHAnsi"/>
        </w:rPr>
        <w:t>選擇</w:t>
      </w:r>
      <w:r w:rsidR="00ED77F6" w:rsidRPr="00AF3413">
        <w:rPr>
          <w:rFonts w:eastAsia="微軟正黑體" w:cstheme="minorHAnsi"/>
        </w:rPr>
        <w:t xml:space="preserve"> Y</w:t>
      </w:r>
      <w:r w:rsidRPr="00AF3413">
        <w:rPr>
          <w:rFonts w:eastAsia="微軟正黑體" w:cstheme="minorHAnsi"/>
        </w:rPr>
        <w:t>，需</w:t>
      </w:r>
      <w:r w:rsidR="00315BD6" w:rsidRPr="00AF3413">
        <w:rPr>
          <w:rFonts w:eastAsia="微軟正黑體" w:cstheme="minorHAnsi"/>
        </w:rPr>
        <w:t>B</w:t>
      </w:r>
      <w:r w:rsidR="00315BD6" w:rsidRPr="00AF3413">
        <w:rPr>
          <w:rFonts w:eastAsia="微軟正黑體" w:cstheme="minorHAnsi"/>
        </w:rPr>
        <w:t>級</w:t>
      </w:r>
      <w:r w:rsidRPr="00AF3413">
        <w:rPr>
          <w:rFonts w:eastAsia="微軟正黑體" w:cstheme="minorHAnsi"/>
        </w:rPr>
        <w:t>主管授權</w:t>
      </w:r>
    </w:p>
    <w:p w14:paraId="4C328581" w14:textId="5C7CC885" w:rsidR="00A10EF1" w:rsidRPr="00AF3413" w:rsidRDefault="00A10EF1">
      <w:pPr>
        <w:pStyle w:val="af2"/>
        <w:widowControl/>
        <w:numPr>
          <w:ilvl w:val="0"/>
          <w:numId w:val="12"/>
        </w:numPr>
        <w:spacing w:before="120" w:after="120"/>
        <w:ind w:leftChars="0"/>
        <w:rPr>
          <w:rFonts w:eastAsia="微軟正黑體" w:cstheme="minorHAnsi"/>
        </w:rPr>
      </w:pPr>
      <w:r w:rsidRPr="00AF3413">
        <w:rPr>
          <w:rFonts w:eastAsia="微軟正黑體" w:cstheme="minorHAnsi"/>
        </w:rPr>
        <w:t>備註：</w:t>
      </w:r>
      <w:r w:rsidR="006A491F" w:rsidRPr="00AF3413">
        <w:rPr>
          <w:rFonts w:eastAsia="微軟正黑體" w:cstheme="minorHAnsi"/>
        </w:rPr>
        <w:t>下拉選單</w:t>
      </w:r>
      <w:r w:rsidR="009B7B5B" w:rsidRPr="00AF3413">
        <w:rPr>
          <w:rFonts w:eastAsia="微軟正黑體" w:cstheme="minorHAnsi"/>
        </w:rPr>
        <w:t>，選單中提供固定文字內容列印於證明的備註區塊與自定義選項，</w:t>
      </w:r>
      <w:proofErr w:type="gramStart"/>
      <w:r w:rsidR="009B7B5B" w:rsidRPr="00AF3413">
        <w:rPr>
          <w:rFonts w:eastAsia="微軟正黑體" w:cstheme="minorHAnsi"/>
        </w:rPr>
        <w:t>可由櫃員</w:t>
      </w:r>
      <w:proofErr w:type="gramEnd"/>
      <w:r w:rsidR="009B7B5B" w:rsidRPr="00AF3413">
        <w:rPr>
          <w:rFonts w:eastAsia="微軟正黑體" w:cstheme="minorHAnsi"/>
        </w:rPr>
        <w:t>輸入文字。</w:t>
      </w:r>
    </w:p>
    <w:p w14:paraId="775D8204" w14:textId="79429B32" w:rsidR="009B7B5B" w:rsidRPr="00AF3413" w:rsidRDefault="009B7B5B">
      <w:pPr>
        <w:pStyle w:val="af2"/>
        <w:widowControl/>
        <w:numPr>
          <w:ilvl w:val="0"/>
          <w:numId w:val="75"/>
        </w:numPr>
        <w:spacing w:before="120" w:after="120"/>
        <w:ind w:leftChars="0"/>
        <w:rPr>
          <w:rFonts w:eastAsia="微軟正黑體" w:cstheme="minorHAnsi"/>
        </w:rPr>
      </w:pPr>
      <w:r w:rsidRPr="00AF3413">
        <w:rPr>
          <w:rFonts w:eastAsia="微軟正黑體" w:cstheme="minorHAnsi"/>
        </w:rPr>
        <w:t>下拉選單選項：</w:t>
      </w:r>
    </w:p>
    <w:p w14:paraId="7708F0A2" w14:textId="6D6B142E"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t xml:space="preserve">(1) </w:t>
      </w:r>
      <w:r w:rsidRPr="00AF3413">
        <w:rPr>
          <w:rFonts w:eastAsia="微軟正黑體" w:cstheme="minorHAnsi"/>
        </w:rPr>
        <w:t>本證明金額未含法院或行政執行機關扣押、凍結金額新台幣</w:t>
      </w:r>
      <w:r w:rsidRPr="00AF3413">
        <w:rPr>
          <w:rFonts w:eastAsia="微軟正黑體" w:cstheme="minorHAnsi"/>
        </w:rPr>
        <w:t>____</w:t>
      </w:r>
      <w:r w:rsidRPr="00AF3413">
        <w:rPr>
          <w:rFonts w:eastAsia="微軟正黑體" w:cstheme="minorHAnsi"/>
        </w:rPr>
        <w:t>元整</w:t>
      </w:r>
    </w:p>
    <w:p w14:paraId="2D045EEE" w14:textId="5F0F6AA8"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t xml:space="preserve">(2) </w:t>
      </w:r>
      <w:r w:rsidRPr="00AF3413">
        <w:rPr>
          <w:rFonts w:eastAsia="微軟正黑體" w:cstheme="minorHAnsi"/>
        </w:rPr>
        <w:t>本證明金額未含掛失止付保留款新台幣</w:t>
      </w:r>
      <w:r w:rsidRPr="00AF3413">
        <w:rPr>
          <w:rFonts w:eastAsia="微軟正黑體" w:cstheme="minorHAnsi"/>
        </w:rPr>
        <w:t>___</w:t>
      </w:r>
      <w:r w:rsidRPr="00AF3413">
        <w:rPr>
          <w:rFonts w:eastAsia="微軟正黑體" w:cstheme="minorHAnsi"/>
        </w:rPr>
        <w:t>元整</w:t>
      </w:r>
    </w:p>
    <w:p w14:paraId="28156005" w14:textId="630CEA70"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t xml:space="preserve">(3) </w:t>
      </w:r>
      <w:r w:rsidRPr="00AF3413">
        <w:rPr>
          <w:rFonts w:eastAsia="微軟正黑體" w:cstheme="minorHAnsi"/>
        </w:rPr>
        <w:t>自定義</w:t>
      </w:r>
    </w:p>
    <w:p w14:paraId="4B98C8CC" w14:textId="01019905"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t xml:space="preserve">(4) </w:t>
      </w:r>
      <w:r w:rsidRPr="00AF3413">
        <w:rPr>
          <w:rFonts w:eastAsia="微軟正黑體" w:cstheme="minorHAnsi"/>
        </w:rPr>
        <w:t>無</w:t>
      </w:r>
      <w:r w:rsidR="0023256C" w:rsidRPr="00AF3413">
        <w:rPr>
          <w:rFonts w:eastAsia="微軟正黑體" w:cstheme="minorHAnsi"/>
        </w:rPr>
        <w:t xml:space="preserve"> (</w:t>
      </w:r>
      <w:r w:rsidR="0023256C" w:rsidRPr="00AF3413">
        <w:rPr>
          <w:rFonts w:eastAsia="微軟正黑體" w:cstheme="minorHAnsi"/>
        </w:rPr>
        <w:t>若不需輸入備註，則必須選擇此選項</w:t>
      </w:r>
      <w:r w:rsidR="0023256C" w:rsidRPr="00AF3413">
        <w:rPr>
          <w:rFonts w:eastAsia="微軟正黑體" w:cstheme="minorHAnsi"/>
        </w:rPr>
        <w:t>)</w:t>
      </w:r>
    </w:p>
    <w:p w14:paraId="105F736D" w14:textId="56E5BD40" w:rsidR="00414B5C" w:rsidRPr="00AF3413" w:rsidRDefault="009B7B5B">
      <w:pPr>
        <w:pStyle w:val="af2"/>
        <w:widowControl/>
        <w:numPr>
          <w:ilvl w:val="0"/>
          <w:numId w:val="75"/>
        </w:numPr>
        <w:spacing w:before="120" w:after="120"/>
        <w:ind w:leftChars="0"/>
        <w:rPr>
          <w:rFonts w:eastAsia="微軟正黑體" w:cstheme="minorHAnsi"/>
        </w:rPr>
      </w:pPr>
      <w:r w:rsidRPr="00AF3413">
        <w:rPr>
          <w:rFonts w:eastAsia="微軟正黑體" w:cstheme="minorHAnsi"/>
        </w:rPr>
        <w:t>選擇</w:t>
      </w:r>
      <w:r w:rsidRPr="00AF3413">
        <w:rPr>
          <w:rFonts w:eastAsia="微軟正黑體" w:cstheme="minorHAnsi"/>
        </w:rPr>
        <w:t xml:space="preserve"> (1) ~(3) </w:t>
      </w:r>
      <w:r w:rsidRPr="00AF3413">
        <w:rPr>
          <w:rFonts w:eastAsia="微軟正黑體" w:cstheme="minorHAnsi"/>
        </w:rPr>
        <w:t>代表該證明需要</w:t>
      </w:r>
      <w:r w:rsidR="00414B5C" w:rsidRPr="00AF3413">
        <w:rPr>
          <w:rFonts w:eastAsia="微軟正黑體" w:cstheme="minorHAnsi"/>
        </w:rPr>
        <w:t>輸入備註，則將列印於存款證明中</w:t>
      </w:r>
      <w:r w:rsidR="00414B5C" w:rsidRPr="00AF3413">
        <w:rPr>
          <w:rFonts w:eastAsia="微軟正黑體" w:cstheme="minorHAnsi"/>
        </w:rPr>
        <w:t xml:space="preserve"> &amp; </w:t>
      </w:r>
      <w:r w:rsidR="00414B5C" w:rsidRPr="00AF3413">
        <w:rPr>
          <w:rFonts w:eastAsia="微軟正黑體" w:cstheme="minorHAnsi"/>
        </w:rPr>
        <w:t>銀行內部的報表</w:t>
      </w:r>
      <w:r w:rsidR="00D9218B" w:rsidRPr="00AF3413">
        <w:rPr>
          <w:rFonts w:eastAsia="微軟正黑體" w:cstheme="minorHAnsi"/>
        </w:rPr>
        <w:t>；且須要主管授權</w:t>
      </w:r>
      <w:r w:rsidR="003B0E3E" w:rsidRPr="00AF3413">
        <w:rPr>
          <w:rFonts w:eastAsia="微軟正黑體" w:cstheme="minorHAnsi"/>
        </w:rPr>
        <w:t>。</w:t>
      </w:r>
    </w:p>
    <w:p w14:paraId="32820164" w14:textId="54847A46" w:rsidR="009B7B5B" w:rsidRPr="00AF3413" w:rsidRDefault="009B7B5B">
      <w:pPr>
        <w:pStyle w:val="af2"/>
        <w:widowControl/>
        <w:numPr>
          <w:ilvl w:val="0"/>
          <w:numId w:val="75"/>
        </w:numPr>
        <w:spacing w:before="120" w:after="120"/>
        <w:ind w:leftChars="0"/>
        <w:rPr>
          <w:rFonts w:eastAsia="微軟正黑體" w:cstheme="minorHAnsi"/>
        </w:rPr>
      </w:pPr>
      <w:r w:rsidRPr="00AF3413">
        <w:rPr>
          <w:rFonts w:eastAsia="微軟正黑體" w:cstheme="minorHAnsi"/>
        </w:rPr>
        <w:t>選擇</w:t>
      </w:r>
      <w:r w:rsidRPr="00AF3413">
        <w:rPr>
          <w:rFonts w:eastAsia="微軟正黑體" w:cstheme="minorHAnsi"/>
        </w:rPr>
        <w:t xml:space="preserve"> (1) ~(3) </w:t>
      </w:r>
      <w:r w:rsidRPr="00AF3413">
        <w:rPr>
          <w:rFonts w:eastAsia="微軟正黑體" w:cstheme="minorHAnsi"/>
        </w:rPr>
        <w:t>者，將於查詢結果下方的</w:t>
      </w:r>
      <w:r w:rsidRPr="00AF3413">
        <w:rPr>
          <w:rFonts w:eastAsia="微軟正黑體" w:cstheme="minorHAnsi"/>
        </w:rPr>
        <w:t xml:space="preserve"> </w:t>
      </w:r>
      <w:r w:rsidRPr="00AF3413">
        <w:rPr>
          <w:rFonts w:eastAsia="微軟正黑體" w:cstheme="minorHAnsi"/>
        </w:rPr>
        <w:t>【備註內容】欄位輸入內容。</w:t>
      </w:r>
    </w:p>
    <w:p w14:paraId="53384454" w14:textId="443D1F61"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lastRenderedPageBreak/>
        <w:t xml:space="preserve"> </w:t>
      </w:r>
      <w:r w:rsidRPr="00AF3413">
        <w:rPr>
          <w:rFonts w:eastAsia="微軟正黑體" w:cstheme="minorHAnsi"/>
        </w:rPr>
        <w:t>選擇</w:t>
      </w:r>
      <w:r w:rsidRPr="00AF3413">
        <w:rPr>
          <w:rFonts w:eastAsia="微軟正黑體" w:cstheme="minorHAnsi"/>
        </w:rPr>
        <w:t xml:space="preserve"> (1) &amp; (2) </w:t>
      </w:r>
      <w:r w:rsidRPr="00AF3413">
        <w:rPr>
          <w:rFonts w:eastAsia="微軟正黑體" w:cstheme="minorHAnsi"/>
        </w:rPr>
        <w:t>者，僅需輸入金額，列印存款證明時，系統將合併下拉選單中的文字與金額</w:t>
      </w:r>
      <w:proofErr w:type="gramStart"/>
      <w:ins w:id="161" w:author="Annie Chao" w:date="2024-05-30T13:37:00Z" w16du:dateUtc="2024-05-30T05:37:00Z">
        <w:r w:rsidR="00DF5713" w:rsidRPr="00AF3413">
          <w:rPr>
            <w:rFonts w:eastAsia="微軟正黑體" w:cstheme="minorHAnsi"/>
          </w:rPr>
          <w:t>一</w:t>
        </w:r>
      </w:ins>
      <w:proofErr w:type="gramEnd"/>
      <w:del w:id="162" w:author="Annie Chao" w:date="2024-05-30T13:36:00Z" w16du:dateUtc="2024-05-30T05:36:00Z">
        <w:r w:rsidRPr="00AF3413" w:rsidDel="00DF5713">
          <w:rPr>
            <w:rFonts w:eastAsia="微軟正黑體" w:cstheme="minorHAnsi"/>
          </w:rPr>
          <w:delText>依</w:delText>
        </w:r>
      </w:del>
      <w:r w:rsidRPr="00AF3413">
        <w:rPr>
          <w:rFonts w:eastAsia="微軟正黑體" w:cstheme="minorHAnsi"/>
        </w:rPr>
        <w:t>同列印。</w:t>
      </w:r>
      <w:r w:rsidRPr="00AF3413">
        <w:rPr>
          <w:rFonts w:eastAsia="微軟正黑體" w:cstheme="minorHAnsi"/>
        </w:rPr>
        <w:br/>
        <w:t>(</w:t>
      </w:r>
      <w:r w:rsidRPr="00AF3413">
        <w:rPr>
          <w:rFonts w:eastAsia="微軟正黑體" w:cstheme="minorHAnsi"/>
        </w:rPr>
        <w:t>該</w:t>
      </w:r>
      <w:proofErr w:type="gramStart"/>
      <w:r w:rsidRPr="00AF3413">
        <w:rPr>
          <w:rFonts w:eastAsia="微軟正黑體" w:cstheme="minorHAnsi"/>
        </w:rPr>
        <w:t>金額由櫃員</w:t>
      </w:r>
      <w:proofErr w:type="gramEnd"/>
      <w:r w:rsidRPr="00AF3413">
        <w:rPr>
          <w:rFonts w:eastAsia="微軟正黑體" w:cstheme="minorHAnsi"/>
        </w:rPr>
        <w:t>自行填入，非系統自動引入</w:t>
      </w:r>
      <w:r w:rsidRPr="00AF3413">
        <w:rPr>
          <w:rFonts w:eastAsia="微軟正黑體" w:cstheme="minorHAnsi"/>
        </w:rPr>
        <w:t>)</w:t>
      </w:r>
    </w:p>
    <w:p w14:paraId="477F90C1" w14:textId="07F86833" w:rsidR="009B7B5B" w:rsidRPr="00AF3413" w:rsidRDefault="009B7B5B" w:rsidP="009B7B5B">
      <w:pPr>
        <w:pStyle w:val="af2"/>
        <w:widowControl/>
        <w:numPr>
          <w:ilvl w:val="1"/>
          <w:numId w:val="75"/>
        </w:numPr>
        <w:spacing w:before="120" w:after="120"/>
        <w:ind w:leftChars="0"/>
        <w:rPr>
          <w:rFonts w:eastAsia="微軟正黑體" w:cstheme="minorHAnsi"/>
        </w:rPr>
      </w:pPr>
      <w:r w:rsidRPr="00AF3413">
        <w:rPr>
          <w:rFonts w:eastAsia="微軟正黑體" w:cstheme="minorHAnsi"/>
        </w:rPr>
        <w:t>選擇</w:t>
      </w:r>
      <w:r w:rsidRPr="00AF3413">
        <w:rPr>
          <w:rFonts w:eastAsia="微軟正黑體" w:cstheme="minorHAnsi"/>
        </w:rPr>
        <w:t xml:space="preserve"> (3) </w:t>
      </w:r>
      <w:r w:rsidRPr="00AF3413">
        <w:rPr>
          <w:rFonts w:eastAsia="微軟正黑體" w:cstheme="minorHAnsi"/>
        </w:rPr>
        <w:t>者，需輸入完整輸入字句。</w:t>
      </w:r>
    </w:p>
    <w:p w14:paraId="5FE9FC91" w14:textId="382E12FD" w:rsidR="009B7B5B" w:rsidRPr="00AF3413" w:rsidRDefault="009B7B5B" w:rsidP="0023256C">
      <w:pPr>
        <w:pStyle w:val="af2"/>
        <w:widowControl/>
        <w:numPr>
          <w:ilvl w:val="1"/>
          <w:numId w:val="75"/>
        </w:numPr>
        <w:spacing w:before="120" w:after="120"/>
        <w:ind w:leftChars="0"/>
        <w:rPr>
          <w:rFonts w:eastAsia="微軟正黑體" w:cstheme="minorHAnsi"/>
        </w:rPr>
      </w:pPr>
      <w:r w:rsidRPr="00AF3413">
        <w:rPr>
          <w:rFonts w:eastAsia="微軟正黑體" w:cstheme="minorHAnsi"/>
        </w:rPr>
        <w:t>選擇</w:t>
      </w:r>
      <w:r w:rsidRPr="00AF3413">
        <w:rPr>
          <w:rFonts w:eastAsia="微軟正黑體" w:cstheme="minorHAnsi"/>
        </w:rPr>
        <w:t xml:space="preserve"> (4) </w:t>
      </w:r>
      <w:r w:rsidRPr="00AF3413">
        <w:rPr>
          <w:rFonts w:eastAsia="微軟正黑體" w:cstheme="minorHAnsi"/>
        </w:rPr>
        <w:t>者，【備註內容】</w:t>
      </w:r>
      <w:r w:rsidR="0023256C" w:rsidRPr="00AF3413">
        <w:rPr>
          <w:rFonts w:eastAsia="微軟正黑體" w:cstheme="minorHAnsi"/>
        </w:rPr>
        <w:t>不可有值，若有值則於送出列印時，顯示錯誤訊息：若要列印備註內容，請選擇自定義。</w:t>
      </w:r>
    </w:p>
    <w:p w14:paraId="10AC7A7C" w14:textId="78EAF5EE" w:rsidR="006C2E1E" w:rsidRPr="00AF3413" w:rsidRDefault="00A10EF1" w:rsidP="006C2E1E">
      <w:pPr>
        <w:pStyle w:val="af2"/>
        <w:widowControl/>
        <w:numPr>
          <w:ilvl w:val="0"/>
          <w:numId w:val="75"/>
        </w:numPr>
        <w:spacing w:before="120" w:after="120"/>
        <w:ind w:leftChars="0"/>
        <w:rPr>
          <w:rFonts w:eastAsia="微軟正黑體" w:cstheme="minorHAnsi"/>
        </w:rPr>
      </w:pPr>
      <w:r w:rsidRPr="00AF3413">
        <w:rPr>
          <w:rFonts w:eastAsia="微軟正黑體" w:cstheme="minorHAnsi"/>
        </w:rPr>
        <w:t>需求背景：若提供英國留學資力證明，存戶會要求本行加工註明定存單在</w:t>
      </w:r>
      <w:r w:rsidRPr="00AF3413">
        <w:rPr>
          <w:rFonts w:eastAsia="微軟正黑體" w:cstheme="minorHAnsi"/>
        </w:rPr>
        <w:t>45</w:t>
      </w:r>
      <w:r w:rsidRPr="00AF3413">
        <w:rPr>
          <w:rFonts w:eastAsia="微軟正黑體" w:cstheme="minorHAnsi"/>
        </w:rPr>
        <w:t>天左右仍在存期內。</w:t>
      </w:r>
    </w:p>
    <w:p w14:paraId="59E1EF48" w14:textId="2C1B47AE" w:rsidR="006C2E1E" w:rsidRPr="00AF3413" w:rsidRDefault="006C2E1E" w:rsidP="006C2E1E">
      <w:pPr>
        <w:widowControl/>
        <w:spacing w:before="120" w:after="120"/>
        <w:ind w:left="0" w:firstLine="0"/>
        <w:rPr>
          <w:rFonts w:eastAsia="微軟正黑體" w:cstheme="minorHAnsi"/>
        </w:rPr>
      </w:pPr>
      <w:r w:rsidRPr="00AF3413">
        <w:rPr>
          <w:rFonts w:eastAsia="微軟正黑體" w:cstheme="minorHAnsi"/>
          <w:noProof/>
        </w:rPr>
        <w:drawing>
          <wp:inline distT="0" distB="0" distL="0" distR="0" wp14:anchorId="2D99A70B" wp14:editId="3A18DFB8">
            <wp:extent cx="4540483" cy="1657435"/>
            <wp:effectExtent l="0" t="0" r="0" b="0"/>
            <wp:docPr id="1447374617"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617" name="圖片 1" descr="一張含有 文字, 螢幕擷取畫面, 字型, 白色 的圖片&#10;&#10;自動產生的描述"/>
                    <pic:cNvPicPr/>
                  </pic:nvPicPr>
                  <pic:blipFill>
                    <a:blip r:embed="rId30"/>
                    <a:stretch>
                      <a:fillRect/>
                    </a:stretch>
                  </pic:blipFill>
                  <pic:spPr>
                    <a:xfrm>
                      <a:off x="0" y="0"/>
                      <a:ext cx="4540483" cy="1657435"/>
                    </a:xfrm>
                    <a:prstGeom prst="rect">
                      <a:avLst/>
                    </a:prstGeom>
                  </pic:spPr>
                </pic:pic>
              </a:graphicData>
            </a:graphic>
          </wp:inline>
        </w:drawing>
      </w:r>
    </w:p>
    <w:p w14:paraId="527B4A51" w14:textId="51BC468D" w:rsidR="00C762CC" w:rsidRPr="00AF3413" w:rsidRDefault="008E541F" w:rsidP="009008EA">
      <w:pPr>
        <w:widowControl/>
        <w:spacing w:before="120" w:after="120"/>
        <w:ind w:left="482" w:hanging="482"/>
        <w:outlineLvl w:val="4"/>
        <w:rPr>
          <w:rFonts w:eastAsia="微軟正黑體" w:cstheme="minorHAnsi"/>
          <w:b/>
          <w:bCs/>
        </w:rPr>
      </w:pPr>
      <w:r w:rsidRPr="00AF3413">
        <w:rPr>
          <w:rFonts w:eastAsia="微軟正黑體" w:cstheme="minorHAnsi"/>
          <w:b/>
          <w:bCs/>
        </w:rPr>
        <w:t>輸出欄位</w:t>
      </w:r>
      <w:r w:rsidR="008974A2" w:rsidRPr="00AF3413">
        <w:rPr>
          <w:rFonts w:eastAsia="微軟正黑體" w:cstheme="minorHAnsi"/>
          <w:b/>
          <w:bCs/>
        </w:rPr>
        <w:t xml:space="preserve"> </w:t>
      </w:r>
      <w:r w:rsidR="008974A2" w:rsidRPr="00AF3413">
        <w:rPr>
          <w:rFonts w:eastAsia="微軟正黑體" w:cstheme="minorHAnsi"/>
          <w:b/>
          <w:bCs/>
        </w:rPr>
        <w:t>：</w:t>
      </w:r>
      <w:r w:rsidR="008974A2" w:rsidRPr="00AF3413">
        <w:rPr>
          <w:rFonts w:eastAsia="微軟正黑體" w:cstheme="minorHAnsi"/>
          <w:b/>
          <w:bCs/>
        </w:rPr>
        <w:t xml:space="preserve">(1) </w:t>
      </w:r>
      <w:r w:rsidR="008974A2" w:rsidRPr="00AF3413">
        <w:rPr>
          <w:rFonts w:eastAsia="微軟正黑體" w:cstheme="minorHAnsi"/>
          <w:b/>
          <w:bCs/>
        </w:rPr>
        <w:t>餘額證明</w:t>
      </w:r>
      <w:r w:rsidR="008974A2" w:rsidRPr="00AF3413">
        <w:rPr>
          <w:rFonts w:eastAsia="微軟正黑體" w:cstheme="minorHAnsi"/>
          <w:b/>
          <w:bCs/>
        </w:rPr>
        <w:t xml:space="preserve"> (2) </w:t>
      </w:r>
      <w:r w:rsidR="008974A2" w:rsidRPr="00AF3413">
        <w:rPr>
          <w:rFonts w:eastAsia="微軟正黑體" w:cstheme="minorHAnsi"/>
          <w:b/>
          <w:bCs/>
        </w:rPr>
        <w:t>存額證明</w:t>
      </w:r>
    </w:p>
    <w:p w14:paraId="74992646" w14:textId="0B82A01D" w:rsidR="000D02F0" w:rsidRPr="00AF3413" w:rsidRDefault="000D02F0">
      <w:pPr>
        <w:pStyle w:val="af2"/>
        <w:widowControl/>
        <w:numPr>
          <w:ilvl w:val="0"/>
          <w:numId w:val="42"/>
        </w:numPr>
        <w:spacing w:before="120" w:after="120"/>
        <w:ind w:leftChars="0"/>
        <w:rPr>
          <w:rFonts w:eastAsia="微軟正黑體" w:cstheme="minorHAnsi"/>
        </w:rPr>
      </w:pPr>
      <w:r w:rsidRPr="00AF3413">
        <w:rPr>
          <w:rFonts w:eastAsia="微軟正黑體" w:cstheme="minorHAnsi"/>
        </w:rPr>
        <w:t>Checkbox</w:t>
      </w:r>
      <w:r w:rsidRPr="00AF3413">
        <w:rPr>
          <w:rFonts w:eastAsia="微軟正黑體" w:cstheme="minorHAnsi"/>
        </w:rPr>
        <w:t>：若選擇【種類】</w:t>
      </w:r>
      <w:r w:rsidR="00B7095B" w:rsidRPr="00AF3413">
        <w:rPr>
          <w:rFonts w:eastAsia="微軟正黑體" w:cstheme="minorHAnsi"/>
        </w:rPr>
        <w:t xml:space="preserve">= (6) </w:t>
      </w:r>
      <w:r w:rsidR="00B7095B" w:rsidRPr="00AF3413">
        <w:rPr>
          <w:rFonts w:eastAsia="微軟正黑體" w:cstheme="minorHAnsi"/>
        </w:rPr>
        <w:t>人工選擇指定帳號，此欄位開放勾選欲證明之帳號。其餘種類，則顯示</w:t>
      </w:r>
      <w:r w:rsidR="00B7095B" w:rsidRPr="00AF3413">
        <w:rPr>
          <w:rFonts w:eastAsia="微軟正黑體" w:cstheme="minorHAnsi"/>
        </w:rPr>
        <w:t xml:space="preserve"> disable</w:t>
      </w:r>
      <w:r w:rsidR="00B7095B" w:rsidRPr="00AF3413">
        <w:rPr>
          <w:rFonts w:eastAsia="微軟正黑體" w:cstheme="minorHAnsi"/>
        </w:rPr>
        <w:t>不可勾選。</w:t>
      </w:r>
    </w:p>
    <w:p w14:paraId="33AA4F6A" w14:textId="2D88AC03" w:rsidR="00B43F47"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帳號：</w:t>
      </w:r>
      <w:r w:rsidR="002D6555" w:rsidRPr="00AF3413">
        <w:rPr>
          <w:rFonts w:eastAsia="微軟正黑體" w:cstheme="minorHAnsi"/>
        </w:rPr>
        <w:t xml:space="preserve"> </w:t>
      </w:r>
    </w:p>
    <w:p w14:paraId="020DDFA3" w14:textId="1E33601B" w:rsidR="002D6555" w:rsidRPr="00AF3413" w:rsidRDefault="000F26C6">
      <w:pPr>
        <w:pStyle w:val="af2"/>
        <w:widowControl/>
        <w:numPr>
          <w:ilvl w:val="0"/>
          <w:numId w:val="43"/>
        </w:numPr>
        <w:spacing w:before="120" w:after="120"/>
        <w:ind w:leftChars="0"/>
        <w:rPr>
          <w:rFonts w:eastAsia="微軟正黑體" w:cstheme="minorHAnsi"/>
        </w:rPr>
      </w:pPr>
      <w:r w:rsidRPr="00AF3413">
        <w:rPr>
          <w:rFonts w:eastAsia="微軟正黑體" w:cstheme="minorHAnsi"/>
        </w:rPr>
        <w:t>僅限人工證明時可輸入帳號。</w:t>
      </w:r>
      <w:r w:rsidRPr="00AF3413">
        <w:rPr>
          <w:rFonts w:eastAsia="微軟正黑體" w:cstheme="minorHAnsi"/>
        </w:rPr>
        <w:br/>
      </w:r>
      <w:r w:rsidR="002D6555" w:rsidRPr="00AF3413">
        <w:rPr>
          <w:rFonts w:eastAsia="微軟正黑體" w:cstheme="minorHAnsi"/>
        </w:rPr>
        <w:t>申請類型</w:t>
      </w:r>
      <w:r w:rsidR="002D6555" w:rsidRPr="00AF3413">
        <w:rPr>
          <w:rFonts w:eastAsia="微軟正黑體" w:cstheme="minorHAnsi"/>
        </w:rPr>
        <w:t xml:space="preserve"> = (1) </w:t>
      </w:r>
      <w:r w:rsidR="002D6555" w:rsidRPr="00AF3413">
        <w:rPr>
          <w:rFonts w:eastAsia="微軟正黑體" w:cstheme="minorHAnsi"/>
        </w:rPr>
        <w:t>餘額證明</w:t>
      </w:r>
      <w:r w:rsidR="002D6555" w:rsidRPr="00AF3413">
        <w:rPr>
          <w:rFonts w:eastAsia="微軟正黑體" w:cstheme="minorHAnsi"/>
        </w:rPr>
        <w:t xml:space="preserve"> (2) </w:t>
      </w:r>
      <w:r w:rsidR="002D6555" w:rsidRPr="00AF3413">
        <w:rPr>
          <w:rFonts w:eastAsia="微軟正黑體" w:cstheme="minorHAnsi"/>
        </w:rPr>
        <w:t>存額證明，欄位不開放編輯，並</w:t>
      </w:r>
      <w:r w:rsidRPr="00AF3413">
        <w:rPr>
          <w:rFonts w:eastAsia="微軟正黑體" w:cstheme="minorHAnsi"/>
        </w:rPr>
        <w:t>由系統</w:t>
      </w:r>
      <w:r w:rsidR="002D6555" w:rsidRPr="00AF3413">
        <w:rPr>
          <w:rFonts w:eastAsia="微軟正黑體" w:cstheme="minorHAnsi"/>
        </w:rPr>
        <w:t>帶出符合查詢條件之帳號</w:t>
      </w:r>
    </w:p>
    <w:p w14:paraId="562BABDD" w14:textId="7F797836" w:rsidR="00B43F47" w:rsidRPr="00AF3413" w:rsidRDefault="00B43F47">
      <w:pPr>
        <w:pStyle w:val="af2"/>
        <w:widowControl/>
        <w:numPr>
          <w:ilvl w:val="0"/>
          <w:numId w:val="92"/>
        </w:numPr>
        <w:spacing w:before="120" w:after="120"/>
        <w:ind w:leftChars="0" w:left="1560"/>
        <w:rPr>
          <w:rFonts w:eastAsia="微軟正黑體" w:cstheme="minorHAnsi"/>
        </w:rPr>
      </w:pPr>
      <w:r w:rsidRPr="00AF3413">
        <w:rPr>
          <w:rFonts w:eastAsia="微軟正黑體" w:cstheme="minorHAnsi"/>
        </w:rPr>
        <w:t>台幣：顯示台幣帳號</w:t>
      </w:r>
    </w:p>
    <w:p w14:paraId="60C94AEE" w14:textId="23068168" w:rsidR="00B43F47" w:rsidRPr="00AF3413" w:rsidRDefault="00B43F47">
      <w:pPr>
        <w:pStyle w:val="af2"/>
        <w:widowControl/>
        <w:numPr>
          <w:ilvl w:val="0"/>
          <w:numId w:val="92"/>
        </w:numPr>
        <w:spacing w:before="120" w:after="120"/>
        <w:ind w:leftChars="0" w:left="1560"/>
        <w:rPr>
          <w:rFonts w:eastAsia="微軟正黑體" w:cstheme="minorHAnsi"/>
        </w:rPr>
      </w:pPr>
      <w:r w:rsidRPr="00AF3413">
        <w:rPr>
          <w:rFonts w:eastAsia="微軟正黑體" w:cstheme="minorHAnsi"/>
        </w:rPr>
        <w:t>外幣：所有幣別均統一顯示主帳號</w:t>
      </w:r>
    </w:p>
    <w:p w14:paraId="0A377E57" w14:textId="76D50B1E" w:rsidR="00B43F47"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幣別：該</w:t>
      </w:r>
      <w:proofErr w:type="gramStart"/>
      <w:r w:rsidRPr="00AF3413">
        <w:rPr>
          <w:rFonts w:eastAsia="微軟正黑體" w:cstheme="minorHAnsi"/>
        </w:rPr>
        <w:t>帳號之幣別</w:t>
      </w:r>
      <w:proofErr w:type="gramEnd"/>
    </w:p>
    <w:p w14:paraId="5CC6E448" w14:textId="347CE460" w:rsidR="002D6555" w:rsidRPr="00AF3413" w:rsidRDefault="000F26C6">
      <w:pPr>
        <w:pStyle w:val="af2"/>
        <w:widowControl/>
        <w:numPr>
          <w:ilvl w:val="0"/>
          <w:numId w:val="44"/>
        </w:numPr>
        <w:spacing w:before="120" w:after="120"/>
        <w:ind w:leftChars="0"/>
        <w:rPr>
          <w:rFonts w:eastAsia="微軟正黑體" w:cstheme="minorHAnsi"/>
        </w:rPr>
      </w:pPr>
      <w:r w:rsidRPr="00AF3413">
        <w:rPr>
          <w:rFonts w:eastAsia="微軟正黑體" w:cstheme="minorHAnsi"/>
        </w:rPr>
        <w:t>僅限人工證明時可輸入幣別</w:t>
      </w:r>
      <w:r w:rsidRPr="00AF3413">
        <w:rPr>
          <w:rFonts w:eastAsia="微軟正黑體" w:cstheme="minorHAnsi"/>
        </w:rPr>
        <w:br/>
      </w:r>
      <w:r w:rsidR="002D6555" w:rsidRPr="00AF3413">
        <w:rPr>
          <w:rFonts w:eastAsia="微軟正黑體" w:cstheme="minorHAnsi"/>
        </w:rPr>
        <w:t>申請類型</w:t>
      </w:r>
      <w:r w:rsidR="002D6555" w:rsidRPr="00AF3413">
        <w:rPr>
          <w:rFonts w:eastAsia="微軟正黑體" w:cstheme="minorHAnsi"/>
        </w:rPr>
        <w:t xml:space="preserve"> = (1) </w:t>
      </w:r>
      <w:r w:rsidR="002D6555" w:rsidRPr="00AF3413">
        <w:rPr>
          <w:rFonts w:eastAsia="微軟正黑體" w:cstheme="minorHAnsi"/>
        </w:rPr>
        <w:t>餘額證明</w:t>
      </w:r>
      <w:r w:rsidR="002D6555" w:rsidRPr="00AF3413">
        <w:rPr>
          <w:rFonts w:eastAsia="微軟正黑體" w:cstheme="minorHAnsi"/>
        </w:rPr>
        <w:t xml:space="preserve"> (2) </w:t>
      </w:r>
      <w:r w:rsidR="002D6555" w:rsidRPr="00AF3413">
        <w:rPr>
          <w:rFonts w:eastAsia="微軟正黑體" w:cstheme="minorHAnsi"/>
        </w:rPr>
        <w:t>存額證明，欄位不開放編輯，並帶出符合查詢條件之帳號幣別</w:t>
      </w:r>
    </w:p>
    <w:p w14:paraId="358D3521" w14:textId="04A13654" w:rsidR="00B43F47"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證明日金額：原帳號幣別</w:t>
      </w:r>
      <w:proofErr w:type="gramStart"/>
      <w:r w:rsidRPr="00AF3413">
        <w:rPr>
          <w:rFonts w:eastAsia="微軟正黑體" w:cstheme="minorHAnsi"/>
        </w:rPr>
        <w:t>之</w:t>
      </w:r>
      <w:proofErr w:type="gramEnd"/>
      <w:r w:rsidRPr="00AF3413">
        <w:rPr>
          <w:rFonts w:eastAsia="微軟正黑體" w:cstheme="minorHAnsi"/>
        </w:rPr>
        <w:t>餘額</w:t>
      </w:r>
    </w:p>
    <w:p w14:paraId="5A041984" w14:textId="7EC5D58B" w:rsidR="00F4250D" w:rsidRPr="00AF3413" w:rsidRDefault="00F4250D">
      <w:pPr>
        <w:pStyle w:val="af2"/>
        <w:widowControl/>
        <w:numPr>
          <w:ilvl w:val="0"/>
          <w:numId w:val="56"/>
        </w:numPr>
        <w:spacing w:before="120" w:after="120"/>
        <w:ind w:leftChars="0"/>
        <w:rPr>
          <w:rFonts w:eastAsia="微軟正黑體" w:cstheme="minorHAnsi"/>
        </w:rPr>
      </w:pPr>
      <w:r w:rsidRPr="00AF3413">
        <w:rPr>
          <w:rFonts w:eastAsia="微軟正黑體" w:cstheme="minorHAnsi"/>
        </w:rPr>
        <w:lastRenderedPageBreak/>
        <w:t>僅限人工證明時可輸入證明日金額</w:t>
      </w:r>
      <w:r w:rsidRPr="00AF3413">
        <w:rPr>
          <w:rFonts w:eastAsia="微軟正黑體" w:cstheme="minorHAnsi"/>
        </w:rPr>
        <w:br/>
      </w:r>
      <w:r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存額證明，欄位不開放編輯，並帶出符合查詢條件之原幣別證明日金額</w:t>
      </w:r>
    </w:p>
    <w:p w14:paraId="2EF64607" w14:textId="5BA369A8" w:rsidR="00B43F47"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折算證明幣別金額：</w:t>
      </w:r>
      <w:r w:rsidR="00B7095B" w:rsidRPr="00AF3413">
        <w:rPr>
          <w:rFonts w:eastAsia="微軟正黑體" w:cstheme="minorHAnsi"/>
        </w:rPr>
        <w:t>原帳號幣別金額換算為證明幣別的金額</w:t>
      </w:r>
    </w:p>
    <w:p w14:paraId="0D9CCF37" w14:textId="77777777" w:rsidR="005376C7" w:rsidRPr="00AF3413" w:rsidRDefault="00B7095B" w:rsidP="00B7095B">
      <w:pPr>
        <w:pStyle w:val="af2"/>
        <w:widowControl/>
        <w:spacing w:before="120" w:after="120"/>
        <w:ind w:leftChars="0" w:left="480" w:firstLine="0"/>
        <w:rPr>
          <w:rFonts w:eastAsia="微軟正黑體" w:cstheme="minorHAnsi"/>
        </w:rPr>
      </w:pPr>
      <w:r w:rsidRPr="00AF3413">
        <w:rPr>
          <w:rFonts w:eastAsia="微軟正黑體" w:cstheme="minorHAnsi"/>
        </w:rPr>
        <w:t>換</w:t>
      </w:r>
      <w:proofErr w:type="gramStart"/>
      <w:r w:rsidRPr="00AF3413">
        <w:rPr>
          <w:rFonts w:eastAsia="微軟正黑體" w:cstheme="minorHAnsi"/>
        </w:rPr>
        <w:t>匯</w:t>
      </w:r>
      <w:proofErr w:type="gramEnd"/>
      <w:r w:rsidRPr="00AF3413">
        <w:rPr>
          <w:rFonts w:eastAsia="微軟正黑體" w:cstheme="minorHAnsi"/>
        </w:rPr>
        <w:t>方法：</w:t>
      </w:r>
    </w:p>
    <w:p w14:paraId="14F692CC" w14:textId="7812996F" w:rsidR="005376C7" w:rsidRPr="00AF3413" w:rsidRDefault="005376C7" w:rsidP="005376C7">
      <w:pPr>
        <w:pStyle w:val="af2"/>
        <w:widowControl/>
        <w:spacing w:before="120" w:after="120"/>
        <w:ind w:leftChars="0" w:left="480" w:firstLine="0"/>
        <w:rPr>
          <w:rFonts w:eastAsia="微軟正黑體" w:cstheme="minorHAnsi"/>
        </w:rPr>
      </w:pPr>
      <w:r w:rsidRPr="00AF3413">
        <w:rPr>
          <w:rFonts w:eastAsia="微軟正黑體" w:cstheme="minorHAnsi"/>
        </w:rPr>
        <w:t>DBU</w:t>
      </w:r>
      <w:r w:rsidRPr="00AF3413">
        <w:rPr>
          <w:rFonts w:eastAsia="微軟正黑體" w:cstheme="minorHAnsi"/>
        </w:rPr>
        <w:t>：台幣帳號折算至證明幣別</w:t>
      </w:r>
    </w:p>
    <w:p w14:paraId="37D08F68" w14:textId="7C05C70F" w:rsidR="00243039" w:rsidRPr="00AF3413" w:rsidRDefault="005376C7" w:rsidP="00243039">
      <w:pPr>
        <w:pStyle w:val="af2"/>
        <w:widowControl/>
        <w:spacing w:before="120" w:after="120"/>
        <w:ind w:left="480" w:firstLine="0"/>
        <w:rPr>
          <w:ins w:id="163" w:author="Annie Chao" w:date="2024-06-05T17:11:00Z" w16du:dateUtc="2024-06-05T09:11:00Z"/>
          <w:rFonts w:eastAsia="微軟正黑體" w:cstheme="minorHAnsi"/>
        </w:rPr>
      </w:pPr>
      <w:commentRangeStart w:id="164"/>
      <w:commentRangeStart w:id="165"/>
      <w:r w:rsidRPr="00AF3413">
        <w:rPr>
          <w:rFonts w:eastAsia="微軟正黑體" w:cstheme="minorHAnsi"/>
        </w:rPr>
        <w:t>OBU</w:t>
      </w:r>
      <w:r w:rsidRPr="00AF3413">
        <w:rPr>
          <w:rFonts w:eastAsia="微軟正黑體" w:cstheme="minorHAnsi"/>
        </w:rPr>
        <w:t>：</w:t>
      </w:r>
      <w:r w:rsidR="00F4250D" w:rsidRPr="00AF3413">
        <w:rPr>
          <w:rFonts w:eastAsia="微軟正黑體" w:cstheme="minorHAnsi"/>
        </w:rPr>
        <w:t>原帳號</w:t>
      </w:r>
      <w:r w:rsidR="00B7095B" w:rsidRPr="00AF3413">
        <w:rPr>
          <w:rFonts w:eastAsia="微軟正黑體" w:cstheme="minorHAnsi"/>
        </w:rPr>
        <w:t>幣別折算為台幣後，台幣折算至證明幣別</w:t>
      </w:r>
      <w:commentRangeEnd w:id="164"/>
      <w:r w:rsidR="00AE0849" w:rsidRPr="00AF3413">
        <w:rPr>
          <w:rStyle w:val="afa"/>
          <w:rFonts w:cstheme="minorHAnsi"/>
        </w:rPr>
        <w:commentReference w:id="164"/>
      </w:r>
      <w:commentRangeEnd w:id="165"/>
      <w:r w:rsidR="004C23E8" w:rsidRPr="00AF3413">
        <w:rPr>
          <w:rStyle w:val="afa"/>
          <w:rFonts w:cstheme="minorHAnsi"/>
        </w:rPr>
        <w:commentReference w:id="165"/>
      </w:r>
      <w:r w:rsidR="00B7095B" w:rsidRPr="00AF3413">
        <w:rPr>
          <w:rFonts w:eastAsia="微軟正黑體" w:cstheme="minorHAnsi"/>
        </w:rPr>
        <w:br/>
        <w:t xml:space="preserve">ex:  </w:t>
      </w:r>
      <w:r w:rsidR="00B7095B" w:rsidRPr="00AF3413">
        <w:rPr>
          <w:rFonts w:eastAsia="微軟正黑體" w:cstheme="minorHAnsi"/>
        </w:rPr>
        <w:t>原幣</w:t>
      </w:r>
      <w:r w:rsidR="00B7095B" w:rsidRPr="00AF3413">
        <w:rPr>
          <w:rFonts w:eastAsia="微軟正黑體" w:cstheme="minorHAnsi"/>
        </w:rPr>
        <w:t xml:space="preserve"> =&gt; </w:t>
      </w:r>
      <w:r w:rsidR="00B7095B" w:rsidRPr="00AF3413">
        <w:rPr>
          <w:rFonts w:eastAsia="微軟正黑體" w:cstheme="minorHAnsi"/>
        </w:rPr>
        <w:t>折算為</w:t>
      </w:r>
      <w:r w:rsidR="00B7095B" w:rsidRPr="00AF3413">
        <w:rPr>
          <w:rFonts w:eastAsia="微軟正黑體" w:cstheme="minorHAnsi"/>
        </w:rPr>
        <w:t xml:space="preserve"> TWD =&gt; </w:t>
      </w:r>
      <w:r w:rsidR="00B7095B" w:rsidRPr="00AF3413">
        <w:rPr>
          <w:rFonts w:eastAsia="微軟正黑體" w:cstheme="minorHAnsi"/>
        </w:rPr>
        <w:t>折算為證明幣別</w:t>
      </w:r>
      <w:r w:rsidR="00B7095B" w:rsidRPr="00AF3413">
        <w:rPr>
          <w:rFonts w:eastAsia="微軟正黑體" w:cstheme="minorHAnsi"/>
        </w:rPr>
        <w:t xml:space="preserve"> GBP</w:t>
      </w:r>
      <w:r w:rsidR="00B7095B" w:rsidRPr="00AF3413">
        <w:rPr>
          <w:rFonts w:eastAsia="微軟正黑體" w:cstheme="minorHAnsi"/>
        </w:rPr>
        <w:br/>
        <w:t xml:space="preserve">     USD =&gt; TWD =&gt; GBP</w:t>
      </w:r>
      <w:r w:rsidR="00B7095B" w:rsidRPr="00AF3413">
        <w:rPr>
          <w:rFonts w:eastAsia="微軟正黑體" w:cstheme="minorHAnsi"/>
        </w:rPr>
        <w:br/>
        <w:t xml:space="preserve">     JPY =&gt; TWD =&gt; GBP</w:t>
      </w:r>
      <w:r w:rsidR="00B7095B" w:rsidRPr="00AF3413">
        <w:rPr>
          <w:rFonts w:eastAsia="微軟正黑體" w:cstheme="minorHAnsi"/>
        </w:rPr>
        <w:br/>
        <w:t xml:space="preserve">     EUR =&gt; TWD =&gt; GBP</w:t>
      </w:r>
      <w:ins w:id="166" w:author="Annie Chao" w:date="2024-06-05T17:09:00Z" w16du:dateUtc="2024-06-05T09:09:00Z">
        <w:r w:rsidR="00243039" w:rsidRPr="00AF3413">
          <w:rPr>
            <w:rFonts w:eastAsia="微軟正黑體" w:cstheme="minorHAnsi"/>
          </w:rPr>
          <w:br/>
        </w:r>
        <w:r w:rsidR="00243039" w:rsidRPr="00AF3413">
          <w:rPr>
            <w:rFonts w:eastAsia="微軟正黑體" w:cstheme="minorHAnsi"/>
          </w:rPr>
          <w:t>折算匯率</w:t>
        </w:r>
      </w:ins>
      <w:ins w:id="167" w:author="Annie Chao" w:date="2024-06-05T17:10:00Z" w16du:dateUtc="2024-06-05T09:10:00Z">
        <w:r w:rsidR="00243039" w:rsidRPr="00AF3413">
          <w:rPr>
            <w:rFonts w:eastAsia="微軟正黑體" w:cstheme="minorHAnsi"/>
          </w:rPr>
          <w:t>：</w:t>
        </w:r>
      </w:ins>
      <w:ins w:id="168" w:author="Annie Chao" w:date="2024-06-05T17:09:00Z" w16du:dateUtc="2024-06-05T09:09:00Z">
        <w:r w:rsidR="00243039" w:rsidRPr="00AF3413">
          <w:rPr>
            <w:rFonts w:eastAsia="微軟正黑體" w:cstheme="minorHAnsi"/>
          </w:rPr>
          <w:t>以存款餘額證明日的收盤匯率資料，</w:t>
        </w:r>
        <w:r w:rsidR="00243039" w:rsidRPr="00AF3413">
          <w:rPr>
            <w:rFonts w:eastAsia="微軟正黑體" w:cstheme="minorHAnsi"/>
          </w:rPr>
          <w:t>BY</w:t>
        </w:r>
        <w:r w:rsidR="00243039" w:rsidRPr="00AF3413">
          <w:rPr>
            <w:rFonts w:eastAsia="微軟正黑體" w:cstheme="minorHAnsi"/>
          </w:rPr>
          <w:t>證明幣別的匯率中價折算。</w:t>
        </w:r>
      </w:ins>
    </w:p>
    <w:tbl>
      <w:tblPr>
        <w:tblStyle w:val="af1"/>
        <w:tblW w:w="0" w:type="auto"/>
        <w:tblInd w:w="480" w:type="dxa"/>
        <w:tblLook w:val="04A0" w:firstRow="1" w:lastRow="0" w:firstColumn="1" w:lastColumn="0" w:noHBand="0" w:noVBand="1"/>
        <w:tblPrChange w:id="169" w:author="Annie Chao" w:date="2024-06-05T17:12:00Z" w16du:dateUtc="2024-06-05T09:12:00Z">
          <w:tblPr>
            <w:tblStyle w:val="af1"/>
            <w:tblW w:w="0" w:type="auto"/>
            <w:tblInd w:w="480" w:type="dxa"/>
            <w:tblLook w:val="04A0" w:firstRow="1" w:lastRow="0" w:firstColumn="1" w:lastColumn="0" w:noHBand="0" w:noVBand="1"/>
          </w:tblPr>
        </w:tblPrChange>
      </w:tblPr>
      <w:tblGrid>
        <w:gridCol w:w="4205"/>
        <w:gridCol w:w="4236"/>
        <w:tblGridChange w:id="170">
          <w:tblGrid>
            <w:gridCol w:w="4195"/>
            <w:gridCol w:w="10"/>
            <w:gridCol w:w="4236"/>
          </w:tblGrid>
        </w:tblGridChange>
      </w:tblGrid>
      <w:tr w:rsidR="00243039" w:rsidRPr="00AF3413" w14:paraId="3920AC91" w14:textId="77777777" w:rsidTr="00243039">
        <w:trPr>
          <w:ins w:id="171" w:author="Annie Chao" w:date="2024-06-05T17:11:00Z"/>
        </w:trPr>
        <w:tc>
          <w:tcPr>
            <w:tcW w:w="4460" w:type="dxa"/>
            <w:shd w:val="clear" w:color="auto" w:fill="D9E2F3" w:themeFill="accent1" w:themeFillTint="33"/>
            <w:tcPrChange w:id="172" w:author="Annie Chao" w:date="2024-06-05T17:12:00Z" w16du:dateUtc="2024-06-05T09:12:00Z">
              <w:tcPr>
                <w:tcW w:w="4460" w:type="dxa"/>
              </w:tcPr>
            </w:tcPrChange>
          </w:tcPr>
          <w:p w14:paraId="7F022809" w14:textId="183CF68D" w:rsidR="00243039" w:rsidRPr="00AF3413" w:rsidRDefault="00243039" w:rsidP="00243039">
            <w:pPr>
              <w:pStyle w:val="af2"/>
              <w:widowControl/>
              <w:spacing w:before="120" w:after="120"/>
              <w:ind w:leftChars="0" w:left="0" w:firstLine="0"/>
              <w:rPr>
                <w:ins w:id="173" w:author="Annie Chao" w:date="2024-06-05T17:11:00Z" w16du:dateUtc="2024-06-05T09:11:00Z"/>
                <w:rFonts w:eastAsia="微軟正黑體" w:cstheme="minorHAnsi"/>
                <w:b/>
                <w:bCs/>
                <w:rPrChange w:id="174" w:author="Annie Chao" w:date="2024-06-05T17:12:00Z" w16du:dateUtc="2024-06-05T09:12:00Z">
                  <w:rPr>
                    <w:ins w:id="175" w:author="Annie Chao" w:date="2024-06-05T17:11:00Z" w16du:dateUtc="2024-06-05T09:11:00Z"/>
                    <w:rFonts w:ascii="微軟正黑體" w:eastAsia="微軟正黑體" w:hAnsi="微軟正黑體"/>
                  </w:rPr>
                </w:rPrChange>
              </w:rPr>
            </w:pPr>
            <w:ins w:id="176" w:author="Annie Chao" w:date="2024-06-05T17:12:00Z" w16du:dateUtc="2024-06-05T09:12:00Z">
              <w:r w:rsidRPr="00AF3413">
                <w:rPr>
                  <w:rFonts w:eastAsia="微軟正黑體" w:cstheme="minorHAnsi"/>
                  <w:b/>
                  <w:bCs/>
                  <w:rPrChange w:id="177" w:author="Annie Chao" w:date="2024-06-05T17:12:00Z" w16du:dateUtc="2024-06-05T09:12:00Z">
                    <w:rPr>
                      <w:rFonts w:ascii="微軟正黑體" w:eastAsia="微軟正黑體" w:hAnsi="微軟正黑體"/>
                    </w:rPr>
                  </w:rPrChange>
                </w:rPr>
                <w:t>Example 1</w:t>
              </w:r>
            </w:ins>
          </w:p>
        </w:tc>
        <w:tc>
          <w:tcPr>
            <w:tcW w:w="4461" w:type="dxa"/>
            <w:shd w:val="clear" w:color="auto" w:fill="D9E2F3" w:themeFill="accent1" w:themeFillTint="33"/>
            <w:tcPrChange w:id="178" w:author="Annie Chao" w:date="2024-06-05T17:12:00Z" w16du:dateUtc="2024-06-05T09:12:00Z">
              <w:tcPr>
                <w:tcW w:w="4461" w:type="dxa"/>
                <w:gridSpan w:val="2"/>
              </w:tcPr>
            </w:tcPrChange>
          </w:tcPr>
          <w:p w14:paraId="10C6E3DF" w14:textId="202AAC14" w:rsidR="00243039" w:rsidRPr="00AF3413" w:rsidRDefault="00243039" w:rsidP="00243039">
            <w:pPr>
              <w:pStyle w:val="af2"/>
              <w:widowControl/>
              <w:spacing w:before="120" w:after="120"/>
              <w:ind w:leftChars="0" w:left="0" w:firstLine="0"/>
              <w:rPr>
                <w:ins w:id="179" w:author="Annie Chao" w:date="2024-06-05T17:11:00Z" w16du:dateUtc="2024-06-05T09:11:00Z"/>
                <w:rFonts w:eastAsia="微軟正黑體" w:cstheme="minorHAnsi"/>
                <w:b/>
                <w:bCs/>
                <w:rPrChange w:id="180" w:author="Annie Chao" w:date="2024-06-05T17:12:00Z" w16du:dateUtc="2024-06-05T09:12:00Z">
                  <w:rPr>
                    <w:ins w:id="181" w:author="Annie Chao" w:date="2024-06-05T17:11:00Z" w16du:dateUtc="2024-06-05T09:11:00Z"/>
                    <w:rFonts w:ascii="微軟正黑體" w:eastAsia="微軟正黑體" w:hAnsi="微軟正黑體"/>
                  </w:rPr>
                </w:rPrChange>
              </w:rPr>
            </w:pPr>
            <w:ins w:id="182" w:author="Annie Chao" w:date="2024-06-05T17:12:00Z" w16du:dateUtc="2024-06-05T09:12:00Z">
              <w:r w:rsidRPr="00AF3413">
                <w:rPr>
                  <w:rFonts w:eastAsia="微軟正黑體" w:cstheme="minorHAnsi"/>
                  <w:b/>
                  <w:bCs/>
                  <w:rPrChange w:id="183" w:author="Annie Chao" w:date="2024-06-05T17:12:00Z" w16du:dateUtc="2024-06-05T09:12:00Z">
                    <w:rPr>
                      <w:rFonts w:ascii="微軟正黑體" w:eastAsia="微軟正黑體" w:hAnsi="微軟正黑體"/>
                    </w:rPr>
                  </w:rPrChange>
                </w:rPr>
                <w:t>Example 2</w:t>
              </w:r>
            </w:ins>
          </w:p>
        </w:tc>
      </w:tr>
      <w:tr w:rsidR="00243039" w:rsidRPr="00AF3413" w14:paraId="72714D7E" w14:textId="77777777" w:rsidTr="00243039">
        <w:trPr>
          <w:ins w:id="184" w:author="Annie Chao" w:date="2024-06-05T17:11:00Z"/>
        </w:trPr>
        <w:tc>
          <w:tcPr>
            <w:tcW w:w="4460" w:type="dxa"/>
          </w:tcPr>
          <w:p w14:paraId="29144E84" w14:textId="77777777" w:rsidR="00243039" w:rsidRPr="00AF3413" w:rsidRDefault="00243039" w:rsidP="00243039">
            <w:pPr>
              <w:pStyle w:val="af2"/>
              <w:widowControl/>
              <w:spacing w:before="120" w:after="120"/>
              <w:ind w:leftChars="0" w:left="0" w:firstLine="0"/>
              <w:rPr>
                <w:ins w:id="185" w:author="Annie Chao" w:date="2024-06-05T17:12:00Z" w16du:dateUtc="2024-06-05T09:12:00Z"/>
                <w:rFonts w:eastAsia="微軟正黑體" w:cstheme="minorHAnsi"/>
              </w:rPr>
            </w:pPr>
            <w:ins w:id="186" w:author="Annie Chao" w:date="2024-06-05T17:12:00Z" w16du:dateUtc="2024-06-05T09:12:00Z">
              <w:r w:rsidRPr="00AF3413">
                <w:rPr>
                  <w:rFonts w:eastAsia="微軟正黑體" w:cstheme="minorHAnsi"/>
                </w:rPr>
                <w:t>申請日</w:t>
              </w:r>
              <w:r w:rsidRPr="00AF3413">
                <w:rPr>
                  <w:rFonts w:eastAsia="微軟正黑體" w:cstheme="minorHAnsi"/>
                </w:rPr>
                <w:t xml:space="preserve">= 2024/01/12 </w:t>
              </w:r>
              <w:r w:rsidRPr="00AF3413">
                <w:rPr>
                  <w:rFonts w:eastAsia="微軟正黑體" w:cstheme="minorHAnsi"/>
                </w:rPr>
                <w:br/>
              </w:r>
              <w:r w:rsidRPr="00AF3413">
                <w:rPr>
                  <w:rFonts w:eastAsia="微軟正黑體" w:cstheme="minorHAnsi"/>
                </w:rPr>
                <w:t>餘額證明日期</w:t>
              </w:r>
              <w:r w:rsidRPr="00AF3413">
                <w:rPr>
                  <w:rFonts w:eastAsia="微軟正黑體" w:cstheme="minorHAnsi"/>
                </w:rPr>
                <w:t xml:space="preserve">= </w:t>
              </w:r>
              <w:r w:rsidRPr="00AF3413">
                <w:rPr>
                  <w:rFonts w:eastAsia="微軟正黑體" w:cstheme="minorHAnsi"/>
                  <w:u w:val="single"/>
                </w:rPr>
                <w:t>2024/01/11</w:t>
              </w:r>
              <w:r w:rsidRPr="00AF3413">
                <w:rPr>
                  <w:rFonts w:eastAsia="微軟正黑體" w:cstheme="minorHAnsi"/>
                </w:rPr>
                <w:t xml:space="preserve"> </w:t>
              </w:r>
              <w:r w:rsidRPr="00AF3413">
                <w:rPr>
                  <w:rFonts w:eastAsia="微軟正黑體" w:cstheme="minorHAnsi"/>
                </w:rPr>
                <w:br/>
              </w:r>
              <w:r w:rsidRPr="00AF3413">
                <w:rPr>
                  <w:rFonts w:eastAsia="微軟正黑體" w:cstheme="minorHAnsi"/>
                </w:rPr>
                <w:t>帳戶幣別</w:t>
              </w:r>
              <w:r w:rsidRPr="00AF3413">
                <w:rPr>
                  <w:rFonts w:eastAsia="微軟正黑體" w:cstheme="minorHAnsi"/>
                </w:rPr>
                <w:t xml:space="preserve">TWD </w:t>
              </w:r>
              <w:r w:rsidRPr="00AF3413">
                <w:rPr>
                  <w:rFonts w:eastAsia="微軟正黑體" w:cstheme="minorHAnsi"/>
                </w:rPr>
                <w:br/>
              </w:r>
              <w:r w:rsidRPr="00AF3413">
                <w:rPr>
                  <w:rFonts w:eastAsia="微軟正黑體" w:cstheme="minorHAnsi"/>
                </w:rPr>
                <w:t>申請證明幣別</w:t>
              </w:r>
              <w:r w:rsidRPr="00AF3413">
                <w:rPr>
                  <w:rFonts w:eastAsia="微軟正黑體" w:cstheme="minorHAnsi"/>
                </w:rPr>
                <w:t xml:space="preserve">USD </w:t>
              </w:r>
            </w:ins>
          </w:p>
          <w:p w14:paraId="35890640" w14:textId="19212EFD" w:rsidR="00243039" w:rsidRPr="00AF3413" w:rsidRDefault="00243039" w:rsidP="00243039">
            <w:pPr>
              <w:pStyle w:val="af2"/>
              <w:widowControl/>
              <w:spacing w:before="120" w:after="120"/>
              <w:ind w:leftChars="0" w:left="0" w:firstLine="0"/>
              <w:rPr>
                <w:ins w:id="187" w:author="Annie Chao" w:date="2024-06-05T17:11:00Z" w16du:dateUtc="2024-06-05T09:11:00Z"/>
                <w:rFonts w:eastAsia="微軟正黑體" w:cstheme="minorHAnsi"/>
              </w:rPr>
            </w:pPr>
            <w:ins w:id="188" w:author="Annie Chao" w:date="2024-06-05T17:12:00Z" w16du:dateUtc="2024-06-05T09:12:00Z">
              <w:r w:rsidRPr="00AF3413">
                <w:rPr>
                  <w:rFonts w:eastAsia="微軟正黑體" w:cstheme="minorHAnsi"/>
                </w:rPr>
                <w:br/>
              </w:r>
              <w:r w:rsidRPr="00AF3413">
                <w:rPr>
                  <w:rFonts w:eastAsia="微軟正黑體" w:cstheme="minorHAnsi"/>
                </w:rPr>
                <w:t>以</w:t>
              </w:r>
              <w:r w:rsidRPr="00AF3413">
                <w:rPr>
                  <w:rFonts w:eastAsia="微軟正黑體" w:cstheme="minorHAnsi"/>
                  <w:u w:val="single"/>
                </w:rPr>
                <w:t>2024/01/11</w:t>
              </w:r>
              <w:r w:rsidRPr="00AF3413">
                <w:rPr>
                  <w:rFonts w:eastAsia="微軟正黑體" w:cstheme="minorHAnsi"/>
                </w:rPr>
                <w:t xml:space="preserve"> USD</w:t>
              </w:r>
              <w:r w:rsidRPr="00AF3413">
                <w:rPr>
                  <w:rFonts w:eastAsia="微軟正黑體" w:cstheme="minorHAnsi"/>
                </w:rPr>
                <w:t>收盤牌告匯率</w:t>
              </w:r>
              <w:r w:rsidRPr="00AF3413">
                <w:rPr>
                  <w:rFonts w:eastAsia="微軟正黑體" w:cstheme="minorHAnsi"/>
                </w:rPr>
                <w:t xml:space="preserve">BUY rate + SELL rate /2 </w:t>
              </w:r>
              <w:r w:rsidRPr="00AF3413">
                <w:rPr>
                  <w:rFonts w:eastAsia="微軟正黑體" w:cstheme="minorHAnsi"/>
                </w:rPr>
                <w:t>折算</w:t>
              </w:r>
            </w:ins>
          </w:p>
        </w:tc>
        <w:tc>
          <w:tcPr>
            <w:tcW w:w="4461" w:type="dxa"/>
          </w:tcPr>
          <w:p w14:paraId="4884FD96" w14:textId="77777777" w:rsidR="00243039" w:rsidRPr="00AF3413" w:rsidRDefault="00243039" w:rsidP="00243039">
            <w:pPr>
              <w:pStyle w:val="af2"/>
              <w:widowControl/>
              <w:spacing w:before="120" w:after="120"/>
              <w:ind w:leftChars="0" w:left="0" w:firstLine="0"/>
              <w:rPr>
                <w:ins w:id="189" w:author="Annie Chao" w:date="2024-06-05T17:12:00Z" w16du:dateUtc="2024-06-05T09:12:00Z"/>
                <w:rFonts w:eastAsia="微軟正黑體" w:cstheme="minorHAnsi"/>
              </w:rPr>
            </w:pPr>
            <w:ins w:id="190" w:author="Annie Chao" w:date="2024-06-05T17:12:00Z" w16du:dateUtc="2024-06-05T09:12:00Z">
              <w:r w:rsidRPr="00AF3413">
                <w:rPr>
                  <w:rFonts w:eastAsia="微軟正黑體" w:cstheme="minorHAnsi"/>
                </w:rPr>
                <w:t>申請日</w:t>
              </w:r>
              <w:r w:rsidRPr="00AF3413">
                <w:rPr>
                  <w:rFonts w:eastAsia="微軟正黑體" w:cstheme="minorHAnsi"/>
                </w:rPr>
                <w:t xml:space="preserve">=2024/01/12 </w:t>
              </w:r>
              <w:r w:rsidRPr="00AF3413">
                <w:rPr>
                  <w:rFonts w:eastAsia="微軟正黑體" w:cstheme="minorHAnsi"/>
                </w:rPr>
                <w:br/>
              </w:r>
              <w:r w:rsidRPr="00AF3413">
                <w:rPr>
                  <w:rFonts w:eastAsia="微軟正黑體" w:cstheme="minorHAnsi"/>
                </w:rPr>
                <w:t>餘額證明日期</w:t>
              </w:r>
              <w:r w:rsidRPr="00AF3413">
                <w:rPr>
                  <w:rFonts w:eastAsia="微軟正黑體" w:cstheme="minorHAnsi"/>
                </w:rPr>
                <w:t>=</w:t>
              </w:r>
              <w:r w:rsidRPr="00AF3413">
                <w:rPr>
                  <w:rFonts w:eastAsia="微軟正黑體" w:cstheme="minorHAnsi"/>
                  <w:u w:val="single"/>
                </w:rPr>
                <w:t>2023/12/01</w:t>
              </w:r>
              <w:r w:rsidRPr="00AF3413">
                <w:rPr>
                  <w:rFonts w:eastAsia="微軟正黑體" w:cstheme="minorHAnsi"/>
                </w:rPr>
                <w:t xml:space="preserve"> </w:t>
              </w:r>
              <w:r w:rsidRPr="00AF3413">
                <w:rPr>
                  <w:rFonts w:eastAsia="微軟正黑體" w:cstheme="minorHAnsi"/>
                </w:rPr>
                <w:br/>
              </w:r>
              <w:r w:rsidRPr="00AF3413">
                <w:rPr>
                  <w:rFonts w:eastAsia="微軟正黑體" w:cstheme="minorHAnsi"/>
                </w:rPr>
                <w:t>帳戶幣別</w:t>
              </w:r>
              <w:r w:rsidRPr="00AF3413">
                <w:rPr>
                  <w:rFonts w:eastAsia="微軟正黑體" w:cstheme="minorHAnsi"/>
                </w:rPr>
                <w:t xml:space="preserve">USD </w:t>
              </w:r>
              <w:r w:rsidRPr="00AF3413">
                <w:rPr>
                  <w:rFonts w:eastAsia="微軟正黑體" w:cstheme="minorHAnsi"/>
                </w:rPr>
                <w:br/>
              </w:r>
              <w:r w:rsidRPr="00AF3413">
                <w:rPr>
                  <w:rFonts w:eastAsia="微軟正黑體" w:cstheme="minorHAnsi"/>
                </w:rPr>
                <w:t>申請證明幣別</w:t>
              </w:r>
              <w:r w:rsidRPr="00AF3413">
                <w:rPr>
                  <w:rFonts w:eastAsia="微軟正黑體" w:cstheme="minorHAnsi"/>
                </w:rPr>
                <w:t>EUR</w:t>
              </w:r>
            </w:ins>
          </w:p>
          <w:p w14:paraId="64C19B57" w14:textId="47F2CBE5" w:rsidR="00243039" w:rsidRPr="00AF3413" w:rsidRDefault="00243039" w:rsidP="00243039">
            <w:pPr>
              <w:pStyle w:val="af2"/>
              <w:widowControl/>
              <w:spacing w:before="120" w:after="120"/>
              <w:ind w:leftChars="0" w:left="0" w:firstLine="0"/>
              <w:rPr>
                <w:ins w:id="191" w:author="Annie Chao" w:date="2024-06-05T17:11:00Z" w16du:dateUtc="2024-06-05T09:11:00Z"/>
                <w:rFonts w:eastAsia="微軟正黑體" w:cstheme="minorHAnsi"/>
              </w:rPr>
            </w:pPr>
            <w:ins w:id="192" w:author="Annie Chao" w:date="2024-06-05T17:12:00Z" w16du:dateUtc="2024-06-05T09:12:00Z">
              <w:r w:rsidRPr="00AF3413">
                <w:rPr>
                  <w:rFonts w:eastAsia="微軟正黑體" w:cstheme="minorHAnsi"/>
                </w:rPr>
                <w:br/>
              </w:r>
              <w:r w:rsidRPr="00AF3413">
                <w:rPr>
                  <w:rFonts w:eastAsia="微軟正黑體" w:cstheme="minorHAnsi"/>
                </w:rPr>
                <w:t>以</w:t>
              </w:r>
              <w:r w:rsidRPr="00AF3413">
                <w:rPr>
                  <w:rFonts w:eastAsia="微軟正黑體" w:cstheme="minorHAnsi"/>
                  <w:u w:val="single"/>
                </w:rPr>
                <w:t>2023/12/01</w:t>
              </w:r>
              <w:r w:rsidRPr="00AF3413">
                <w:rPr>
                  <w:rFonts w:eastAsia="微軟正黑體" w:cstheme="minorHAnsi"/>
                </w:rPr>
                <w:t xml:space="preserve"> USD</w:t>
              </w:r>
              <w:r w:rsidRPr="00AF3413">
                <w:rPr>
                  <w:rFonts w:eastAsia="微軟正黑體" w:cstheme="minorHAnsi"/>
                </w:rPr>
                <w:t>和</w:t>
              </w:r>
              <w:r w:rsidRPr="00AF3413">
                <w:rPr>
                  <w:rFonts w:eastAsia="微軟正黑體" w:cstheme="minorHAnsi"/>
                </w:rPr>
                <w:t>EUR</w:t>
              </w:r>
              <w:r w:rsidRPr="00AF3413">
                <w:rPr>
                  <w:rFonts w:eastAsia="微軟正黑體" w:cstheme="minorHAnsi"/>
                </w:rPr>
                <w:t>收盤牌告匯率</w:t>
              </w:r>
              <w:r w:rsidRPr="00AF3413">
                <w:rPr>
                  <w:rFonts w:eastAsia="微軟正黑體" w:cstheme="minorHAnsi"/>
                </w:rPr>
                <w:t xml:space="preserve">BUY rate + SELL rate /2 </w:t>
              </w:r>
              <w:r w:rsidRPr="00AF3413">
                <w:rPr>
                  <w:rFonts w:eastAsia="微軟正黑體" w:cstheme="minorHAnsi"/>
                </w:rPr>
                <w:t>折算</w:t>
              </w:r>
              <w:r w:rsidRPr="00AF3413">
                <w:rPr>
                  <w:rFonts w:eastAsia="微軟正黑體" w:cstheme="minorHAnsi"/>
                </w:rPr>
                <w:t xml:space="preserve"> USD&gt;TWD&gt;EUR</w:t>
              </w:r>
            </w:ins>
          </w:p>
        </w:tc>
      </w:tr>
    </w:tbl>
    <w:p w14:paraId="10102982" w14:textId="449FEAD5" w:rsidR="00B7095B" w:rsidRPr="00AF3413" w:rsidDel="00243039" w:rsidRDefault="00B7095B" w:rsidP="00243039">
      <w:pPr>
        <w:pStyle w:val="af2"/>
        <w:widowControl/>
        <w:spacing w:before="120" w:after="120"/>
        <w:ind w:leftChars="0" w:left="480" w:firstLine="0"/>
        <w:rPr>
          <w:del w:id="193" w:author="Annie Chao" w:date="2024-06-05T17:12:00Z" w16du:dateUtc="2024-06-05T09:12:00Z"/>
          <w:rFonts w:eastAsia="微軟正黑體" w:cstheme="minorHAnsi"/>
        </w:rPr>
      </w:pPr>
    </w:p>
    <w:p w14:paraId="731CBEDC" w14:textId="53AE17EB" w:rsidR="002D6555" w:rsidRPr="00AF3413" w:rsidRDefault="002D6555">
      <w:pPr>
        <w:pStyle w:val="af2"/>
        <w:widowControl/>
        <w:numPr>
          <w:ilvl w:val="0"/>
          <w:numId w:val="93"/>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餘額證明，欄位不開放編輯</w:t>
      </w:r>
    </w:p>
    <w:p w14:paraId="30D2E792" w14:textId="60CBF803" w:rsidR="002D6555" w:rsidRPr="00AF3413" w:rsidRDefault="002D6555">
      <w:pPr>
        <w:pStyle w:val="af2"/>
        <w:widowControl/>
        <w:numPr>
          <w:ilvl w:val="0"/>
          <w:numId w:val="93"/>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w:t>
      </w:r>
      <w:r w:rsidR="00C762CC" w:rsidRPr="00AF3413">
        <w:rPr>
          <w:rFonts w:eastAsia="微軟正黑體" w:cstheme="minorHAnsi"/>
        </w:rPr>
        <w:t xml:space="preserve"> (</w:t>
      </w:r>
      <w:r w:rsidRPr="00AF3413">
        <w:rPr>
          <w:rFonts w:eastAsia="微軟正黑體" w:cstheme="minorHAnsi"/>
        </w:rPr>
        <w:t xml:space="preserve">2) </w:t>
      </w:r>
      <w:r w:rsidRPr="00AF3413">
        <w:rPr>
          <w:rFonts w:eastAsia="微軟正黑體" w:cstheme="minorHAnsi"/>
        </w:rPr>
        <w:t>存額證明：根據查詢條件帶出餘額</w:t>
      </w:r>
      <w:r w:rsidR="00997666" w:rsidRPr="00AF3413">
        <w:rPr>
          <w:rFonts w:eastAsia="微軟正黑體" w:cstheme="minorHAnsi"/>
        </w:rPr>
        <w:t>。列印證明時，不顯示餘額</w:t>
      </w:r>
    </w:p>
    <w:p w14:paraId="0A2478EC" w14:textId="358920B9" w:rsidR="00B43F47"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折算</w:t>
      </w:r>
      <w:r w:rsidR="00F4250D" w:rsidRPr="00AF3413">
        <w:rPr>
          <w:rFonts w:eastAsia="微軟正黑體" w:cstheme="minorHAnsi"/>
        </w:rPr>
        <w:t>台幣</w:t>
      </w:r>
      <w:r w:rsidR="00B7095B" w:rsidRPr="00AF3413">
        <w:rPr>
          <w:rFonts w:eastAsia="微軟正黑體" w:cstheme="minorHAnsi"/>
        </w:rPr>
        <w:t>匯率：原幣與</w:t>
      </w:r>
      <w:r w:rsidR="00F4250D" w:rsidRPr="00AF3413">
        <w:rPr>
          <w:rFonts w:eastAsia="微軟正黑體" w:cstheme="minorHAnsi"/>
        </w:rPr>
        <w:t>台幣</w:t>
      </w:r>
      <w:r w:rsidR="00B7095B" w:rsidRPr="00AF3413">
        <w:rPr>
          <w:rFonts w:eastAsia="微軟正黑體" w:cstheme="minorHAnsi"/>
        </w:rPr>
        <w:t>之匯率。</w:t>
      </w:r>
    </w:p>
    <w:p w14:paraId="40E7DFB5" w14:textId="08D7C74D" w:rsidR="00ED77F6" w:rsidRPr="00AF3413" w:rsidRDefault="00ED77F6">
      <w:pPr>
        <w:pStyle w:val="af2"/>
        <w:widowControl/>
        <w:numPr>
          <w:ilvl w:val="4"/>
          <w:numId w:val="95"/>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存額證明，欄位顯示於結果區塊</w:t>
      </w:r>
    </w:p>
    <w:p w14:paraId="3606DD71" w14:textId="27AEE392" w:rsidR="00ED77F6" w:rsidRPr="00AF3413" w:rsidRDefault="00ED77F6">
      <w:pPr>
        <w:pStyle w:val="af2"/>
        <w:widowControl/>
        <w:numPr>
          <w:ilvl w:val="4"/>
          <w:numId w:val="95"/>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(3) </w:t>
      </w:r>
      <w:r w:rsidRPr="00AF3413">
        <w:rPr>
          <w:rFonts w:eastAsia="微軟正黑體" w:cstheme="minorHAnsi"/>
        </w:rPr>
        <w:t>人工餘額證明</w:t>
      </w:r>
      <w:r w:rsidRPr="00AF3413">
        <w:rPr>
          <w:rFonts w:eastAsia="微軟正黑體" w:cstheme="minorHAnsi"/>
        </w:rPr>
        <w:t xml:space="preserve"> (4) </w:t>
      </w:r>
      <w:r w:rsidRPr="00AF3413">
        <w:rPr>
          <w:rFonts w:eastAsia="微軟正黑體" w:cstheme="minorHAnsi"/>
        </w:rPr>
        <w:t>人工存額證明，欄位不顯示</w:t>
      </w:r>
    </w:p>
    <w:p w14:paraId="40EBB321" w14:textId="621859D6" w:rsidR="00B7095B" w:rsidRPr="00AF3413" w:rsidRDefault="00B43F47">
      <w:pPr>
        <w:pStyle w:val="af2"/>
        <w:widowControl/>
        <w:numPr>
          <w:ilvl w:val="0"/>
          <w:numId w:val="42"/>
        </w:numPr>
        <w:spacing w:before="120" w:after="120"/>
        <w:ind w:leftChars="0"/>
        <w:rPr>
          <w:rFonts w:eastAsia="微軟正黑體" w:cstheme="minorHAnsi"/>
        </w:rPr>
      </w:pPr>
      <w:r w:rsidRPr="00AF3413">
        <w:rPr>
          <w:rFonts w:eastAsia="微軟正黑體" w:cstheme="minorHAnsi"/>
        </w:rPr>
        <w:t>註記</w:t>
      </w:r>
      <w:r w:rsidR="00B7095B" w:rsidRPr="00AF3413">
        <w:rPr>
          <w:rFonts w:eastAsia="微軟正黑體" w:cstheme="minorHAnsi"/>
        </w:rPr>
        <w:t>：各帳號之對應註記</w:t>
      </w:r>
      <w:r w:rsidR="00F4250D" w:rsidRPr="00AF3413">
        <w:rPr>
          <w:rFonts w:eastAsia="微軟正黑體" w:cstheme="minorHAnsi"/>
        </w:rPr>
        <w:t>。</w:t>
      </w:r>
    </w:p>
    <w:p w14:paraId="0D6E0BAE" w14:textId="3E4727ED" w:rsidR="00F4250D" w:rsidRPr="00AF3413" w:rsidRDefault="00F4250D">
      <w:pPr>
        <w:pStyle w:val="af2"/>
        <w:widowControl/>
        <w:numPr>
          <w:ilvl w:val="0"/>
          <w:numId w:val="96"/>
        </w:numPr>
        <w:spacing w:before="120" w:after="120"/>
        <w:ind w:leftChars="0"/>
        <w:rPr>
          <w:rFonts w:eastAsia="微軟正黑體" w:cstheme="minorHAnsi"/>
        </w:rPr>
      </w:pPr>
      <w:r w:rsidRPr="00AF3413">
        <w:rPr>
          <w:rFonts w:eastAsia="微軟正黑體" w:cstheme="minorHAnsi"/>
        </w:rPr>
        <w:lastRenderedPageBreak/>
        <w:t>申請類型</w:t>
      </w:r>
      <w:r w:rsidRPr="00AF3413">
        <w:rPr>
          <w:rFonts w:eastAsia="微軟正黑體" w:cstheme="minorHAnsi"/>
        </w:rPr>
        <w:t xml:space="preserve"> = (1) </w:t>
      </w:r>
      <w:r w:rsidRPr="00AF3413">
        <w:rPr>
          <w:rFonts w:eastAsia="微軟正黑體" w:cstheme="minorHAnsi"/>
        </w:rPr>
        <w:t>餘額證明</w:t>
      </w:r>
      <w:r w:rsidRPr="00AF3413">
        <w:rPr>
          <w:rFonts w:eastAsia="微軟正黑體" w:cstheme="minorHAnsi"/>
        </w:rPr>
        <w:t xml:space="preserve"> (2) </w:t>
      </w:r>
      <w:r w:rsidRPr="00AF3413">
        <w:rPr>
          <w:rFonts w:eastAsia="微軟正黑體" w:cstheme="minorHAnsi"/>
        </w:rPr>
        <w:t>存額證明，由系統帶出註記</w:t>
      </w:r>
      <w:r w:rsidR="00732C2A" w:rsidRPr="00AF3413">
        <w:rPr>
          <w:rFonts w:eastAsia="微軟正黑體" w:cstheme="minorHAnsi"/>
        </w:rPr>
        <w:t>。註記內容同下方人工類型之選項。</w:t>
      </w:r>
    </w:p>
    <w:p w14:paraId="4077C8FE" w14:textId="1A3B6C55" w:rsidR="00732C2A" w:rsidRPr="00AF3413" w:rsidRDefault="00F4250D" w:rsidP="00732C2A">
      <w:pPr>
        <w:pStyle w:val="af2"/>
        <w:widowControl/>
        <w:numPr>
          <w:ilvl w:val="0"/>
          <w:numId w:val="96"/>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(3) </w:t>
      </w:r>
      <w:r w:rsidRPr="00AF3413">
        <w:rPr>
          <w:rFonts w:eastAsia="微軟正黑體" w:cstheme="minorHAnsi"/>
        </w:rPr>
        <w:t>人工餘額證明</w:t>
      </w:r>
      <w:r w:rsidRPr="00AF3413">
        <w:rPr>
          <w:rFonts w:eastAsia="微軟正黑體" w:cstheme="minorHAnsi"/>
        </w:rPr>
        <w:t xml:space="preserve"> (4) </w:t>
      </w:r>
      <w:r w:rsidRPr="00AF3413">
        <w:rPr>
          <w:rFonts w:eastAsia="微軟正黑體" w:cstheme="minorHAnsi"/>
        </w:rPr>
        <w:t>人工存額證明，畫面提供下拉選單，</w:t>
      </w:r>
      <w:proofErr w:type="gramStart"/>
      <w:r w:rsidRPr="00AF3413">
        <w:rPr>
          <w:rFonts w:eastAsia="微軟正黑體" w:cstheme="minorHAnsi"/>
        </w:rPr>
        <w:t>由櫃員</w:t>
      </w:r>
      <w:proofErr w:type="gramEnd"/>
      <w:r w:rsidRPr="00AF3413">
        <w:rPr>
          <w:rFonts w:eastAsia="微軟正黑體" w:cstheme="minorHAnsi"/>
        </w:rPr>
        <w:t>人工輸入。下拉選單選項為以下：</w:t>
      </w:r>
    </w:p>
    <w:p w14:paraId="3967CAEE" w14:textId="539CA40A" w:rsidR="00732C2A" w:rsidRPr="00AF3413" w:rsidRDefault="00732C2A" w:rsidP="00732C2A">
      <w:pPr>
        <w:pStyle w:val="af2"/>
        <w:widowControl/>
        <w:numPr>
          <w:ilvl w:val="0"/>
          <w:numId w:val="148"/>
        </w:numPr>
        <w:spacing w:before="120" w:after="120"/>
        <w:ind w:leftChars="0"/>
        <w:rPr>
          <w:rFonts w:eastAsia="微軟正黑體" w:cstheme="minorHAnsi"/>
        </w:rPr>
      </w:pPr>
      <w:r w:rsidRPr="00AF3413">
        <w:rPr>
          <w:rFonts w:eastAsia="微軟正黑體" w:cstheme="minorHAnsi"/>
        </w:rPr>
        <w:t>%</w:t>
      </w:r>
      <w:r w:rsidRPr="00AF3413">
        <w:rPr>
          <w:rFonts w:eastAsia="微軟正黑體" w:cstheme="minorHAnsi"/>
        </w:rPr>
        <w:t>：存單設質</w:t>
      </w:r>
      <w:r w:rsidRPr="00AF3413">
        <w:rPr>
          <w:rFonts w:eastAsia="微軟正黑體" w:cstheme="minorHAnsi"/>
        </w:rPr>
        <w:br/>
      </w:r>
      <w:r w:rsidRPr="00AF3413">
        <w:rPr>
          <w:rFonts w:eastAsia="微軟正黑體" w:cstheme="minorHAnsi"/>
        </w:rPr>
        <w:t>定義：一般定存存單之設質</w:t>
      </w:r>
      <w:r w:rsidRPr="00AF3413">
        <w:rPr>
          <w:rFonts w:eastAsia="微軟正黑體" w:cstheme="minorHAnsi"/>
        </w:rPr>
        <w:t xml:space="preserve"> = Y </w:t>
      </w:r>
      <w:r w:rsidRPr="00AF3413">
        <w:rPr>
          <w:rFonts w:eastAsia="微軟正黑體" w:cstheme="minorHAnsi"/>
        </w:rPr>
        <w:t>者，需要顯示此符號</w:t>
      </w:r>
    </w:p>
    <w:p w14:paraId="5DE0E8EC" w14:textId="42D118EC" w:rsidR="00732C2A" w:rsidRPr="00AF3413" w:rsidRDefault="00732C2A" w:rsidP="00D43446">
      <w:pPr>
        <w:pStyle w:val="af2"/>
        <w:widowControl/>
        <w:numPr>
          <w:ilvl w:val="0"/>
          <w:numId w:val="148"/>
        </w:numPr>
        <w:spacing w:before="120" w:after="120"/>
        <w:ind w:leftChars="0"/>
        <w:rPr>
          <w:rFonts w:eastAsia="微軟正黑體" w:cstheme="minorHAnsi"/>
        </w:rPr>
      </w:pPr>
      <w:r w:rsidRPr="00AF3413">
        <w:rPr>
          <w:rFonts w:eastAsia="微軟正黑體" w:cstheme="minorHAnsi"/>
        </w:rPr>
        <w:t>#</w:t>
      </w:r>
      <w:r w:rsidRPr="00AF3413">
        <w:rPr>
          <w:rFonts w:eastAsia="微軟正黑體" w:cstheme="minorHAnsi"/>
        </w:rPr>
        <w:t>：存單設質已借款</w:t>
      </w:r>
      <w:r w:rsidRPr="00AF3413">
        <w:rPr>
          <w:rFonts w:eastAsia="微軟正黑體" w:cstheme="minorHAnsi"/>
        </w:rPr>
        <w:br/>
      </w:r>
      <w:r w:rsidRPr="00AF3413">
        <w:rPr>
          <w:rFonts w:eastAsia="微軟正黑體" w:cstheme="minorHAnsi"/>
        </w:rPr>
        <w:t>定義：一般定存存單</w:t>
      </w:r>
      <w:proofErr w:type="gramStart"/>
      <w:r w:rsidR="00D43446" w:rsidRPr="00AF3413">
        <w:rPr>
          <w:rFonts w:eastAsia="微軟正黑體" w:cstheme="minorHAnsi"/>
        </w:rPr>
        <w:t>設質給上海</w:t>
      </w:r>
      <w:proofErr w:type="gramEnd"/>
      <w:r w:rsidR="00D43446" w:rsidRPr="00AF3413">
        <w:rPr>
          <w:rFonts w:eastAsia="微軟正黑體" w:cstheme="minorHAnsi"/>
        </w:rPr>
        <w:t>商銀用作放款擔保品用途，需要顯示此符號</w:t>
      </w:r>
    </w:p>
    <w:p w14:paraId="3BCA3331" w14:textId="1BB4BABD" w:rsidR="00D43446" w:rsidRPr="00AF3413" w:rsidRDefault="00732C2A" w:rsidP="00D43446">
      <w:pPr>
        <w:pStyle w:val="af2"/>
        <w:widowControl/>
        <w:numPr>
          <w:ilvl w:val="0"/>
          <w:numId w:val="148"/>
        </w:numPr>
        <w:spacing w:before="120" w:after="120"/>
        <w:ind w:leftChars="0"/>
        <w:rPr>
          <w:rFonts w:eastAsia="微軟正黑體" w:cstheme="minorHAnsi"/>
        </w:rPr>
      </w:pPr>
      <w:r w:rsidRPr="00AF3413">
        <w:rPr>
          <w:rFonts w:eastAsia="微軟正黑體" w:cstheme="minorHAnsi"/>
        </w:rPr>
        <w:t>&amp;</w:t>
      </w:r>
      <w:r w:rsidRPr="00AF3413">
        <w:rPr>
          <w:rFonts w:eastAsia="微軟正黑體" w:cstheme="minorHAnsi"/>
        </w:rPr>
        <w:t>：</w:t>
      </w:r>
      <w:proofErr w:type="gramStart"/>
      <w:r w:rsidRPr="00AF3413">
        <w:rPr>
          <w:rFonts w:eastAsia="微軟正黑體" w:cstheme="minorHAnsi"/>
        </w:rPr>
        <w:t>綜存設</w:t>
      </w:r>
      <w:proofErr w:type="gramEnd"/>
      <w:r w:rsidRPr="00AF3413">
        <w:rPr>
          <w:rFonts w:eastAsia="微軟正黑體" w:cstheme="minorHAnsi"/>
        </w:rPr>
        <w:t>質未借款</w:t>
      </w:r>
      <w:r w:rsidR="00D43446" w:rsidRPr="00AF3413">
        <w:rPr>
          <w:rFonts w:eastAsia="微軟正黑體" w:cstheme="minorHAnsi"/>
        </w:rPr>
        <w:br/>
      </w:r>
      <w:r w:rsidR="00D43446" w:rsidRPr="00AF3413">
        <w:rPr>
          <w:rFonts w:eastAsia="微軟正黑體" w:cstheme="minorHAnsi"/>
        </w:rPr>
        <w:t>定義：</w:t>
      </w:r>
      <w:proofErr w:type="gramStart"/>
      <w:r w:rsidR="00D43446" w:rsidRPr="00AF3413">
        <w:rPr>
          <w:rFonts w:eastAsia="微軟正黑體" w:cstheme="minorHAnsi"/>
        </w:rPr>
        <w:t>綜存定</w:t>
      </w:r>
      <w:proofErr w:type="gramEnd"/>
      <w:r w:rsidR="00D43446" w:rsidRPr="00AF3413">
        <w:rPr>
          <w:rFonts w:eastAsia="微軟正黑體" w:cstheme="minorHAnsi"/>
        </w:rPr>
        <w:t>存帳號有申請質借，但尚未動用。</w:t>
      </w:r>
    </w:p>
    <w:p w14:paraId="67050BBC" w14:textId="5AC4639B" w:rsidR="00732C2A" w:rsidRPr="00AF3413" w:rsidRDefault="00732C2A" w:rsidP="00732C2A">
      <w:pPr>
        <w:pStyle w:val="af2"/>
        <w:widowControl/>
        <w:numPr>
          <w:ilvl w:val="0"/>
          <w:numId w:val="148"/>
        </w:numPr>
        <w:spacing w:before="120" w:after="120"/>
        <w:ind w:leftChars="0"/>
        <w:rPr>
          <w:rFonts w:eastAsia="微軟正黑體" w:cstheme="minorHAnsi"/>
        </w:rPr>
      </w:pPr>
      <w:r w:rsidRPr="00AF3413">
        <w:rPr>
          <w:rFonts w:eastAsia="微軟正黑體" w:cstheme="minorHAnsi"/>
        </w:rPr>
        <w:t>@</w:t>
      </w:r>
      <w:r w:rsidRPr="00AF3413">
        <w:rPr>
          <w:rFonts w:eastAsia="微軟正黑體" w:cstheme="minorHAnsi"/>
        </w:rPr>
        <w:t>：</w:t>
      </w:r>
      <w:proofErr w:type="gramStart"/>
      <w:r w:rsidRPr="00AF3413">
        <w:rPr>
          <w:rFonts w:eastAsia="微軟正黑體" w:cstheme="minorHAnsi"/>
        </w:rPr>
        <w:t>綜存設</w:t>
      </w:r>
      <w:proofErr w:type="gramEnd"/>
      <w:r w:rsidRPr="00AF3413">
        <w:rPr>
          <w:rFonts w:eastAsia="微軟正黑體" w:cstheme="minorHAnsi"/>
        </w:rPr>
        <w:t>質已借款</w:t>
      </w:r>
      <w:r w:rsidR="00D43446" w:rsidRPr="00AF3413">
        <w:rPr>
          <w:rFonts w:eastAsia="微軟正黑體" w:cstheme="minorHAnsi"/>
        </w:rPr>
        <w:br/>
      </w:r>
      <w:r w:rsidR="00D43446" w:rsidRPr="00AF3413">
        <w:rPr>
          <w:rFonts w:eastAsia="微軟正黑體" w:cstheme="minorHAnsi"/>
        </w:rPr>
        <w:t>定義：</w:t>
      </w:r>
      <w:proofErr w:type="gramStart"/>
      <w:r w:rsidR="00D43446" w:rsidRPr="00AF3413">
        <w:rPr>
          <w:rFonts w:eastAsia="微軟正黑體" w:cstheme="minorHAnsi"/>
        </w:rPr>
        <w:t>綜存定</w:t>
      </w:r>
      <w:proofErr w:type="gramEnd"/>
      <w:r w:rsidR="00D43446" w:rsidRPr="00AF3413">
        <w:rPr>
          <w:rFonts w:eastAsia="微軟正黑體" w:cstheme="minorHAnsi"/>
        </w:rPr>
        <w:t>存帳號有申請質借，但已動用。</w:t>
      </w:r>
    </w:p>
    <w:p w14:paraId="6150CF3F" w14:textId="71E9CFD6" w:rsidR="00C33809" w:rsidRPr="00AF3413" w:rsidRDefault="00C33809" w:rsidP="00732C2A">
      <w:pPr>
        <w:pStyle w:val="af2"/>
        <w:widowControl/>
        <w:numPr>
          <w:ilvl w:val="0"/>
          <w:numId w:val="148"/>
        </w:numPr>
        <w:spacing w:before="120" w:after="120"/>
        <w:ind w:leftChars="0"/>
        <w:rPr>
          <w:rFonts w:eastAsia="微軟正黑體" w:cstheme="minorHAnsi"/>
        </w:rPr>
      </w:pPr>
      <w:r w:rsidRPr="00AF3413">
        <w:rPr>
          <w:rFonts w:eastAsia="微軟正黑體" w:cstheme="minorHAnsi"/>
        </w:rPr>
        <w:t>若無以上情境，則為空白</w:t>
      </w:r>
    </w:p>
    <w:p w14:paraId="6F6B9C56" w14:textId="33A6CCD4" w:rsidR="0099196D" w:rsidRPr="00AF3413" w:rsidRDefault="0099196D">
      <w:pPr>
        <w:pStyle w:val="af2"/>
        <w:widowControl/>
        <w:numPr>
          <w:ilvl w:val="0"/>
          <w:numId w:val="42"/>
        </w:numPr>
        <w:spacing w:before="120" w:after="120"/>
        <w:ind w:leftChars="0"/>
        <w:rPr>
          <w:rFonts w:eastAsia="微軟正黑體" w:cstheme="minorHAnsi"/>
        </w:rPr>
      </w:pPr>
      <w:r w:rsidRPr="00AF3413">
        <w:rPr>
          <w:rFonts w:eastAsia="微軟正黑體" w:cstheme="minorHAnsi"/>
        </w:rPr>
        <w:t>匯率比：</w:t>
      </w:r>
    </w:p>
    <w:p w14:paraId="1CAF737A" w14:textId="77777777" w:rsidR="005376C7" w:rsidRPr="00AF3413" w:rsidRDefault="005376C7" w:rsidP="005376C7">
      <w:pPr>
        <w:pStyle w:val="af2"/>
        <w:widowControl/>
        <w:numPr>
          <w:ilvl w:val="3"/>
          <w:numId w:val="80"/>
        </w:numPr>
        <w:spacing w:before="120" w:after="120"/>
        <w:ind w:leftChars="0"/>
        <w:rPr>
          <w:rFonts w:eastAsia="微軟正黑體" w:cstheme="minorHAnsi"/>
        </w:rPr>
      </w:pPr>
      <w:r w:rsidRPr="00AF3413">
        <w:rPr>
          <w:rFonts w:eastAsia="微軟正黑體" w:cstheme="minorHAnsi"/>
        </w:rPr>
        <w:t>DBU</w:t>
      </w:r>
      <w:r w:rsidRPr="00AF3413">
        <w:rPr>
          <w:rFonts w:eastAsia="微軟正黑體" w:cstheme="minorHAnsi"/>
        </w:rPr>
        <w:t>：依據證明幣別，顯示該證明幣別對台幣的匯率比，並固定顯示一筆</w:t>
      </w:r>
      <w:r w:rsidRPr="00AF3413">
        <w:rPr>
          <w:rFonts w:eastAsia="微軟正黑體" w:cstheme="minorHAnsi"/>
        </w:rPr>
        <w:t xml:space="preserve"> USD 1.00 = TWD </w:t>
      </w:r>
      <w:r w:rsidRPr="00AF3413">
        <w:rPr>
          <w:rFonts w:eastAsia="微軟正黑體" w:cstheme="minorHAnsi"/>
        </w:rPr>
        <w:t>的匯率比。</w:t>
      </w:r>
      <w:r w:rsidRPr="00AF3413">
        <w:rPr>
          <w:rFonts w:eastAsia="微軟正黑體" w:cstheme="minorHAnsi"/>
        </w:rPr>
        <w:br/>
        <w:t xml:space="preserve">ex: </w:t>
      </w:r>
      <w:r w:rsidRPr="00AF3413">
        <w:rPr>
          <w:rFonts w:eastAsia="微軟正黑體" w:cstheme="minorHAnsi"/>
        </w:rPr>
        <w:t>若證明</w:t>
      </w:r>
      <w:proofErr w:type="gramStart"/>
      <w:r w:rsidRPr="00AF3413">
        <w:rPr>
          <w:rFonts w:eastAsia="微軟正黑體" w:cstheme="minorHAnsi"/>
        </w:rPr>
        <w:t>幣別非美金</w:t>
      </w:r>
      <w:proofErr w:type="gramEnd"/>
      <w:r w:rsidRPr="00AF3413">
        <w:rPr>
          <w:rFonts w:eastAsia="微軟正黑體" w:cstheme="minorHAnsi"/>
        </w:rPr>
        <w:t xml:space="preserve"> (EUR)</w:t>
      </w:r>
      <w:r w:rsidRPr="00AF3413">
        <w:rPr>
          <w:rFonts w:eastAsia="微軟正黑體" w:cstheme="minorHAnsi"/>
        </w:rPr>
        <w:t>，共需顯示兩筆匯率比</w:t>
      </w:r>
      <w:r w:rsidRPr="00AF3413">
        <w:rPr>
          <w:rFonts w:eastAsia="微軟正黑體" w:cstheme="minorHAnsi"/>
        </w:rPr>
        <w:br/>
      </w:r>
      <w:r w:rsidRPr="00AF3413">
        <w:rPr>
          <w:rFonts w:eastAsia="微軟正黑體" w:cstheme="minorHAnsi"/>
        </w:rPr>
        <w:t>第一筆：</w:t>
      </w:r>
      <w:r w:rsidRPr="00AF3413">
        <w:rPr>
          <w:rFonts w:eastAsia="微軟正黑體" w:cstheme="minorHAnsi"/>
        </w:rPr>
        <w:t xml:space="preserve">USD 1.00 = TWD </w:t>
      </w:r>
      <w:r w:rsidRPr="00AF3413">
        <w:rPr>
          <w:rFonts w:eastAsia="微軟正黑體" w:cstheme="minorHAnsi"/>
        </w:rPr>
        <w:t>的匯率比</w:t>
      </w:r>
      <w:r w:rsidRPr="00AF3413">
        <w:rPr>
          <w:rFonts w:eastAsia="微軟正黑體" w:cstheme="minorHAnsi"/>
        </w:rPr>
        <w:br/>
      </w:r>
      <w:r w:rsidRPr="00AF3413">
        <w:rPr>
          <w:rFonts w:eastAsia="微軟正黑體" w:cstheme="minorHAnsi"/>
        </w:rPr>
        <w:t>第二筆：</w:t>
      </w:r>
      <w:r w:rsidRPr="00AF3413">
        <w:rPr>
          <w:rFonts w:eastAsia="微軟正黑體" w:cstheme="minorHAnsi"/>
        </w:rPr>
        <w:t xml:space="preserve">EUR 1.00 = TWD </w:t>
      </w:r>
      <w:r w:rsidRPr="00AF3413">
        <w:rPr>
          <w:rFonts w:eastAsia="微軟正黑體" w:cstheme="minorHAnsi"/>
        </w:rPr>
        <w:t>的匯率比</w:t>
      </w:r>
    </w:p>
    <w:p w14:paraId="312755F9" w14:textId="515DBE54" w:rsidR="005376C7" w:rsidRPr="00AF3413" w:rsidRDefault="005376C7" w:rsidP="005376C7">
      <w:pPr>
        <w:pStyle w:val="af2"/>
        <w:widowControl/>
        <w:numPr>
          <w:ilvl w:val="3"/>
          <w:numId w:val="80"/>
        </w:numPr>
        <w:spacing w:before="120" w:after="120"/>
        <w:ind w:leftChars="0"/>
        <w:rPr>
          <w:rFonts w:eastAsia="微軟正黑體" w:cstheme="minorHAnsi"/>
        </w:rPr>
      </w:pPr>
      <w:r w:rsidRPr="00AF3413">
        <w:rPr>
          <w:rFonts w:eastAsia="微軟正黑體" w:cstheme="minorHAnsi"/>
        </w:rPr>
        <w:t>OBU</w:t>
      </w:r>
      <w:r w:rsidRPr="00AF3413">
        <w:rPr>
          <w:rFonts w:eastAsia="微軟正黑體" w:cstheme="minorHAnsi"/>
        </w:rPr>
        <w:t>：證明幣別對各幣別的匯率比。</w:t>
      </w:r>
      <w:r w:rsidRPr="00AF3413">
        <w:rPr>
          <w:rFonts w:eastAsia="微軟正黑體" w:cstheme="minorHAnsi"/>
        </w:rPr>
        <w:br/>
        <w:t xml:space="preserve">ex : </w:t>
      </w:r>
      <w:r w:rsidRPr="00AF3413">
        <w:rPr>
          <w:rFonts w:eastAsia="微軟正黑體" w:cstheme="minorHAnsi"/>
        </w:rPr>
        <w:t>若外幣帳戶下有</w:t>
      </w:r>
      <w:r w:rsidRPr="00AF3413">
        <w:rPr>
          <w:rFonts w:eastAsia="微軟正黑體" w:cstheme="minorHAnsi"/>
        </w:rPr>
        <w:t xml:space="preserve"> EUR/JPY/CNY </w:t>
      </w:r>
      <w:proofErr w:type="gramStart"/>
      <w:r w:rsidRPr="00AF3413">
        <w:rPr>
          <w:rFonts w:eastAsia="微軟正黑體" w:cstheme="minorHAnsi"/>
        </w:rPr>
        <w:t>三個幣種</w:t>
      </w:r>
      <w:proofErr w:type="gramEnd"/>
      <w:r w:rsidRPr="00AF3413">
        <w:rPr>
          <w:rFonts w:eastAsia="微軟正黑體" w:cstheme="minorHAnsi"/>
        </w:rPr>
        <w:t>，證明幣別</w:t>
      </w:r>
      <w:r w:rsidRPr="00AF3413">
        <w:rPr>
          <w:rFonts w:eastAsia="微軟正黑體" w:cstheme="minorHAnsi"/>
        </w:rPr>
        <w:t xml:space="preserve"> = USD</w:t>
      </w:r>
      <w:r w:rsidRPr="00AF3413">
        <w:rPr>
          <w:rFonts w:eastAsia="微軟正黑體" w:cstheme="minorHAnsi"/>
        </w:rPr>
        <w:t>。</w:t>
      </w:r>
      <w:r w:rsidRPr="00AF3413">
        <w:rPr>
          <w:rFonts w:eastAsia="微軟正黑體" w:cstheme="minorHAnsi"/>
        </w:rPr>
        <w:br/>
      </w:r>
      <w:r w:rsidRPr="00AF3413">
        <w:rPr>
          <w:rFonts w:eastAsia="微軟正黑體" w:cstheme="minorHAnsi"/>
        </w:rPr>
        <w:t>第一筆：</w:t>
      </w:r>
      <w:r w:rsidRPr="00AF3413">
        <w:rPr>
          <w:rFonts w:eastAsia="微軟正黑體" w:cstheme="minorHAnsi"/>
        </w:rPr>
        <w:t>USD 1.00 = EUR</w:t>
      </w:r>
      <w:r w:rsidRPr="00AF3413">
        <w:rPr>
          <w:rFonts w:eastAsia="微軟正黑體" w:cstheme="minorHAnsi"/>
        </w:rPr>
        <w:t>的匯率比</w:t>
      </w:r>
      <w:r w:rsidRPr="00AF3413">
        <w:rPr>
          <w:rFonts w:eastAsia="微軟正黑體" w:cstheme="minorHAnsi"/>
        </w:rPr>
        <w:br/>
      </w:r>
      <w:r w:rsidRPr="00AF3413">
        <w:rPr>
          <w:rFonts w:eastAsia="微軟正黑體" w:cstheme="minorHAnsi"/>
        </w:rPr>
        <w:t>第二筆：</w:t>
      </w:r>
      <w:r w:rsidRPr="00AF3413">
        <w:rPr>
          <w:rFonts w:eastAsia="微軟正黑體" w:cstheme="minorHAnsi"/>
        </w:rPr>
        <w:t>USD 1.00 = JPY</w:t>
      </w:r>
      <w:r w:rsidRPr="00AF3413">
        <w:rPr>
          <w:rFonts w:eastAsia="微軟正黑體" w:cstheme="minorHAnsi"/>
        </w:rPr>
        <w:t>的匯率比</w:t>
      </w:r>
      <w:r w:rsidRPr="00AF3413">
        <w:rPr>
          <w:rFonts w:eastAsia="微軟正黑體" w:cstheme="minorHAnsi"/>
        </w:rPr>
        <w:br/>
      </w:r>
      <w:r w:rsidRPr="00AF3413">
        <w:rPr>
          <w:rFonts w:eastAsia="微軟正黑體" w:cstheme="minorHAnsi"/>
        </w:rPr>
        <w:t>第三筆：</w:t>
      </w:r>
      <w:r w:rsidRPr="00AF3413">
        <w:rPr>
          <w:rFonts w:eastAsia="微軟正黑體" w:cstheme="minorHAnsi"/>
        </w:rPr>
        <w:t>USD 1.00 = CNY</w:t>
      </w:r>
      <w:r w:rsidRPr="00AF3413">
        <w:rPr>
          <w:rFonts w:eastAsia="微軟正黑體" w:cstheme="minorHAnsi"/>
        </w:rPr>
        <w:t>的匯率比</w:t>
      </w:r>
    </w:p>
    <w:p w14:paraId="2C94A40A" w14:textId="167D3F17" w:rsidR="00B83043" w:rsidRPr="00AF3413" w:rsidRDefault="00446DF4" w:rsidP="00B83043">
      <w:pPr>
        <w:pStyle w:val="af2"/>
        <w:widowControl/>
        <w:numPr>
          <w:ilvl w:val="3"/>
          <w:numId w:val="80"/>
        </w:numPr>
        <w:spacing w:before="120" w:after="120"/>
        <w:ind w:leftChars="0"/>
        <w:rPr>
          <w:rFonts w:eastAsia="微軟正黑體" w:cstheme="minorHAnsi"/>
        </w:rPr>
      </w:pPr>
      <w:ins w:id="194" w:author="Annie Chao" w:date="2024-05-31T17:28:00Z" w16du:dateUtc="2024-05-31T09:28:00Z">
        <w:r w:rsidRPr="00AF3413">
          <w:rPr>
            <w:rFonts w:eastAsia="微軟正黑體" w:cstheme="minorHAnsi"/>
          </w:rPr>
          <w:t>DBU</w:t>
        </w:r>
      </w:ins>
      <w:r w:rsidR="00B83043" w:rsidRPr="00AF3413">
        <w:rPr>
          <w:rFonts w:eastAsia="微軟正黑體" w:cstheme="minorHAnsi"/>
        </w:rPr>
        <w:t>若存款證明為台外幣帳號一同證明，則匯率比將顯示如下：</w:t>
      </w:r>
    </w:p>
    <w:p w14:paraId="5D65DDE3" w14:textId="60EB21E5" w:rsidR="00B83043" w:rsidRPr="00AF3413" w:rsidRDefault="00B83043" w:rsidP="00B83043">
      <w:pPr>
        <w:pStyle w:val="af2"/>
        <w:widowControl/>
        <w:spacing w:before="120" w:after="120"/>
        <w:ind w:leftChars="0" w:left="1358" w:firstLine="0"/>
        <w:rPr>
          <w:rFonts w:eastAsia="微軟正黑體" w:cstheme="minorHAnsi"/>
        </w:rPr>
      </w:pPr>
      <w:r w:rsidRPr="00AF3413">
        <w:rPr>
          <w:rFonts w:eastAsia="微軟正黑體" w:cstheme="minorHAnsi"/>
        </w:rPr>
        <w:t>第一筆：證明幣別</w:t>
      </w:r>
      <w:r w:rsidRPr="00AF3413">
        <w:rPr>
          <w:rFonts w:eastAsia="微軟正黑體" w:cstheme="minorHAnsi"/>
        </w:rPr>
        <w:t xml:space="preserve"> VS </w:t>
      </w:r>
      <w:r w:rsidRPr="00AF3413">
        <w:rPr>
          <w:rFonts w:eastAsia="微軟正黑體" w:cstheme="minorHAnsi"/>
        </w:rPr>
        <w:t>台幣</w:t>
      </w:r>
    </w:p>
    <w:p w14:paraId="27FE2788" w14:textId="525FF3A7" w:rsidR="00B83043" w:rsidRPr="00AF3413" w:rsidRDefault="00B83043" w:rsidP="00B83043">
      <w:pPr>
        <w:pStyle w:val="af2"/>
        <w:widowControl/>
        <w:spacing w:before="120" w:after="120"/>
        <w:ind w:leftChars="0" w:left="1358" w:firstLine="0"/>
        <w:rPr>
          <w:rFonts w:eastAsia="微軟正黑體" w:cstheme="minorHAnsi"/>
        </w:rPr>
      </w:pPr>
      <w:r w:rsidRPr="00AF3413">
        <w:rPr>
          <w:rFonts w:eastAsia="微軟正黑體" w:cstheme="minorHAnsi"/>
        </w:rPr>
        <w:t>第二筆：美金</w:t>
      </w:r>
      <w:r w:rsidRPr="00AF3413">
        <w:rPr>
          <w:rFonts w:eastAsia="微軟正黑體" w:cstheme="minorHAnsi"/>
        </w:rPr>
        <w:t xml:space="preserve"> VS </w:t>
      </w:r>
      <w:r w:rsidRPr="00AF3413">
        <w:rPr>
          <w:rFonts w:eastAsia="微軟正黑體" w:cstheme="minorHAnsi"/>
        </w:rPr>
        <w:t>台幣</w:t>
      </w:r>
    </w:p>
    <w:p w14:paraId="76244923" w14:textId="4974A44F" w:rsidR="00B83043" w:rsidRPr="00AF3413" w:rsidRDefault="00B83043" w:rsidP="00B83043">
      <w:pPr>
        <w:pStyle w:val="af2"/>
        <w:widowControl/>
        <w:spacing w:before="120" w:after="120"/>
        <w:ind w:leftChars="0" w:left="1358" w:firstLine="0"/>
        <w:rPr>
          <w:rFonts w:eastAsia="微軟正黑體" w:cstheme="minorHAnsi"/>
        </w:rPr>
      </w:pPr>
      <w:r w:rsidRPr="00AF3413">
        <w:rPr>
          <w:rFonts w:eastAsia="微軟正黑體" w:cstheme="minorHAnsi"/>
        </w:rPr>
        <w:t>第三</w:t>
      </w:r>
      <w:r w:rsidRPr="00AF3413">
        <w:rPr>
          <w:rFonts w:eastAsia="微軟正黑體" w:cstheme="minorHAnsi"/>
        </w:rPr>
        <w:t>+N</w:t>
      </w:r>
      <w:r w:rsidRPr="00AF3413">
        <w:rPr>
          <w:rFonts w:eastAsia="微軟正黑體" w:cstheme="minorHAnsi"/>
        </w:rPr>
        <w:t>筆：證明幣別</w:t>
      </w:r>
      <w:r w:rsidRPr="00AF3413">
        <w:rPr>
          <w:rFonts w:eastAsia="微軟正黑體" w:cstheme="minorHAnsi"/>
        </w:rPr>
        <w:t xml:space="preserve"> VS </w:t>
      </w:r>
      <w:r w:rsidRPr="00AF3413">
        <w:rPr>
          <w:rFonts w:eastAsia="微軟正黑體" w:cstheme="minorHAnsi"/>
        </w:rPr>
        <w:t>原幣</w:t>
      </w:r>
      <w:r w:rsidRPr="00AF3413">
        <w:rPr>
          <w:rFonts w:eastAsia="微軟正黑體" w:cstheme="minorHAnsi"/>
        </w:rPr>
        <w:t xml:space="preserve"> (</w:t>
      </w:r>
      <w:r w:rsidRPr="00AF3413">
        <w:rPr>
          <w:rFonts w:eastAsia="微軟正黑體" w:cstheme="minorHAnsi"/>
        </w:rPr>
        <w:t>多筆</w:t>
      </w:r>
      <w:proofErr w:type="gramStart"/>
      <w:r w:rsidRPr="00AF3413">
        <w:rPr>
          <w:rFonts w:eastAsia="微軟正黑體" w:cstheme="minorHAnsi"/>
        </w:rPr>
        <w:t>匯率比若為</w:t>
      </w:r>
      <w:proofErr w:type="gramEnd"/>
      <w:r w:rsidRPr="00AF3413">
        <w:rPr>
          <w:rFonts w:eastAsia="微軟正黑體" w:cstheme="minorHAnsi"/>
        </w:rPr>
        <w:t>外幣帳號</w:t>
      </w:r>
      <w:proofErr w:type="gramStart"/>
      <w:r w:rsidRPr="00AF3413">
        <w:rPr>
          <w:rFonts w:eastAsia="微軟正黑體" w:cstheme="minorHAnsi"/>
        </w:rPr>
        <w:t>有多幣別</w:t>
      </w:r>
      <w:proofErr w:type="gramEnd"/>
      <w:r w:rsidRPr="00AF3413">
        <w:rPr>
          <w:rFonts w:eastAsia="微軟正黑體" w:cstheme="minorHAnsi"/>
        </w:rPr>
        <w:t>)</w:t>
      </w:r>
    </w:p>
    <w:p w14:paraId="29258C95" w14:textId="1EBF1D5C" w:rsidR="00C762CC" w:rsidRPr="00AF3413" w:rsidRDefault="003C58E0">
      <w:pPr>
        <w:pStyle w:val="af2"/>
        <w:widowControl/>
        <w:numPr>
          <w:ilvl w:val="0"/>
          <w:numId w:val="42"/>
        </w:numPr>
        <w:spacing w:before="120" w:after="120"/>
        <w:ind w:leftChars="0"/>
        <w:rPr>
          <w:rFonts w:eastAsia="微軟正黑體" w:cstheme="minorHAnsi"/>
        </w:rPr>
      </w:pPr>
      <w:r w:rsidRPr="00AF3413">
        <w:rPr>
          <w:rFonts w:eastAsia="微軟正黑體" w:cstheme="minorHAnsi"/>
        </w:rPr>
        <w:lastRenderedPageBreak/>
        <w:t>合計證明金額：加總上方欲證明之帳號</w:t>
      </w:r>
      <w:r w:rsidR="005376C7" w:rsidRPr="00AF3413">
        <w:rPr>
          <w:rFonts w:eastAsia="微軟正黑體" w:cstheme="minorHAnsi"/>
        </w:rPr>
        <w:t>的折算證明幣別金額</w:t>
      </w:r>
    </w:p>
    <w:p w14:paraId="77E0719E" w14:textId="29B6E48A" w:rsidR="00C762CC" w:rsidRPr="00AF3413" w:rsidRDefault="00C762CC">
      <w:pPr>
        <w:pStyle w:val="af2"/>
        <w:widowControl/>
        <w:numPr>
          <w:ilvl w:val="0"/>
          <w:numId w:val="98"/>
        </w:numPr>
        <w:spacing w:before="120" w:after="120"/>
        <w:ind w:leftChars="0"/>
        <w:rPr>
          <w:rFonts w:eastAsia="微軟正黑體" w:cstheme="minorHAnsi"/>
        </w:rPr>
      </w:pPr>
      <w:r w:rsidRPr="00AF3413">
        <w:rPr>
          <w:rFonts w:eastAsia="微軟正黑體" w:cstheme="minorHAnsi"/>
        </w:rPr>
        <w:t>申請類型＝</w:t>
      </w:r>
      <w:r w:rsidR="00F4250D" w:rsidRPr="00AF3413">
        <w:rPr>
          <w:rFonts w:eastAsia="微軟正黑體" w:cstheme="minorHAnsi"/>
        </w:rPr>
        <w:t xml:space="preserve">(1) </w:t>
      </w:r>
      <w:r w:rsidRPr="00AF3413">
        <w:rPr>
          <w:rFonts w:eastAsia="微軟正黑體" w:cstheme="minorHAnsi"/>
        </w:rPr>
        <w:t>餘額證明</w:t>
      </w:r>
      <w:r w:rsidRPr="00AF3413">
        <w:rPr>
          <w:rFonts w:eastAsia="微軟正黑體" w:cstheme="minorHAnsi"/>
        </w:rPr>
        <w:t xml:space="preserve"> + </w:t>
      </w:r>
      <w:r w:rsidRPr="00AF3413">
        <w:rPr>
          <w:rFonts w:eastAsia="微軟正黑體" w:cstheme="minorHAnsi"/>
        </w:rPr>
        <w:t>種類</w:t>
      </w:r>
      <w:r w:rsidRPr="00AF3413">
        <w:rPr>
          <w:rFonts w:eastAsia="微軟正黑體" w:cstheme="minorHAnsi"/>
        </w:rPr>
        <w:t xml:space="preserve"> 1~5</w:t>
      </w:r>
      <w:r w:rsidRPr="00AF3413">
        <w:rPr>
          <w:rFonts w:eastAsia="微軟正黑體" w:cstheme="minorHAnsi"/>
        </w:rPr>
        <w:t>：</w:t>
      </w:r>
      <w:r w:rsidR="000B7111" w:rsidRPr="00AF3413">
        <w:rPr>
          <w:rFonts w:eastAsia="微軟正黑體" w:cstheme="minorHAnsi"/>
        </w:rPr>
        <w:t>無須</w:t>
      </w:r>
      <w:r w:rsidR="001E3EC6" w:rsidRPr="00AF3413">
        <w:rPr>
          <w:rFonts w:eastAsia="微軟正黑體" w:cstheme="minorHAnsi"/>
        </w:rPr>
        <w:t>點選按鈕</w:t>
      </w:r>
      <w:r w:rsidR="00B24069" w:rsidRPr="00AF3413">
        <w:rPr>
          <w:rFonts w:eastAsia="微軟正黑體" w:cstheme="minorHAnsi"/>
        </w:rPr>
        <w:t>，</w:t>
      </w:r>
      <w:r w:rsidRPr="00AF3413">
        <w:rPr>
          <w:rFonts w:eastAsia="微軟正黑體" w:cstheme="minorHAnsi"/>
        </w:rPr>
        <w:t>系統自動根據折算證明幣別金額進行加總</w:t>
      </w:r>
      <w:r w:rsidR="001E3EC6" w:rsidRPr="00AF3413">
        <w:rPr>
          <w:rFonts w:eastAsia="微軟正黑體" w:cstheme="minorHAnsi"/>
        </w:rPr>
        <w:t>，並帶入實體證明中的</w:t>
      </w:r>
      <w:r w:rsidR="001E3EC6" w:rsidRPr="00AF3413">
        <w:rPr>
          <w:rFonts w:eastAsia="微軟正黑體" w:cstheme="minorHAnsi"/>
        </w:rPr>
        <w:t xml:space="preserve"> </w:t>
      </w:r>
      <w:r w:rsidR="001E3EC6" w:rsidRPr="00AF3413">
        <w:rPr>
          <w:rFonts w:eastAsia="微軟正黑體" w:cstheme="minorHAnsi"/>
        </w:rPr>
        <w:t>【計為】欄位</w:t>
      </w:r>
      <w:ins w:id="195" w:author="Annie Chao" w:date="2024-07-10T17:20:00Z" w16du:dateUtc="2024-07-10T09:20:00Z">
        <w:r w:rsidR="00C9581C">
          <w:rPr>
            <w:rFonts w:eastAsia="微軟正黑體" w:cstheme="minorHAnsi"/>
          </w:rPr>
          <w:br/>
        </w:r>
      </w:ins>
      <w:ins w:id="196" w:author="Annie Chao" w:date="2024-07-10T17:21:00Z" w16du:dateUtc="2024-07-10T09:21:00Z">
        <w:r w:rsidR="00C9581C">
          <w:rPr>
            <w:rFonts w:eastAsia="微軟正黑體" w:cstheme="minorHAnsi" w:hint="eastAsia"/>
          </w:rPr>
          <w:t>若列印證明時超過</w:t>
        </w:r>
        <w:r w:rsidR="00C9581C">
          <w:rPr>
            <w:rFonts w:eastAsia="微軟正黑體" w:cstheme="minorHAnsi" w:hint="eastAsia"/>
          </w:rPr>
          <w:t>14</w:t>
        </w:r>
        <w:r w:rsidR="00C9581C">
          <w:rPr>
            <w:rFonts w:eastAsia="微軟正黑體" w:cstheme="minorHAnsi" w:hint="eastAsia"/>
          </w:rPr>
          <w:t>筆以致需要列印超過一頁，則</w:t>
        </w:r>
        <w:r w:rsidR="00C9581C" w:rsidRPr="00AF3413">
          <w:rPr>
            <w:rFonts w:eastAsia="微軟正黑體" w:cstheme="minorHAnsi"/>
          </w:rPr>
          <w:t>【計為】欄位</w:t>
        </w:r>
        <w:r w:rsidR="00C9581C">
          <w:rPr>
            <w:rFonts w:eastAsia="微軟正黑體" w:cstheme="minorHAnsi" w:hint="eastAsia"/>
          </w:rPr>
          <w:t>為</w:t>
        </w:r>
        <w:proofErr w:type="gramStart"/>
        <w:r w:rsidR="00C9581C">
          <w:rPr>
            <w:rFonts w:eastAsia="微軟正黑體" w:cstheme="minorHAnsi" w:hint="eastAsia"/>
          </w:rPr>
          <w:t>該頁筆數</w:t>
        </w:r>
        <w:proofErr w:type="gramEnd"/>
        <w:r w:rsidR="00C9581C">
          <w:rPr>
            <w:rFonts w:eastAsia="微軟正黑體" w:cstheme="minorHAnsi" w:hint="eastAsia"/>
          </w:rPr>
          <w:t>之餘額加總。</w:t>
        </w:r>
      </w:ins>
    </w:p>
    <w:p w14:paraId="2F33C970" w14:textId="0CFB8C1B" w:rsidR="00B24069" w:rsidRPr="00AF3413" w:rsidRDefault="00B24069" w:rsidP="00B24069">
      <w:pPr>
        <w:pStyle w:val="af2"/>
        <w:widowControl/>
        <w:spacing w:before="120" w:after="120"/>
        <w:ind w:leftChars="0" w:left="991" w:firstLine="0"/>
        <w:rPr>
          <w:rFonts w:eastAsia="微軟正黑體" w:cstheme="minorHAnsi"/>
        </w:rPr>
      </w:pPr>
      <w:r w:rsidRPr="00AF3413">
        <w:rPr>
          <w:rFonts w:eastAsia="微軟正黑體" w:cstheme="minorHAnsi"/>
          <w:noProof/>
        </w:rPr>
        <w:drawing>
          <wp:inline distT="0" distB="0" distL="0" distR="0" wp14:anchorId="293AA447" wp14:editId="49BD01AC">
            <wp:extent cx="4438878" cy="1073205"/>
            <wp:effectExtent l="0" t="0" r="0" b="0"/>
            <wp:docPr id="503463223"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3223" name="圖片 1" descr="一張含有 文字, 螢幕擷取畫面, 字型, 白色 的圖片&#10;&#10;自動產生的描述"/>
                    <pic:cNvPicPr/>
                  </pic:nvPicPr>
                  <pic:blipFill>
                    <a:blip r:embed="rId31"/>
                    <a:stretch>
                      <a:fillRect/>
                    </a:stretch>
                  </pic:blipFill>
                  <pic:spPr>
                    <a:xfrm>
                      <a:off x="0" y="0"/>
                      <a:ext cx="4438878" cy="1073205"/>
                    </a:xfrm>
                    <a:prstGeom prst="rect">
                      <a:avLst/>
                    </a:prstGeom>
                  </pic:spPr>
                </pic:pic>
              </a:graphicData>
            </a:graphic>
          </wp:inline>
        </w:drawing>
      </w:r>
    </w:p>
    <w:p w14:paraId="091E9C8C" w14:textId="13B07710" w:rsidR="00C762CC" w:rsidRPr="00AF3413" w:rsidRDefault="00C762CC">
      <w:pPr>
        <w:pStyle w:val="af2"/>
        <w:widowControl/>
        <w:numPr>
          <w:ilvl w:val="0"/>
          <w:numId w:val="99"/>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w:t>
      </w:r>
      <w:r w:rsidR="00F4250D" w:rsidRPr="00AF3413">
        <w:rPr>
          <w:rFonts w:eastAsia="微軟正黑體" w:cstheme="minorHAnsi"/>
        </w:rPr>
        <w:t>(1)</w:t>
      </w:r>
      <w:r w:rsidRPr="00AF3413">
        <w:rPr>
          <w:rFonts w:eastAsia="微軟正黑體" w:cstheme="minorHAnsi"/>
        </w:rPr>
        <w:t>餘額證明</w:t>
      </w:r>
      <w:r w:rsidRPr="00AF3413">
        <w:rPr>
          <w:rFonts w:eastAsia="微軟正黑體" w:cstheme="minorHAnsi"/>
        </w:rPr>
        <w:t xml:space="preserve"> + </w:t>
      </w:r>
      <w:r w:rsidRPr="00AF3413">
        <w:rPr>
          <w:rFonts w:eastAsia="微軟正黑體" w:cstheme="minorHAnsi"/>
        </w:rPr>
        <w:t>種類</w:t>
      </w:r>
      <w:r w:rsidRPr="00AF3413">
        <w:rPr>
          <w:rFonts w:eastAsia="微軟正黑體" w:cstheme="minorHAnsi"/>
        </w:rPr>
        <w:t>6</w:t>
      </w:r>
      <w:r w:rsidRPr="00AF3413">
        <w:rPr>
          <w:rFonts w:eastAsia="微軟正黑體" w:cstheme="minorHAnsi"/>
        </w:rPr>
        <w:t>：點選試算按鈕後，加總所選取的折算證明幣別金額</w:t>
      </w:r>
      <w:r w:rsidR="001E3EC6" w:rsidRPr="00AF3413">
        <w:rPr>
          <w:rFonts w:eastAsia="微軟正黑體" w:cstheme="minorHAnsi"/>
        </w:rPr>
        <w:t>，並帶入實體證明中的</w:t>
      </w:r>
      <w:r w:rsidR="001E3EC6" w:rsidRPr="00AF3413">
        <w:rPr>
          <w:rFonts w:eastAsia="微軟正黑體" w:cstheme="minorHAnsi"/>
        </w:rPr>
        <w:t xml:space="preserve"> </w:t>
      </w:r>
      <w:r w:rsidR="001E3EC6" w:rsidRPr="00AF3413">
        <w:rPr>
          <w:rFonts w:eastAsia="微軟正黑體" w:cstheme="minorHAnsi"/>
        </w:rPr>
        <w:t>【計為】欄位</w:t>
      </w:r>
      <w:ins w:id="197" w:author="Annie Chao" w:date="2024-07-10T17:21:00Z" w16du:dateUtc="2024-07-10T09:21:00Z">
        <w:r w:rsidR="00C9581C">
          <w:rPr>
            <w:rFonts w:eastAsia="微軟正黑體" w:cstheme="minorHAnsi"/>
          </w:rPr>
          <w:br/>
        </w:r>
        <w:r w:rsidR="00C9581C">
          <w:rPr>
            <w:rFonts w:eastAsia="微軟正黑體" w:cstheme="minorHAnsi" w:hint="eastAsia"/>
          </w:rPr>
          <w:t>若列印證明時超過</w:t>
        </w:r>
        <w:r w:rsidR="00C9581C">
          <w:rPr>
            <w:rFonts w:eastAsia="微軟正黑體" w:cstheme="minorHAnsi" w:hint="eastAsia"/>
          </w:rPr>
          <w:t>14</w:t>
        </w:r>
        <w:r w:rsidR="00C9581C">
          <w:rPr>
            <w:rFonts w:eastAsia="微軟正黑體" w:cstheme="minorHAnsi" w:hint="eastAsia"/>
          </w:rPr>
          <w:t>筆以致需要列印超過一頁，則</w:t>
        </w:r>
        <w:r w:rsidR="00C9581C" w:rsidRPr="00AF3413">
          <w:rPr>
            <w:rFonts w:eastAsia="微軟正黑體" w:cstheme="minorHAnsi"/>
          </w:rPr>
          <w:t>【計為】欄位</w:t>
        </w:r>
        <w:r w:rsidR="00C9581C">
          <w:rPr>
            <w:rFonts w:eastAsia="微軟正黑體" w:cstheme="minorHAnsi" w:hint="eastAsia"/>
          </w:rPr>
          <w:t>為</w:t>
        </w:r>
        <w:proofErr w:type="gramStart"/>
        <w:r w:rsidR="00C9581C">
          <w:rPr>
            <w:rFonts w:eastAsia="微軟正黑體" w:cstheme="minorHAnsi" w:hint="eastAsia"/>
          </w:rPr>
          <w:t>該頁筆數</w:t>
        </w:r>
        <w:proofErr w:type="gramEnd"/>
        <w:r w:rsidR="00C9581C">
          <w:rPr>
            <w:rFonts w:eastAsia="微軟正黑體" w:cstheme="minorHAnsi" w:hint="eastAsia"/>
          </w:rPr>
          <w:t>之餘額加總。</w:t>
        </w:r>
      </w:ins>
    </w:p>
    <w:p w14:paraId="7046842B" w14:textId="312A9841" w:rsidR="003161AB" w:rsidRPr="00AF3413" w:rsidRDefault="003161AB" w:rsidP="00F4250D">
      <w:pPr>
        <w:pStyle w:val="af2"/>
        <w:widowControl/>
        <w:spacing w:before="120" w:after="120"/>
        <w:ind w:leftChars="0" w:left="993" w:firstLine="0"/>
        <w:rPr>
          <w:rFonts w:eastAsia="微軟正黑體" w:cstheme="minorHAnsi"/>
        </w:rPr>
      </w:pPr>
      <w:r w:rsidRPr="00AF3413">
        <w:rPr>
          <w:rFonts w:eastAsia="微軟正黑體" w:cstheme="minorHAnsi"/>
          <w:noProof/>
        </w:rPr>
        <w:drawing>
          <wp:inline distT="0" distB="0" distL="0" distR="0" wp14:anchorId="4A1FB77A" wp14:editId="42734B33">
            <wp:extent cx="4325566" cy="1123334"/>
            <wp:effectExtent l="0" t="0" r="0" b="635"/>
            <wp:docPr id="1397371286"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1286" name="圖片 1" descr="一張含有 文字, 字型, 螢幕擷取畫面, 白色 的圖片&#10;&#10;自動產生的描述"/>
                    <pic:cNvPicPr/>
                  </pic:nvPicPr>
                  <pic:blipFill>
                    <a:blip r:embed="rId32"/>
                    <a:stretch>
                      <a:fillRect/>
                    </a:stretch>
                  </pic:blipFill>
                  <pic:spPr>
                    <a:xfrm>
                      <a:off x="0" y="0"/>
                      <a:ext cx="4342689" cy="1127781"/>
                    </a:xfrm>
                    <a:prstGeom prst="rect">
                      <a:avLst/>
                    </a:prstGeom>
                  </pic:spPr>
                </pic:pic>
              </a:graphicData>
            </a:graphic>
          </wp:inline>
        </w:drawing>
      </w:r>
    </w:p>
    <w:p w14:paraId="7016A7FA" w14:textId="00057E51" w:rsidR="003161AB" w:rsidRPr="00AF3413" w:rsidRDefault="003161AB" w:rsidP="003161AB">
      <w:pPr>
        <w:pStyle w:val="af2"/>
        <w:widowControl/>
        <w:spacing w:before="120" w:after="120"/>
        <w:ind w:leftChars="0" w:left="426" w:firstLine="0"/>
        <w:rPr>
          <w:rFonts w:eastAsia="微軟正黑體" w:cstheme="minorHAnsi"/>
        </w:rPr>
      </w:pPr>
      <w:r w:rsidRPr="00AF3413">
        <w:rPr>
          <w:rFonts w:eastAsia="微軟正黑體" w:cstheme="minorHAnsi"/>
          <w:noProof/>
        </w:rPr>
        <w:drawing>
          <wp:inline distT="0" distB="0" distL="0" distR="0" wp14:anchorId="6DCB994D" wp14:editId="443EADEC">
            <wp:extent cx="5289550" cy="1892009"/>
            <wp:effectExtent l="0" t="0" r="6350" b="0"/>
            <wp:docPr id="1251058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58863" name="圖片 1"/>
                    <pic:cNvPicPr/>
                  </pic:nvPicPr>
                  <pic:blipFill>
                    <a:blip r:embed="rId33">
                      <a:extLst>
                        <a:ext uri="{28A0092B-C50C-407E-A947-70E740481C1C}">
                          <a14:useLocalDpi xmlns:a14="http://schemas.microsoft.com/office/drawing/2010/main" val="0"/>
                        </a:ext>
                      </a:extLst>
                    </a:blip>
                    <a:stretch>
                      <a:fillRect/>
                    </a:stretch>
                  </pic:blipFill>
                  <pic:spPr>
                    <a:xfrm>
                      <a:off x="0" y="0"/>
                      <a:ext cx="5305958" cy="1897878"/>
                    </a:xfrm>
                    <a:prstGeom prst="rect">
                      <a:avLst/>
                    </a:prstGeom>
                  </pic:spPr>
                </pic:pic>
              </a:graphicData>
            </a:graphic>
          </wp:inline>
        </w:drawing>
      </w:r>
    </w:p>
    <w:p w14:paraId="7234F495" w14:textId="2FD5FE18" w:rsidR="00F4250D" w:rsidRPr="00AF3413" w:rsidRDefault="00F4250D">
      <w:pPr>
        <w:pStyle w:val="af2"/>
        <w:widowControl/>
        <w:numPr>
          <w:ilvl w:val="0"/>
          <w:numId w:val="100"/>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(2) </w:t>
      </w:r>
      <w:r w:rsidRPr="00AF3413">
        <w:rPr>
          <w:rFonts w:eastAsia="微軟正黑體" w:cstheme="minorHAnsi"/>
        </w:rPr>
        <w:t>存額證明</w:t>
      </w:r>
      <w:r w:rsidRPr="00AF3413">
        <w:rPr>
          <w:rFonts w:eastAsia="微軟正黑體" w:cstheme="minorHAnsi"/>
        </w:rPr>
        <w:t xml:space="preserve"> +</w:t>
      </w:r>
      <w:r w:rsidRPr="00AF3413">
        <w:rPr>
          <w:rFonts w:eastAsia="微軟正黑體" w:cstheme="minorHAnsi"/>
        </w:rPr>
        <w:t>種類</w:t>
      </w:r>
      <w:r w:rsidRPr="00AF3413">
        <w:rPr>
          <w:rFonts w:eastAsia="微軟正黑體" w:cstheme="minorHAnsi"/>
        </w:rPr>
        <w:t xml:space="preserve"> 1~5</w:t>
      </w:r>
      <w:r w:rsidRPr="00AF3413">
        <w:rPr>
          <w:rFonts w:eastAsia="微軟正黑體" w:cstheme="minorHAnsi"/>
        </w:rPr>
        <w:t>：無須點選按鈕，系統根據查詢條件篩選出足額的帳號，並進行金額加總。</w:t>
      </w:r>
    </w:p>
    <w:p w14:paraId="409BB0A0" w14:textId="057A2803" w:rsidR="00C762CC" w:rsidRPr="00AF3413" w:rsidRDefault="00C762CC">
      <w:pPr>
        <w:pStyle w:val="af2"/>
        <w:widowControl/>
        <w:numPr>
          <w:ilvl w:val="0"/>
          <w:numId w:val="100"/>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w:t>
      </w:r>
      <w:r w:rsidR="00F4250D" w:rsidRPr="00AF3413">
        <w:rPr>
          <w:rFonts w:eastAsia="微軟正黑體" w:cstheme="minorHAnsi"/>
        </w:rPr>
        <w:t xml:space="preserve">(2) </w:t>
      </w:r>
      <w:r w:rsidRPr="00AF3413">
        <w:rPr>
          <w:rFonts w:eastAsia="微軟正黑體" w:cstheme="minorHAnsi"/>
        </w:rPr>
        <w:t>存額證明</w:t>
      </w:r>
      <w:r w:rsidR="00F4250D" w:rsidRPr="00AF3413">
        <w:rPr>
          <w:rFonts w:eastAsia="微軟正黑體" w:cstheme="minorHAnsi"/>
        </w:rPr>
        <w:t xml:space="preserve"> + </w:t>
      </w:r>
      <w:r w:rsidR="00F4250D" w:rsidRPr="00AF3413">
        <w:rPr>
          <w:rFonts w:eastAsia="微軟正黑體" w:cstheme="minorHAnsi"/>
        </w:rPr>
        <w:t>種類</w:t>
      </w:r>
      <w:r w:rsidR="00F4250D" w:rsidRPr="00AF3413">
        <w:rPr>
          <w:rFonts w:eastAsia="微軟正黑體" w:cstheme="minorHAnsi"/>
        </w:rPr>
        <w:t>6</w:t>
      </w:r>
      <w:r w:rsidR="00F4250D" w:rsidRPr="00AF3413">
        <w:rPr>
          <w:rFonts w:eastAsia="微軟正黑體" w:cstheme="minorHAnsi"/>
        </w:rPr>
        <w:t>：人工指定帳號</w:t>
      </w:r>
      <w:r w:rsidRPr="00AF3413">
        <w:rPr>
          <w:rFonts w:eastAsia="微軟正黑體" w:cstheme="minorHAnsi"/>
        </w:rPr>
        <w:t>：點選試算按鈕後，加總所選取的折算證明幣別金額</w:t>
      </w:r>
    </w:p>
    <w:p w14:paraId="3DDB2FF6" w14:textId="7523027D" w:rsidR="003161AB" w:rsidRPr="00AF3413" w:rsidRDefault="003161AB" w:rsidP="003161AB">
      <w:pPr>
        <w:pStyle w:val="af2"/>
        <w:widowControl/>
        <w:spacing w:before="120" w:after="120"/>
        <w:ind w:leftChars="0" w:left="284" w:firstLine="0"/>
        <w:rPr>
          <w:rFonts w:eastAsia="微軟正黑體" w:cstheme="minorHAnsi"/>
        </w:rPr>
      </w:pPr>
      <w:r w:rsidRPr="00AF3413">
        <w:rPr>
          <w:rFonts w:eastAsia="微軟正黑體" w:cstheme="minorHAnsi"/>
          <w:noProof/>
        </w:rPr>
        <w:lastRenderedPageBreak/>
        <w:drawing>
          <wp:inline distT="0" distB="0" distL="0" distR="0" wp14:anchorId="5B23710A" wp14:editId="495441DE">
            <wp:extent cx="4515082" cy="1060505"/>
            <wp:effectExtent l="0" t="0" r="0" b="6350"/>
            <wp:docPr id="1286209158" name="圖片 1" descr="一張含有 文字, 字型, 白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9158" name="圖片 1" descr="一張含有 文字, 字型, 白色, 螢幕擷取畫面 的圖片&#10;&#10;自動產生的描述"/>
                    <pic:cNvPicPr/>
                  </pic:nvPicPr>
                  <pic:blipFill>
                    <a:blip r:embed="rId34"/>
                    <a:stretch>
                      <a:fillRect/>
                    </a:stretch>
                  </pic:blipFill>
                  <pic:spPr>
                    <a:xfrm>
                      <a:off x="0" y="0"/>
                      <a:ext cx="4515082" cy="1060505"/>
                    </a:xfrm>
                    <a:prstGeom prst="rect">
                      <a:avLst/>
                    </a:prstGeom>
                  </pic:spPr>
                </pic:pic>
              </a:graphicData>
            </a:graphic>
          </wp:inline>
        </w:drawing>
      </w:r>
    </w:p>
    <w:p w14:paraId="3185E73B" w14:textId="77BA066D" w:rsidR="003161AB" w:rsidRPr="00AF3413" w:rsidRDefault="003161AB" w:rsidP="003161AB">
      <w:pPr>
        <w:pStyle w:val="af2"/>
        <w:widowControl/>
        <w:spacing w:before="120" w:after="120"/>
        <w:ind w:leftChars="0" w:left="142" w:firstLine="0"/>
        <w:rPr>
          <w:rFonts w:eastAsia="微軟正黑體" w:cstheme="minorHAnsi"/>
        </w:rPr>
      </w:pPr>
      <w:r w:rsidRPr="00AF3413">
        <w:rPr>
          <w:rFonts w:eastAsia="微軟正黑體" w:cstheme="minorHAnsi"/>
          <w:noProof/>
        </w:rPr>
        <w:drawing>
          <wp:inline distT="0" distB="0" distL="0" distR="0" wp14:anchorId="36958620" wp14:editId="3DF5B77C">
            <wp:extent cx="5238750" cy="1868896"/>
            <wp:effectExtent l="0" t="0" r="0" b="0"/>
            <wp:docPr id="2146948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8523" name="圖片 1"/>
                    <pic:cNvPicPr/>
                  </pic:nvPicPr>
                  <pic:blipFill>
                    <a:blip r:embed="rId35">
                      <a:extLst>
                        <a:ext uri="{28A0092B-C50C-407E-A947-70E740481C1C}">
                          <a14:useLocalDpi xmlns:a14="http://schemas.microsoft.com/office/drawing/2010/main" val="0"/>
                        </a:ext>
                      </a:extLst>
                    </a:blip>
                    <a:stretch>
                      <a:fillRect/>
                    </a:stretch>
                  </pic:blipFill>
                  <pic:spPr>
                    <a:xfrm>
                      <a:off x="0" y="0"/>
                      <a:ext cx="5253111" cy="1874019"/>
                    </a:xfrm>
                    <a:prstGeom prst="rect">
                      <a:avLst/>
                    </a:prstGeom>
                  </pic:spPr>
                </pic:pic>
              </a:graphicData>
            </a:graphic>
          </wp:inline>
        </w:drawing>
      </w:r>
    </w:p>
    <w:p w14:paraId="383C2385" w14:textId="69C06AC6" w:rsidR="006C2E1E" w:rsidRPr="00AF3413" w:rsidRDefault="006C2E1E" w:rsidP="006C2E1E">
      <w:pPr>
        <w:pStyle w:val="af2"/>
        <w:widowControl/>
        <w:numPr>
          <w:ilvl w:val="0"/>
          <w:numId w:val="42"/>
        </w:numPr>
        <w:spacing w:before="120" w:after="120"/>
        <w:ind w:leftChars="0"/>
        <w:rPr>
          <w:rFonts w:eastAsia="微軟正黑體" w:cstheme="minorHAnsi"/>
        </w:rPr>
      </w:pPr>
      <w:r w:rsidRPr="00AF3413">
        <w:rPr>
          <w:rFonts w:eastAsia="微軟正黑體" w:cstheme="minorHAnsi"/>
        </w:rPr>
        <w:t>備註內容：當查詢條件【備註】選擇套文字樣式的選項，則輸入的內容會列印於文字樣式的空白處；選擇自定義的選項，則僅列印此處輸入之文字。</w:t>
      </w:r>
    </w:p>
    <w:p w14:paraId="56D287A3" w14:textId="774403C7" w:rsidR="003161AB" w:rsidRPr="00AF3413" w:rsidRDefault="006C2E1E" w:rsidP="008974A2">
      <w:pPr>
        <w:widowControl/>
        <w:spacing w:before="120" w:after="120"/>
        <w:ind w:hanging="200"/>
        <w:rPr>
          <w:rFonts w:eastAsia="微軟正黑體" w:cstheme="minorHAnsi"/>
          <w:b/>
          <w:bCs/>
        </w:rPr>
      </w:pPr>
      <w:r w:rsidRPr="00AF3413">
        <w:rPr>
          <w:rFonts w:eastAsia="微軟正黑體" w:cstheme="minorHAnsi"/>
          <w:b/>
          <w:bCs/>
          <w:noProof/>
        </w:rPr>
        <w:drawing>
          <wp:inline distT="0" distB="0" distL="0" distR="0" wp14:anchorId="0751F33D" wp14:editId="76AF03AB">
            <wp:extent cx="5524784" cy="1314518"/>
            <wp:effectExtent l="0" t="0" r="0" b="0"/>
            <wp:docPr id="1354967318"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7318" name="圖片 1" descr="一張含有 文字, 螢幕擷取畫面, 字型, 白色 的圖片&#10;&#10;自動產生的描述"/>
                    <pic:cNvPicPr/>
                  </pic:nvPicPr>
                  <pic:blipFill>
                    <a:blip r:embed="rId36"/>
                    <a:stretch>
                      <a:fillRect/>
                    </a:stretch>
                  </pic:blipFill>
                  <pic:spPr>
                    <a:xfrm>
                      <a:off x="0" y="0"/>
                      <a:ext cx="5524784" cy="1314518"/>
                    </a:xfrm>
                    <a:prstGeom prst="rect">
                      <a:avLst/>
                    </a:prstGeom>
                  </pic:spPr>
                </pic:pic>
              </a:graphicData>
            </a:graphic>
          </wp:inline>
        </w:drawing>
      </w:r>
    </w:p>
    <w:p w14:paraId="2E52768C" w14:textId="7EB3E7DA" w:rsidR="008974A2" w:rsidRPr="00AF3413" w:rsidRDefault="008974A2" w:rsidP="009008EA">
      <w:pPr>
        <w:widowControl/>
        <w:spacing w:before="120" w:after="120"/>
        <w:ind w:left="476" w:hanging="198"/>
        <w:outlineLvl w:val="4"/>
        <w:rPr>
          <w:rFonts w:eastAsia="微軟正黑體" w:cstheme="minorHAnsi"/>
          <w:b/>
          <w:bCs/>
        </w:rPr>
      </w:pPr>
      <w:r w:rsidRPr="00AF3413">
        <w:rPr>
          <w:rFonts w:eastAsia="微軟正黑體" w:cstheme="minorHAnsi"/>
          <w:b/>
          <w:bCs/>
        </w:rPr>
        <w:t>輸出欄位</w:t>
      </w:r>
      <w:r w:rsidRPr="00AF3413">
        <w:rPr>
          <w:rFonts w:eastAsia="微軟正黑體" w:cstheme="minorHAnsi"/>
          <w:b/>
          <w:bCs/>
        </w:rPr>
        <w:t xml:space="preserve"> </w:t>
      </w:r>
      <w:r w:rsidRPr="00AF3413">
        <w:rPr>
          <w:rFonts w:eastAsia="微軟正黑體" w:cstheme="minorHAnsi"/>
          <w:b/>
          <w:bCs/>
        </w:rPr>
        <w:t>：</w:t>
      </w:r>
      <w:r w:rsidRPr="00AF3413">
        <w:rPr>
          <w:rFonts w:eastAsia="微軟正黑體" w:cstheme="minorHAnsi"/>
          <w:b/>
          <w:bCs/>
        </w:rPr>
        <w:t xml:space="preserve">(3) </w:t>
      </w:r>
      <w:r w:rsidRPr="00AF3413">
        <w:rPr>
          <w:rFonts w:eastAsia="微軟正黑體" w:cstheme="minorHAnsi"/>
          <w:b/>
          <w:bCs/>
        </w:rPr>
        <w:t>人工餘額證明</w:t>
      </w:r>
      <w:r w:rsidRPr="00AF3413">
        <w:rPr>
          <w:rFonts w:eastAsia="微軟正黑體" w:cstheme="minorHAnsi"/>
          <w:b/>
          <w:bCs/>
        </w:rPr>
        <w:t xml:space="preserve"> (4) </w:t>
      </w:r>
      <w:r w:rsidRPr="00AF3413">
        <w:rPr>
          <w:rFonts w:eastAsia="微軟正黑體" w:cstheme="minorHAnsi"/>
          <w:b/>
          <w:bCs/>
        </w:rPr>
        <w:t>人工存額證明</w:t>
      </w:r>
    </w:p>
    <w:p w14:paraId="1F31FE94" w14:textId="086FB78E" w:rsidR="008974A2" w:rsidRPr="00AF3413" w:rsidRDefault="008974A2" w:rsidP="008974A2">
      <w:pPr>
        <w:widowControl/>
        <w:spacing w:before="120" w:after="120"/>
        <w:ind w:left="0" w:firstLine="0"/>
        <w:rPr>
          <w:rFonts w:eastAsia="微軟正黑體" w:cstheme="minorHAnsi"/>
        </w:rPr>
      </w:pPr>
      <w:r w:rsidRPr="00AF3413">
        <w:rPr>
          <w:rFonts w:eastAsia="微軟正黑體" w:cstheme="minorHAnsi"/>
          <w:noProof/>
        </w:rPr>
        <w:drawing>
          <wp:inline distT="0" distB="0" distL="0" distR="0" wp14:anchorId="40E1795C" wp14:editId="690C3909">
            <wp:extent cx="5753100" cy="2024834"/>
            <wp:effectExtent l="0" t="0" r="0" b="0"/>
            <wp:docPr id="21222956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5669" name="圖片 1"/>
                    <pic:cNvPicPr/>
                  </pic:nvPicPr>
                  <pic:blipFill>
                    <a:blip r:embed="rId37">
                      <a:extLst>
                        <a:ext uri="{28A0092B-C50C-407E-A947-70E740481C1C}">
                          <a14:useLocalDpi xmlns:a14="http://schemas.microsoft.com/office/drawing/2010/main" val="0"/>
                        </a:ext>
                      </a:extLst>
                    </a:blip>
                    <a:stretch>
                      <a:fillRect/>
                    </a:stretch>
                  </pic:blipFill>
                  <pic:spPr>
                    <a:xfrm>
                      <a:off x="0" y="0"/>
                      <a:ext cx="5765255" cy="2029112"/>
                    </a:xfrm>
                    <a:prstGeom prst="rect">
                      <a:avLst/>
                    </a:prstGeom>
                  </pic:spPr>
                </pic:pic>
              </a:graphicData>
            </a:graphic>
          </wp:inline>
        </w:drawing>
      </w:r>
    </w:p>
    <w:p w14:paraId="10F411C3" w14:textId="1B946EF0" w:rsidR="008974A2" w:rsidRPr="00AF3413" w:rsidRDefault="008974A2">
      <w:pPr>
        <w:pStyle w:val="af2"/>
        <w:widowControl/>
        <w:numPr>
          <w:ilvl w:val="3"/>
          <w:numId w:val="19"/>
        </w:numPr>
        <w:spacing w:before="120" w:after="120"/>
        <w:ind w:leftChars="0" w:left="567"/>
        <w:rPr>
          <w:rFonts w:eastAsia="微軟正黑體" w:cstheme="minorHAnsi"/>
        </w:rPr>
      </w:pPr>
      <w:r w:rsidRPr="00AF3413">
        <w:rPr>
          <w:rFonts w:eastAsia="微軟正黑體" w:cstheme="minorHAnsi"/>
        </w:rPr>
        <w:t>帳號：人工輸入欲證明之帳號</w:t>
      </w:r>
    </w:p>
    <w:p w14:paraId="6B43DC57" w14:textId="77777777" w:rsidR="00C762CC" w:rsidRPr="00AF3413" w:rsidRDefault="00C762CC">
      <w:pPr>
        <w:pStyle w:val="af2"/>
        <w:widowControl/>
        <w:numPr>
          <w:ilvl w:val="0"/>
          <w:numId w:val="101"/>
        </w:numPr>
        <w:spacing w:before="120" w:after="120"/>
        <w:ind w:leftChars="0"/>
        <w:rPr>
          <w:rFonts w:eastAsia="微軟正黑體" w:cstheme="minorHAnsi"/>
        </w:rPr>
      </w:pPr>
      <w:r w:rsidRPr="00AF3413">
        <w:rPr>
          <w:rFonts w:eastAsia="微軟正黑體" w:cstheme="minorHAnsi"/>
        </w:rPr>
        <w:t>申請類型</w:t>
      </w:r>
      <w:r w:rsidRPr="00AF3413">
        <w:rPr>
          <w:rFonts w:eastAsia="微軟正黑體" w:cstheme="minorHAnsi"/>
        </w:rPr>
        <w:t xml:space="preserve"> = (3) </w:t>
      </w:r>
      <w:r w:rsidRPr="00AF3413">
        <w:rPr>
          <w:rFonts w:eastAsia="微軟正黑體" w:cstheme="minorHAnsi"/>
        </w:rPr>
        <w:t>人工餘額證明</w:t>
      </w:r>
      <w:r w:rsidRPr="00AF3413">
        <w:rPr>
          <w:rFonts w:eastAsia="微軟正黑體" w:cstheme="minorHAnsi"/>
        </w:rPr>
        <w:t xml:space="preserve"> (4) </w:t>
      </w:r>
      <w:r w:rsidRPr="00AF3413">
        <w:rPr>
          <w:rFonts w:eastAsia="微軟正黑體" w:cstheme="minorHAnsi"/>
        </w:rPr>
        <w:t>人工存額證明，欄位開放編輯</w:t>
      </w:r>
    </w:p>
    <w:p w14:paraId="2568E4BA" w14:textId="77777777" w:rsidR="00C762CC" w:rsidRPr="00AF3413" w:rsidRDefault="00C762CC">
      <w:pPr>
        <w:pStyle w:val="af2"/>
        <w:widowControl/>
        <w:numPr>
          <w:ilvl w:val="0"/>
          <w:numId w:val="102"/>
        </w:numPr>
        <w:spacing w:before="120" w:after="120"/>
        <w:ind w:leftChars="0"/>
        <w:rPr>
          <w:rFonts w:eastAsia="微軟正黑體" w:cstheme="minorHAnsi"/>
        </w:rPr>
      </w:pPr>
      <w:r w:rsidRPr="00AF3413">
        <w:rPr>
          <w:rFonts w:eastAsia="微軟正黑體" w:cstheme="minorHAnsi"/>
        </w:rPr>
        <w:t>若查詢條件中有輸入帳號，則自動引入，並開放編輯</w:t>
      </w:r>
    </w:p>
    <w:p w14:paraId="6FB0C35E" w14:textId="234A4A97" w:rsidR="00C762CC" w:rsidRPr="00AF3413" w:rsidRDefault="00C762CC">
      <w:pPr>
        <w:pStyle w:val="af2"/>
        <w:widowControl/>
        <w:numPr>
          <w:ilvl w:val="0"/>
          <w:numId w:val="102"/>
        </w:numPr>
        <w:spacing w:before="120" w:after="120"/>
        <w:ind w:leftChars="0"/>
        <w:rPr>
          <w:rFonts w:eastAsia="微軟正黑體" w:cstheme="minorHAnsi"/>
        </w:rPr>
      </w:pPr>
      <w:r w:rsidRPr="00AF3413">
        <w:rPr>
          <w:rFonts w:eastAsia="微軟正黑體" w:cstheme="minorHAnsi"/>
        </w:rPr>
        <w:lastRenderedPageBreak/>
        <w:t>若查詢條件中輸入客戶編號，則開放</w:t>
      </w:r>
      <w:r w:rsidRPr="00AF3413">
        <w:rPr>
          <w:rFonts w:eastAsia="微軟正黑體" w:cstheme="minorHAnsi"/>
        </w:rPr>
        <w:t>14</w:t>
      </w:r>
      <w:r w:rsidRPr="00AF3413">
        <w:rPr>
          <w:rFonts w:eastAsia="微軟正黑體" w:cstheme="minorHAnsi"/>
        </w:rPr>
        <w:t>條欄位輸入</w:t>
      </w:r>
    </w:p>
    <w:p w14:paraId="3ACE9150" w14:textId="79EC4DB3" w:rsidR="008974A2" w:rsidRPr="00AF3413" w:rsidRDefault="008974A2">
      <w:pPr>
        <w:pStyle w:val="af2"/>
        <w:widowControl/>
        <w:numPr>
          <w:ilvl w:val="3"/>
          <w:numId w:val="19"/>
        </w:numPr>
        <w:spacing w:before="120" w:after="120"/>
        <w:ind w:leftChars="0" w:left="567"/>
        <w:rPr>
          <w:rFonts w:eastAsia="微軟正黑體" w:cstheme="minorHAnsi"/>
        </w:rPr>
      </w:pPr>
      <w:r w:rsidRPr="00AF3413">
        <w:rPr>
          <w:rFonts w:eastAsia="微軟正黑體" w:cstheme="minorHAnsi"/>
        </w:rPr>
        <w:t>幣別：人工輸入欲證明之帳號的幣別</w:t>
      </w:r>
    </w:p>
    <w:p w14:paraId="21116D29" w14:textId="68B6FDE4" w:rsidR="00C762CC" w:rsidRPr="00AF3413" w:rsidRDefault="00C762CC">
      <w:pPr>
        <w:pStyle w:val="af2"/>
        <w:widowControl/>
        <w:numPr>
          <w:ilvl w:val="0"/>
          <w:numId w:val="103"/>
        </w:numPr>
        <w:spacing w:before="120" w:after="120"/>
        <w:ind w:leftChars="0" w:left="851"/>
        <w:rPr>
          <w:rFonts w:eastAsia="微軟正黑體" w:cstheme="minorHAnsi"/>
        </w:rPr>
      </w:pPr>
      <w:r w:rsidRPr="00AF3413">
        <w:rPr>
          <w:rFonts w:eastAsia="微軟正黑體" w:cstheme="minorHAnsi"/>
        </w:rPr>
        <w:t>申請類型</w:t>
      </w:r>
      <w:r w:rsidRPr="00AF3413">
        <w:rPr>
          <w:rFonts w:eastAsia="微軟正黑體" w:cstheme="minorHAnsi"/>
        </w:rPr>
        <w:t xml:space="preserve"> = (3) </w:t>
      </w:r>
      <w:r w:rsidRPr="00AF3413">
        <w:rPr>
          <w:rFonts w:eastAsia="微軟正黑體" w:cstheme="minorHAnsi"/>
        </w:rPr>
        <w:t>人工餘額證明</w:t>
      </w:r>
      <w:r w:rsidRPr="00AF3413">
        <w:rPr>
          <w:rFonts w:eastAsia="微軟正黑體" w:cstheme="minorHAnsi"/>
        </w:rPr>
        <w:t xml:space="preserve"> (4) </w:t>
      </w:r>
      <w:r w:rsidRPr="00AF3413">
        <w:rPr>
          <w:rFonts w:eastAsia="微軟正黑體" w:cstheme="minorHAnsi"/>
        </w:rPr>
        <w:t>人工存額證明，欄位開放編輯</w:t>
      </w:r>
    </w:p>
    <w:p w14:paraId="768DB5D8" w14:textId="7806E427" w:rsidR="008974A2" w:rsidRPr="00AF3413" w:rsidRDefault="008974A2">
      <w:pPr>
        <w:pStyle w:val="af2"/>
        <w:widowControl/>
        <w:numPr>
          <w:ilvl w:val="3"/>
          <w:numId w:val="45"/>
        </w:numPr>
        <w:spacing w:before="120" w:after="120"/>
        <w:ind w:leftChars="0" w:left="567"/>
        <w:rPr>
          <w:rFonts w:eastAsia="微軟正黑體" w:cstheme="minorHAnsi"/>
        </w:rPr>
      </w:pPr>
      <w:r w:rsidRPr="00AF3413">
        <w:rPr>
          <w:rFonts w:eastAsia="微軟正黑體" w:cstheme="minorHAnsi"/>
        </w:rPr>
        <w:t>折算幣別：自動引入查詢條件中的證明幣別</w:t>
      </w:r>
    </w:p>
    <w:p w14:paraId="5AF2434C" w14:textId="6179244A" w:rsidR="008974A2" w:rsidRPr="00AF3413" w:rsidRDefault="00C762CC">
      <w:pPr>
        <w:pStyle w:val="af2"/>
        <w:widowControl/>
        <w:numPr>
          <w:ilvl w:val="3"/>
          <w:numId w:val="45"/>
        </w:numPr>
        <w:spacing w:before="120" w:after="120"/>
        <w:ind w:leftChars="0" w:left="567"/>
        <w:rPr>
          <w:rFonts w:eastAsia="微軟正黑體" w:cstheme="minorHAnsi"/>
        </w:rPr>
      </w:pPr>
      <w:r w:rsidRPr="00AF3413">
        <w:rPr>
          <w:rFonts w:eastAsia="微軟正黑體" w:cstheme="minorHAnsi"/>
        </w:rPr>
        <w:t>折算</w:t>
      </w:r>
      <w:r w:rsidR="008974A2" w:rsidRPr="00AF3413">
        <w:rPr>
          <w:rFonts w:eastAsia="微軟正黑體" w:cstheme="minorHAnsi"/>
        </w:rPr>
        <w:t>證明</w:t>
      </w:r>
      <w:r w:rsidRPr="00AF3413">
        <w:rPr>
          <w:rFonts w:eastAsia="微軟正黑體" w:cstheme="minorHAnsi"/>
        </w:rPr>
        <w:t>幣別金額</w:t>
      </w:r>
      <w:r w:rsidR="008974A2" w:rsidRPr="00AF3413">
        <w:rPr>
          <w:rFonts w:eastAsia="微軟正黑體" w:cstheme="minorHAnsi"/>
        </w:rPr>
        <w:t>：人工輸入</w:t>
      </w:r>
      <w:r w:rsidRPr="00AF3413">
        <w:rPr>
          <w:rFonts w:eastAsia="微軟正黑體" w:cstheme="minorHAnsi"/>
        </w:rPr>
        <w:t>折算後的證明幣別</w:t>
      </w:r>
      <w:r w:rsidRPr="00AF3413">
        <w:rPr>
          <w:rFonts w:eastAsia="微軟正黑體" w:cstheme="minorHAnsi"/>
        </w:rPr>
        <w:t xml:space="preserve"> </w:t>
      </w:r>
      <w:r w:rsidR="008974A2" w:rsidRPr="00AF3413">
        <w:rPr>
          <w:rFonts w:eastAsia="微軟正黑體" w:cstheme="minorHAnsi"/>
        </w:rPr>
        <w:t>餘額</w:t>
      </w:r>
      <w:r w:rsidR="008974A2" w:rsidRPr="00AF3413">
        <w:rPr>
          <w:rFonts w:eastAsia="微軟正黑體" w:cstheme="minorHAnsi"/>
        </w:rPr>
        <w:t>/</w:t>
      </w:r>
      <w:r w:rsidR="008974A2" w:rsidRPr="00AF3413">
        <w:rPr>
          <w:rFonts w:eastAsia="微軟正黑體" w:cstheme="minorHAnsi"/>
        </w:rPr>
        <w:t>存額</w:t>
      </w:r>
    </w:p>
    <w:p w14:paraId="5CFED8A8" w14:textId="55ABB0CD" w:rsidR="006B641D" w:rsidRPr="00AF3413" w:rsidRDefault="006B641D">
      <w:pPr>
        <w:pStyle w:val="af2"/>
        <w:widowControl/>
        <w:numPr>
          <w:ilvl w:val="4"/>
          <w:numId w:val="104"/>
        </w:numPr>
        <w:spacing w:before="120" w:after="120"/>
        <w:ind w:leftChars="0" w:left="851"/>
        <w:rPr>
          <w:rFonts w:eastAsia="微軟正黑體" w:cstheme="minorHAnsi"/>
        </w:rPr>
      </w:pPr>
      <w:r w:rsidRPr="00AF3413">
        <w:rPr>
          <w:rFonts w:eastAsia="微軟正黑體" w:cstheme="minorHAnsi"/>
        </w:rPr>
        <w:t>人工利用函證功能查詢到當日的餘額，並人工用證明日的匯率進行折算</w:t>
      </w:r>
    </w:p>
    <w:p w14:paraId="4AA4672D" w14:textId="1CEBB600" w:rsidR="00E05719" w:rsidRPr="00AF3413" w:rsidRDefault="00E05719">
      <w:pPr>
        <w:pStyle w:val="af2"/>
        <w:widowControl/>
        <w:numPr>
          <w:ilvl w:val="3"/>
          <w:numId w:val="45"/>
        </w:numPr>
        <w:spacing w:before="120" w:after="120"/>
        <w:ind w:leftChars="0" w:left="567"/>
        <w:rPr>
          <w:rFonts w:eastAsia="微軟正黑體" w:cstheme="minorHAnsi"/>
        </w:rPr>
      </w:pPr>
      <w:r w:rsidRPr="00AF3413">
        <w:rPr>
          <w:rFonts w:eastAsia="微軟正黑體" w:cstheme="minorHAnsi"/>
        </w:rPr>
        <w:t>註記：下拉選單，開放櫃員</w:t>
      </w:r>
      <w:r w:rsidR="006C2E1E" w:rsidRPr="00AF3413">
        <w:rPr>
          <w:rFonts w:eastAsia="微軟正黑體" w:cstheme="minorHAnsi"/>
        </w:rPr>
        <w:t>選擇</w:t>
      </w:r>
      <w:r w:rsidR="002C5272" w:rsidRPr="00AF3413">
        <w:rPr>
          <w:rFonts w:eastAsia="微軟正黑體" w:cstheme="minorHAnsi"/>
        </w:rPr>
        <w:t>。選項同上述</w:t>
      </w:r>
    </w:p>
    <w:p w14:paraId="575E730B" w14:textId="35A33087" w:rsidR="00CE7C36" w:rsidRPr="00AF3413" w:rsidRDefault="00CE7C36">
      <w:pPr>
        <w:pStyle w:val="af2"/>
        <w:widowControl/>
        <w:numPr>
          <w:ilvl w:val="3"/>
          <w:numId w:val="45"/>
        </w:numPr>
        <w:spacing w:before="120" w:after="120"/>
        <w:ind w:leftChars="0" w:left="567"/>
        <w:rPr>
          <w:rFonts w:eastAsia="微軟正黑體" w:cstheme="minorHAnsi"/>
        </w:rPr>
      </w:pPr>
      <w:r w:rsidRPr="00AF3413">
        <w:rPr>
          <w:rFonts w:eastAsia="微軟正黑體" w:cstheme="minorHAnsi"/>
        </w:rPr>
        <w:t>匯率比：</w:t>
      </w:r>
    </w:p>
    <w:p w14:paraId="4A7B4073" w14:textId="4FE7D7FF" w:rsidR="005376C7" w:rsidRPr="00AF3413" w:rsidRDefault="005376C7" w:rsidP="005376C7">
      <w:pPr>
        <w:widowControl/>
        <w:spacing w:before="120" w:after="120"/>
        <w:ind w:left="284" w:firstLine="0"/>
        <w:rPr>
          <w:rFonts w:eastAsia="微軟正黑體" w:cstheme="minorHAnsi"/>
        </w:rPr>
      </w:pPr>
      <w:r w:rsidRPr="00AF3413">
        <w:rPr>
          <w:rFonts w:eastAsia="微軟正黑體" w:cstheme="minorHAnsi"/>
        </w:rPr>
        <w:t>DBU</w:t>
      </w:r>
      <w:r w:rsidRPr="00AF3413">
        <w:rPr>
          <w:rFonts w:eastAsia="微軟正黑體" w:cstheme="minorHAnsi"/>
        </w:rPr>
        <w:t>：</w:t>
      </w:r>
    </w:p>
    <w:p w14:paraId="461AAB04" w14:textId="7D18163E" w:rsidR="009D04C5" w:rsidRPr="00AF3413" w:rsidRDefault="005376C7">
      <w:pPr>
        <w:pStyle w:val="af2"/>
        <w:widowControl/>
        <w:numPr>
          <w:ilvl w:val="4"/>
          <w:numId w:val="105"/>
        </w:numPr>
        <w:spacing w:before="120" w:after="120"/>
        <w:ind w:leftChars="0" w:left="851"/>
        <w:rPr>
          <w:rFonts w:eastAsia="微軟正黑體" w:cstheme="minorHAnsi"/>
        </w:rPr>
      </w:pPr>
      <w:r w:rsidRPr="00AF3413">
        <w:rPr>
          <w:rFonts w:eastAsia="微軟正黑體" w:cstheme="minorHAnsi"/>
        </w:rPr>
        <w:t>依據證明幣別，顯示該證明幣別對台幣的匯率比，並固定顯示一筆</w:t>
      </w:r>
      <w:r w:rsidRPr="00AF3413">
        <w:rPr>
          <w:rFonts w:eastAsia="微軟正黑體" w:cstheme="minorHAnsi"/>
        </w:rPr>
        <w:t xml:space="preserve"> USD 1.00 = TWD </w:t>
      </w:r>
      <w:r w:rsidRPr="00AF3413">
        <w:rPr>
          <w:rFonts w:eastAsia="微軟正黑體" w:cstheme="minorHAnsi"/>
        </w:rPr>
        <w:t>的匯率比</w:t>
      </w:r>
      <w:r w:rsidR="009D04C5" w:rsidRPr="00AF3413">
        <w:rPr>
          <w:rFonts w:eastAsia="微軟正黑體" w:cstheme="minorHAnsi"/>
        </w:rPr>
        <w:t>：台幣區塊可輸入匯率比</w:t>
      </w:r>
    </w:p>
    <w:p w14:paraId="3F882B3E" w14:textId="051C2028" w:rsidR="009D04C5" w:rsidRPr="00AF3413" w:rsidRDefault="009D04C5">
      <w:pPr>
        <w:pStyle w:val="af2"/>
        <w:widowControl/>
        <w:numPr>
          <w:ilvl w:val="4"/>
          <w:numId w:val="105"/>
        </w:numPr>
        <w:spacing w:before="120" w:after="120"/>
        <w:ind w:leftChars="0" w:left="851"/>
        <w:rPr>
          <w:rFonts w:eastAsia="微軟正黑體" w:cstheme="minorHAnsi"/>
        </w:rPr>
      </w:pPr>
      <w:r w:rsidRPr="00AF3413">
        <w:rPr>
          <w:rFonts w:eastAsia="微軟正黑體" w:cstheme="minorHAnsi"/>
        </w:rPr>
        <w:t>若證明</w:t>
      </w:r>
      <w:proofErr w:type="gramStart"/>
      <w:r w:rsidRPr="00AF3413">
        <w:rPr>
          <w:rFonts w:eastAsia="微軟正黑體" w:cstheme="minorHAnsi"/>
        </w:rPr>
        <w:t>幣別非美金</w:t>
      </w:r>
      <w:proofErr w:type="gramEnd"/>
      <w:r w:rsidRPr="00AF3413">
        <w:rPr>
          <w:rFonts w:eastAsia="微軟正黑體" w:cstheme="minorHAnsi"/>
        </w:rPr>
        <w:t>，則自動帶出證明幣別</w:t>
      </w:r>
      <w:r w:rsidRPr="00AF3413">
        <w:rPr>
          <w:rFonts w:eastAsia="微軟正黑體" w:cstheme="minorHAnsi"/>
        </w:rPr>
        <w:t xml:space="preserve">1.00 =TWD </w:t>
      </w:r>
      <w:r w:rsidRPr="00AF3413">
        <w:rPr>
          <w:rFonts w:eastAsia="微軟正黑體" w:cstheme="minorHAnsi"/>
        </w:rPr>
        <w:t>的文字，且台幣區塊開放輸入匯率比</w:t>
      </w:r>
    </w:p>
    <w:p w14:paraId="4C5398D0" w14:textId="639F2AE7" w:rsidR="009D04C5" w:rsidRPr="00AF3413" w:rsidRDefault="009D04C5" w:rsidP="009D04C5">
      <w:pPr>
        <w:pStyle w:val="af2"/>
        <w:widowControl/>
        <w:spacing w:before="120" w:after="120"/>
        <w:ind w:leftChars="0" w:left="1440" w:firstLine="0"/>
        <w:rPr>
          <w:rFonts w:eastAsia="微軟正黑體" w:cstheme="minorHAnsi"/>
        </w:rPr>
      </w:pPr>
      <w:r w:rsidRPr="00AF3413">
        <w:rPr>
          <w:rFonts w:eastAsia="微軟正黑體" w:cstheme="minorHAnsi"/>
          <w:noProof/>
        </w:rPr>
        <w:drawing>
          <wp:inline distT="0" distB="0" distL="0" distR="0" wp14:anchorId="6C3DDC5F" wp14:editId="5A51CCD3">
            <wp:extent cx="2632953" cy="573160"/>
            <wp:effectExtent l="0" t="0" r="0" b="0"/>
            <wp:docPr id="1569868509"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8509" name="圖片 1" descr="一張含有 文字, 字型, 螢幕擷取畫面, 白色 的圖片&#10;&#10;自動產生的描述"/>
                    <pic:cNvPicPr/>
                  </pic:nvPicPr>
                  <pic:blipFill>
                    <a:blip r:embed="rId38"/>
                    <a:stretch>
                      <a:fillRect/>
                    </a:stretch>
                  </pic:blipFill>
                  <pic:spPr>
                    <a:xfrm>
                      <a:off x="0" y="0"/>
                      <a:ext cx="2638253" cy="574314"/>
                    </a:xfrm>
                    <a:prstGeom prst="rect">
                      <a:avLst/>
                    </a:prstGeom>
                  </pic:spPr>
                </pic:pic>
              </a:graphicData>
            </a:graphic>
          </wp:inline>
        </w:drawing>
      </w:r>
    </w:p>
    <w:p w14:paraId="0D2C13DC" w14:textId="77777777" w:rsidR="005376C7" w:rsidRPr="00AF3413" w:rsidRDefault="005376C7" w:rsidP="005376C7">
      <w:pPr>
        <w:widowControl/>
        <w:spacing w:before="120" w:after="120"/>
        <w:ind w:hanging="200"/>
        <w:rPr>
          <w:rFonts w:eastAsia="微軟正黑體" w:cstheme="minorHAnsi"/>
        </w:rPr>
      </w:pPr>
      <w:r w:rsidRPr="00AF3413">
        <w:rPr>
          <w:rFonts w:eastAsia="微軟正黑體" w:cstheme="minorHAnsi"/>
        </w:rPr>
        <w:t>OBU</w:t>
      </w:r>
      <w:r w:rsidRPr="00AF3413">
        <w:rPr>
          <w:rFonts w:eastAsia="微軟正黑體" w:cstheme="minorHAnsi"/>
        </w:rPr>
        <w:t>：</w:t>
      </w:r>
    </w:p>
    <w:p w14:paraId="6F029564" w14:textId="2634B608" w:rsidR="005376C7" w:rsidRPr="00AF3413" w:rsidRDefault="005376C7" w:rsidP="00B83043">
      <w:pPr>
        <w:pStyle w:val="af2"/>
        <w:widowControl/>
        <w:numPr>
          <w:ilvl w:val="4"/>
          <w:numId w:val="45"/>
        </w:numPr>
        <w:spacing w:before="120" w:after="120"/>
        <w:ind w:leftChars="0"/>
        <w:rPr>
          <w:rFonts w:eastAsia="微軟正黑體" w:cstheme="minorHAnsi"/>
        </w:rPr>
      </w:pPr>
      <w:r w:rsidRPr="00AF3413">
        <w:rPr>
          <w:rFonts w:eastAsia="微軟正黑體" w:cstheme="minorHAnsi"/>
        </w:rPr>
        <w:t>此欄位將顯示該證明幣別對各外幣的匯率比。系統應自動帶出</w:t>
      </w:r>
      <w:r w:rsidRPr="00AF3413">
        <w:rPr>
          <w:rFonts w:eastAsia="微軟正黑體" w:cstheme="minorHAnsi"/>
        </w:rPr>
        <w:t xml:space="preserve"> </w:t>
      </w:r>
      <w:r w:rsidRPr="00AF3413">
        <w:rPr>
          <w:rFonts w:eastAsia="微軟正黑體" w:cstheme="minorHAnsi"/>
        </w:rPr>
        <w:t>證明幣別</w:t>
      </w:r>
      <w:r w:rsidRPr="00AF3413">
        <w:rPr>
          <w:rFonts w:eastAsia="微軟正黑體" w:cstheme="minorHAnsi"/>
        </w:rPr>
        <w:t xml:space="preserve">1.00 = </w:t>
      </w:r>
      <w:r w:rsidRPr="00AF3413">
        <w:rPr>
          <w:rFonts w:eastAsia="微軟正黑體" w:cstheme="minorHAnsi"/>
        </w:rPr>
        <w:t>各原幣</w:t>
      </w:r>
      <w:r w:rsidRPr="00AF3413">
        <w:rPr>
          <w:rFonts w:eastAsia="微軟正黑體" w:cstheme="minorHAnsi"/>
        </w:rPr>
        <w:t xml:space="preserve"> </w:t>
      </w:r>
      <w:r w:rsidRPr="00AF3413">
        <w:rPr>
          <w:rFonts w:eastAsia="微軟正黑體" w:cstheme="minorHAnsi"/>
        </w:rPr>
        <w:t>的文字，且各</w:t>
      </w:r>
      <w:proofErr w:type="gramStart"/>
      <w:r w:rsidRPr="00AF3413">
        <w:rPr>
          <w:rFonts w:eastAsia="微軟正黑體" w:cstheme="minorHAnsi"/>
        </w:rPr>
        <w:t>原幣區塊</w:t>
      </w:r>
      <w:proofErr w:type="gramEnd"/>
      <w:r w:rsidRPr="00AF3413">
        <w:rPr>
          <w:rFonts w:eastAsia="微軟正黑體" w:cstheme="minorHAnsi"/>
        </w:rPr>
        <w:t xml:space="preserve"> </w:t>
      </w:r>
      <w:r w:rsidRPr="00AF3413">
        <w:rPr>
          <w:rFonts w:eastAsia="微軟正黑體" w:cstheme="minorHAnsi"/>
        </w:rPr>
        <w:t>開放輸入匯率比</w:t>
      </w:r>
    </w:p>
    <w:p w14:paraId="5E529D5B" w14:textId="77777777" w:rsidR="00B83043" w:rsidRPr="00AF3413" w:rsidRDefault="00B83043" w:rsidP="00B83043">
      <w:pPr>
        <w:widowControl/>
        <w:spacing w:before="120" w:after="120"/>
        <w:ind w:left="0" w:firstLine="0"/>
        <w:rPr>
          <w:rFonts w:eastAsia="微軟正黑體" w:cstheme="minorHAnsi"/>
        </w:rPr>
      </w:pPr>
      <w:r w:rsidRPr="00AF3413">
        <w:rPr>
          <w:rFonts w:eastAsia="微軟正黑體" w:cstheme="minorHAnsi"/>
        </w:rPr>
        <w:t>若存款證明為台外幣帳號一同證明，則匯率比將顯示如下：</w:t>
      </w:r>
    </w:p>
    <w:p w14:paraId="226B8FA4" w14:textId="536BE696" w:rsidR="00B83043" w:rsidRPr="00AF3413" w:rsidRDefault="00B83043" w:rsidP="00B83043">
      <w:pPr>
        <w:pStyle w:val="af2"/>
        <w:widowControl/>
        <w:spacing w:before="120" w:after="120"/>
        <w:ind w:leftChars="0" w:left="142" w:firstLine="0"/>
        <w:rPr>
          <w:rFonts w:eastAsia="微軟正黑體" w:cstheme="minorHAnsi"/>
        </w:rPr>
      </w:pPr>
      <w:r w:rsidRPr="00AF3413">
        <w:rPr>
          <w:rFonts w:eastAsia="微軟正黑體" w:cstheme="minorHAnsi"/>
        </w:rPr>
        <w:t>第一筆：證明幣別</w:t>
      </w:r>
      <w:r w:rsidRPr="00AF3413">
        <w:rPr>
          <w:rFonts w:eastAsia="微軟正黑體" w:cstheme="minorHAnsi"/>
        </w:rPr>
        <w:t xml:space="preserve"> VS </w:t>
      </w:r>
      <w:r w:rsidRPr="00AF3413">
        <w:rPr>
          <w:rFonts w:eastAsia="微軟正黑體" w:cstheme="minorHAnsi"/>
        </w:rPr>
        <w:t>台幣</w:t>
      </w:r>
      <w:r w:rsidRPr="00AF3413">
        <w:rPr>
          <w:rFonts w:eastAsia="微軟正黑體" w:cstheme="minorHAnsi"/>
        </w:rPr>
        <w:t xml:space="preserve">  (</w:t>
      </w:r>
      <w:r w:rsidRPr="00AF3413">
        <w:rPr>
          <w:rFonts w:eastAsia="微軟正黑體" w:cstheme="minorHAnsi"/>
        </w:rPr>
        <w:t>台幣區塊可輸入匯率比</w:t>
      </w:r>
      <w:r w:rsidRPr="00AF3413">
        <w:rPr>
          <w:rFonts w:eastAsia="微軟正黑體" w:cstheme="minorHAnsi"/>
        </w:rPr>
        <w:t>)</w:t>
      </w:r>
    </w:p>
    <w:p w14:paraId="1372496B" w14:textId="4F9A85B2" w:rsidR="00B83043" w:rsidRPr="00AF3413" w:rsidRDefault="00B83043" w:rsidP="00B83043">
      <w:pPr>
        <w:pStyle w:val="af2"/>
        <w:widowControl/>
        <w:spacing w:before="120" w:after="120"/>
        <w:ind w:leftChars="0" w:left="142" w:firstLine="0"/>
        <w:rPr>
          <w:rFonts w:eastAsia="微軟正黑體" w:cstheme="minorHAnsi"/>
        </w:rPr>
      </w:pPr>
      <w:r w:rsidRPr="00AF3413">
        <w:rPr>
          <w:rFonts w:eastAsia="微軟正黑體" w:cstheme="minorHAnsi"/>
        </w:rPr>
        <w:t>第二筆：美金</w:t>
      </w:r>
      <w:r w:rsidRPr="00AF3413">
        <w:rPr>
          <w:rFonts w:eastAsia="微軟正黑體" w:cstheme="minorHAnsi"/>
        </w:rPr>
        <w:t xml:space="preserve"> VS </w:t>
      </w:r>
      <w:r w:rsidRPr="00AF3413">
        <w:rPr>
          <w:rFonts w:eastAsia="微軟正黑體" w:cstheme="minorHAnsi"/>
        </w:rPr>
        <w:t>台幣</w:t>
      </w:r>
      <w:r w:rsidRPr="00AF3413">
        <w:rPr>
          <w:rFonts w:eastAsia="微軟正黑體" w:cstheme="minorHAnsi"/>
        </w:rPr>
        <w:t xml:space="preserve"> (</w:t>
      </w:r>
      <w:r w:rsidRPr="00AF3413">
        <w:rPr>
          <w:rFonts w:eastAsia="微軟正黑體" w:cstheme="minorHAnsi"/>
        </w:rPr>
        <w:t>台幣區塊可輸入匯率比</w:t>
      </w:r>
      <w:r w:rsidRPr="00AF3413">
        <w:rPr>
          <w:rFonts w:eastAsia="微軟正黑體" w:cstheme="minorHAnsi"/>
        </w:rPr>
        <w:t>)</w:t>
      </w:r>
    </w:p>
    <w:p w14:paraId="3072D222" w14:textId="680067BD" w:rsidR="005376C7" w:rsidRPr="00AF3413" w:rsidRDefault="00B83043" w:rsidP="006C2E1E">
      <w:pPr>
        <w:pStyle w:val="af2"/>
        <w:widowControl/>
        <w:spacing w:before="120" w:after="120"/>
        <w:ind w:leftChars="0" w:left="142" w:firstLine="0"/>
        <w:rPr>
          <w:rFonts w:eastAsia="微軟正黑體" w:cstheme="minorHAnsi"/>
        </w:rPr>
      </w:pPr>
      <w:r w:rsidRPr="00AF3413">
        <w:rPr>
          <w:rFonts w:eastAsia="微軟正黑體" w:cstheme="minorHAnsi"/>
        </w:rPr>
        <w:t>第三</w:t>
      </w:r>
      <w:r w:rsidRPr="00AF3413">
        <w:rPr>
          <w:rFonts w:eastAsia="微軟正黑體" w:cstheme="minorHAnsi"/>
        </w:rPr>
        <w:t>+N</w:t>
      </w:r>
      <w:r w:rsidRPr="00AF3413">
        <w:rPr>
          <w:rFonts w:eastAsia="微軟正黑體" w:cstheme="minorHAnsi"/>
        </w:rPr>
        <w:t>筆：證明幣別</w:t>
      </w:r>
      <w:r w:rsidRPr="00AF3413">
        <w:rPr>
          <w:rFonts w:eastAsia="微軟正黑體" w:cstheme="minorHAnsi"/>
        </w:rPr>
        <w:t xml:space="preserve"> VS </w:t>
      </w:r>
      <w:r w:rsidRPr="00AF3413">
        <w:rPr>
          <w:rFonts w:eastAsia="微軟正黑體" w:cstheme="minorHAnsi"/>
        </w:rPr>
        <w:t>原幣</w:t>
      </w:r>
      <w:r w:rsidRPr="00AF3413">
        <w:rPr>
          <w:rFonts w:eastAsia="微軟正黑體" w:cstheme="minorHAnsi"/>
        </w:rPr>
        <w:t xml:space="preserve"> (</w:t>
      </w:r>
      <w:r w:rsidRPr="00AF3413">
        <w:rPr>
          <w:rFonts w:eastAsia="微軟正黑體" w:cstheme="minorHAnsi"/>
        </w:rPr>
        <w:t>多筆</w:t>
      </w:r>
      <w:proofErr w:type="gramStart"/>
      <w:r w:rsidRPr="00AF3413">
        <w:rPr>
          <w:rFonts w:eastAsia="微軟正黑體" w:cstheme="minorHAnsi"/>
        </w:rPr>
        <w:t>匯率比若為</w:t>
      </w:r>
      <w:proofErr w:type="gramEnd"/>
      <w:r w:rsidRPr="00AF3413">
        <w:rPr>
          <w:rFonts w:eastAsia="微軟正黑體" w:cstheme="minorHAnsi"/>
        </w:rPr>
        <w:t>外幣帳號</w:t>
      </w:r>
      <w:proofErr w:type="gramStart"/>
      <w:r w:rsidRPr="00AF3413">
        <w:rPr>
          <w:rFonts w:eastAsia="微軟正黑體" w:cstheme="minorHAnsi"/>
        </w:rPr>
        <w:t>有多幣別</w:t>
      </w:r>
      <w:proofErr w:type="gramEnd"/>
      <w:r w:rsidRPr="00AF3413">
        <w:rPr>
          <w:rFonts w:eastAsia="微軟正黑體" w:cstheme="minorHAnsi"/>
        </w:rPr>
        <w:t>)</w:t>
      </w:r>
    </w:p>
    <w:p w14:paraId="09338AB9" w14:textId="1B67F467" w:rsidR="007D63ED" w:rsidRPr="00AF3413" w:rsidRDefault="007D63ED">
      <w:pPr>
        <w:pStyle w:val="af2"/>
        <w:widowControl/>
        <w:numPr>
          <w:ilvl w:val="3"/>
          <w:numId w:val="45"/>
        </w:numPr>
        <w:spacing w:before="120" w:after="120"/>
        <w:ind w:leftChars="0" w:left="567"/>
        <w:rPr>
          <w:rFonts w:eastAsia="微軟正黑體" w:cstheme="minorHAnsi"/>
        </w:rPr>
      </w:pPr>
      <w:r w:rsidRPr="00AF3413">
        <w:rPr>
          <w:rFonts w:eastAsia="微軟正黑體" w:cstheme="minorHAnsi"/>
        </w:rPr>
        <w:t>合計證明金額：加總上方欲證明之帳號餘額。</w:t>
      </w:r>
      <w:r w:rsidRPr="00AF3413">
        <w:rPr>
          <w:rFonts w:eastAsia="微軟正黑體" w:cstheme="minorHAnsi"/>
        </w:rPr>
        <w:br/>
      </w:r>
      <w:r w:rsidRPr="00AF3413">
        <w:rPr>
          <w:rFonts w:eastAsia="微軟正黑體" w:cstheme="minorHAnsi"/>
        </w:rPr>
        <w:t>若為</w:t>
      </w:r>
      <w:r w:rsidRPr="00AF3413">
        <w:rPr>
          <w:rFonts w:eastAsia="微軟正黑體" w:cstheme="minorHAnsi"/>
        </w:rPr>
        <w:t xml:space="preserve"> </w:t>
      </w:r>
      <w:r w:rsidRPr="00AF3413">
        <w:rPr>
          <w:rFonts w:eastAsia="微軟正黑體" w:cstheme="minorHAnsi"/>
          <w:b/>
          <w:bCs/>
        </w:rPr>
        <w:t xml:space="preserve">(3) </w:t>
      </w:r>
      <w:r w:rsidRPr="00AF3413">
        <w:rPr>
          <w:rFonts w:eastAsia="微軟正黑體" w:cstheme="minorHAnsi"/>
          <w:b/>
          <w:bCs/>
        </w:rPr>
        <w:t>人工餘額證明</w:t>
      </w:r>
      <w:r w:rsidRPr="00AF3413">
        <w:rPr>
          <w:rFonts w:eastAsia="微軟正黑體" w:cstheme="minorHAnsi"/>
          <w:b/>
          <w:bCs/>
        </w:rPr>
        <w:t xml:space="preserve"> (4) </w:t>
      </w:r>
      <w:r w:rsidRPr="00AF3413">
        <w:rPr>
          <w:rFonts w:eastAsia="微軟正黑體" w:cstheme="minorHAnsi"/>
          <w:b/>
          <w:bCs/>
        </w:rPr>
        <w:t>人工存額證明：</w:t>
      </w:r>
      <w:r w:rsidRPr="00AF3413">
        <w:rPr>
          <w:rFonts w:eastAsia="微軟正黑體" w:cstheme="minorHAnsi"/>
        </w:rPr>
        <w:t>點選試算按鈕後，加總</w:t>
      </w:r>
      <w:r w:rsidR="00883A98" w:rsidRPr="00AF3413">
        <w:rPr>
          <w:rFonts w:eastAsia="微軟正黑體" w:cstheme="minorHAnsi"/>
        </w:rPr>
        <w:t>【折算證明幣別金額】</w:t>
      </w:r>
      <w:r w:rsidRPr="00AF3413">
        <w:rPr>
          <w:rFonts w:eastAsia="微軟正黑體" w:cstheme="minorHAnsi"/>
        </w:rPr>
        <w:t>中所有的金額。</w:t>
      </w:r>
    </w:p>
    <w:p w14:paraId="63590A1B" w14:textId="384F2601" w:rsidR="00883A98" w:rsidRPr="00AF3413" w:rsidRDefault="00883A98">
      <w:pPr>
        <w:pStyle w:val="af2"/>
        <w:widowControl/>
        <w:numPr>
          <w:ilvl w:val="4"/>
          <w:numId w:val="45"/>
        </w:numPr>
        <w:spacing w:before="120" w:after="120"/>
        <w:ind w:leftChars="0" w:left="993"/>
        <w:rPr>
          <w:rFonts w:eastAsia="微軟正黑體" w:cstheme="minorHAnsi"/>
          <w:szCs w:val="24"/>
        </w:rPr>
      </w:pPr>
      <w:r w:rsidRPr="00AF3413">
        <w:rPr>
          <w:rFonts w:eastAsia="微軟正黑體" w:cstheme="minorHAnsi"/>
          <w:szCs w:val="24"/>
        </w:rPr>
        <w:t>若申請類型</w:t>
      </w:r>
      <w:r w:rsidRPr="00AF3413">
        <w:rPr>
          <w:rFonts w:eastAsia="微軟正黑體" w:cstheme="minorHAnsi"/>
          <w:szCs w:val="24"/>
        </w:rPr>
        <w:t xml:space="preserve"> = (3) </w:t>
      </w:r>
      <w:r w:rsidRPr="00AF3413">
        <w:rPr>
          <w:rFonts w:eastAsia="微軟正黑體" w:cstheme="minorHAnsi"/>
          <w:szCs w:val="24"/>
        </w:rPr>
        <w:t>人工餘額證明，則需要將合計證明金額，帶入列印證明的【計為】欄位</w:t>
      </w:r>
      <w:ins w:id="198" w:author="Annie Chao" w:date="2024-07-10T17:21:00Z" w16du:dateUtc="2024-07-10T09:21:00Z">
        <w:r w:rsidR="00C9581C">
          <w:rPr>
            <w:rFonts w:eastAsia="微軟正黑體" w:cstheme="minorHAnsi"/>
            <w:szCs w:val="24"/>
          </w:rPr>
          <w:br/>
        </w:r>
        <w:r w:rsidR="00C9581C">
          <w:rPr>
            <w:rFonts w:eastAsia="微軟正黑體" w:cstheme="minorHAnsi" w:hint="eastAsia"/>
          </w:rPr>
          <w:lastRenderedPageBreak/>
          <w:t>若列印證明時超過</w:t>
        </w:r>
        <w:r w:rsidR="00C9581C">
          <w:rPr>
            <w:rFonts w:eastAsia="微軟正黑體" w:cstheme="minorHAnsi" w:hint="eastAsia"/>
          </w:rPr>
          <w:t>14</w:t>
        </w:r>
        <w:r w:rsidR="00C9581C">
          <w:rPr>
            <w:rFonts w:eastAsia="微軟正黑體" w:cstheme="minorHAnsi" w:hint="eastAsia"/>
          </w:rPr>
          <w:t>筆以致需要列印超過一頁，則</w:t>
        </w:r>
        <w:r w:rsidR="00C9581C" w:rsidRPr="00AF3413">
          <w:rPr>
            <w:rFonts w:eastAsia="微軟正黑體" w:cstheme="minorHAnsi"/>
          </w:rPr>
          <w:t>【計為】欄位</w:t>
        </w:r>
        <w:r w:rsidR="00C9581C">
          <w:rPr>
            <w:rFonts w:eastAsia="微軟正黑體" w:cstheme="minorHAnsi" w:hint="eastAsia"/>
          </w:rPr>
          <w:t>為</w:t>
        </w:r>
        <w:proofErr w:type="gramStart"/>
        <w:r w:rsidR="00C9581C">
          <w:rPr>
            <w:rFonts w:eastAsia="微軟正黑體" w:cstheme="minorHAnsi" w:hint="eastAsia"/>
          </w:rPr>
          <w:t>該頁筆數</w:t>
        </w:r>
        <w:proofErr w:type="gramEnd"/>
        <w:r w:rsidR="00C9581C">
          <w:rPr>
            <w:rFonts w:eastAsia="微軟正黑體" w:cstheme="minorHAnsi" w:hint="eastAsia"/>
          </w:rPr>
          <w:t>之餘額加總。</w:t>
        </w:r>
      </w:ins>
    </w:p>
    <w:p w14:paraId="61D13084" w14:textId="550FDCC6" w:rsidR="007D63ED" w:rsidRPr="00AF3413" w:rsidRDefault="00883A98">
      <w:pPr>
        <w:pStyle w:val="af2"/>
        <w:widowControl/>
        <w:numPr>
          <w:ilvl w:val="4"/>
          <w:numId w:val="45"/>
        </w:numPr>
        <w:spacing w:before="120" w:after="120"/>
        <w:ind w:leftChars="236" w:left="566" w:firstLine="0"/>
        <w:rPr>
          <w:rFonts w:eastAsia="微軟正黑體" w:cstheme="minorHAnsi"/>
          <w:szCs w:val="24"/>
        </w:rPr>
      </w:pPr>
      <w:r w:rsidRPr="00AF3413">
        <w:rPr>
          <w:rFonts w:eastAsia="微軟正黑體" w:cstheme="minorHAnsi"/>
          <w:szCs w:val="24"/>
        </w:rPr>
        <w:t>若申請類型</w:t>
      </w:r>
      <w:r w:rsidRPr="00AF3413">
        <w:rPr>
          <w:rFonts w:eastAsia="微軟正黑體" w:cstheme="minorHAnsi"/>
          <w:szCs w:val="24"/>
        </w:rPr>
        <w:t xml:space="preserve"> = (4) </w:t>
      </w:r>
      <w:r w:rsidRPr="00AF3413">
        <w:rPr>
          <w:rFonts w:eastAsia="微軟正黑體" w:cstheme="minorHAnsi"/>
          <w:szCs w:val="24"/>
        </w:rPr>
        <w:t>人工存額證明，</w:t>
      </w:r>
      <w:proofErr w:type="gramStart"/>
      <w:r w:rsidRPr="00AF3413">
        <w:rPr>
          <w:rFonts w:eastAsia="微軟正黑體" w:cstheme="minorHAnsi"/>
          <w:szCs w:val="24"/>
        </w:rPr>
        <w:t>點擊</w:t>
      </w:r>
      <w:r w:rsidRPr="00AF3413">
        <w:rPr>
          <w:rFonts w:eastAsia="微軟正黑體" w:cstheme="minorHAnsi"/>
        </w:rPr>
        <w:t>試算</w:t>
      </w:r>
      <w:proofErr w:type="gramEnd"/>
      <w:r w:rsidRPr="00AF3413">
        <w:rPr>
          <w:rFonts w:eastAsia="微軟正黑體" w:cstheme="minorHAnsi"/>
        </w:rPr>
        <w:t>按鈕後，需檢核加總金額是否大於</w:t>
      </w:r>
      <w:r w:rsidR="005376C7" w:rsidRPr="00AF3413">
        <w:rPr>
          <w:rFonts w:eastAsia="微軟正黑體" w:cstheme="minorHAnsi"/>
        </w:rPr>
        <w:t>/</w:t>
      </w:r>
      <w:r w:rsidR="005376C7" w:rsidRPr="00AF3413">
        <w:rPr>
          <w:rFonts w:eastAsia="微軟正黑體" w:cstheme="minorHAnsi"/>
        </w:rPr>
        <w:t>等於</w:t>
      </w:r>
      <w:r w:rsidRPr="00AF3413">
        <w:rPr>
          <w:rFonts w:eastAsia="微軟正黑體" w:cstheme="minorHAnsi"/>
        </w:rPr>
        <w:t>查詢條件輸入的【存額】金額。若小於存額金額，需顯示錯誤訊息：人工證明存額小於證明存額</w:t>
      </w:r>
      <w:r w:rsidR="00890507" w:rsidRPr="00AF3413">
        <w:rPr>
          <w:rFonts w:eastAsia="微軟正黑體" w:cstheme="minorHAnsi"/>
        </w:rPr>
        <w:t>，需超過</w:t>
      </w:r>
      <w:proofErr w:type="gramStart"/>
      <w:r w:rsidR="00890507" w:rsidRPr="00AF3413">
        <w:rPr>
          <w:rFonts w:eastAsia="微軟正黑體" w:cstheme="minorHAnsi"/>
        </w:rPr>
        <w:t>存額才可</w:t>
      </w:r>
      <w:proofErr w:type="gramEnd"/>
      <w:r w:rsidR="00890507" w:rsidRPr="00AF3413">
        <w:rPr>
          <w:rFonts w:eastAsia="微軟正黑體" w:cstheme="minorHAnsi"/>
        </w:rPr>
        <w:t>提供存款證明。</w:t>
      </w:r>
    </w:p>
    <w:p w14:paraId="5CD01258" w14:textId="74E0143A" w:rsidR="00414B5C" w:rsidRPr="00AF3413" w:rsidRDefault="00414B5C" w:rsidP="00977510">
      <w:pPr>
        <w:widowControl/>
        <w:spacing w:before="120" w:after="120"/>
        <w:ind w:left="482" w:hanging="482"/>
        <w:outlineLvl w:val="4"/>
        <w:rPr>
          <w:rFonts w:eastAsia="微軟正黑體" w:cstheme="minorHAnsi"/>
          <w:b/>
          <w:bCs/>
        </w:rPr>
      </w:pPr>
      <w:r w:rsidRPr="00AF3413">
        <w:rPr>
          <w:rFonts w:eastAsia="微軟正黑體" w:cstheme="minorHAnsi"/>
          <w:b/>
          <w:bCs/>
        </w:rPr>
        <w:t>存款證明報表</w:t>
      </w:r>
    </w:p>
    <w:p w14:paraId="3ECCC3C3" w14:textId="54901477" w:rsidR="009008EA" w:rsidRPr="00AF3413" w:rsidRDefault="009008EA">
      <w:pPr>
        <w:pStyle w:val="af2"/>
        <w:widowControl/>
        <w:numPr>
          <w:ilvl w:val="0"/>
          <w:numId w:val="82"/>
        </w:numPr>
        <w:spacing w:before="120" w:after="120"/>
        <w:ind w:leftChars="0" w:left="0" w:firstLine="0"/>
        <w:rPr>
          <w:rFonts w:eastAsia="微軟正黑體" w:cstheme="minorHAnsi"/>
        </w:rPr>
      </w:pPr>
      <w:r w:rsidRPr="00AF3413">
        <w:rPr>
          <w:rFonts w:eastAsia="微軟正黑體" w:cstheme="minorHAnsi"/>
        </w:rPr>
        <w:t>列印存款證明</w:t>
      </w:r>
    </w:p>
    <w:p w14:paraId="33046BDC" w14:textId="3DBBB805" w:rsidR="009008EA" w:rsidRPr="00AF3413" w:rsidRDefault="009008EA">
      <w:pPr>
        <w:pStyle w:val="af2"/>
        <w:widowControl/>
        <w:numPr>
          <w:ilvl w:val="0"/>
          <w:numId w:val="87"/>
        </w:numPr>
        <w:spacing w:before="120" w:after="120"/>
        <w:ind w:leftChars="0" w:left="851"/>
        <w:rPr>
          <w:rFonts w:eastAsia="微軟正黑體" w:cstheme="minorHAnsi"/>
        </w:rPr>
      </w:pPr>
      <w:r w:rsidRPr="00AF3413">
        <w:rPr>
          <w:rFonts w:eastAsia="微軟正黑體" w:cstheme="minorHAnsi"/>
        </w:rPr>
        <w:t>編號邏輯</w:t>
      </w:r>
    </w:p>
    <w:p w14:paraId="7A949AC9" w14:textId="56BD66E0" w:rsidR="009008EA" w:rsidRPr="00AF3413" w:rsidRDefault="009008EA" w:rsidP="00977510">
      <w:pPr>
        <w:widowControl/>
        <w:spacing w:before="120" w:after="120"/>
        <w:ind w:left="851"/>
        <w:rPr>
          <w:rFonts w:eastAsia="微軟正黑體" w:cstheme="minorHAnsi"/>
        </w:rPr>
      </w:pPr>
      <w:r w:rsidRPr="00AF3413">
        <w:rPr>
          <w:rFonts w:eastAsia="微軟正黑體" w:cstheme="minorHAnsi"/>
          <w:noProof/>
        </w:rPr>
        <w:drawing>
          <wp:inline distT="0" distB="0" distL="0" distR="0" wp14:anchorId="3B2089C6" wp14:editId="6B6A3D2D">
            <wp:extent cx="3848986" cy="846855"/>
            <wp:effectExtent l="0" t="0" r="0" b="0"/>
            <wp:docPr id="1518751281" name="圖片 1" descr="一張含有 文字, 字型, 筆跡,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1281" name="圖片 1" descr="一張含有 文字, 字型, 筆跡, 行 的圖片&#10;&#10;自動產生的描述"/>
                    <pic:cNvPicPr/>
                  </pic:nvPicPr>
                  <pic:blipFill>
                    <a:blip r:embed="rId39"/>
                    <a:stretch>
                      <a:fillRect/>
                    </a:stretch>
                  </pic:blipFill>
                  <pic:spPr>
                    <a:xfrm>
                      <a:off x="0" y="0"/>
                      <a:ext cx="3848986" cy="846855"/>
                    </a:xfrm>
                    <a:prstGeom prst="rect">
                      <a:avLst/>
                    </a:prstGeom>
                  </pic:spPr>
                </pic:pic>
              </a:graphicData>
            </a:graphic>
          </wp:inline>
        </w:drawing>
      </w:r>
    </w:p>
    <w:p w14:paraId="64E80913" w14:textId="21333800" w:rsidR="00977510" w:rsidRPr="00AF3413" w:rsidRDefault="00977510">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西元年：將配合系統全面改為西元年（４碼）。</w:t>
      </w:r>
    </w:p>
    <w:p w14:paraId="34B1109E" w14:textId="44F821A8" w:rsidR="00977510" w:rsidRPr="00AF3413" w:rsidRDefault="00977510">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分行別：改為３碼。</w:t>
      </w:r>
    </w:p>
    <w:p w14:paraId="07D75AC3" w14:textId="4556A6C6" w:rsidR="00977510" w:rsidRPr="00AF3413" w:rsidRDefault="00977510">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業務：</w:t>
      </w:r>
    </w:p>
    <w:tbl>
      <w:tblPr>
        <w:tblStyle w:val="af1"/>
        <w:tblW w:w="0" w:type="auto"/>
        <w:tblInd w:w="1560" w:type="dxa"/>
        <w:tblLook w:val="04A0" w:firstRow="1" w:lastRow="0" w:firstColumn="1" w:lastColumn="0" w:noHBand="0" w:noVBand="1"/>
      </w:tblPr>
      <w:tblGrid>
        <w:gridCol w:w="2430"/>
        <w:gridCol w:w="2500"/>
        <w:gridCol w:w="2431"/>
      </w:tblGrid>
      <w:tr w:rsidR="00977510" w:rsidRPr="00AF3413" w14:paraId="5A547CFE" w14:textId="77777777" w:rsidTr="00977510">
        <w:tc>
          <w:tcPr>
            <w:tcW w:w="2973" w:type="dxa"/>
          </w:tcPr>
          <w:p w14:paraId="4F576ABB" w14:textId="1B41AA77" w:rsidR="00977510" w:rsidRPr="00AF3413" w:rsidRDefault="00977510" w:rsidP="00977510">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存款餘額證明</w:t>
            </w:r>
          </w:p>
        </w:tc>
        <w:tc>
          <w:tcPr>
            <w:tcW w:w="2974" w:type="dxa"/>
          </w:tcPr>
          <w:p w14:paraId="67A6661E" w14:textId="12E1047F" w:rsidR="00977510" w:rsidRPr="00AF3413" w:rsidRDefault="00977510" w:rsidP="00977510">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台幣、外幣</w:t>
            </w:r>
          </w:p>
        </w:tc>
        <w:tc>
          <w:tcPr>
            <w:tcW w:w="2974" w:type="dxa"/>
          </w:tcPr>
          <w:p w14:paraId="75A87319" w14:textId="5A7EDB9A" w:rsidR="00977510" w:rsidRPr="00AF3413" w:rsidRDefault="00977510" w:rsidP="00977510">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１</w:t>
            </w:r>
          </w:p>
        </w:tc>
      </w:tr>
      <w:tr w:rsidR="00977510" w:rsidRPr="00AF3413" w14:paraId="74670D7B" w14:textId="77777777" w:rsidTr="00977510">
        <w:tc>
          <w:tcPr>
            <w:tcW w:w="2973" w:type="dxa"/>
          </w:tcPr>
          <w:p w14:paraId="764C004D" w14:textId="059417EA"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存款業務證明</w:t>
            </w:r>
          </w:p>
        </w:tc>
        <w:tc>
          <w:tcPr>
            <w:tcW w:w="2974" w:type="dxa"/>
          </w:tcPr>
          <w:p w14:paraId="5CB4769E" w14:textId="225689EF"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台幣、外幣</w:t>
            </w:r>
          </w:p>
        </w:tc>
        <w:tc>
          <w:tcPr>
            <w:tcW w:w="2974" w:type="dxa"/>
          </w:tcPr>
          <w:p w14:paraId="123773ED" w14:textId="5B6D01DE"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２</w:t>
            </w:r>
          </w:p>
        </w:tc>
      </w:tr>
      <w:tr w:rsidR="00977510" w:rsidRPr="00AF3413" w14:paraId="12051E09" w14:textId="77777777" w:rsidTr="00977510">
        <w:tc>
          <w:tcPr>
            <w:tcW w:w="2973" w:type="dxa"/>
          </w:tcPr>
          <w:p w14:paraId="307D2557" w14:textId="5EE527C4"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資信證明</w:t>
            </w:r>
          </w:p>
        </w:tc>
        <w:tc>
          <w:tcPr>
            <w:tcW w:w="2974" w:type="dxa"/>
          </w:tcPr>
          <w:p w14:paraId="4C0E459C" w14:textId="3B6CBA26"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外幣</w:t>
            </w:r>
            <w:r w:rsidRPr="00AF3413">
              <w:rPr>
                <w:rFonts w:eastAsia="微軟正黑體" w:cstheme="minorHAnsi"/>
                <w:color w:val="AEAAAA" w:themeColor="background2" w:themeShade="BF"/>
                <w:sz w:val="22"/>
              </w:rPr>
              <w:t xml:space="preserve"> (OBU)</w:t>
            </w:r>
          </w:p>
        </w:tc>
        <w:tc>
          <w:tcPr>
            <w:tcW w:w="2974" w:type="dxa"/>
          </w:tcPr>
          <w:p w14:paraId="5A9144B1" w14:textId="552E19E5" w:rsidR="00977510" w:rsidRPr="00AF3413" w:rsidRDefault="00977510" w:rsidP="00977510">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3</w:t>
            </w:r>
          </w:p>
        </w:tc>
      </w:tr>
    </w:tbl>
    <w:p w14:paraId="5707ACF3" w14:textId="5A7F27E1" w:rsidR="00977510" w:rsidRPr="00AF3413" w:rsidRDefault="00977510">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流水號：不分台、外幣，同一分行即依時間序排列。</w:t>
      </w:r>
    </w:p>
    <w:p w14:paraId="1798E0E2" w14:textId="5AE4B6B4" w:rsidR="009008EA" w:rsidRPr="00AF3413" w:rsidRDefault="00977510">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「人工」類型註記：開立人工餘額證明、人工存額證明，須有此註記</w:t>
      </w:r>
      <w:r w:rsidR="00320262" w:rsidRPr="00AF3413">
        <w:rPr>
          <w:rFonts w:eastAsia="微軟正黑體" w:cstheme="minorHAnsi"/>
        </w:rPr>
        <w:t xml:space="preserve"> “*”</w:t>
      </w:r>
      <w:r w:rsidRPr="00AF3413">
        <w:rPr>
          <w:rFonts w:eastAsia="微軟正黑體" w:cstheme="minorHAnsi"/>
        </w:rPr>
        <w:t>。</w:t>
      </w:r>
    </w:p>
    <w:p w14:paraId="4E35A662" w14:textId="31344F23" w:rsidR="0087032E" w:rsidRPr="00AF3413" w:rsidRDefault="0087032E">
      <w:pPr>
        <w:pStyle w:val="af2"/>
        <w:widowControl/>
        <w:numPr>
          <w:ilvl w:val="0"/>
          <w:numId w:val="82"/>
        </w:numPr>
        <w:spacing w:before="120" w:after="120"/>
        <w:ind w:leftChars="0" w:left="0" w:firstLine="0"/>
        <w:rPr>
          <w:rFonts w:eastAsia="微軟正黑體" w:cstheme="minorHAnsi"/>
        </w:rPr>
      </w:pPr>
      <w:r w:rsidRPr="00AF3413">
        <w:rPr>
          <w:rFonts w:eastAsia="微軟正黑體" w:cstheme="minorHAnsi"/>
        </w:rPr>
        <w:t>存款證明查核表</w:t>
      </w:r>
      <w:r w:rsidR="00E61501" w:rsidRPr="00AF3413">
        <w:rPr>
          <w:rFonts w:eastAsia="微軟正黑體" w:cstheme="minorHAnsi"/>
        </w:rPr>
        <w:t>&amp;</w:t>
      </w:r>
      <w:r w:rsidRPr="00AF3413">
        <w:rPr>
          <w:rFonts w:eastAsia="微軟正黑體" w:cstheme="minorHAnsi"/>
        </w:rPr>
        <w:t>日報表：</w:t>
      </w:r>
    </w:p>
    <w:p w14:paraId="65DB9BBE" w14:textId="76FC8D0E" w:rsidR="00E61501" w:rsidRPr="00AF3413" w:rsidRDefault="00E61501">
      <w:pPr>
        <w:pStyle w:val="af2"/>
        <w:widowControl/>
        <w:numPr>
          <w:ilvl w:val="0"/>
          <w:numId w:val="85"/>
        </w:numPr>
        <w:spacing w:before="120" w:after="120"/>
        <w:ind w:leftChars="0" w:left="851"/>
        <w:rPr>
          <w:rFonts w:eastAsia="微軟正黑體" w:cstheme="minorHAnsi"/>
        </w:rPr>
      </w:pPr>
      <w:r w:rsidRPr="00AF3413">
        <w:rPr>
          <w:rFonts w:eastAsia="微軟正黑體" w:cstheme="minorHAnsi"/>
        </w:rPr>
        <w:t>台外幣存款證明報表統一為一份，不分台外幣。</w:t>
      </w:r>
    </w:p>
    <w:p w14:paraId="50E94F0A" w14:textId="071664D1" w:rsidR="00E61501" w:rsidRPr="00AF3413" w:rsidRDefault="00E61501">
      <w:pPr>
        <w:pStyle w:val="af2"/>
        <w:widowControl/>
        <w:numPr>
          <w:ilvl w:val="0"/>
          <w:numId w:val="85"/>
        </w:numPr>
        <w:spacing w:before="120" w:after="120"/>
        <w:ind w:leftChars="0" w:left="851"/>
        <w:rPr>
          <w:rFonts w:eastAsia="微軟正黑體" w:cstheme="minorHAnsi"/>
        </w:rPr>
      </w:pPr>
      <w:r w:rsidRPr="00AF3413">
        <w:rPr>
          <w:rFonts w:eastAsia="微軟正黑體" w:cstheme="minorHAnsi"/>
        </w:rPr>
        <w:t>只要前一營業日有開立存款證明業務，下一營業日即須產生查核表</w:t>
      </w:r>
      <w:r w:rsidRPr="00AF3413">
        <w:rPr>
          <w:rFonts w:eastAsia="微軟正黑體" w:cstheme="minorHAnsi"/>
        </w:rPr>
        <w:t>&amp;</w:t>
      </w:r>
      <w:r w:rsidRPr="00AF3413">
        <w:rPr>
          <w:rFonts w:eastAsia="微軟正黑體" w:cstheme="minorHAnsi"/>
        </w:rPr>
        <w:t>日報表</w:t>
      </w:r>
      <w:ins w:id="199" w:author="Annie Chao" w:date="2024-07-10T17:23:00Z" w16du:dateUtc="2024-07-10T09:23:00Z">
        <w:r w:rsidR="00B4579B">
          <w:rPr>
            <w:rFonts w:eastAsia="微軟正黑體" w:cstheme="minorHAnsi"/>
          </w:rPr>
          <w:br/>
        </w:r>
      </w:ins>
      <w:ins w:id="200" w:author="Annie Chao" w:date="2024-07-10T17:24:00Z" w16du:dateUtc="2024-07-10T09:24:00Z">
        <w:r w:rsidR="00B4579B">
          <w:rPr>
            <w:rFonts w:eastAsia="微軟正黑體" w:cstheme="minorHAnsi" w:hint="eastAsia"/>
          </w:rPr>
          <w:t>中台需每次列印證明時，都記錄該筆列印紀錄。欄位請見</w:t>
        </w:r>
        <w:r w:rsidR="00B4579B">
          <w:rPr>
            <w:rFonts w:eastAsia="微軟正黑體" w:cstheme="minorHAnsi" w:hint="eastAsia"/>
          </w:rPr>
          <w:t xml:space="preserve"> 2.3.1.3 </w:t>
        </w:r>
        <w:r w:rsidR="00B4579B">
          <w:rPr>
            <w:rFonts w:eastAsia="微軟正黑體" w:cstheme="minorHAnsi" w:hint="eastAsia"/>
          </w:rPr>
          <w:t>欄位屬性</w:t>
        </w:r>
      </w:ins>
    </w:p>
    <w:p w14:paraId="75FB61EA" w14:textId="77777777" w:rsidR="00977510" w:rsidRPr="00AF3413" w:rsidRDefault="00977510" w:rsidP="00977510">
      <w:pPr>
        <w:widowControl/>
        <w:spacing w:before="120" w:after="120"/>
        <w:ind w:left="0" w:firstLine="0"/>
        <w:rPr>
          <w:rFonts w:eastAsia="微軟正黑體" w:cstheme="minorHAnsi"/>
        </w:rPr>
      </w:pPr>
    </w:p>
    <w:p w14:paraId="6401C35E" w14:textId="77777777" w:rsidR="00471398" w:rsidRPr="00AF3413" w:rsidRDefault="00471398" w:rsidP="00977510">
      <w:pPr>
        <w:widowControl/>
        <w:spacing w:before="120" w:after="120"/>
        <w:ind w:left="0" w:firstLine="0"/>
        <w:rPr>
          <w:rFonts w:eastAsia="微軟正黑體" w:cstheme="minorHAnsi"/>
        </w:rPr>
      </w:pPr>
    </w:p>
    <w:p w14:paraId="232898B7" w14:textId="202E1FCC" w:rsidR="00471398" w:rsidRPr="00AF3413" w:rsidRDefault="00471398" w:rsidP="00977510">
      <w:pPr>
        <w:widowControl/>
        <w:spacing w:before="120" w:after="120"/>
        <w:ind w:left="0" w:firstLine="0"/>
        <w:rPr>
          <w:rFonts w:eastAsia="微軟正黑體" w:cstheme="minorHAnsi"/>
        </w:rPr>
        <w:sectPr w:rsidR="00471398" w:rsidRPr="00AF3413" w:rsidSect="001F684E">
          <w:headerReference w:type="default" r:id="rId40"/>
          <w:footerReference w:type="default" r:id="rId41"/>
          <w:headerReference w:type="first" r:id="rId42"/>
          <w:footerReference w:type="first" r:id="rId43"/>
          <w:pgSz w:w="11906" w:h="16838" w:code="9"/>
          <w:pgMar w:top="1440" w:right="1274" w:bottom="1440" w:left="1701" w:header="851" w:footer="992" w:gutter="0"/>
          <w:pgNumType w:start="0"/>
          <w:cols w:space="425"/>
          <w:titlePg/>
          <w:docGrid w:linePitch="360"/>
        </w:sectPr>
      </w:pPr>
      <w:proofErr w:type="gramStart"/>
      <w:r w:rsidRPr="00AF3413">
        <w:rPr>
          <w:rFonts w:eastAsia="微軟正黑體" w:cstheme="minorHAnsi"/>
        </w:rPr>
        <w:lastRenderedPageBreak/>
        <w:t>註</w:t>
      </w:r>
      <w:proofErr w:type="gramEnd"/>
      <w:r w:rsidRPr="00AF3413">
        <w:rPr>
          <w:rFonts w:eastAsia="微軟正黑體" w:cstheme="minorHAnsi"/>
        </w:rPr>
        <w:t>：套表列印文字是由分行系統組成，未來若有需要調整相關文字內容，系統將允許業管單位於分行系統中進行套表之格式與文字調整。業務中台於此功能之角色為將資料組成，並傳至分行系統進行套表列印。</w:t>
      </w:r>
    </w:p>
    <w:p w14:paraId="40DB1C19" w14:textId="77777777" w:rsidR="0087032E" w:rsidRPr="00AF3413" w:rsidRDefault="0087032E" w:rsidP="00977510">
      <w:pPr>
        <w:widowControl/>
        <w:spacing w:before="120" w:after="120"/>
        <w:ind w:left="0" w:firstLine="0"/>
        <w:rPr>
          <w:rFonts w:eastAsia="微軟正黑體" w:cstheme="minorHAnsi"/>
        </w:rPr>
      </w:pPr>
    </w:p>
    <w:p w14:paraId="1EFF9205" w14:textId="15C6FDC6" w:rsidR="00797280" w:rsidRPr="00AF3413" w:rsidRDefault="00C45501" w:rsidP="00C726F6">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2.3.1.2</w:t>
      </w:r>
      <w:r w:rsidR="004F7511"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使用者介面</w:t>
      </w:r>
      <w:r w:rsidRPr="00AF3413">
        <w:rPr>
          <w:rFonts w:asciiTheme="minorHAnsi" w:eastAsia="微軟正黑體" w:hAnsiTheme="minorHAnsi" w:cstheme="minorHAnsi"/>
          <w:b w:val="0"/>
          <w:bCs/>
          <w:i w:val="0"/>
          <w:iCs/>
        </w:rPr>
        <w:t xml:space="preserve"> User Interface</w:t>
      </w:r>
    </w:p>
    <w:p w14:paraId="6BCAB0CE" w14:textId="77777777" w:rsidR="00A10EF1" w:rsidRPr="00AF3413" w:rsidRDefault="00A10EF1" w:rsidP="00A10EF1">
      <w:pPr>
        <w:ind w:left="0" w:firstLine="0"/>
        <w:rPr>
          <w:rFonts w:eastAsia="微軟正黑體" w:cstheme="minorHAnsi"/>
        </w:rPr>
      </w:pPr>
      <w:r w:rsidRPr="00AF3413">
        <w:rPr>
          <w:rFonts w:eastAsia="微軟正黑體" w:cstheme="minorHAnsi"/>
        </w:rPr>
        <w:t>本處提供為示意參考畫面，正式畫面請以新分行系統產出為主。</w:t>
      </w:r>
    </w:p>
    <w:p w14:paraId="01597B8F" w14:textId="77777777" w:rsidR="00714033" w:rsidRPr="00AF3413" w:rsidRDefault="00714033" w:rsidP="00A10EF1">
      <w:pPr>
        <w:ind w:left="0" w:firstLine="0"/>
        <w:rPr>
          <w:rFonts w:eastAsia="微軟正黑體" w:cstheme="minorHAnsi"/>
        </w:rPr>
      </w:pPr>
    </w:p>
    <w:p w14:paraId="1B3F37C2" w14:textId="77777777" w:rsidR="00E61501" w:rsidRPr="00AF3413" w:rsidRDefault="00E61501">
      <w:pPr>
        <w:pStyle w:val="af2"/>
        <w:numPr>
          <w:ilvl w:val="0"/>
          <w:numId w:val="83"/>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查詢畫面</w:t>
      </w:r>
    </w:p>
    <w:p w14:paraId="2F2B504E" w14:textId="6AF6F04C" w:rsidR="00613E8C" w:rsidRPr="00AF3413" w:rsidRDefault="00CE7C36" w:rsidP="00A10EF1">
      <w:pPr>
        <w:ind w:left="0" w:firstLine="0"/>
        <w:rPr>
          <w:rFonts w:eastAsia="微軟正黑體" w:cstheme="minorHAnsi"/>
        </w:rPr>
      </w:pPr>
      <w:r w:rsidRPr="00AF3413">
        <w:rPr>
          <w:rFonts w:cstheme="minorHAnsi"/>
          <w:noProof/>
        </w:rPr>
        <w:drawing>
          <wp:inline distT="0" distB="0" distL="0" distR="0" wp14:anchorId="4906A2DF" wp14:editId="766B7CB8">
            <wp:extent cx="5670756" cy="3323588"/>
            <wp:effectExtent l="0" t="0" r="6350" b="0"/>
            <wp:docPr id="147977127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1275" name="圖片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670756" cy="3323588"/>
                    </a:xfrm>
                    <a:prstGeom prst="rect">
                      <a:avLst/>
                    </a:prstGeom>
                    <a:noFill/>
                    <a:ln>
                      <a:noFill/>
                    </a:ln>
                  </pic:spPr>
                </pic:pic>
              </a:graphicData>
            </a:graphic>
          </wp:inline>
        </w:drawing>
      </w:r>
    </w:p>
    <w:p w14:paraId="4A8D8C20" w14:textId="77777777" w:rsidR="00E61501" w:rsidRPr="00AF3413" w:rsidRDefault="00E61501">
      <w:pPr>
        <w:pStyle w:val="af2"/>
        <w:numPr>
          <w:ilvl w:val="0"/>
          <w:numId w:val="83"/>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餘額</w:t>
      </w:r>
      <w:r w:rsidRPr="00AF3413">
        <w:rPr>
          <w:rFonts w:eastAsia="微軟正黑體" w:cstheme="minorHAnsi"/>
        </w:rPr>
        <w:t>/</w:t>
      </w:r>
      <w:r w:rsidRPr="00AF3413">
        <w:rPr>
          <w:rFonts w:eastAsia="微軟正黑體" w:cstheme="minorHAnsi"/>
        </w:rPr>
        <w:t>存額證明</w:t>
      </w:r>
      <w:r w:rsidRPr="00AF3413">
        <w:rPr>
          <w:rFonts w:eastAsia="微軟正黑體" w:cstheme="minorHAnsi"/>
        </w:rPr>
        <w:t>-</w:t>
      </w:r>
      <w:r w:rsidRPr="00AF3413">
        <w:rPr>
          <w:rFonts w:eastAsia="微軟正黑體" w:cstheme="minorHAnsi"/>
        </w:rPr>
        <w:t>查詢結果</w:t>
      </w:r>
    </w:p>
    <w:p w14:paraId="786CFC66" w14:textId="51EA938C" w:rsidR="005F256D" w:rsidRPr="00AF3413" w:rsidRDefault="00613E8C" w:rsidP="00A10EF1">
      <w:pPr>
        <w:ind w:left="0" w:firstLine="0"/>
        <w:rPr>
          <w:rFonts w:eastAsia="微軟正黑體" w:cstheme="minorHAnsi"/>
        </w:rPr>
      </w:pPr>
      <w:r w:rsidRPr="00AF3413">
        <w:rPr>
          <w:rFonts w:eastAsia="微軟正黑體" w:cstheme="minorHAnsi"/>
        </w:rPr>
        <w:t>餘額證明</w:t>
      </w:r>
      <w:r w:rsidRPr="00AF3413">
        <w:rPr>
          <w:rFonts w:eastAsia="微軟正黑體" w:cstheme="minorHAnsi"/>
        </w:rPr>
        <w:t>_</w:t>
      </w:r>
      <w:r w:rsidRPr="00AF3413">
        <w:rPr>
          <w:rFonts w:eastAsia="微軟正黑體" w:cstheme="minorHAnsi"/>
        </w:rPr>
        <w:t>歸戶</w:t>
      </w:r>
      <w:r w:rsidRPr="00AF3413">
        <w:rPr>
          <w:rFonts w:eastAsia="微軟正黑體" w:cstheme="minorHAnsi"/>
        </w:rPr>
        <w:t>+</w:t>
      </w:r>
      <w:r w:rsidRPr="00AF3413">
        <w:rPr>
          <w:rFonts w:eastAsia="微軟正黑體" w:cstheme="minorHAnsi"/>
        </w:rPr>
        <w:t>餘額</w:t>
      </w:r>
    </w:p>
    <w:p w14:paraId="59EDBFAD" w14:textId="3D791ED8" w:rsidR="00A10EF1" w:rsidRPr="00AF3413" w:rsidRDefault="00CE7C36" w:rsidP="00A10EF1">
      <w:pPr>
        <w:ind w:left="0" w:firstLine="0"/>
        <w:rPr>
          <w:rFonts w:eastAsia="微軟正黑體" w:cstheme="minorHAnsi"/>
        </w:rPr>
      </w:pPr>
      <w:r w:rsidRPr="00AF3413">
        <w:rPr>
          <w:rFonts w:cstheme="minorHAnsi"/>
          <w:noProof/>
        </w:rPr>
        <w:lastRenderedPageBreak/>
        <w:drawing>
          <wp:inline distT="0" distB="0" distL="0" distR="0" wp14:anchorId="35ACD455" wp14:editId="395E0DB1">
            <wp:extent cx="5542812" cy="5192160"/>
            <wp:effectExtent l="0" t="0" r="1270" b="8890"/>
            <wp:docPr id="14537183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18311" name="圖片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11" t="284" r="111" b="6042"/>
                    <a:stretch/>
                  </pic:blipFill>
                  <pic:spPr bwMode="auto">
                    <a:xfrm>
                      <a:off x="0" y="0"/>
                      <a:ext cx="5542812" cy="5192160"/>
                    </a:xfrm>
                    <a:prstGeom prst="rect">
                      <a:avLst/>
                    </a:prstGeom>
                    <a:noFill/>
                    <a:ln>
                      <a:noFill/>
                    </a:ln>
                    <a:extLst>
                      <a:ext uri="{53640926-AAD7-44D8-BBD7-CCE9431645EC}">
                        <a14:shadowObscured xmlns:a14="http://schemas.microsoft.com/office/drawing/2010/main"/>
                      </a:ext>
                    </a:extLst>
                  </pic:spPr>
                </pic:pic>
              </a:graphicData>
            </a:graphic>
          </wp:inline>
        </w:drawing>
      </w:r>
    </w:p>
    <w:p w14:paraId="410471E5" w14:textId="77777777" w:rsidR="004E294A" w:rsidRPr="00AF3413" w:rsidRDefault="004E294A" w:rsidP="00A10EF1">
      <w:pPr>
        <w:ind w:left="0" w:firstLine="0"/>
        <w:rPr>
          <w:rFonts w:eastAsia="微軟正黑體" w:cstheme="minorHAnsi"/>
        </w:rPr>
      </w:pPr>
    </w:p>
    <w:p w14:paraId="7A0A57C8" w14:textId="77B3713E" w:rsidR="00714033" w:rsidRPr="00AF3413" w:rsidRDefault="00613E8C" w:rsidP="00A10EF1">
      <w:pPr>
        <w:ind w:left="0" w:firstLine="0"/>
        <w:rPr>
          <w:rFonts w:eastAsia="微軟正黑體" w:cstheme="minorHAnsi"/>
        </w:rPr>
      </w:pPr>
      <w:r w:rsidRPr="00AF3413">
        <w:rPr>
          <w:rFonts w:eastAsia="微軟正黑體" w:cstheme="minorHAnsi"/>
        </w:rPr>
        <w:t>餘額證明</w:t>
      </w:r>
      <w:r w:rsidRPr="00AF3413">
        <w:rPr>
          <w:rFonts w:eastAsia="微軟正黑體" w:cstheme="minorHAnsi"/>
        </w:rPr>
        <w:t xml:space="preserve"> + </w:t>
      </w:r>
      <w:r w:rsidR="00714033" w:rsidRPr="00AF3413">
        <w:rPr>
          <w:rFonts w:eastAsia="微軟正黑體" w:cstheme="minorHAnsi"/>
        </w:rPr>
        <w:t>人工指定帳號</w:t>
      </w:r>
    </w:p>
    <w:p w14:paraId="2A93E125" w14:textId="060F31D2" w:rsidR="00714033" w:rsidRPr="00AF3413" w:rsidRDefault="00CE7C36" w:rsidP="00A10EF1">
      <w:pPr>
        <w:ind w:left="0" w:firstLine="0"/>
        <w:rPr>
          <w:rFonts w:eastAsia="微軟正黑體" w:cstheme="minorHAnsi"/>
        </w:rPr>
      </w:pPr>
      <w:r w:rsidRPr="00AF3413">
        <w:rPr>
          <w:rFonts w:cstheme="minorHAnsi"/>
          <w:noProof/>
        </w:rPr>
        <w:lastRenderedPageBreak/>
        <w:drawing>
          <wp:inline distT="0" distB="0" distL="0" distR="0" wp14:anchorId="3D77CBB4" wp14:editId="1B7ABABD">
            <wp:extent cx="5492327" cy="5098497"/>
            <wp:effectExtent l="0" t="0" r="0" b="6985"/>
            <wp:docPr id="2993245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24594" name="圖片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12" t="792" r="112" b="6378"/>
                    <a:stretch/>
                  </pic:blipFill>
                  <pic:spPr bwMode="auto">
                    <a:xfrm>
                      <a:off x="0" y="0"/>
                      <a:ext cx="5492327" cy="5098497"/>
                    </a:xfrm>
                    <a:prstGeom prst="rect">
                      <a:avLst/>
                    </a:prstGeom>
                    <a:noFill/>
                    <a:ln>
                      <a:noFill/>
                    </a:ln>
                    <a:extLst>
                      <a:ext uri="{53640926-AAD7-44D8-BBD7-CCE9431645EC}">
                        <a14:shadowObscured xmlns:a14="http://schemas.microsoft.com/office/drawing/2010/main"/>
                      </a:ext>
                    </a:extLst>
                  </pic:spPr>
                </pic:pic>
              </a:graphicData>
            </a:graphic>
          </wp:inline>
        </w:drawing>
      </w:r>
    </w:p>
    <w:p w14:paraId="50FE108C" w14:textId="77777777" w:rsidR="00613E8C" w:rsidRPr="00AF3413" w:rsidRDefault="00613E8C" w:rsidP="00A10EF1">
      <w:pPr>
        <w:ind w:left="0" w:firstLine="0"/>
        <w:rPr>
          <w:rFonts w:eastAsia="微軟正黑體" w:cstheme="minorHAnsi"/>
        </w:rPr>
      </w:pPr>
    </w:p>
    <w:p w14:paraId="0F50E750" w14:textId="431C69C5" w:rsidR="00613E8C" w:rsidRPr="00AF3413" w:rsidRDefault="00613E8C" w:rsidP="00613E8C">
      <w:pPr>
        <w:ind w:left="0" w:firstLine="0"/>
        <w:rPr>
          <w:rFonts w:eastAsia="微軟正黑體" w:cstheme="minorHAnsi"/>
        </w:rPr>
      </w:pPr>
      <w:r w:rsidRPr="00AF3413">
        <w:rPr>
          <w:rFonts w:eastAsia="微軟正黑體" w:cstheme="minorHAnsi"/>
        </w:rPr>
        <w:t>存額證明</w:t>
      </w:r>
      <w:r w:rsidRPr="00AF3413">
        <w:rPr>
          <w:rFonts w:eastAsia="微軟正黑體" w:cstheme="minorHAnsi"/>
        </w:rPr>
        <w:t xml:space="preserve"> + </w:t>
      </w:r>
      <w:r w:rsidRPr="00AF3413">
        <w:rPr>
          <w:rFonts w:eastAsia="微軟正黑體" w:cstheme="minorHAnsi"/>
        </w:rPr>
        <w:t>人工指定帳號</w:t>
      </w:r>
    </w:p>
    <w:p w14:paraId="15EF104C" w14:textId="785FE334" w:rsidR="00613E8C" w:rsidRPr="00AF3413" w:rsidRDefault="00CE7C36" w:rsidP="00A10EF1">
      <w:pPr>
        <w:ind w:left="0" w:firstLine="0"/>
        <w:rPr>
          <w:rFonts w:eastAsia="微軟正黑體" w:cstheme="minorHAnsi"/>
        </w:rPr>
      </w:pPr>
      <w:r w:rsidRPr="00AF3413">
        <w:rPr>
          <w:rFonts w:cstheme="minorHAnsi"/>
          <w:noProof/>
        </w:rPr>
        <w:lastRenderedPageBreak/>
        <w:drawing>
          <wp:inline distT="0" distB="0" distL="0" distR="0" wp14:anchorId="2F83DA19" wp14:editId="79D86EF6">
            <wp:extent cx="5620352" cy="5620352"/>
            <wp:effectExtent l="0" t="0" r="0" b="0"/>
            <wp:docPr id="129305667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56679" name="圖片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20352" cy="5620352"/>
                    </a:xfrm>
                    <a:prstGeom prst="rect">
                      <a:avLst/>
                    </a:prstGeom>
                    <a:noFill/>
                    <a:ln>
                      <a:noFill/>
                    </a:ln>
                  </pic:spPr>
                </pic:pic>
              </a:graphicData>
            </a:graphic>
          </wp:inline>
        </w:drawing>
      </w:r>
    </w:p>
    <w:p w14:paraId="1360023F" w14:textId="126B172B" w:rsidR="00714033" w:rsidRPr="00AF3413" w:rsidRDefault="00E61501">
      <w:pPr>
        <w:pStyle w:val="af2"/>
        <w:numPr>
          <w:ilvl w:val="0"/>
          <w:numId w:val="83"/>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人工證明</w:t>
      </w:r>
      <w:r w:rsidRPr="00AF3413">
        <w:rPr>
          <w:rFonts w:eastAsia="微軟正黑體" w:cstheme="minorHAnsi"/>
        </w:rPr>
        <w:t>-</w:t>
      </w:r>
      <w:r w:rsidRPr="00AF3413">
        <w:rPr>
          <w:rFonts w:eastAsia="微軟正黑體" w:cstheme="minorHAnsi"/>
        </w:rPr>
        <w:t>查詢結果</w:t>
      </w:r>
    </w:p>
    <w:p w14:paraId="5208BF91" w14:textId="08769F49" w:rsidR="00714033" w:rsidRPr="00AF3413" w:rsidRDefault="00714033" w:rsidP="00A10EF1">
      <w:pPr>
        <w:ind w:left="0" w:firstLine="0"/>
        <w:rPr>
          <w:rFonts w:eastAsia="微軟正黑體" w:cstheme="minorHAnsi"/>
        </w:rPr>
      </w:pPr>
      <w:r w:rsidRPr="00AF3413">
        <w:rPr>
          <w:rFonts w:eastAsia="微軟正黑體" w:cstheme="minorHAnsi"/>
        </w:rPr>
        <w:t>人工</w:t>
      </w:r>
      <w:r w:rsidR="00613E8C" w:rsidRPr="00AF3413">
        <w:rPr>
          <w:rFonts w:eastAsia="微軟正黑體" w:cstheme="minorHAnsi"/>
        </w:rPr>
        <w:t>餘額</w:t>
      </w:r>
      <w:r w:rsidRPr="00AF3413">
        <w:rPr>
          <w:rFonts w:eastAsia="微軟正黑體" w:cstheme="minorHAnsi"/>
        </w:rPr>
        <w:t>證明</w:t>
      </w:r>
    </w:p>
    <w:p w14:paraId="50F27214" w14:textId="4D8119BC" w:rsidR="00714033" w:rsidRPr="00AF3413" w:rsidRDefault="00CE7C36" w:rsidP="00A10EF1">
      <w:pPr>
        <w:ind w:left="0" w:firstLine="0"/>
        <w:rPr>
          <w:rFonts w:eastAsia="微軟正黑體" w:cstheme="minorHAnsi"/>
        </w:rPr>
      </w:pPr>
      <w:r w:rsidRPr="00AF3413">
        <w:rPr>
          <w:rFonts w:cstheme="minorHAnsi"/>
          <w:noProof/>
        </w:rPr>
        <w:lastRenderedPageBreak/>
        <w:drawing>
          <wp:inline distT="0" distB="0" distL="0" distR="0" wp14:anchorId="29EA7CEE" wp14:editId="74323297">
            <wp:extent cx="5671185" cy="5316874"/>
            <wp:effectExtent l="0" t="0" r="5715" b="0"/>
            <wp:docPr id="114420008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0088" name="圖片 6"/>
                    <pic:cNvPicPr>
                      <a:picLocks noChangeAspect="1" noChangeArrowheads="1"/>
                    </pic:cNvPicPr>
                  </pic:nvPicPr>
                  <pic:blipFill>
                    <a:blip r:embed="rId48">
                      <a:extLst>
                        <a:ext uri="{28A0092B-C50C-407E-A947-70E740481C1C}">
                          <a14:useLocalDpi xmlns:a14="http://schemas.microsoft.com/office/drawing/2010/main" val="0"/>
                        </a:ext>
                      </a:extLst>
                    </a:blip>
                    <a:srcRect t="3124" b="3124"/>
                    <a:stretch>
                      <a:fillRect/>
                    </a:stretch>
                  </pic:blipFill>
                  <pic:spPr bwMode="auto">
                    <a:xfrm>
                      <a:off x="0" y="0"/>
                      <a:ext cx="5671185" cy="5316874"/>
                    </a:xfrm>
                    <a:prstGeom prst="rect">
                      <a:avLst/>
                    </a:prstGeom>
                    <a:noFill/>
                    <a:ln>
                      <a:noFill/>
                    </a:ln>
                    <a:extLst>
                      <a:ext uri="{53640926-AAD7-44D8-BBD7-CCE9431645EC}">
                        <a14:shadowObscured xmlns:a14="http://schemas.microsoft.com/office/drawing/2010/main"/>
                      </a:ext>
                    </a:extLst>
                  </pic:spPr>
                </pic:pic>
              </a:graphicData>
            </a:graphic>
          </wp:inline>
        </w:drawing>
      </w:r>
    </w:p>
    <w:p w14:paraId="76681E33" w14:textId="77777777" w:rsidR="00E61501" w:rsidRPr="00AF3413" w:rsidRDefault="00E61501">
      <w:pPr>
        <w:pStyle w:val="af2"/>
        <w:numPr>
          <w:ilvl w:val="0"/>
          <w:numId w:val="83"/>
        </w:numPr>
        <w:ind w:leftChars="0"/>
        <w:outlineLvl w:val="4"/>
        <w:rPr>
          <w:rFonts w:eastAsia="微軟正黑體" w:cstheme="minorHAnsi"/>
        </w:rPr>
      </w:pPr>
      <w:r w:rsidRPr="00AF3413">
        <w:rPr>
          <w:rFonts w:eastAsia="微軟正黑體" w:cstheme="minorHAnsi"/>
        </w:rPr>
        <w:t>列印證明：存款餘額</w:t>
      </w:r>
      <w:r w:rsidRPr="00AF3413">
        <w:rPr>
          <w:rFonts w:eastAsia="微軟正黑體" w:cstheme="minorHAnsi"/>
        </w:rPr>
        <w:t>/</w:t>
      </w:r>
      <w:r w:rsidRPr="00AF3413">
        <w:rPr>
          <w:rFonts w:eastAsia="微軟正黑體" w:cstheme="minorHAnsi"/>
        </w:rPr>
        <w:t>存額證明書</w:t>
      </w:r>
    </w:p>
    <w:p w14:paraId="4F9E05C1" w14:textId="1E7EAC2B" w:rsidR="00E61501" w:rsidRPr="00AF3413" w:rsidRDefault="008F45E5" w:rsidP="00E61501">
      <w:pPr>
        <w:pStyle w:val="af2"/>
        <w:ind w:leftChars="0" w:left="482" w:firstLine="0"/>
        <w:rPr>
          <w:rFonts w:eastAsia="微軟正黑體" w:cstheme="minorHAnsi"/>
        </w:rPr>
      </w:pPr>
      <w:r w:rsidRPr="00AF3413">
        <w:rPr>
          <w:rFonts w:cstheme="minorHAnsi"/>
          <w:noProof/>
        </w:rPr>
        <w:lastRenderedPageBreak/>
        <w:drawing>
          <wp:inline distT="0" distB="0" distL="0" distR="0" wp14:anchorId="7C9FA7C3" wp14:editId="49463601">
            <wp:extent cx="4871968" cy="6891454"/>
            <wp:effectExtent l="0" t="0" r="5080" b="5080"/>
            <wp:docPr id="1791014643" name="圖片 1" descr="一張含有 文字, 文件, 收據,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4643" name="圖片 1" descr="一張含有 文字, 文件, 收據, 樣式 的圖片&#10;&#10;自動產生的描述"/>
                    <pic:cNvPicPr/>
                  </pic:nvPicPr>
                  <pic:blipFill>
                    <a:blip r:embed="rId49"/>
                    <a:stretch>
                      <a:fillRect/>
                    </a:stretch>
                  </pic:blipFill>
                  <pic:spPr>
                    <a:xfrm>
                      <a:off x="0" y="0"/>
                      <a:ext cx="4877441" cy="6899195"/>
                    </a:xfrm>
                    <a:prstGeom prst="rect">
                      <a:avLst/>
                    </a:prstGeom>
                  </pic:spPr>
                </pic:pic>
              </a:graphicData>
            </a:graphic>
          </wp:inline>
        </w:drawing>
      </w:r>
    </w:p>
    <w:p w14:paraId="4FB87D7B" w14:textId="6B8EB979" w:rsidR="005376C7" w:rsidRPr="00AF3413" w:rsidRDefault="005376C7" w:rsidP="00E61501">
      <w:pPr>
        <w:pStyle w:val="af2"/>
        <w:ind w:leftChars="0" w:left="482" w:firstLine="0"/>
        <w:rPr>
          <w:rFonts w:eastAsia="微軟正黑體" w:cstheme="minorHAnsi"/>
        </w:rPr>
      </w:pPr>
      <w:r w:rsidRPr="00AF3413">
        <w:rPr>
          <w:rFonts w:cstheme="minorHAnsi"/>
          <w:noProof/>
        </w:rPr>
        <w:lastRenderedPageBreak/>
        <w:drawing>
          <wp:inline distT="0" distB="0" distL="0" distR="0" wp14:anchorId="5D6E45C6" wp14:editId="6A77AFA5">
            <wp:extent cx="4561495" cy="2911797"/>
            <wp:effectExtent l="19050" t="19050" r="10795" b="22225"/>
            <wp:docPr id="1775116414" name="圖片 1775116414" descr="一張含有 文字, 行, 字型, 螢幕擷取畫面 的圖片&#10;&#10;自動產生的描述">
              <a:extLst xmlns:a="http://schemas.openxmlformats.org/drawingml/2006/main">
                <a:ext uri="{FF2B5EF4-FFF2-40B4-BE49-F238E27FC236}">
                  <a16:creationId xmlns:a16="http://schemas.microsoft.com/office/drawing/2014/main" id="{00000000-0008-0000-00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6414" name="圖片 1775116414" descr="一張含有 文字, 行, 字型, 螢幕擷取畫面 的圖片&#10;&#10;自動產生的描述">
                      <a:extLst>
                        <a:ext uri="{FF2B5EF4-FFF2-40B4-BE49-F238E27FC236}">
                          <a16:creationId xmlns:a16="http://schemas.microsoft.com/office/drawing/2014/main" id="{00000000-0008-0000-0000-000006000000}"/>
                        </a:ext>
                      </a:extLst>
                    </pic:cNvPr>
                    <pic:cNvPicPr>
                      <a:picLocks noChangeAspect="1"/>
                    </pic:cNvPicPr>
                  </pic:nvPicPr>
                  <pic:blipFill>
                    <a:blip r:embed="rId50" cstate="print"/>
                    <a:stretch>
                      <a:fillRect/>
                    </a:stretch>
                  </pic:blipFill>
                  <pic:spPr>
                    <a:xfrm>
                      <a:off x="0" y="0"/>
                      <a:ext cx="4566814" cy="2915192"/>
                    </a:xfrm>
                    <a:prstGeom prst="rect">
                      <a:avLst/>
                    </a:prstGeom>
                    <a:ln>
                      <a:solidFill>
                        <a:schemeClr val="tx1"/>
                      </a:solidFill>
                    </a:ln>
                  </pic:spPr>
                </pic:pic>
              </a:graphicData>
            </a:graphic>
          </wp:inline>
        </w:drawing>
      </w:r>
    </w:p>
    <w:p w14:paraId="46F22DE1" w14:textId="4E0A8639" w:rsidR="005376C7" w:rsidRPr="00AF3413" w:rsidRDefault="005376C7" w:rsidP="00E61501">
      <w:pPr>
        <w:pStyle w:val="af2"/>
        <w:ind w:leftChars="0" w:left="482" w:firstLine="0"/>
        <w:rPr>
          <w:rFonts w:eastAsia="微軟正黑體" w:cstheme="minorHAnsi"/>
        </w:rPr>
      </w:pPr>
      <w:r w:rsidRPr="00AF3413">
        <w:rPr>
          <w:rFonts w:cstheme="minorHAnsi"/>
          <w:noProof/>
        </w:rPr>
        <w:drawing>
          <wp:inline distT="0" distB="0" distL="0" distR="0" wp14:anchorId="04CC2309" wp14:editId="2668BA15">
            <wp:extent cx="4382034" cy="4249557"/>
            <wp:effectExtent l="19050" t="19050" r="19050" b="17780"/>
            <wp:docPr id="1669001024" name="圖片 1669001024" descr="一張含有 文字, 螢幕擷取畫面, 樣式 的圖片&#10;&#10;自動產生的描述">
              <a:extLst xmlns:a="http://schemas.openxmlformats.org/drawingml/2006/main">
                <a:ext uri="{FF2B5EF4-FFF2-40B4-BE49-F238E27FC236}">
                  <a16:creationId xmlns:a16="http://schemas.microsoft.com/office/drawing/2014/main" id="{7F1707E4-2999-4D64-9437-CC3636D2B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1024" name="圖片 1669001024" descr="一張含有 文字, 螢幕擷取畫面, 樣式 的圖片&#10;&#10;自動產生的描述">
                      <a:extLst>
                        <a:ext uri="{FF2B5EF4-FFF2-40B4-BE49-F238E27FC236}">
                          <a16:creationId xmlns:a16="http://schemas.microsoft.com/office/drawing/2014/main" id="{7F1707E4-2999-4D64-9437-CC3636D2B98E}"/>
                        </a:ext>
                      </a:extLst>
                    </pic:cNvPr>
                    <pic:cNvPicPr>
                      <a:picLocks noChangeAspect="1"/>
                    </pic:cNvPicPr>
                  </pic:nvPicPr>
                  <pic:blipFill>
                    <a:blip r:embed="rId51" cstate="print"/>
                    <a:stretch>
                      <a:fillRect/>
                    </a:stretch>
                  </pic:blipFill>
                  <pic:spPr>
                    <a:xfrm>
                      <a:off x="0" y="0"/>
                      <a:ext cx="4384756" cy="4252197"/>
                    </a:xfrm>
                    <a:prstGeom prst="rect">
                      <a:avLst/>
                    </a:prstGeom>
                    <a:ln>
                      <a:solidFill>
                        <a:schemeClr val="tx1"/>
                      </a:solidFill>
                    </a:ln>
                  </pic:spPr>
                </pic:pic>
              </a:graphicData>
            </a:graphic>
          </wp:inline>
        </w:drawing>
      </w:r>
    </w:p>
    <w:p w14:paraId="299945D7" w14:textId="77777777" w:rsidR="008F45E5" w:rsidRPr="00AF3413" w:rsidRDefault="008F45E5" w:rsidP="008F45E5">
      <w:pPr>
        <w:rPr>
          <w:rFonts w:eastAsia="微軟正黑體" w:cstheme="minorHAnsi"/>
        </w:rPr>
      </w:pPr>
    </w:p>
    <w:p w14:paraId="698A013C" w14:textId="350F5E16" w:rsidR="008F45E5" w:rsidRPr="00AF3413" w:rsidRDefault="008F45E5" w:rsidP="008F45E5">
      <w:pPr>
        <w:rPr>
          <w:rFonts w:eastAsia="微軟正黑體" w:cstheme="minorHAnsi"/>
        </w:rPr>
      </w:pPr>
      <w:r w:rsidRPr="00AF3413">
        <w:rPr>
          <w:rFonts w:eastAsia="微軟正黑體" w:cstheme="minorHAnsi"/>
        </w:rPr>
        <w:t>存款餘額</w:t>
      </w:r>
      <w:r w:rsidRPr="00AF3413">
        <w:rPr>
          <w:rFonts w:eastAsia="微軟正黑體" w:cstheme="minorHAnsi"/>
        </w:rPr>
        <w:t>/</w:t>
      </w:r>
      <w:r w:rsidRPr="00AF3413">
        <w:rPr>
          <w:rFonts w:eastAsia="微軟正黑體" w:cstheme="minorHAnsi"/>
        </w:rPr>
        <w:t>存額證明書</w:t>
      </w:r>
    </w:p>
    <w:p w14:paraId="6E5E5C7F" w14:textId="3187ECFE" w:rsidR="008F45E5" w:rsidDel="00BE2333" w:rsidRDefault="008F45E5" w:rsidP="008F45E5">
      <w:pPr>
        <w:rPr>
          <w:del w:id="201" w:author="Annie Chao" w:date="2024-07-10T17:17:00Z" w16du:dateUtc="2024-07-10T09:17:00Z"/>
          <w:rFonts w:eastAsia="微軟正黑體" w:cstheme="minorHAnsi"/>
        </w:rPr>
      </w:pPr>
      <w:proofErr w:type="gramStart"/>
      <w:r w:rsidRPr="00AF3413">
        <w:rPr>
          <w:rFonts w:eastAsia="微軟正黑體" w:cstheme="minorHAnsi"/>
        </w:rPr>
        <w:t>註</w:t>
      </w:r>
      <w:proofErr w:type="gramEnd"/>
      <w:r w:rsidRPr="00AF3413">
        <w:rPr>
          <w:rFonts w:eastAsia="微軟正黑體" w:cstheme="minorHAnsi"/>
        </w:rPr>
        <w:t>：存款證明若有多筆，需跨頁列印，則每頁</w:t>
      </w:r>
      <w:ins w:id="202" w:author="Annie Chao" w:date="2024-07-10T17:16:00Z" w16du:dateUtc="2024-07-10T09:16:00Z">
        <w:r w:rsidR="00BE2333">
          <w:rPr>
            <w:rFonts w:eastAsia="微軟正黑體" w:cstheme="minorHAnsi" w:hint="eastAsia"/>
          </w:rPr>
          <w:t xml:space="preserve"> </w:t>
        </w:r>
        <w:r w:rsidR="00BE2333">
          <w:rPr>
            <w:rFonts w:eastAsia="微軟正黑體" w:cstheme="minorHAnsi"/>
          </w:rPr>
          <w:t>“</w:t>
        </w:r>
        <w:r w:rsidR="00BE2333">
          <w:rPr>
            <w:rFonts w:eastAsia="微軟正黑體" w:cstheme="minorHAnsi" w:hint="eastAsia"/>
          </w:rPr>
          <w:t>計為</w:t>
        </w:r>
        <w:r w:rsidR="00BE2333">
          <w:rPr>
            <w:rFonts w:eastAsia="微軟正黑體" w:cstheme="minorHAnsi"/>
          </w:rPr>
          <w:t>”</w:t>
        </w:r>
        <w:r w:rsidR="00BE2333">
          <w:rPr>
            <w:rFonts w:eastAsia="微軟正黑體" w:cstheme="minorHAnsi" w:hint="eastAsia"/>
          </w:rPr>
          <w:t xml:space="preserve"> </w:t>
        </w:r>
        <w:r w:rsidR="00BE2333">
          <w:rPr>
            <w:rFonts w:eastAsia="微軟正黑體" w:cstheme="minorHAnsi" w:hint="eastAsia"/>
          </w:rPr>
          <w:t>欄位則顯示</w:t>
        </w:r>
      </w:ins>
      <w:del w:id="203" w:author="Annie Chao" w:date="2024-07-10T17:16:00Z" w16du:dateUtc="2024-07-10T09:16:00Z">
        <w:r w:rsidRPr="00AF3413" w:rsidDel="00BE2333">
          <w:rPr>
            <w:rFonts w:eastAsia="微軟正黑體" w:cstheme="minorHAnsi"/>
          </w:rPr>
          <w:delText>表尾須有一筆</w:delText>
        </w:r>
      </w:del>
      <w:r w:rsidRPr="00AF3413">
        <w:rPr>
          <w:rFonts w:eastAsia="微軟正黑體" w:cstheme="minorHAnsi"/>
        </w:rPr>
        <w:t>該頁的加總</w:t>
      </w:r>
      <w:del w:id="204" w:author="Annie Chao" w:date="2024-07-10T17:16:00Z" w16du:dateUtc="2024-07-10T09:16:00Z">
        <w:r w:rsidRPr="00AF3413" w:rsidDel="00BE2333">
          <w:rPr>
            <w:rFonts w:eastAsia="微軟正黑體" w:cstheme="minorHAnsi"/>
          </w:rPr>
          <w:delText>，直至最後一頁才</w:delText>
        </w:r>
        <w:r w:rsidR="005D17B9" w:rsidRPr="00AF3413" w:rsidDel="00BE2333">
          <w:rPr>
            <w:rFonts w:eastAsia="微軟正黑體" w:cstheme="minorHAnsi"/>
          </w:rPr>
          <w:delText>要有</w:delText>
        </w:r>
        <w:r w:rsidR="005D17B9" w:rsidRPr="00AF3413" w:rsidDel="00BE2333">
          <w:rPr>
            <w:rFonts w:eastAsia="微軟正黑體" w:cstheme="minorHAnsi"/>
          </w:rPr>
          <w:delText xml:space="preserve"> </w:delText>
        </w:r>
        <w:r w:rsidR="005D17B9" w:rsidRPr="00AF3413" w:rsidDel="00BE2333">
          <w:rPr>
            <w:rFonts w:eastAsia="微軟正黑體" w:cstheme="minorHAnsi"/>
          </w:rPr>
          <w:delText>最後一頁的該頁加總</w:delText>
        </w:r>
        <w:r w:rsidR="005D17B9" w:rsidRPr="00AF3413" w:rsidDel="00BE2333">
          <w:rPr>
            <w:rFonts w:eastAsia="微軟正黑體" w:cstheme="minorHAnsi"/>
          </w:rPr>
          <w:delText xml:space="preserve"> &amp; </w:delText>
        </w:r>
        <w:r w:rsidRPr="00AF3413" w:rsidDel="00BE2333">
          <w:rPr>
            <w:rFonts w:eastAsia="微軟正黑體" w:cstheme="minorHAnsi"/>
          </w:rPr>
          <w:delText>全頁</w:delText>
        </w:r>
        <w:r w:rsidR="005D17B9" w:rsidRPr="00AF3413" w:rsidDel="00BE2333">
          <w:rPr>
            <w:rFonts w:eastAsia="微軟正黑體" w:cstheme="minorHAnsi"/>
          </w:rPr>
          <w:delText>筆數</w:delText>
        </w:r>
        <w:r w:rsidRPr="00AF3413" w:rsidDel="00BE2333">
          <w:rPr>
            <w:rFonts w:eastAsia="微軟正黑體" w:cstheme="minorHAnsi"/>
          </w:rPr>
          <w:delText>的加總</w:delText>
        </w:r>
      </w:del>
      <w:r w:rsidRPr="00AF3413">
        <w:rPr>
          <w:rFonts w:eastAsia="微軟正黑體" w:cstheme="minorHAnsi"/>
        </w:rPr>
        <w:br/>
      </w:r>
      <w:r w:rsidRPr="00AF3413">
        <w:rPr>
          <w:rFonts w:eastAsia="微軟正黑體" w:cstheme="minorHAnsi"/>
        </w:rPr>
        <w:t>舉例：若總筆數為</w:t>
      </w:r>
      <w:r w:rsidRPr="00AF3413">
        <w:rPr>
          <w:rFonts w:eastAsia="微軟正黑體" w:cstheme="minorHAnsi"/>
        </w:rPr>
        <w:t xml:space="preserve"> 42 </w:t>
      </w:r>
      <w:r w:rsidRPr="00AF3413">
        <w:rPr>
          <w:rFonts w:eastAsia="微軟正黑體" w:cstheme="minorHAnsi"/>
        </w:rPr>
        <w:t>筆，</w:t>
      </w:r>
      <w:proofErr w:type="gramStart"/>
      <w:r w:rsidRPr="00AF3413">
        <w:rPr>
          <w:rFonts w:eastAsia="微軟正黑體" w:cstheme="minorHAnsi"/>
        </w:rPr>
        <w:t>每頁僅能</w:t>
      </w:r>
      <w:proofErr w:type="gramEnd"/>
      <w:r w:rsidRPr="00AF3413">
        <w:rPr>
          <w:rFonts w:eastAsia="微軟正黑體" w:cstheme="minorHAnsi"/>
        </w:rPr>
        <w:t>列印</w:t>
      </w:r>
      <w:r w:rsidRPr="00AF3413">
        <w:rPr>
          <w:rFonts w:eastAsia="微軟正黑體" w:cstheme="minorHAnsi"/>
        </w:rPr>
        <w:t>14</w:t>
      </w:r>
      <w:r w:rsidRPr="00AF3413">
        <w:rPr>
          <w:rFonts w:eastAsia="微軟正黑體" w:cstheme="minorHAnsi"/>
        </w:rPr>
        <w:t>筆。</w:t>
      </w:r>
      <w:r w:rsidR="005D17B9" w:rsidRPr="00AF3413">
        <w:rPr>
          <w:rFonts w:eastAsia="微軟正黑體" w:cstheme="minorHAnsi"/>
        </w:rPr>
        <w:br/>
      </w:r>
      <w:r w:rsidRPr="00AF3413">
        <w:rPr>
          <w:rFonts w:eastAsia="微軟正黑體" w:cstheme="minorHAnsi"/>
        </w:rPr>
        <w:t>則第一頁為</w:t>
      </w:r>
      <w:r w:rsidRPr="00AF3413">
        <w:rPr>
          <w:rFonts w:eastAsia="微軟正黑體" w:cstheme="minorHAnsi"/>
        </w:rPr>
        <w:t xml:space="preserve"> 1~14 </w:t>
      </w:r>
      <w:r w:rsidRPr="00AF3413">
        <w:rPr>
          <w:rFonts w:eastAsia="微軟正黑體" w:cstheme="minorHAnsi"/>
        </w:rPr>
        <w:t>筆之餘額加總</w:t>
      </w:r>
      <w:ins w:id="205" w:author="Annie Chao" w:date="2024-07-10T17:16:00Z" w16du:dateUtc="2024-07-10T09:16:00Z">
        <w:r w:rsidR="00BE2333">
          <w:rPr>
            <w:rFonts w:eastAsia="微軟正黑體" w:cstheme="minorHAnsi" w:hint="eastAsia"/>
          </w:rPr>
          <w:t>，</w:t>
        </w:r>
      </w:ins>
      <w:ins w:id="206" w:author="Annie Chao" w:date="2024-07-10T17:17:00Z" w16du:dateUtc="2024-07-10T09:17:00Z">
        <w:r w:rsidR="00BE2333">
          <w:rPr>
            <w:rFonts w:eastAsia="微軟正黑體" w:cstheme="minorHAnsi" w:hint="eastAsia"/>
          </w:rPr>
          <w:t>換算成證明幣別後顯示於【計為】</w:t>
        </w:r>
      </w:ins>
      <w:r w:rsidRPr="00AF3413">
        <w:rPr>
          <w:rFonts w:eastAsia="微軟正黑體" w:cstheme="minorHAnsi"/>
        </w:rPr>
        <w:t>；</w:t>
      </w:r>
      <w:r w:rsidR="005D17B9" w:rsidRPr="00AF3413">
        <w:rPr>
          <w:rFonts w:eastAsia="微軟正黑體" w:cstheme="minorHAnsi"/>
        </w:rPr>
        <w:br/>
      </w:r>
      <w:r w:rsidRPr="00AF3413">
        <w:rPr>
          <w:rFonts w:eastAsia="微軟正黑體" w:cstheme="minorHAnsi"/>
        </w:rPr>
        <w:lastRenderedPageBreak/>
        <w:t>第二頁為</w:t>
      </w:r>
      <w:r w:rsidRPr="00AF3413">
        <w:rPr>
          <w:rFonts w:eastAsia="微軟正黑體" w:cstheme="minorHAnsi"/>
        </w:rPr>
        <w:t xml:space="preserve"> 15~28 </w:t>
      </w:r>
      <w:r w:rsidRPr="00AF3413">
        <w:rPr>
          <w:rFonts w:eastAsia="微軟正黑體" w:cstheme="minorHAnsi"/>
        </w:rPr>
        <w:t>筆之</w:t>
      </w:r>
      <w:commentRangeStart w:id="207"/>
      <w:commentRangeStart w:id="208"/>
      <w:r w:rsidRPr="00AF3413">
        <w:rPr>
          <w:rFonts w:eastAsia="微軟正黑體" w:cstheme="minorHAnsi"/>
        </w:rPr>
        <w:t>餘額加總</w:t>
      </w:r>
      <w:commentRangeEnd w:id="207"/>
      <w:r w:rsidR="00874F11" w:rsidRPr="00AF3413">
        <w:rPr>
          <w:rStyle w:val="afa"/>
          <w:rFonts w:cstheme="minorHAnsi"/>
        </w:rPr>
        <w:commentReference w:id="207"/>
      </w:r>
      <w:commentRangeEnd w:id="208"/>
      <w:r w:rsidR="00BE2333">
        <w:rPr>
          <w:rStyle w:val="afa"/>
        </w:rPr>
        <w:commentReference w:id="208"/>
      </w:r>
      <w:ins w:id="209" w:author="Annie Chao" w:date="2024-07-10T17:17:00Z" w16du:dateUtc="2024-07-10T09:17:00Z">
        <w:r w:rsidR="00BE2333">
          <w:rPr>
            <w:rFonts w:eastAsia="微軟正黑體" w:cstheme="minorHAnsi" w:hint="eastAsia"/>
          </w:rPr>
          <w:t>，換算成證明幣別後顯示於【計為】</w:t>
        </w:r>
      </w:ins>
      <w:r w:rsidRPr="00AF3413">
        <w:rPr>
          <w:rFonts w:eastAsia="微軟正黑體" w:cstheme="minorHAnsi"/>
        </w:rPr>
        <w:t>；</w:t>
      </w:r>
      <w:r w:rsidR="005D17B9" w:rsidRPr="00AF3413">
        <w:rPr>
          <w:rFonts w:eastAsia="微軟正黑體" w:cstheme="minorHAnsi"/>
        </w:rPr>
        <w:br/>
      </w:r>
      <w:r w:rsidRPr="00AF3413">
        <w:rPr>
          <w:rFonts w:eastAsia="微軟正黑體" w:cstheme="minorHAnsi"/>
        </w:rPr>
        <w:t>第三頁</w:t>
      </w:r>
      <w:r w:rsidR="005D17B9" w:rsidRPr="00AF3413">
        <w:rPr>
          <w:rFonts w:eastAsia="微軟正黑體" w:cstheme="minorHAnsi"/>
        </w:rPr>
        <w:t xml:space="preserve"> (</w:t>
      </w:r>
      <w:r w:rsidR="005D17B9" w:rsidRPr="00AF3413">
        <w:rPr>
          <w:rFonts w:eastAsia="微軟正黑體" w:cstheme="minorHAnsi"/>
        </w:rPr>
        <w:t>最後一頁</w:t>
      </w:r>
      <w:r w:rsidR="005D17B9" w:rsidRPr="00AF3413">
        <w:rPr>
          <w:rFonts w:eastAsia="微軟正黑體" w:cstheme="minorHAnsi"/>
        </w:rPr>
        <w:t xml:space="preserve">) </w:t>
      </w:r>
      <w:r w:rsidRPr="00AF3413">
        <w:rPr>
          <w:rFonts w:eastAsia="微軟正黑體" w:cstheme="minorHAnsi"/>
        </w:rPr>
        <w:t>為</w:t>
      </w:r>
      <w:r w:rsidR="00AF69CE" w:rsidRPr="00AF3413">
        <w:rPr>
          <w:rFonts w:eastAsia="微軟正黑體" w:cstheme="minorHAnsi"/>
        </w:rPr>
        <w:t>29</w:t>
      </w:r>
      <w:r w:rsidRPr="00AF3413">
        <w:rPr>
          <w:rFonts w:eastAsia="微軟正黑體" w:cstheme="minorHAnsi"/>
        </w:rPr>
        <w:t xml:space="preserve">~42 </w:t>
      </w:r>
      <w:r w:rsidRPr="00AF3413">
        <w:rPr>
          <w:rFonts w:eastAsia="微軟正黑體" w:cstheme="minorHAnsi"/>
        </w:rPr>
        <w:t>筆之餘額加總</w:t>
      </w:r>
      <w:ins w:id="210" w:author="Annie Chao" w:date="2024-07-10T17:17:00Z" w16du:dateUtc="2024-07-10T09:17:00Z">
        <w:r w:rsidR="00BE2333">
          <w:rPr>
            <w:rFonts w:eastAsia="微軟正黑體" w:cstheme="minorHAnsi" w:hint="eastAsia"/>
          </w:rPr>
          <w:t>，換算成證明幣別後顯示於【計為】</w:t>
        </w:r>
      </w:ins>
      <w:del w:id="211" w:author="Annie Chao" w:date="2024-07-10T17:17:00Z" w16du:dateUtc="2024-07-10T09:17:00Z">
        <w:r w:rsidR="00AF69CE" w:rsidRPr="00AF3413" w:rsidDel="00BE2333">
          <w:rPr>
            <w:rFonts w:eastAsia="微軟正黑體" w:cstheme="minorHAnsi"/>
          </w:rPr>
          <w:delText xml:space="preserve"> &amp; </w:delText>
        </w:r>
        <w:r w:rsidR="005D17B9" w:rsidRPr="00AF3413" w:rsidDel="00BE2333">
          <w:rPr>
            <w:rFonts w:eastAsia="微軟正黑體" w:cstheme="minorHAnsi"/>
          </w:rPr>
          <w:delText>1~42</w:delText>
        </w:r>
        <w:r w:rsidR="005D17B9" w:rsidRPr="00AF3413" w:rsidDel="00BE2333">
          <w:rPr>
            <w:rFonts w:eastAsia="微軟正黑體" w:cstheme="minorHAnsi"/>
          </w:rPr>
          <w:delText>筆的加總</w:delText>
        </w:r>
      </w:del>
      <w:r w:rsidRPr="00AF3413">
        <w:rPr>
          <w:rFonts w:eastAsia="微軟正黑體" w:cstheme="minorHAnsi"/>
        </w:rPr>
        <w:t>。</w:t>
      </w:r>
    </w:p>
    <w:p w14:paraId="614FC00C" w14:textId="2775143D" w:rsidR="00BE2333" w:rsidRPr="00AF3413" w:rsidRDefault="00BE2333" w:rsidP="00C9581C">
      <w:pPr>
        <w:ind w:hanging="54"/>
        <w:rPr>
          <w:ins w:id="212" w:author="Annie Chao" w:date="2024-07-10T17:17:00Z" w16du:dateUtc="2024-07-10T09:17:00Z"/>
          <w:rFonts w:eastAsia="微軟正黑體" w:cstheme="minorHAnsi"/>
        </w:rPr>
      </w:pPr>
      <w:ins w:id="213" w:author="Annie Chao" w:date="2024-07-10T17:17:00Z" w16du:dateUtc="2024-07-10T09:17:00Z">
        <w:r>
          <w:rPr>
            <w:rFonts w:eastAsia="微軟正黑體" w:cstheme="minorHAnsi" w:hint="eastAsia"/>
          </w:rPr>
          <w:t>以上邏輯僅供列印存款餘額證明適用</w:t>
        </w:r>
      </w:ins>
      <w:ins w:id="214" w:author="Annie Chao" w:date="2024-07-10T17:19:00Z" w16du:dateUtc="2024-07-10T09:19:00Z">
        <w:r w:rsidR="00C9581C">
          <w:rPr>
            <w:rFonts w:eastAsia="微軟正黑體" w:cstheme="minorHAnsi" w:hint="eastAsia"/>
          </w:rPr>
          <w:t xml:space="preserve"> (</w:t>
        </w:r>
        <w:r w:rsidR="00C9581C">
          <w:rPr>
            <w:rFonts w:eastAsia="微軟正黑體" w:cstheme="minorHAnsi" w:hint="eastAsia"/>
          </w:rPr>
          <w:t>申請類型</w:t>
        </w:r>
        <w:r w:rsidR="00C9581C">
          <w:rPr>
            <w:rFonts w:eastAsia="微軟正黑體" w:cstheme="minorHAnsi" w:hint="eastAsia"/>
          </w:rPr>
          <w:t xml:space="preserve"> = 1 &amp; 3)</w:t>
        </w:r>
      </w:ins>
      <w:ins w:id="215" w:author="Annie Chao" w:date="2024-07-10T17:18:00Z" w16du:dateUtc="2024-07-10T09:18:00Z">
        <w:r>
          <w:rPr>
            <w:rFonts w:eastAsia="微軟正黑體" w:cstheme="minorHAnsi" w:hint="eastAsia"/>
          </w:rPr>
          <w:t>，若選擇列印【存額】證明</w:t>
        </w:r>
      </w:ins>
      <w:ins w:id="216" w:author="Annie Chao" w:date="2024-07-10T17:19:00Z" w16du:dateUtc="2024-07-10T09:19:00Z">
        <w:r w:rsidR="00C9581C">
          <w:rPr>
            <w:rFonts w:eastAsia="微軟正黑體" w:cstheme="minorHAnsi" w:hint="eastAsia"/>
          </w:rPr>
          <w:t xml:space="preserve">  (</w:t>
        </w:r>
        <w:r w:rsidR="00C9581C">
          <w:rPr>
            <w:rFonts w:eastAsia="微軟正黑體" w:cstheme="minorHAnsi" w:hint="eastAsia"/>
          </w:rPr>
          <w:t>申請類型</w:t>
        </w:r>
        <w:r w:rsidR="00C9581C">
          <w:rPr>
            <w:rFonts w:eastAsia="微軟正黑體" w:cstheme="minorHAnsi" w:hint="eastAsia"/>
          </w:rPr>
          <w:t xml:space="preserve"> = 2 &amp; 4) </w:t>
        </w:r>
      </w:ins>
      <w:proofErr w:type="gramStart"/>
      <w:ins w:id="217" w:author="Annie Chao" w:date="2024-07-10T17:18:00Z" w16du:dateUtc="2024-07-10T09:18:00Z">
        <w:r>
          <w:rPr>
            <w:rFonts w:eastAsia="微軟正黑體" w:cstheme="minorHAnsi" w:hint="eastAsia"/>
          </w:rPr>
          <w:t>且筆數</w:t>
        </w:r>
        <w:proofErr w:type="gramEnd"/>
        <w:r>
          <w:rPr>
            <w:rFonts w:eastAsia="微軟正黑體" w:cstheme="minorHAnsi" w:hint="eastAsia"/>
          </w:rPr>
          <w:t>超過</w:t>
        </w:r>
        <w:r>
          <w:rPr>
            <w:rFonts w:eastAsia="微軟正黑體" w:cstheme="minorHAnsi" w:hint="eastAsia"/>
          </w:rPr>
          <w:t xml:space="preserve"> 14</w:t>
        </w:r>
        <w:r>
          <w:rPr>
            <w:rFonts w:eastAsia="微軟正黑體" w:cstheme="minorHAnsi" w:hint="eastAsia"/>
          </w:rPr>
          <w:t>筆，則不可列印，中台回覆錯誤訊息「存額證明不可列印超過一頁」。</w:t>
        </w:r>
      </w:ins>
    </w:p>
    <w:p w14:paraId="2BA5AEA6" w14:textId="4A6B4D3F" w:rsidR="00BE2333" w:rsidRPr="00C9581C" w:rsidRDefault="00BE2333" w:rsidP="00C9581C">
      <w:pPr>
        <w:rPr>
          <w:ins w:id="218" w:author="Annie Chao" w:date="2024-07-10T17:17:00Z" w16du:dateUtc="2024-07-10T09:17:00Z"/>
          <w:rFonts w:eastAsia="微軟正黑體" w:cstheme="minorHAnsi"/>
        </w:rPr>
      </w:pPr>
    </w:p>
    <w:p w14:paraId="3643192A" w14:textId="77777777" w:rsidR="00BE2333" w:rsidRPr="00AF3413" w:rsidRDefault="00BE2333" w:rsidP="00E61501">
      <w:pPr>
        <w:pStyle w:val="af2"/>
        <w:ind w:leftChars="0" w:left="482" w:firstLine="0"/>
        <w:rPr>
          <w:rFonts w:eastAsia="微軟正黑體" w:cstheme="minorHAnsi"/>
        </w:rPr>
      </w:pPr>
    </w:p>
    <w:p w14:paraId="3AD1AF14" w14:textId="77777777" w:rsidR="00E61501" w:rsidRPr="00AF3413" w:rsidRDefault="00E61501">
      <w:pPr>
        <w:pStyle w:val="af2"/>
        <w:numPr>
          <w:ilvl w:val="0"/>
          <w:numId w:val="83"/>
        </w:numPr>
        <w:ind w:leftChars="0"/>
        <w:outlineLvl w:val="4"/>
        <w:rPr>
          <w:rFonts w:eastAsia="微軟正黑體" w:cstheme="minorHAnsi"/>
        </w:rPr>
      </w:pPr>
      <w:r w:rsidRPr="00AF3413">
        <w:rPr>
          <w:rFonts w:eastAsia="微軟正黑體" w:cstheme="minorHAnsi"/>
        </w:rPr>
        <w:t>存款證明報表</w:t>
      </w:r>
      <w:r w:rsidRPr="00AF3413">
        <w:rPr>
          <w:rFonts w:eastAsia="微軟正黑體" w:cstheme="minorHAnsi"/>
        </w:rPr>
        <w:t>-</w:t>
      </w:r>
      <w:r w:rsidRPr="00AF3413">
        <w:rPr>
          <w:rFonts w:eastAsia="微軟正黑體" w:cstheme="minorHAnsi"/>
        </w:rPr>
        <w:t>日報表</w:t>
      </w:r>
      <w:r w:rsidRPr="00AF3413">
        <w:rPr>
          <w:rFonts w:eastAsia="微軟正黑體" w:cstheme="minorHAnsi"/>
        </w:rPr>
        <w:t xml:space="preserve"> &amp; </w:t>
      </w:r>
      <w:r w:rsidRPr="00AF3413">
        <w:rPr>
          <w:rFonts w:eastAsia="微軟正黑體" w:cstheme="minorHAnsi"/>
        </w:rPr>
        <w:t>查核表</w:t>
      </w:r>
    </w:p>
    <w:p w14:paraId="679371B1" w14:textId="4B15FD7F" w:rsidR="00714033" w:rsidRPr="00AF3413" w:rsidRDefault="00E61501" w:rsidP="00E61501">
      <w:pPr>
        <w:ind w:left="0" w:firstLine="0"/>
        <w:rPr>
          <w:rFonts w:eastAsia="微軟正黑體" w:cstheme="minorHAnsi"/>
        </w:rPr>
      </w:pPr>
      <w:r w:rsidRPr="00AF3413">
        <w:rPr>
          <w:rFonts w:eastAsia="微軟正黑體" w:cstheme="minorHAnsi"/>
          <w:noProof/>
        </w:rPr>
        <w:drawing>
          <wp:inline distT="0" distB="0" distL="0" distR="0" wp14:anchorId="7CC6157B" wp14:editId="463970B0">
            <wp:extent cx="5671185" cy="1606550"/>
            <wp:effectExtent l="0" t="0" r="5715" b="0"/>
            <wp:docPr id="5" name="圖片 4" descr="一張含有 文字, 收據, 字型, 白色 的圖片&#10;&#10;自動產生的描述">
              <a:extLst xmlns:a="http://schemas.openxmlformats.org/drawingml/2006/main">
                <a:ext uri="{FF2B5EF4-FFF2-40B4-BE49-F238E27FC236}">
                  <a16:creationId xmlns:a16="http://schemas.microsoft.com/office/drawing/2014/main" id="{A5493227-2D64-C2FB-1BED-87E6C0C28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收據, 字型, 白色 的圖片&#10;&#10;自動產生的描述">
                      <a:extLst>
                        <a:ext uri="{FF2B5EF4-FFF2-40B4-BE49-F238E27FC236}">
                          <a16:creationId xmlns:a16="http://schemas.microsoft.com/office/drawing/2014/main" id="{A5493227-2D64-C2FB-1BED-87E6C0C2887B}"/>
                        </a:ext>
                      </a:extLst>
                    </pic:cNvPr>
                    <pic:cNvPicPr>
                      <a:picLocks noChangeAspect="1"/>
                    </pic:cNvPicPr>
                  </pic:nvPicPr>
                  <pic:blipFill>
                    <a:blip r:embed="rId52"/>
                    <a:stretch>
                      <a:fillRect/>
                    </a:stretch>
                  </pic:blipFill>
                  <pic:spPr>
                    <a:xfrm>
                      <a:off x="0" y="0"/>
                      <a:ext cx="5671185" cy="1606550"/>
                    </a:xfrm>
                    <a:prstGeom prst="rect">
                      <a:avLst/>
                    </a:prstGeom>
                  </pic:spPr>
                </pic:pic>
              </a:graphicData>
            </a:graphic>
          </wp:inline>
        </w:drawing>
      </w:r>
      <w:r w:rsidR="008F45E5" w:rsidRPr="00AF3413">
        <w:rPr>
          <w:rFonts w:eastAsia="微軟正黑體" w:cstheme="minorHAnsi"/>
        </w:rPr>
        <w:t>=================================================</w:t>
      </w:r>
    </w:p>
    <w:p w14:paraId="5067D6DB" w14:textId="39092BDD" w:rsidR="0087032E" w:rsidRPr="00AF3413" w:rsidRDefault="00E61501" w:rsidP="00D17A71">
      <w:pPr>
        <w:ind w:left="0" w:firstLine="0"/>
        <w:rPr>
          <w:rFonts w:eastAsia="微軟正黑體" w:cstheme="minorHAnsi"/>
        </w:rPr>
      </w:pPr>
      <w:r w:rsidRPr="00AF3413">
        <w:rPr>
          <w:rFonts w:eastAsia="微軟正黑體" w:cstheme="minorHAnsi"/>
          <w:noProof/>
        </w:rPr>
        <w:drawing>
          <wp:inline distT="0" distB="0" distL="0" distR="0" wp14:anchorId="607F36D2" wp14:editId="694972FB">
            <wp:extent cx="5671185" cy="1293911"/>
            <wp:effectExtent l="0" t="0" r="5715" b="1905"/>
            <wp:docPr id="1356298723" name="圖片 1356298723">
              <a:extLst xmlns:a="http://schemas.openxmlformats.org/drawingml/2006/main">
                <a:ext uri="{FF2B5EF4-FFF2-40B4-BE49-F238E27FC236}">
                  <a16:creationId xmlns:a16="http://schemas.microsoft.com/office/drawing/2014/main" id="{9E24A11A-70CB-1E02-DE64-B615294CF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8723" name="圖片 1356298723">
                      <a:extLst>
                        <a:ext uri="{FF2B5EF4-FFF2-40B4-BE49-F238E27FC236}">
                          <a16:creationId xmlns:a16="http://schemas.microsoft.com/office/drawing/2014/main" id="{9E24A11A-70CB-1E02-DE64-B615294CF634}"/>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71185" cy="1293911"/>
                    </a:xfrm>
                    <a:prstGeom prst="rect">
                      <a:avLst/>
                    </a:prstGeom>
                    <a:noFill/>
                    <a:ln w="9525">
                      <a:noFill/>
                      <a:miter lim="800000"/>
                      <a:headEnd/>
                      <a:tailEnd/>
                    </a:ln>
                  </pic:spPr>
                </pic:pic>
              </a:graphicData>
            </a:graphic>
          </wp:inline>
        </w:drawing>
      </w:r>
    </w:p>
    <w:p w14:paraId="04F7D661" w14:textId="0E025C31" w:rsidR="000B60D1" w:rsidRPr="00AF3413" w:rsidRDefault="000B60D1" w:rsidP="00C726F6">
      <w:pPr>
        <w:pStyle w:val="4"/>
        <w:ind w:left="142" w:firstLine="0"/>
        <w:rPr>
          <w:rFonts w:asciiTheme="minorHAnsi" w:eastAsia="微軟正黑體" w:hAnsiTheme="minorHAnsi" w:cstheme="minorHAnsi"/>
        </w:rPr>
      </w:pPr>
      <w:r w:rsidRPr="00AF3413">
        <w:rPr>
          <w:rFonts w:asciiTheme="minorHAnsi" w:eastAsia="微軟正黑體" w:hAnsiTheme="minorHAnsi" w:cstheme="minorHAnsi"/>
          <w:b w:val="0"/>
          <w:bCs/>
          <w:i w:val="0"/>
          <w:iCs/>
        </w:rPr>
        <w:t>2.3.1.3</w:t>
      </w:r>
      <w:r w:rsidR="004F7511"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欄位屬性</w:t>
      </w:r>
      <w:r w:rsidRPr="00AF3413">
        <w:rPr>
          <w:rFonts w:asciiTheme="minorHAnsi" w:eastAsia="微軟正黑體" w:hAnsiTheme="minorHAnsi" w:cstheme="minorHAnsi"/>
          <w:b w:val="0"/>
          <w:bCs/>
          <w:i w:val="0"/>
          <w:iCs/>
        </w:rPr>
        <w:t xml:space="preserve"> Field Properties</w:t>
      </w:r>
    </w:p>
    <w:p w14:paraId="01920809" w14:textId="508BCD26" w:rsidR="00E61501" w:rsidRPr="00AF3413" w:rsidRDefault="00E61501">
      <w:pPr>
        <w:pStyle w:val="af2"/>
        <w:numPr>
          <w:ilvl w:val="0"/>
          <w:numId w:val="84"/>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查詢畫面</w:t>
      </w:r>
    </w:p>
    <w:tbl>
      <w:tblPr>
        <w:tblStyle w:val="af1"/>
        <w:tblW w:w="0" w:type="auto"/>
        <w:tblLook w:val="04A0" w:firstRow="1" w:lastRow="0" w:firstColumn="1" w:lastColumn="0" w:noHBand="0" w:noVBand="1"/>
      </w:tblPr>
      <w:tblGrid>
        <w:gridCol w:w="762"/>
        <w:gridCol w:w="1643"/>
        <w:gridCol w:w="1276"/>
        <w:gridCol w:w="709"/>
        <w:gridCol w:w="1275"/>
        <w:gridCol w:w="3256"/>
      </w:tblGrid>
      <w:tr w:rsidR="004B3CAF" w:rsidRPr="00AF3413" w14:paraId="3DD8D681" w14:textId="77777777" w:rsidTr="001A2219">
        <w:tc>
          <w:tcPr>
            <w:tcW w:w="762" w:type="dxa"/>
            <w:tcBorders>
              <w:bottom w:val="single" w:sz="4" w:space="0" w:color="auto"/>
            </w:tcBorders>
            <w:shd w:val="pct12" w:color="auto" w:fill="auto"/>
          </w:tcPr>
          <w:p w14:paraId="513DC8E9"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43" w:type="dxa"/>
            <w:tcBorders>
              <w:bottom w:val="single" w:sz="4" w:space="0" w:color="auto"/>
            </w:tcBorders>
            <w:shd w:val="pct12" w:color="auto" w:fill="auto"/>
          </w:tcPr>
          <w:p w14:paraId="4A517254"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76" w:type="dxa"/>
            <w:tcBorders>
              <w:bottom w:val="single" w:sz="4" w:space="0" w:color="auto"/>
            </w:tcBorders>
            <w:shd w:val="pct12" w:color="auto" w:fill="auto"/>
          </w:tcPr>
          <w:p w14:paraId="319BD8A2"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9" w:type="dxa"/>
            <w:tcBorders>
              <w:bottom w:val="single" w:sz="4" w:space="0" w:color="auto"/>
            </w:tcBorders>
            <w:shd w:val="pct12" w:color="auto" w:fill="auto"/>
          </w:tcPr>
          <w:p w14:paraId="42D289B5"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275" w:type="dxa"/>
            <w:tcBorders>
              <w:bottom w:val="single" w:sz="4" w:space="0" w:color="auto"/>
            </w:tcBorders>
            <w:shd w:val="pct12" w:color="auto" w:fill="auto"/>
          </w:tcPr>
          <w:p w14:paraId="21F9A9D7"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256" w:type="dxa"/>
            <w:tcBorders>
              <w:bottom w:val="single" w:sz="4" w:space="0" w:color="auto"/>
            </w:tcBorders>
            <w:shd w:val="pct12" w:color="auto" w:fill="auto"/>
          </w:tcPr>
          <w:p w14:paraId="01F562B8" w14:textId="77777777" w:rsidR="004B3CAF" w:rsidRPr="00AF3413" w:rsidRDefault="004B3CAF"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4B3CAF" w:rsidRPr="00AF3413" w14:paraId="0E90A17D" w14:textId="77777777" w:rsidTr="001A2219">
        <w:tc>
          <w:tcPr>
            <w:tcW w:w="762" w:type="dxa"/>
            <w:vAlign w:val="center"/>
          </w:tcPr>
          <w:p w14:paraId="42A9EC68"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0BDF1E96" w14:textId="61FE589E" w:rsidR="004B3CAF" w:rsidRPr="00AF3413" w:rsidRDefault="004B3CAF" w:rsidP="001A2219">
            <w:pPr>
              <w:ind w:left="0" w:firstLine="0"/>
              <w:rPr>
                <w:rFonts w:eastAsia="微軟正黑體" w:cstheme="minorHAnsi"/>
                <w:sz w:val="22"/>
              </w:rPr>
            </w:pPr>
            <w:r w:rsidRPr="00AF3413">
              <w:rPr>
                <w:rFonts w:eastAsia="微軟正黑體" w:cstheme="minorHAnsi"/>
                <w:sz w:val="22"/>
              </w:rPr>
              <w:t>客戶編號</w:t>
            </w:r>
          </w:p>
        </w:tc>
        <w:tc>
          <w:tcPr>
            <w:tcW w:w="1276" w:type="dxa"/>
            <w:vAlign w:val="center"/>
          </w:tcPr>
          <w:p w14:paraId="09A51AF1" w14:textId="77777777" w:rsidR="004B3CAF" w:rsidRPr="00AF3413" w:rsidRDefault="004B3CAF"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1E0736BE" w14:textId="77777777" w:rsidR="004B3CAF" w:rsidRPr="00AF3413" w:rsidRDefault="004B3CAF"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15CBCA6D" w14:textId="6F4B4AE5" w:rsidR="004B3CAF" w:rsidRPr="00AF3413" w:rsidRDefault="00C50FA1" w:rsidP="001A2219">
            <w:pPr>
              <w:ind w:left="0" w:firstLine="0"/>
              <w:rPr>
                <w:rFonts w:eastAsia="微軟正黑體" w:cstheme="minorHAnsi"/>
                <w:sz w:val="22"/>
              </w:rPr>
            </w:pPr>
            <w:r w:rsidRPr="00AF3413">
              <w:rPr>
                <w:rFonts w:eastAsia="微軟正黑體" w:cstheme="minorHAnsi"/>
                <w:sz w:val="22"/>
              </w:rPr>
              <w:t>11</w:t>
            </w:r>
          </w:p>
        </w:tc>
        <w:tc>
          <w:tcPr>
            <w:tcW w:w="3256" w:type="dxa"/>
            <w:vAlign w:val="center"/>
          </w:tcPr>
          <w:p w14:paraId="45FB7C84" w14:textId="7064F40C" w:rsidR="004B3CAF" w:rsidRPr="00AF3413" w:rsidRDefault="00235159" w:rsidP="001A2219">
            <w:pPr>
              <w:ind w:left="0" w:firstLine="0"/>
              <w:rPr>
                <w:rFonts w:eastAsia="微軟正黑體" w:cstheme="minorHAnsi"/>
                <w:sz w:val="22"/>
              </w:rPr>
            </w:pPr>
            <w:r w:rsidRPr="00AF3413">
              <w:rPr>
                <w:rFonts w:eastAsia="微軟正黑體" w:cstheme="minorHAnsi"/>
                <w:sz w:val="22"/>
              </w:rPr>
              <w:t>輸入客戶編號，應帶出戶名</w:t>
            </w:r>
            <w:r w:rsidRPr="00AF3413">
              <w:rPr>
                <w:rFonts w:eastAsia="微軟正黑體" w:cstheme="minorHAnsi"/>
                <w:sz w:val="22"/>
              </w:rPr>
              <w:t xml:space="preserve"> &amp;</w:t>
            </w:r>
            <w:r w:rsidRPr="00AF3413">
              <w:rPr>
                <w:rFonts w:eastAsia="微軟正黑體" w:cstheme="minorHAnsi"/>
                <w:sz w:val="22"/>
              </w:rPr>
              <w:t xml:space="preserve">　</w:t>
            </w:r>
            <w:r w:rsidR="006E725B" w:rsidRPr="00AF3413">
              <w:rPr>
                <w:rFonts w:eastAsia="微軟正黑體" w:cstheme="minorHAnsi"/>
                <w:sz w:val="22"/>
              </w:rPr>
              <w:t>別</w:t>
            </w:r>
            <w:r w:rsidRPr="00AF3413">
              <w:rPr>
                <w:rFonts w:eastAsia="微軟正黑體" w:cstheme="minorHAnsi"/>
                <w:sz w:val="22"/>
              </w:rPr>
              <w:t>名</w:t>
            </w:r>
          </w:p>
          <w:p w14:paraId="4621824D" w14:textId="471AFA2A" w:rsidR="00235159" w:rsidRPr="00AF3413" w:rsidRDefault="00235159" w:rsidP="001A2219">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客戶編號與帳號，只能擇</w:t>
            </w:r>
            <w:proofErr w:type="gramStart"/>
            <w:r w:rsidRPr="00AF3413">
              <w:rPr>
                <w:rFonts w:eastAsia="微軟正黑體" w:cstheme="minorHAnsi"/>
                <w:sz w:val="22"/>
              </w:rPr>
              <w:t>一</w:t>
            </w:r>
            <w:proofErr w:type="gramEnd"/>
            <w:r w:rsidRPr="00AF3413">
              <w:rPr>
                <w:rFonts w:eastAsia="微軟正黑體" w:cstheme="minorHAnsi"/>
                <w:sz w:val="22"/>
              </w:rPr>
              <w:t>輸入</w:t>
            </w:r>
            <w:r w:rsidRPr="00AF3413">
              <w:rPr>
                <w:rFonts w:eastAsia="微軟正黑體" w:cstheme="minorHAnsi"/>
                <w:sz w:val="22"/>
              </w:rPr>
              <w:t>)</w:t>
            </w:r>
          </w:p>
        </w:tc>
      </w:tr>
      <w:tr w:rsidR="004B3CAF" w:rsidRPr="00AF3413" w14:paraId="45CCB8FA" w14:textId="77777777" w:rsidTr="001A2219">
        <w:tc>
          <w:tcPr>
            <w:tcW w:w="762" w:type="dxa"/>
            <w:vAlign w:val="center"/>
          </w:tcPr>
          <w:p w14:paraId="5D8FDFE5"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738D49D3" w14:textId="6DF55F86" w:rsidR="004B3CAF" w:rsidRPr="00AF3413" w:rsidRDefault="004B3CAF" w:rsidP="001A2219">
            <w:pPr>
              <w:ind w:left="0" w:firstLine="0"/>
              <w:rPr>
                <w:rFonts w:eastAsia="微軟正黑體" w:cstheme="minorHAnsi"/>
                <w:sz w:val="22"/>
              </w:rPr>
            </w:pPr>
            <w:r w:rsidRPr="00AF3413">
              <w:rPr>
                <w:rFonts w:eastAsia="微軟正黑體" w:cstheme="minorHAnsi"/>
                <w:sz w:val="22"/>
              </w:rPr>
              <w:t>帳號</w:t>
            </w:r>
          </w:p>
        </w:tc>
        <w:tc>
          <w:tcPr>
            <w:tcW w:w="1276" w:type="dxa"/>
            <w:vAlign w:val="center"/>
          </w:tcPr>
          <w:p w14:paraId="0E562A9A" w14:textId="7A8C9E28" w:rsidR="004B3CAF" w:rsidRPr="00AF3413" w:rsidRDefault="004B3CAF"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1AAD0EAB" w14:textId="77777777" w:rsidR="004B3CAF" w:rsidRPr="00AF3413" w:rsidRDefault="004B3CAF"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7C187CDA" w14:textId="2F50D7FF" w:rsidR="004B3CAF" w:rsidRPr="00AF3413" w:rsidRDefault="00C50FA1" w:rsidP="001A2219">
            <w:pPr>
              <w:ind w:left="0" w:firstLine="0"/>
              <w:rPr>
                <w:rFonts w:eastAsia="微軟正黑體" w:cstheme="minorHAnsi"/>
                <w:sz w:val="22"/>
              </w:rPr>
            </w:pPr>
            <w:r w:rsidRPr="00AF3413">
              <w:rPr>
                <w:rFonts w:eastAsia="微軟正黑體" w:cstheme="minorHAnsi"/>
                <w:sz w:val="22"/>
              </w:rPr>
              <w:t>14</w:t>
            </w:r>
          </w:p>
        </w:tc>
        <w:tc>
          <w:tcPr>
            <w:tcW w:w="3256" w:type="dxa"/>
            <w:vAlign w:val="center"/>
          </w:tcPr>
          <w:p w14:paraId="339ED5CD" w14:textId="74C7BAEB" w:rsidR="004B3CAF" w:rsidRPr="00AF3413" w:rsidRDefault="00235159" w:rsidP="001A2219">
            <w:pPr>
              <w:ind w:left="0" w:firstLine="0"/>
              <w:rPr>
                <w:rFonts w:eastAsia="微軟正黑體" w:cstheme="minorHAnsi"/>
                <w:sz w:val="22"/>
              </w:rPr>
            </w:pPr>
            <w:r w:rsidRPr="00AF3413">
              <w:rPr>
                <w:rFonts w:eastAsia="微軟正黑體" w:cstheme="minorHAnsi"/>
                <w:sz w:val="22"/>
              </w:rPr>
              <w:t>輸入帳號，應帶出戶名</w:t>
            </w:r>
            <w:r w:rsidRPr="00AF3413">
              <w:rPr>
                <w:rFonts w:eastAsia="微軟正黑體" w:cstheme="minorHAnsi"/>
                <w:sz w:val="22"/>
              </w:rPr>
              <w:t xml:space="preserve"> &amp;</w:t>
            </w:r>
            <w:r w:rsidRPr="00AF3413">
              <w:rPr>
                <w:rFonts w:eastAsia="微軟正黑體" w:cstheme="minorHAnsi"/>
                <w:sz w:val="22"/>
              </w:rPr>
              <w:t xml:space="preserve">　</w:t>
            </w:r>
            <w:r w:rsidR="006E725B" w:rsidRPr="00AF3413">
              <w:rPr>
                <w:rFonts w:eastAsia="微軟正黑體" w:cstheme="minorHAnsi"/>
                <w:sz w:val="22"/>
              </w:rPr>
              <w:t>別</w:t>
            </w:r>
            <w:r w:rsidRPr="00AF3413">
              <w:rPr>
                <w:rFonts w:eastAsia="微軟正黑體" w:cstheme="minorHAnsi"/>
                <w:sz w:val="22"/>
              </w:rPr>
              <w:t>名</w:t>
            </w:r>
          </w:p>
          <w:p w14:paraId="527AA304" w14:textId="6F7CD93C" w:rsidR="00235159" w:rsidRPr="00AF3413" w:rsidRDefault="00235159" w:rsidP="001A2219">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客戶編號與帳號，只能擇</w:t>
            </w:r>
            <w:proofErr w:type="gramStart"/>
            <w:r w:rsidRPr="00AF3413">
              <w:rPr>
                <w:rFonts w:eastAsia="微軟正黑體" w:cstheme="minorHAnsi"/>
                <w:sz w:val="22"/>
              </w:rPr>
              <w:t>一</w:t>
            </w:r>
            <w:proofErr w:type="gramEnd"/>
            <w:r w:rsidRPr="00AF3413">
              <w:rPr>
                <w:rFonts w:eastAsia="微軟正黑體" w:cstheme="minorHAnsi"/>
                <w:sz w:val="22"/>
              </w:rPr>
              <w:t>輸入</w:t>
            </w:r>
            <w:r w:rsidRPr="00AF3413">
              <w:rPr>
                <w:rFonts w:eastAsia="微軟正黑體" w:cstheme="minorHAnsi"/>
                <w:sz w:val="22"/>
              </w:rPr>
              <w:t>)</w:t>
            </w:r>
          </w:p>
        </w:tc>
      </w:tr>
      <w:tr w:rsidR="004B3CAF" w:rsidRPr="00AF3413" w14:paraId="4B10F940" w14:textId="77777777" w:rsidTr="001A2219">
        <w:tc>
          <w:tcPr>
            <w:tcW w:w="762" w:type="dxa"/>
            <w:vAlign w:val="center"/>
          </w:tcPr>
          <w:p w14:paraId="59E13792"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301DB355" w14:textId="2D5AAFCD" w:rsidR="004B3CAF" w:rsidRPr="00AF3413" w:rsidRDefault="004B3CAF" w:rsidP="001A2219">
            <w:pPr>
              <w:ind w:left="0" w:firstLine="0"/>
              <w:rPr>
                <w:rFonts w:eastAsia="微軟正黑體" w:cstheme="minorHAnsi"/>
                <w:sz w:val="22"/>
              </w:rPr>
            </w:pPr>
            <w:r w:rsidRPr="00AF3413">
              <w:rPr>
                <w:rFonts w:eastAsia="微軟正黑體" w:cstheme="minorHAnsi"/>
                <w:sz w:val="22"/>
              </w:rPr>
              <w:t>戶名</w:t>
            </w:r>
          </w:p>
        </w:tc>
        <w:tc>
          <w:tcPr>
            <w:tcW w:w="1276" w:type="dxa"/>
            <w:vAlign w:val="center"/>
          </w:tcPr>
          <w:p w14:paraId="7E758ECE" w14:textId="375BD171"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7EF4673F" w14:textId="77777777" w:rsidR="004B3CAF" w:rsidRPr="00AF3413" w:rsidRDefault="004B3CAF"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0129EA2E" w14:textId="0EB2E300" w:rsidR="004B3CAF" w:rsidRPr="00AF3413" w:rsidRDefault="00AF4EF0" w:rsidP="001A2219">
            <w:pPr>
              <w:ind w:left="0" w:firstLine="0"/>
              <w:rPr>
                <w:rFonts w:eastAsia="微軟正黑體" w:cstheme="minorHAnsi"/>
                <w:sz w:val="22"/>
              </w:rPr>
            </w:pPr>
            <w:r w:rsidRPr="00AF3413">
              <w:rPr>
                <w:rFonts w:eastAsia="微軟正黑體" w:cstheme="minorHAnsi"/>
                <w:sz w:val="22"/>
              </w:rPr>
              <w:t>90</w:t>
            </w:r>
          </w:p>
        </w:tc>
        <w:tc>
          <w:tcPr>
            <w:tcW w:w="3256" w:type="dxa"/>
            <w:vAlign w:val="center"/>
          </w:tcPr>
          <w:p w14:paraId="400997CA" w14:textId="7C09B16E" w:rsidR="004B3CAF" w:rsidRPr="00AF3413" w:rsidRDefault="00235159" w:rsidP="001A2219">
            <w:pPr>
              <w:ind w:left="0" w:firstLine="0"/>
              <w:rPr>
                <w:rFonts w:eastAsia="微軟正黑體" w:cstheme="minorHAnsi"/>
                <w:sz w:val="22"/>
              </w:rPr>
            </w:pPr>
            <w:r w:rsidRPr="00AF3413">
              <w:rPr>
                <w:rFonts w:eastAsia="微軟正黑體" w:cstheme="minorHAnsi"/>
                <w:sz w:val="22"/>
              </w:rPr>
              <w:t>由</w:t>
            </w:r>
            <w:r w:rsidR="00C50FA1" w:rsidRPr="00AF3413">
              <w:rPr>
                <w:rFonts w:eastAsia="微軟正黑體" w:cstheme="minorHAnsi"/>
                <w:sz w:val="22"/>
              </w:rPr>
              <w:t>分行系統發查核心取得</w:t>
            </w:r>
          </w:p>
        </w:tc>
      </w:tr>
      <w:tr w:rsidR="004B3CAF" w:rsidRPr="00AF3413" w14:paraId="3CA75AB7" w14:textId="77777777" w:rsidTr="001A2219">
        <w:tc>
          <w:tcPr>
            <w:tcW w:w="762" w:type="dxa"/>
            <w:vAlign w:val="center"/>
          </w:tcPr>
          <w:p w14:paraId="6536DB86"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04908444" w14:textId="0B170AA4" w:rsidR="004B3CAF" w:rsidRPr="00AF3413" w:rsidRDefault="006E725B" w:rsidP="001A2219">
            <w:pPr>
              <w:ind w:left="0" w:firstLine="0"/>
              <w:rPr>
                <w:rFonts w:eastAsia="微軟正黑體" w:cstheme="minorHAnsi"/>
                <w:sz w:val="22"/>
              </w:rPr>
            </w:pPr>
            <w:r w:rsidRPr="00AF3413">
              <w:rPr>
                <w:rFonts w:eastAsia="微軟正黑體" w:cstheme="minorHAnsi"/>
                <w:sz w:val="22"/>
              </w:rPr>
              <w:t>別</w:t>
            </w:r>
            <w:r w:rsidR="004B3CAF" w:rsidRPr="00AF3413">
              <w:rPr>
                <w:rFonts w:eastAsia="微軟正黑體" w:cstheme="minorHAnsi"/>
                <w:sz w:val="22"/>
              </w:rPr>
              <w:t>名</w:t>
            </w:r>
          </w:p>
        </w:tc>
        <w:tc>
          <w:tcPr>
            <w:tcW w:w="1276" w:type="dxa"/>
            <w:vAlign w:val="center"/>
          </w:tcPr>
          <w:p w14:paraId="372EDD5A" w14:textId="34861D2D"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1BEE8576" w14:textId="77777777" w:rsidR="004B3CAF" w:rsidRPr="00AF3413" w:rsidRDefault="004B3CAF"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2882C973" w14:textId="29B9FAF4" w:rsidR="004B3CAF" w:rsidRPr="00AF3413" w:rsidRDefault="00AF4EF0" w:rsidP="001A2219">
            <w:pPr>
              <w:ind w:left="0" w:firstLine="0"/>
              <w:rPr>
                <w:rFonts w:eastAsia="微軟正黑體" w:cstheme="minorHAnsi"/>
                <w:sz w:val="22"/>
              </w:rPr>
            </w:pPr>
            <w:r w:rsidRPr="00AF3413">
              <w:rPr>
                <w:rFonts w:eastAsia="微軟正黑體" w:cstheme="minorHAnsi"/>
                <w:sz w:val="22"/>
              </w:rPr>
              <w:t>90</w:t>
            </w:r>
          </w:p>
        </w:tc>
        <w:tc>
          <w:tcPr>
            <w:tcW w:w="3256" w:type="dxa"/>
            <w:vAlign w:val="center"/>
          </w:tcPr>
          <w:p w14:paraId="3C77027D" w14:textId="76F460C6" w:rsidR="004B3CAF" w:rsidRPr="00AF3413" w:rsidRDefault="00235159" w:rsidP="001A2219">
            <w:pPr>
              <w:ind w:left="0" w:firstLine="0"/>
              <w:rPr>
                <w:rFonts w:eastAsia="微軟正黑體" w:cstheme="minorHAnsi"/>
                <w:sz w:val="22"/>
              </w:rPr>
            </w:pPr>
            <w:r w:rsidRPr="00AF3413">
              <w:rPr>
                <w:rFonts w:eastAsia="微軟正黑體" w:cstheme="minorHAnsi"/>
                <w:sz w:val="22"/>
              </w:rPr>
              <w:t>由</w:t>
            </w:r>
            <w:r w:rsidR="00C50FA1" w:rsidRPr="00AF3413">
              <w:rPr>
                <w:rFonts w:eastAsia="微軟正黑體" w:cstheme="minorHAnsi"/>
                <w:sz w:val="22"/>
              </w:rPr>
              <w:t>分行系統發查核心取得，開放修改</w:t>
            </w:r>
          </w:p>
        </w:tc>
      </w:tr>
      <w:tr w:rsidR="004B3CAF" w:rsidRPr="00AF3413" w14:paraId="3EC15580" w14:textId="77777777" w:rsidTr="001A2219">
        <w:tc>
          <w:tcPr>
            <w:tcW w:w="762" w:type="dxa"/>
            <w:vAlign w:val="center"/>
          </w:tcPr>
          <w:p w14:paraId="7B4FE822"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43894F65" w14:textId="49155702" w:rsidR="004B3CAF" w:rsidRPr="00AF3413" w:rsidRDefault="004B3CAF" w:rsidP="001A2219">
            <w:pPr>
              <w:ind w:left="0" w:firstLine="0"/>
              <w:rPr>
                <w:rFonts w:eastAsia="微軟正黑體" w:cstheme="minorHAnsi"/>
                <w:sz w:val="22"/>
              </w:rPr>
            </w:pPr>
            <w:r w:rsidRPr="00AF3413">
              <w:rPr>
                <w:rFonts w:eastAsia="微軟正黑體" w:cstheme="minorHAnsi"/>
                <w:sz w:val="22"/>
              </w:rPr>
              <w:t>證明日期</w:t>
            </w:r>
          </w:p>
        </w:tc>
        <w:tc>
          <w:tcPr>
            <w:tcW w:w="1276" w:type="dxa"/>
            <w:vAlign w:val="center"/>
          </w:tcPr>
          <w:p w14:paraId="05B7B707" w14:textId="029B9C88" w:rsidR="004B3CAF" w:rsidRPr="00AF3413" w:rsidRDefault="004B3CAF" w:rsidP="001A2219">
            <w:pPr>
              <w:ind w:left="0" w:firstLine="0"/>
              <w:rPr>
                <w:rFonts w:eastAsia="微軟正黑體" w:cstheme="minorHAnsi"/>
                <w:sz w:val="22"/>
              </w:rPr>
            </w:pPr>
            <w:r w:rsidRPr="00AF3413">
              <w:rPr>
                <w:rFonts w:eastAsia="微軟正黑體" w:cstheme="minorHAnsi"/>
                <w:sz w:val="22"/>
              </w:rPr>
              <w:t>日期</w:t>
            </w:r>
          </w:p>
        </w:tc>
        <w:tc>
          <w:tcPr>
            <w:tcW w:w="709" w:type="dxa"/>
          </w:tcPr>
          <w:p w14:paraId="73F53925" w14:textId="57624ECA"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219E23B9" w14:textId="2FF9BB73" w:rsidR="004B3CAF" w:rsidRPr="00AF3413" w:rsidRDefault="00C50FA1" w:rsidP="001A2219">
            <w:pPr>
              <w:ind w:left="0" w:firstLine="0"/>
              <w:rPr>
                <w:rFonts w:eastAsia="微軟正黑體" w:cstheme="minorHAnsi"/>
                <w:sz w:val="22"/>
              </w:rPr>
            </w:pPr>
            <w:r w:rsidRPr="00AF3413">
              <w:rPr>
                <w:rFonts w:eastAsia="微軟正黑體" w:cstheme="minorHAnsi"/>
                <w:sz w:val="22"/>
              </w:rPr>
              <w:t>10</w:t>
            </w:r>
          </w:p>
        </w:tc>
        <w:tc>
          <w:tcPr>
            <w:tcW w:w="3256" w:type="dxa"/>
            <w:vAlign w:val="center"/>
          </w:tcPr>
          <w:p w14:paraId="5A1CACBA"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證明日期需小於本營業日</w:t>
            </w:r>
          </w:p>
          <w:p w14:paraId="4ACD3D9C" w14:textId="191B4466" w:rsidR="004B3CAF" w:rsidRPr="00AF3413" w:rsidRDefault="00C50FA1" w:rsidP="00C50FA1">
            <w:pPr>
              <w:ind w:left="0" w:firstLine="0"/>
              <w:rPr>
                <w:rFonts w:eastAsia="微軟正黑體" w:cstheme="minorHAnsi"/>
                <w:sz w:val="22"/>
              </w:rPr>
            </w:pPr>
            <w:r w:rsidRPr="00AF3413">
              <w:rPr>
                <w:rFonts w:eastAsia="微軟正黑體" w:cstheme="minorHAnsi"/>
                <w:sz w:val="22"/>
              </w:rPr>
              <w:t>計算本營業日往前數月</w:t>
            </w:r>
            <w:r w:rsidRPr="00AF3413">
              <w:rPr>
                <w:rFonts w:eastAsia="微軟正黑體" w:cstheme="minorHAnsi"/>
                <w:sz w:val="22"/>
              </w:rPr>
              <w:t>(6</w:t>
            </w:r>
            <w:r w:rsidRPr="00AF3413">
              <w:rPr>
                <w:rFonts w:eastAsia="微軟正黑體" w:cstheme="minorHAnsi"/>
                <w:sz w:val="22"/>
              </w:rPr>
              <w:t>個月</w:t>
            </w:r>
            <w:r w:rsidRPr="00AF3413">
              <w:rPr>
                <w:rFonts w:eastAsia="微軟正黑體" w:cstheme="minorHAnsi"/>
                <w:sz w:val="22"/>
              </w:rPr>
              <w:t>)</w:t>
            </w:r>
            <w:r w:rsidRPr="00AF3413">
              <w:rPr>
                <w:rFonts w:eastAsia="微軟正黑體" w:cstheme="minorHAnsi"/>
                <w:sz w:val="22"/>
              </w:rPr>
              <w:t>之日期，若計算失敗則顯示錯誤訊息</w:t>
            </w:r>
          </w:p>
        </w:tc>
      </w:tr>
      <w:tr w:rsidR="004B3CAF" w:rsidRPr="00AF3413" w14:paraId="158F73AF" w14:textId="77777777" w:rsidTr="001A2219">
        <w:tc>
          <w:tcPr>
            <w:tcW w:w="762" w:type="dxa"/>
            <w:vAlign w:val="center"/>
          </w:tcPr>
          <w:p w14:paraId="19F9E273"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22710C2D" w14:textId="6F8DC7FD" w:rsidR="004B3CAF" w:rsidRPr="00AF3413" w:rsidRDefault="004B3CAF" w:rsidP="001A2219">
            <w:pPr>
              <w:ind w:left="0" w:firstLine="0"/>
              <w:rPr>
                <w:rFonts w:eastAsia="微軟正黑體" w:cstheme="minorHAnsi"/>
                <w:sz w:val="22"/>
              </w:rPr>
            </w:pPr>
            <w:r w:rsidRPr="00AF3413">
              <w:rPr>
                <w:rFonts w:eastAsia="微軟正黑體" w:cstheme="minorHAnsi"/>
                <w:sz w:val="22"/>
              </w:rPr>
              <w:t>份數</w:t>
            </w:r>
          </w:p>
        </w:tc>
        <w:tc>
          <w:tcPr>
            <w:tcW w:w="1276" w:type="dxa"/>
            <w:vAlign w:val="center"/>
          </w:tcPr>
          <w:p w14:paraId="65ECEF3D" w14:textId="3E16D3E9" w:rsidR="004B3CAF" w:rsidRPr="00AF3413" w:rsidRDefault="004B3CAF"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4DA2EFA5" w14:textId="77777777" w:rsidR="004B3CAF" w:rsidRPr="00AF3413" w:rsidRDefault="004B3CAF"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ED069C6" w14:textId="1E87B5FB" w:rsidR="004B3CAF" w:rsidRPr="00AF3413" w:rsidRDefault="00266D70" w:rsidP="001A2219">
            <w:pPr>
              <w:ind w:left="0" w:firstLine="0"/>
              <w:rPr>
                <w:rFonts w:eastAsia="微軟正黑體" w:cstheme="minorHAnsi"/>
                <w:sz w:val="22"/>
              </w:rPr>
            </w:pPr>
            <w:r w:rsidRPr="00AF3413">
              <w:rPr>
                <w:rFonts w:eastAsia="微軟正黑體" w:cstheme="minorHAnsi"/>
                <w:sz w:val="22"/>
              </w:rPr>
              <w:t>3</w:t>
            </w:r>
          </w:p>
        </w:tc>
        <w:tc>
          <w:tcPr>
            <w:tcW w:w="3256" w:type="dxa"/>
            <w:vAlign w:val="center"/>
          </w:tcPr>
          <w:p w14:paraId="1C76D328" w14:textId="2C7D6A02" w:rsidR="004B3CAF" w:rsidRPr="00AF3413" w:rsidRDefault="00266D70" w:rsidP="001A2219">
            <w:pPr>
              <w:ind w:left="0" w:firstLine="0"/>
              <w:rPr>
                <w:rFonts w:eastAsia="微軟正黑體" w:cstheme="minorHAnsi"/>
                <w:sz w:val="22"/>
              </w:rPr>
            </w:pPr>
            <w:r w:rsidRPr="00AF3413">
              <w:rPr>
                <w:rFonts w:eastAsia="微軟正黑體" w:cstheme="minorHAnsi"/>
                <w:sz w:val="22"/>
              </w:rPr>
              <w:t>列印份數。實際列印份數</w:t>
            </w:r>
            <w:r w:rsidRPr="00AF3413">
              <w:rPr>
                <w:rFonts w:eastAsia="微軟正黑體" w:cstheme="minorHAnsi"/>
                <w:sz w:val="22"/>
              </w:rPr>
              <w:t xml:space="preserve"> = N+1 (</w:t>
            </w:r>
            <w:r w:rsidRPr="00AF3413">
              <w:rPr>
                <w:rFonts w:eastAsia="微軟正黑體" w:cstheme="minorHAnsi"/>
                <w:sz w:val="22"/>
              </w:rPr>
              <w:t>最後一份為行</w:t>
            </w:r>
            <w:proofErr w:type="gramStart"/>
            <w:r w:rsidRPr="00AF3413">
              <w:rPr>
                <w:rFonts w:eastAsia="微軟正黑體" w:cstheme="minorHAnsi"/>
                <w:sz w:val="22"/>
              </w:rPr>
              <w:t>方留底聯</w:t>
            </w:r>
            <w:proofErr w:type="gramEnd"/>
            <w:r w:rsidRPr="00AF3413">
              <w:rPr>
                <w:rFonts w:eastAsia="微軟正黑體" w:cstheme="minorHAnsi"/>
                <w:sz w:val="22"/>
              </w:rPr>
              <w:t>)</w:t>
            </w:r>
          </w:p>
        </w:tc>
      </w:tr>
      <w:tr w:rsidR="004B3CAF" w:rsidRPr="00AF3413" w14:paraId="0FFC50F0" w14:textId="77777777" w:rsidTr="001A2219">
        <w:tc>
          <w:tcPr>
            <w:tcW w:w="762" w:type="dxa"/>
            <w:vAlign w:val="center"/>
          </w:tcPr>
          <w:p w14:paraId="3B55C55C" w14:textId="77777777" w:rsidR="004B3CAF" w:rsidRPr="00AF3413" w:rsidRDefault="004B3CAF">
            <w:pPr>
              <w:pStyle w:val="af2"/>
              <w:numPr>
                <w:ilvl w:val="0"/>
                <w:numId w:val="29"/>
              </w:numPr>
              <w:ind w:leftChars="0"/>
              <w:rPr>
                <w:rFonts w:eastAsia="微軟正黑體" w:cstheme="minorHAnsi"/>
                <w:sz w:val="22"/>
              </w:rPr>
            </w:pPr>
          </w:p>
        </w:tc>
        <w:tc>
          <w:tcPr>
            <w:tcW w:w="1643" w:type="dxa"/>
            <w:vAlign w:val="center"/>
          </w:tcPr>
          <w:p w14:paraId="64812A85" w14:textId="28CE5C44" w:rsidR="004B3CAF" w:rsidRPr="00AF3413" w:rsidRDefault="004B3CAF" w:rsidP="001A2219">
            <w:pPr>
              <w:ind w:left="0" w:firstLine="0"/>
              <w:rPr>
                <w:rFonts w:eastAsia="微軟正黑體" w:cstheme="minorHAnsi"/>
                <w:sz w:val="22"/>
              </w:rPr>
            </w:pPr>
            <w:r w:rsidRPr="00AF3413">
              <w:rPr>
                <w:rFonts w:eastAsia="微軟正黑體" w:cstheme="minorHAnsi"/>
                <w:sz w:val="22"/>
              </w:rPr>
              <w:t>證明幣別</w:t>
            </w:r>
          </w:p>
        </w:tc>
        <w:tc>
          <w:tcPr>
            <w:tcW w:w="1276" w:type="dxa"/>
            <w:vAlign w:val="center"/>
          </w:tcPr>
          <w:p w14:paraId="4A4910D3" w14:textId="181A20E4"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701746B1" w14:textId="71758853"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47FFDE8D" w14:textId="7B78D966" w:rsidR="004B3CAF" w:rsidRPr="00AF3413" w:rsidRDefault="00C50FA1" w:rsidP="001A2219">
            <w:pPr>
              <w:ind w:left="0" w:firstLine="0"/>
              <w:rPr>
                <w:rFonts w:eastAsia="微軟正黑體" w:cstheme="minorHAnsi"/>
                <w:sz w:val="22"/>
              </w:rPr>
            </w:pPr>
            <w:r w:rsidRPr="00AF3413">
              <w:rPr>
                <w:rFonts w:eastAsia="微軟正黑體" w:cstheme="minorHAnsi"/>
                <w:sz w:val="22"/>
              </w:rPr>
              <w:t>3</w:t>
            </w:r>
          </w:p>
        </w:tc>
        <w:tc>
          <w:tcPr>
            <w:tcW w:w="3256" w:type="dxa"/>
            <w:vAlign w:val="center"/>
          </w:tcPr>
          <w:p w14:paraId="3E099094" w14:textId="2D721E6B" w:rsidR="004B3CAF" w:rsidRPr="00AF3413" w:rsidRDefault="00EE630E" w:rsidP="001A2219">
            <w:pPr>
              <w:ind w:left="0" w:firstLine="0"/>
              <w:rPr>
                <w:rFonts w:eastAsia="微軟正黑體" w:cstheme="minorHAnsi"/>
                <w:sz w:val="22"/>
              </w:rPr>
            </w:pPr>
            <w:r w:rsidRPr="00AF3413">
              <w:rPr>
                <w:rFonts w:eastAsia="微軟正黑體" w:cstheme="minorHAnsi"/>
                <w:sz w:val="22"/>
              </w:rPr>
              <w:t>下拉選單提供所有幣別選項，</w:t>
            </w:r>
          </w:p>
        </w:tc>
      </w:tr>
      <w:tr w:rsidR="004B3CAF" w:rsidRPr="00AF3413" w14:paraId="44F0EA54" w14:textId="77777777" w:rsidTr="004B3CAF">
        <w:tc>
          <w:tcPr>
            <w:tcW w:w="762" w:type="dxa"/>
          </w:tcPr>
          <w:p w14:paraId="68524D7C"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38736D5B" w14:textId="6FEF6723" w:rsidR="004B3CAF" w:rsidRPr="00AF3413" w:rsidRDefault="004B3CAF" w:rsidP="001A2219">
            <w:pPr>
              <w:ind w:left="0" w:firstLine="0"/>
              <w:rPr>
                <w:rFonts w:eastAsia="微軟正黑體" w:cstheme="minorHAnsi"/>
                <w:sz w:val="22"/>
              </w:rPr>
            </w:pPr>
            <w:r w:rsidRPr="00AF3413">
              <w:rPr>
                <w:rFonts w:eastAsia="微軟正黑體" w:cstheme="minorHAnsi"/>
                <w:sz w:val="22"/>
              </w:rPr>
              <w:t>收取手續費</w:t>
            </w:r>
          </w:p>
        </w:tc>
        <w:tc>
          <w:tcPr>
            <w:tcW w:w="1276" w:type="dxa"/>
          </w:tcPr>
          <w:p w14:paraId="3F3717B2" w14:textId="2C5BA781" w:rsidR="004B3CAF" w:rsidRPr="00AF3413" w:rsidRDefault="00BC5C22" w:rsidP="001A2219">
            <w:pPr>
              <w:ind w:left="0" w:firstLine="0"/>
              <w:rPr>
                <w:rFonts w:eastAsia="微軟正黑體" w:cstheme="minorHAnsi"/>
                <w:sz w:val="22"/>
              </w:rPr>
            </w:pPr>
            <w:ins w:id="219" w:author="Annie Chao" w:date="2024-07-10T17:36:00Z" w16du:dateUtc="2024-07-10T09:36:00Z">
              <w:r>
                <w:rPr>
                  <w:rFonts w:eastAsia="微軟正黑體" w:cstheme="minorHAnsi" w:hint="eastAsia"/>
                  <w:sz w:val="22"/>
                </w:rPr>
                <w:t>金額</w:t>
              </w:r>
            </w:ins>
            <w:del w:id="220" w:author="Annie Chao" w:date="2024-07-10T17:36:00Z" w16du:dateUtc="2024-07-10T09:36:00Z">
              <w:r w:rsidR="004B3CAF" w:rsidRPr="00AF3413" w:rsidDel="00BC5C22">
                <w:rPr>
                  <w:rFonts w:eastAsia="微軟正黑體" w:cstheme="minorHAnsi"/>
                  <w:sz w:val="22"/>
                </w:rPr>
                <w:delText>文字</w:delText>
              </w:r>
            </w:del>
          </w:p>
        </w:tc>
        <w:tc>
          <w:tcPr>
            <w:tcW w:w="709" w:type="dxa"/>
          </w:tcPr>
          <w:p w14:paraId="3F94E720" w14:textId="44FBDC67"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4E7379D6" w14:textId="2E879BC2" w:rsidR="004B3CAF" w:rsidRPr="00AF3413" w:rsidRDefault="00BC5C22" w:rsidP="001A2219">
            <w:pPr>
              <w:ind w:left="0" w:firstLine="0"/>
              <w:rPr>
                <w:rFonts w:eastAsia="微軟正黑體" w:cstheme="minorHAnsi"/>
                <w:sz w:val="22"/>
              </w:rPr>
            </w:pPr>
            <w:ins w:id="221" w:author="Annie Chao" w:date="2024-07-10T17:37:00Z" w16du:dateUtc="2024-07-10T09:37:00Z">
              <w:r>
                <w:rPr>
                  <w:rFonts w:eastAsia="微軟正黑體" w:cstheme="minorHAnsi" w:hint="eastAsia"/>
                  <w:sz w:val="22"/>
                </w:rPr>
                <w:t>19</w:t>
              </w:r>
            </w:ins>
            <w:del w:id="222" w:author="Annie Chao" w:date="2024-07-10T17:37:00Z" w16du:dateUtc="2024-07-10T09:37:00Z">
              <w:r w:rsidR="0069219B" w:rsidRPr="00AF3413" w:rsidDel="00BC5C22">
                <w:rPr>
                  <w:rFonts w:eastAsia="微軟正黑體" w:cstheme="minorHAnsi"/>
                  <w:sz w:val="22"/>
                </w:rPr>
                <w:delText>3</w:delText>
              </w:r>
            </w:del>
          </w:p>
        </w:tc>
        <w:tc>
          <w:tcPr>
            <w:tcW w:w="3256" w:type="dxa"/>
          </w:tcPr>
          <w:p w14:paraId="71376CDE" w14:textId="1AFC22C4" w:rsidR="004B3CAF" w:rsidRPr="00AF3413" w:rsidDel="00BC5C22" w:rsidRDefault="00EE630E" w:rsidP="001A2219">
            <w:pPr>
              <w:ind w:left="0" w:firstLine="0"/>
              <w:rPr>
                <w:del w:id="223" w:author="Annie Chao" w:date="2024-07-10T17:36:00Z" w16du:dateUtc="2024-07-10T09:36:00Z"/>
                <w:rFonts w:eastAsia="微軟正黑體" w:cstheme="minorHAnsi"/>
                <w:sz w:val="22"/>
              </w:rPr>
            </w:pPr>
            <w:del w:id="224" w:author="Annie Chao" w:date="2024-07-10T17:36:00Z" w16du:dateUtc="2024-07-10T09:36:00Z">
              <w:r w:rsidRPr="00AF3413" w:rsidDel="00BC5C22">
                <w:rPr>
                  <w:rFonts w:eastAsia="微軟正黑體" w:cstheme="minorHAnsi"/>
                  <w:sz w:val="22"/>
                </w:rPr>
                <w:delText>選項：</w:delText>
              </w:r>
              <w:r w:rsidRPr="00AF3413" w:rsidDel="00BC5C22">
                <w:rPr>
                  <w:rFonts w:eastAsia="微軟正黑體" w:cstheme="minorHAnsi"/>
                  <w:sz w:val="22"/>
                </w:rPr>
                <w:delText>Yes/No</w:delText>
              </w:r>
            </w:del>
          </w:p>
          <w:p w14:paraId="3F15DDF6" w14:textId="76586400" w:rsidR="00EE630E" w:rsidRPr="00AF3413" w:rsidRDefault="00EE630E" w:rsidP="001A2219">
            <w:pPr>
              <w:ind w:left="0" w:firstLine="0"/>
              <w:rPr>
                <w:rFonts w:eastAsia="微軟正黑體" w:cstheme="minorHAnsi"/>
                <w:sz w:val="22"/>
              </w:rPr>
            </w:pPr>
            <w:r w:rsidRPr="00AF3413">
              <w:rPr>
                <w:rFonts w:eastAsia="微軟正黑體" w:cstheme="minorHAnsi"/>
                <w:sz w:val="22"/>
              </w:rPr>
              <w:t>收取手續費之後續邏輯，請見功能</w:t>
            </w:r>
            <w:r w:rsidRPr="00AF3413">
              <w:rPr>
                <w:rFonts w:eastAsia="微軟正黑體" w:cstheme="minorHAnsi"/>
                <w:sz w:val="22"/>
              </w:rPr>
              <w:t>/</w:t>
            </w:r>
            <w:r w:rsidRPr="00AF3413">
              <w:rPr>
                <w:rFonts w:eastAsia="微軟正黑體" w:cstheme="minorHAnsi"/>
                <w:sz w:val="22"/>
              </w:rPr>
              <w:t>需求說明</w:t>
            </w:r>
          </w:p>
        </w:tc>
      </w:tr>
      <w:tr w:rsidR="004B3CAF" w:rsidRPr="00AF3413" w14:paraId="5A644F35" w14:textId="77777777" w:rsidTr="004B3CAF">
        <w:tc>
          <w:tcPr>
            <w:tcW w:w="762" w:type="dxa"/>
          </w:tcPr>
          <w:p w14:paraId="695A68B0"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4C6F0F6A" w14:textId="66D13BD2" w:rsidR="004B3CAF" w:rsidRPr="00AF3413" w:rsidRDefault="004B3CAF" w:rsidP="001A2219">
            <w:pPr>
              <w:ind w:left="0" w:firstLine="0"/>
              <w:rPr>
                <w:rFonts w:eastAsia="微軟正黑體" w:cstheme="minorHAnsi"/>
                <w:sz w:val="22"/>
              </w:rPr>
            </w:pPr>
            <w:r w:rsidRPr="00AF3413">
              <w:rPr>
                <w:rFonts w:eastAsia="微軟正黑體" w:cstheme="minorHAnsi"/>
                <w:sz w:val="22"/>
              </w:rPr>
              <w:t>存款幣別</w:t>
            </w:r>
          </w:p>
        </w:tc>
        <w:tc>
          <w:tcPr>
            <w:tcW w:w="1276" w:type="dxa"/>
          </w:tcPr>
          <w:p w14:paraId="5BAF296D" w14:textId="068F6401"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69D52538" w14:textId="0D4325D3"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3101C164" w14:textId="48825427" w:rsidR="004B3CAF" w:rsidRPr="00AF3413" w:rsidRDefault="0069219B" w:rsidP="001A2219">
            <w:pPr>
              <w:ind w:left="0" w:firstLine="0"/>
              <w:rPr>
                <w:rFonts w:eastAsia="微軟正黑體" w:cstheme="minorHAnsi"/>
                <w:sz w:val="22"/>
              </w:rPr>
            </w:pPr>
            <w:r w:rsidRPr="00AF3413">
              <w:rPr>
                <w:rFonts w:eastAsia="微軟正黑體" w:cstheme="minorHAnsi"/>
                <w:sz w:val="22"/>
              </w:rPr>
              <w:t>10</w:t>
            </w:r>
          </w:p>
        </w:tc>
        <w:tc>
          <w:tcPr>
            <w:tcW w:w="3256" w:type="dxa"/>
          </w:tcPr>
          <w:p w14:paraId="6CF03986" w14:textId="77777777" w:rsidR="004B3CAF" w:rsidRPr="00AF3413" w:rsidRDefault="0069219B" w:rsidP="001A2219">
            <w:pPr>
              <w:ind w:left="0" w:firstLine="0"/>
              <w:rPr>
                <w:rFonts w:eastAsia="微軟正黑體" w:cstheme="minorHAnsi"/>
                <w:sz w:val="22"/>
              </w:rPr>
            </w:pPr>
            <w:r w:rsidRPr="00AF3413">
              <w:rPr>
                <w:rFonts w:eastAsia="微軟正黑體" w:cstheme="minorHAnsi"/>
                <w:sz w:val="22"/>
              </w:rPr>
              <w:t xml:space="preserve">(1) </w:t>
            </w:r>
            <w:r w:rsidRPr="00AF3413">
              <w:rPr>
                <w:rFonts w:eastAsia="微軟正黑體" w:cstheme="minorHAnsi"/>
                <w:sz w:val="22"/>
              </w:rPr>
              <w:t>台幣</w:t>
            </w:r>
            <w:r w:rsidRPr="00AF3413">
              <w:rPr>
                <w:rFonts w:eastAsia="微軟正黑體" w:cstheme="minorHAnsi"/>
                <w:sz w:val="22"/>
              </w:rPr>
              <w:t xml:space="preserve"> (2) </w:t>
            </w:r>
            <w:r w:rsidRPr="00AF3413">
              <w:rPr>
                <w:rFonts w:eastAsia="微軟正黑體" w:cstheme="minorHAnsi"/>
                <w:sz w:val="22"/>
              </w:rPr>
              <w:t>外幣</w:t>
            </w:r>
            <w:r w:rsidRPr="00AF3413">
              <w:rPr>
                <w:rFonts w:eastAsia="微軟正黑體" w:cstheme="minorHAnsi"/>
                <w:sz w:val="22"/>
              </w:rPr>
              <w:t xml:space="preserve">  (3) </w:t>
            </w:r>
            <w:r w:rsidRPr="00AF3413">
              <w:rPr>
                <w:rFonts w:eastAsia="微軟正黑體" w:cstheme="minorHAnsi"/>
                <w:sz w:val="22"/>
              </w:rPr>
              <w:t>台＋外幣</w:t>
            </w:r>
            <w:r w:rsidRPr="00AF3413">
              <w:rPr>
                <w:rFonts w:eastAsia="微軟正黑體" w:cstheme="minorHAnsi"/>
                <w:sz w:val="22"/>
              </w:rPr>
              <w:br/>
            </w:r>
            <w:r w:rsidRPr="00AF3413">
              <w:rPr>
                <w:rFonts w:eastAsia="微軟正黑體" w:cstheme="minorHAnsi"/>
                <w:sz w:val="22"/>
              </w:rPr>
              <w:t>依據輸入幣別，篩選查詢結果</w:t>
            </w:r>
          </w:p>
          <w:p w14:paraId="2B64F052" w14:textId="51192AAF" w:rsidR="00235159" w:rsidRPr="00AF3413" w:rsidRDefault="00235159" w:rsidP="001A2219">
            <w:pPr>
              <w:ind w:left="0" w:firstLine="0"/>
              <w:rPr>
                <w:rFonts w:eastAsia="微軟正黑體" w:cstheme="minorHAnsi"/>
                <w:sz w:val="22"/>
              </w:rPr>
            </w:pPr>
            <w:r w:rsidRPr="00AF3413">
              <w:rPr>
                <w:rFonts w:eastAsia="微軟正黑體" w:cstheme="minorHAnsi"/>
                <w:sz w:val="22"/>
              </w:rPr>
              <w:t>僅限申請類型</w:t>
            </w:r>
            <w:r w:rsidRPr="00AF3413">
              <w:rPr>
                <w:rFonts w:eastAsia="微軟正黑體" w:cstheme="minorHAnsi"/>
                <w:sz w:val="22"/>
              </w:rPr>
              <w:t xml:space="preserve"> = (1) </w:t>
            </w:r>
            <w:r w:rsidRPr="00AF3413">
              <w:rPr>
                <w:rFonts w:eastAsia="微軟正黑體" w:cstheme="minorHAnsi"/>
                <w:sz w:val="22"/>
              </w:rPr>
              <w:t>餘額證明</w:t>
            </w:r>
            <w:r w:rsidRPr="00AF3413">
              <w:rPr>
                <w:rFonts w:eastAsia="微軟正黑體" w:cstheme="minorHAnsi"/>
                <w:sz w:val="22"/>
              </w:rPr>
              <w:t xml:space="preserve"> (2) </w:t>
            </w:r>
            <w:r w:rsidRPr="00AF3413">
              <w:rPr>
                <w:rFonts w:eastAsia="微軟正黑體" w:cstheme="minorHAnsi"/>
                <w:sz w:val="22"/>
              </w:rPr>
              <w:t>存額證明</w:t>
            </w:r>
            <w:r w:rsidRPr="00AF3413">
              <w:rPr>
                <w:rFonts w:eastAsia="微軟正黑體" w:cstheme="minorHAnsi"/>
                <w:sz w:val="22"/>
              </w:rPr>
              <w:t xml:space="preserve"> </w:t>
            </w:r>
            <w:r w:rsidRPr="00AF3413">
              <w:rPr>
                <w:rFonts w:eastAsia="微軟正黑體" w:cstheme="minorHAnsi"/>
                <w:sz w:val="22"/>
              </w:rPr>
              <w:t>時才可選擇</w:t>
            </w:r>
          </w:p>
        </w:tc>
      </w:tr>
      <w:tr w:rsidR="004B3CAF" w:rsidRPr="00AF3413" w14:paraId="3BAC4928" w14:textId="77777777" w:rsidTr="004B3CAF">
        <w:tc>
          <w:tcPr>
            <w:tcW w:w="762" w:type="dxa"/>
          </w:tcPr>
          <w:p w14:paraId="553F80CA"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003CABBD" w14:textId="382F5263" w:rsidR="004B3CAF" w:rsidRPr="00AF3413" w:rsidRDefault="004B3CAF" w:rsidP="004B3CAF">
            <w:pPr>
              <w:ind w:left="0" w:firstLine="0"/>
              <w:rPr>
                <w:rFonts w:eastAsia="微軟正黑體" w:cstheme="minorHAnsi"/>
                <w:sz w:val="22"/>
              </w:rPr>
            </w:pPr>
            <w:r w:rsidRPr="00AF3413">
              <w:rPr>
                <w:rFonts w:eastAsia="微軟正黑體" w:cstheme="minorHAnsi"/>
                <w:sz w:val="22"/>
              </w:rPr>
              <w:t>申請類型</w:t>
            </w:r>
          </w:p>
        </w:tc>
        <w:tc>
          <w:tcPr>
            <w:tcW w:w="1276" w:type="dxa"/>
          </w:tcPr>
          <w:p w14:paraId="329529C8" w14:textId="4940B9AE" w:rsidR="004B3CAF" w:rsidRPr="00AF3413" w:rsidRDefault="004B3CAF" w:rsidP="001A2219">
            <w:pPr>
              <w:ind w:left="0" w:firstLine="0"/>
              <w:rPr>
                <w:rFonts w:eastAsia="微軟正黑體" w:cstheme="minorHAnsi"/>
                <w:sz w:val="22"/>
              </w:rPr>
            </w:pPr>
            <w:r w:rsidRPr="00AF3413">
              <w:rPr>
                <w:rFonts w:eastAsia="微軟正黑體" w:cstheme="minorHAnsi"/>
                <w:sz w:val="22"/>
              </w:rPr>
              <w:t>文數字</w:t>
            </w:r>
          </w:p>
        </w:tc>
        <w:tc>
          <w:tcPr>
            <w:tcW w:w="709" w:type="dxa"/>
          </w:tcPr>
          <w:p w14:paraId="1F70B95F" w14:textId="6ECEFE07"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42843FF6" w14:textId="3554CBE8" w:rsidR="004B3CAF" w:rsidRPr="00AF3413" w:rsidRDefault="00C50FA1" w:rsidP="001A2219">
            <w:pPr>
              <w:ind w:left="0" w:firstLine="0"/>
              <w:rPr>
                <w:rFonts w:eastAsia="微軟正黑體" w:cstheme="minorHAnsi"/>
                <w:sz w:val="22"/>
              </w:rPr>
            </w:pPr>
            <w:r w:rsidRPr="00AF3413">
              <w:rPr>
                <w:rFonts w:eastAsia="微軟正黑體" w:cstheme="minorHAnsi"/>
                <w:sz w:val="22"/>
              </w:rPr>
              <w:t>10</w:t>
            </w:r>
          </w:p>
        </w:tc>
        <w:tc>
          <w:tcPr>
            <w:tcW w:w="3256" w:type="dxa"/>
          </w:tcPr>
          <w:p w14:paraId="717BFEEC"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 xml:space="preserve">01 : </w:t>
            </w:r>
            <w:r w:rsidRPr="00AF3413">
              <w:rPr>
                <w:rFonts w:eastAsia="微軟正黑體" w:cstheme="minorHAnsi"/>
                <w:sz w:val="22"/>
              </w:rPr>
              <w:t>餘額證明</w:t>
            </w:r>
          </w:p>
          <w:p w14:paraId="3CEF878A"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 xml:space="preserve">02 : </w:t>
            </w:r>
            <w:r w:rsidRPr="00AF3413">
              <w:rPr>
                <w:rFonts w:eastAsia="微軟正黑體" w:cstheme="minorHAnsi"/>
                <w:sz w:val="22"/>
              </w:rPr>
              <w:t>存額證明</w:t>
            </w:r>
          </w:p>
          <w:p w14:paraId="4C2F90E0"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 xml:space="preserve">03 : </w:t>
            </w:r>
            <w:r w:rsidRPr="00AF3413">
              <w:rPr>
                <w:rFonts w:eastAsia="微軟正黑體" w:cstheme="minorHAnsi"/>
                <w:sz w:val="22"/>
              </w:rPr>
              <w:t>人工餘額證明</w:t>
            </w:r>
          </w:p>
          <w:p w14:paraId="6696A106" w14:textId="57D5AFC0" w:rsidR="004B3CAF" w:rsidRPr="00AF3413" w:rsidRDefault="00C50FA1" w:rsidP="00C50FA1">
            <w:pPr>
              <w:ind w:left="0" w:firstLine="0"/>
              <w:rPr>
                <w:rFonts w:eastAsia="微軟正黑體" w:cstheme="minorHAnsi"/>
                <w:sz w:val="22"/>
              </w:rPr>
            </w:pPr>
            <w:r w:rsidRPr="00AF3413">
              <w:rPr>
                <w:rFonts w:eastAsia="微軟正黑體" w:cstheme="minorHAnsi"/>
                <w:sz w:val="22"/>
              </w:rPr>
              <w:t xml:space="preserve">04 : </w:t>
            </w:r>
            <w:r w:rsidRPr="00AF3413">
              <w:rPr>
                <w:rFonts w:eastAsia="微軟正黑體" w:cstheme="minorHAnsi"/>
                <w:sz w:val="22"/>
              </w:rPr>
              <w:t>人工存額證明</w:t>
            </w:r>
          </w:p>
        </w:tc>
      </w:tr>
      <w:tr w:rsidR="004B3CAF" w:rsidRPr="00AF3413" w14:paraId="3551275C" w14:textId="77777777" w:rsidTr="004B3CAF">
        <w:tc>
          <w:tcPr>
            <w:tcW w:w="762" w:type="dxa"/>
          </w:tcPr>
          <w:p w14:paraId="5B7F6589"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41672916" w14:textId="42155CAC" w:rsidR="004B3CAF" w:rsidRPr="00AF3413" w:rsidRDefault="004B3CAF" w:rsidP="001A2219">
            <w:pPr>
              <w:ind w:left="0" w:firstLine="0"/>
              <w:rPr>
                <w:rFonts w:eastAsia="微軟正黑體" w:cstheme="minorHAnsi"/>
                <w:sz w:val="22"/>
              </w:rPr>
            </w:pPr>
            <w:r w:rsidRPr="00AF3413">
              <w:rPr>
                <w:rFonts w:eastAsia="微軟正黑體" w:cstheme="minorHAnsi"/>
                <w:sz w:val="22"/>
              </w:rPr>
              <w:t>種類</w:t>
            </w:r>
          </w:p>
        </w:tc>
        <w:tc>
          <w:tcPr>
            <w:tcW w:w="1276" w:type="dxa"/>
          </w:tcPr>
          <w:p w14:paraId="2DA0158C" w14:textId="1E04938D" w:rsidR="004B3CAF" w:rsidRPr="00AF3413" w:rsidRDefault="004B3CAF" w:rsidP="001A2219">
            <w:pPr>
              <w:ind w:left="0" w:firstLine="0"/>
              <w:rPr>
                <w:rFonts w:eastAsia="微軟正黑體" w:cstheme="minorHAnsi"/>
                <w:sz w:val="22"/>
              </w:rPr>
            </w:pPr>
            <w:r w:rsidRPr="00AF3413">
              <w:rPr>
                <w:rFonts w:eastAsia="微軟正黑體" w:cstheme="minorHAnsi"/>
                <w:sz w:val="22"/>
              </w:rPr>
              <w:t>文數字</w:t>
            </w:r>
          </w:p>
        </w:tc>
        <w:tc>
          <w:tcPr>
            <w:tcW w:w="709" w:type="dxa"/>
          </w:tcPr>
          <w:p w14:paraId="71676C8E" w14:textId="23BB66F3" w:rsidR="004B3CAF" w:rsidRPr="00AF3413" w:rsidRDefault="00235159" w:rsidP="001A2219">
            <w:pPr>
              <w:ind w:left="0" w:firstLine="0"/>
              <w:jc w:val="center"/>
              <w:rPr>
                <w:rFonts w:eastAsia="微軟正黑體" w:cstheme="minorHAnsi"/>
                <w:sz w:val="22"/>
              </w:rPr>
            </w:pPr>
            <w:r w:rsidRPr="00AF3413">
              <w:rPr>
                <w:rFonts w:eastAsia="微軟正黑體" w:cstheme="minorHAnsi"/>
                <w:sz w:val="22"/>
              </w:rPr>
              <w:t>O</w:t>
            </w:r>
          </w:p>
        </w:tc>
        <w:tc>
          <w:tcPr>
            <w:tcW w:w="1275" w:type="dxa"/>
          </w:tcPr>
          <w:p w14:paraId="27BC757B" w14:textId="42B49891" w:rsidR="004B3CAF" w:rsidRPr="00AF3413" w:rsidRDefault="00C50FA1" w:rsidP="001A2219">
            <w:pPr>
              <w:ind w:left="0" w:firstLine="0"/>
              <w:rPr>
                <w:rFonts w:eastAsia="微軟正黑體" w:cstheme="minorHAnsi"/>
                <w:sz w:val="22"/>
              </w:rPr>
            </w:pPr>
            <w:r w:rsidRPr="00AF3413">
              <w:rPr>
                <w:rFonts w:eastAsia="微軟正黑體" w:cstheme="minorHAnsi"/>
                <w:sz w:val="22"/>
              </w:rPr>
              <w:t>15</w:t>
            </w:r>
          </w:p>
        </w:tc>
        <w:tc>
          <w:tcPr>
            <w:tcW w:w="3256" w:type="dxa"/>
          </w:tcPr>
          <w:p w14:paraId="1FC3E80F"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 xml:space="preserve">(1) </w:t>
            </w:r>
            <w:r w:rsidRPr="00AF3413">
              <w:rPr>
                <w:rFonts w:eastAsia="微軟正黑體" w:cstheme="minorHAnsi"/>
                <w:sz w:val="22"/>
              </w:rPr>
              <w:t>歸戶</w:t>
            </w:r>
            <w:r w:rsidRPr="00AF3413">
              <w:rPr>
                <w:rFonts w:eastAsia="微軟正黑體" w:cstheme="minorHAnsi"/>
                <w:sz w:val="22"/>
              </w:rPr>
              <w:t xml:space="preserve"> (2) </w:t>
            </w:r>
            <w:r w:rsidRPr="00AF3413">
              <w:rPr>
                <w:rFonts w:eastAsia="微軟正黑體" w:cstheme="minorHAnsi"/>
                <w:sz w:val="22"/>
              </w:rPr>
              <w:t>活期</w:t>
            </w:r>
            <w:r w:rsidRPr="00AF3413">
              <w:rPr>
                <w:rFonts w:eastAsia="微軟正黑體" w:cstheme="minorHAnsi"/>
                <w:sz w:val="22"/>
              </w:rPr>
              <w:t xml:space="preserve"> (3) </w:t>
            </w:r>
            <w:r w:rsidRPr="00AF3413">
              <w:rPr>
                <w:rFonts w:eastAsia="微軟正黑體" w:cstheme="minorHAnsi"/>
                <w:sz w:val="22"/>
              </w:rPr>
              <w:t>所有定期</w:t>
            </w:r>
            <w:r w:rsidRPr="00AF3413">
              <w:rPr>
                <w:rFonts w:eastAsia="微軟正黑體" w:cstheme="minorHAnsi"/>
                <w:sz w:val="22"/>
              </w:rPr>
              <w:t xml:space="preserve"> (4) </w:t>
            </w:r>
            <w:r w:rsidRPr="00AF3413">
              <w:rPr>
                <w:rFonts w:eastAsia="微軟正黑體" w:cstheme="minorHAnsi"/>
                <w:sz w:val="22"/>
              </w:rPr>
              <w:t>實體存單</w:t>
            </w:r>
          </w:p>
          <w:p w14:paraId="6A4635E0" w14:textId="77777777" w:rsidR="004B3CAF" w:rsidRPr="00AF3413" w:rsidRDefault="00C50FA1" w:rsidP="00C50FA1">
            <w:pPr>
              <w:ind w:left="0" w:firstLine="0"/>
              <w:rPr>
                <w:rFonts w:eastAsia="微軟正黑體" w:cstheme="minorHAnsi"/>
                <w:sz w:val="22"/>
              </w:rPr>
            </w:pPr>
            <w:r w:rsidRPr="00AF3413">
              <w:rPr>
                <w:rFonts w:eastAsia="微軟正黑體" w:cstheme="minorHAnsi"/>
                <w:sz w:val="22"/>
              </w:rPr>
              <w:t xml:space="preserve">(5) </w:t>
            </w:r>
            <w:proofErr w:type="gramStart"/>
            <w:r w:rsidRPr="00AF3413">
              <w:rPr>
                <w:rFonts w:eastAsia="微軟正黑體" w:cstheme="minorHAnsi"/>
                <w:sz w:val="22"/>
              </w:rPr>
              <w:t>綜存</w:t>
            </w:r>
            <w:proofErr w:type="gramEnd"/>
            <w:r w:rsidRPr="00AF3413">
              <w:rPr>
                <w:rFonts w:eastAsia="微軟正黑體" w:cstheme="minorHAnsi"/>
                <w:sz w:val="22"/>
              </w:rPr>
              <w:t xml:space="preserve"> (6) </w:t>
            </w:r>
            <w:r w:rsidRPr="00AF3413">
              <w:rPr>
                <w:rFonts w:eastAsia="微軟正黑體" w:cstheme="minorHAnsi"/>
                <w:sz w:val="22"/>
              </w:rPr>
              <w:t>人工選擇指定帳號</w:t>
            </w:r>
          </w:p>
          <w:p w14:paraId="03F3A6C3" w14:textId="114E8DCA" w:rsidR="00235159" w:rsidRPr="00AF3413" w:rsidRDefault="00235159" w:rsidP="00C50FA1">
            <w:pPr>
              <w:ind w:left="0" w:firstLine="0"/>
              <w:rPr>
                <w:rFonts w:eastAsia="微軟正黑體" w:cstheme="minorHAnsi"/>
                <w:sz w:val="22"/>
              </w:rPr>
            </w:pPr>
            <w:r w:rsidRPr="00AF3413">
              <w:rPr>
                <w:rFonts w:eastAsia="微軟正黑體" w:cstheme="minorHAnsi"/>
                <w:sz w:val="22"/>
              </w:rPr>
              <w:t xml:space="preserve">1. </w:t>
            </w:r>
            <w:r w:rsidRPr="00AF3413">
              <w:rPr>
                <w:rFonts w:eastAsia="微軟正黑體" w:cstheme="minorHAnsi"/>
                <w:sz w:val="22"/>
              </w:rPr>
              <w:t>選擇若是輸入「帳號」，則無需輸入此欄位</w:t>
            </w:r>
            <w:r w:rsidRPr="00AF3413">
              <w:rPr>
                <w:rFonts w:eastAsia="微軟正黑體" w:cstheme="minorHAnsi"/>
                <w:sz w:val="22"/>
              </w:rPr>
              <w:br/>
              <w:t xml:space="preserve">2. </w:t>
            </w:r>
            <w:r w:rsidRPr="00AF3413">
              <w:rPr>
                <w:rFonts w:eastAsia="微軟正黑體" w:cstheme="minorHAnsi"/>
                <w:sz w:val="22"/>
              </w:rPr>
              <w:t>只允許申請類型</w:t>
            </w:r>
            <w:r w:rsidRPr="00AF3413">
              <w:rPr>
                <w:rFonts w:eastAsia="微軟正黑體" w:cstheme="minorHAnsi"/>
                <w:sz w:val="22"/>
              </w:rPr>
              <w:t xml:space="preserve"> = (1) </w:t>
            </w:r>
            <w:r w:rsidRPr="00AF3413">
              <w:rPr>
                <w:rFonts w:eastAsia="微軟正黑體" w:cstheme="minorHAnsi"/>
                <w:sz w:val="22"/>
              </w:rPr>
              <w:t>餘額證明</w:t>
            </w:r>
            <w:r w:rsidRPr="00AF3413">
              <w:rPr>
                <w:rFonts w:eastAsia="微軟正黑體" w:cstheme="minorHAnsi"/>
                <w:sz w:val="22"/>
              </w:rPr>
              <w:t xml:space="preserve"> (2) </w:t>
            </w:r>
            <w:r w:rsidRPr="00AF3413">
              <w:rPr>
                <w:rFonts w:eastAsia="微軟正黑體" w:cstheme="minorHAnsi"/>
                <w:sz w:val="22"/>
              </w:rPr>
              <w:t>存額證明</w:t>
            </w:r>
            <w:r w:rsidRPr="00AF3413">
              <w:rPr>
                <w:rFonts w:eastAsia="微軟正黑體" w:cstheme="minorHAnsi"/>
                <w:sz w:val="22"/>
              </w:rPr>
              <w:t xml:space="preserve"> </w:t>
            </w:r>
            <w:r w:rsidRPr="00AF3413">
              <w:rPr>
                <w:rFonts w:eastAsia="微軟正黑體" w:cstheme="minorHAnsi"/>
                <w:sz w:val="22"/>
              </w:rPr>
              <w:t>時才可選擇</w:t>
            </w:r>
          </w:p>
        </w:tc>
      </w:tr>
      <w:tr w:rsidR="004B3CAF" w:rsidRPr="00AF3413" w14:paraId="1A27E34A" w14:textId="77777777" w:rsidTr="004B3CAF">
        <w:tc>
          <w:tcPr>
            <w:tcW w:w="762" w:type="dxa"/>
          </w:tcPr>
          <w:p w14:paraId="055FC7D2"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46817D22" w14:textId="291414B8" w:rsidR="004B3CAF" w:rsidRPr="00AF3413" w:rsidRDefault="004B3CAF" w:rsidP="001A2219">
            <w:pPr>
              <w:ind w:left="0" w:firstLine="0"/>
              <w:rPr>
                <w:rFonts w:eastAsia="微軟正黑體" w:cstheme="minorHAnsi"/>
                <w:sz w:val="22"/>
              </w:rPr>
            </w:pPr>
            <w:proofErr w:type="gramStart"/>
            <w:r w:rsidRPr="00AF3413">
              <w:rPr>
                <w:rFonts w:eastAsia="微軟正黑體" w:cstheme="minorHAnsi"/>
                <w:sz w:val="22"/>
              </w:rPr>
              <w:t>列印綜存帳號</w:t>
            </w:r>
            <w:proofErr w:type="gramEnd"/>
          </w:p>
        </w:tc>
        <w:tc>
          <w:tcPr>
            <w:tcW w:w="1276" w:type="dxa"/>
          </w:tcPr>
          <w:p w14:paraId="70AA63E1" w14:textId="1FB0FE08" w:rsidR="004B3CAF" w:rsidRPr="00AF3413" w:rsidRDefault="004B3CAF" w:rsidP="001A2219">
            <w:pPr>
              <w:ind w:left="0" w:firstLine="0"/>
              <w:rPr>
                <w:rFonts w:eastAsia="微軟正黑體" w:cstheme="minorHAnsi"/>
                <w:sz w:val="22"/>
              </w:rPr>
            </w:pPr>
            <w:r w:rsidRPr="00AF3413">
              <w:rPr>
                <w:rFonts w:eastAsia="微軟正黑體" w:cstheme="minorHAnsi"/>
                <w:sz w:val="22"/>
              </w:rPr>
              <w:t>文數字</w:t>
            </w:r>
          </w:p>
        </w:tc>
        <w:tc>
          <w:tcPr>
            <w:tcW w:w="709" w:type="dxa"/>
          </w:tcPr>
          <w:p w14:paraId="53C6A978" w14:textId="3242E475"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O</w:t>
            </w:r>
          </w:p>
        </w:tc>
        <w:tc>
          <w:tcPr>
            <w:tcW w:w="1275" w:type="dxa"/>
          </w:tcPr>
          <w:p w14:paraId="07604ED1" w14:textId="648BD8C3" w:rsidR="004B3CAF" w:rsidRPr="00AF3413" w:rsidRDefault="00C50FA1" w:rsidP="00C50FA1">
            <w:pPr>
              <w:widowControl/>
              <w:ind w:left="0" w:firstLine="0"/>
              <w:rPr>
                <w:rFonts w:eastAsia="微軟正黑體" w:cstheme="minorHAnsi"/>
                <w:color w:val="000000"/>
                <w:sz w:val="22"/>
              </w:rPr>
            </w:pPr>
            <w:r w:rsidRPr="00AF3413">
              <w:rPr>
                <w:rFonts w:eastAsia="微軟正黑體" w:cstheme="minorHAnsi"/>
                <w:color w:val="000000"/>
                <w:sz w:val="22"/>
              </w:rPr>
              <w:t>10</w:t>
            </w:r>
          </w:p>
        </w:tc>
        <w:tc>
          <w:tcPr>
            <w:tcW w:w="3256" w:type="dxa"/>
          </w:tcPr>
          <w:p w14:paraId="1CAB01B8" w14:textId="77777777" w:rsidR="00C50FA1" w:rsidRPr="00AF3413" w:rsidRDefault="00C50FA1" w:rsidP="00C50FA1">
            <w:pPr>
              <w:ind w:left="0" w:firstLine="0"/>
              <w:rPr>
                <w:rFonts w:eastAsia="微軟正黑體" w:cstheme="minorHAnsi"/>
                <w:sz w:val="22"/>
              </w:rPr>
            </w:pPr>
            <w:r w:rsidRPr="00AF3413">
              <w:rPr>
                <w:rFonts w:eastAsia="微軟正黑體" w:cstheme="minorHAnsi"/>
                <w:sz w:val="22"/>
              </w:rPr>
              <w:t xml:space="preserve">1= </w:t>
            </w:r>
            <w:proofErr w:type="gramStart"/>
            <w:r w:rsidRPr="00AF3413">
              <w:rPr>
                <w:rFonts w:eastAsia="微軟正黑體" w:cstheme="minorHAnsi"/>
                <w:sz w:val="22"/>
              </w:rPr>
              <w:t>含定存明</w:t>
            </w:r>
            <w:proofErr w:type="gramEnd"/>
            <w:r w:rsidRPr="00AF3413">
              <w:rPr>
                <w:rFonts w:eastAsia="微軟正黑體" w:cstheme="minorHAnsi"/>
                <w:sz w:val="22"/>
              </w:rPr>
              <w:t>細</w:t>
            </w:r>
          </w:p>
          <w:p w14:paraId="48B1FD6E" w14:textId="77777777" w:rsidR="004B3CAF" w:rsidRPr="00AF3413" w:rsidRDefault="00C50FA1" w:rsidP="00C50FA1">
            <w:pPr>
              <w:ind w:left="0" w:firstLine="0"/>
              <w:rPr>
                <w:rFonts w:eastAsia="微軟正黑體" w:cstheme="minorHAnsi"/>
                <w:sz w:val="22"/>
              </w:rPr>
            </w:pPr>
            <w:r w:rsidRPr="00AF3413">
              <w:rPr>
                <w:rFonts w:eastAsia="微軟正黑體" w:cstheme="minorHAnsi"/>
                <w:sz w:val="22"/>
              </w:rPr>
              <w:t xml:space="preserve">2= </w:t>
            </w:r>
            <w:r w:rsidRPr="00AF3413">
              <w:rPr>
                <w:rFonts w:eastAsia="微軟正黑體" w:cstheme="minorHAnsi"/>
                <w:sz w:val="22"/>
              </w:rPr>
              <w:t>不</w:t>
            </w:r>
            <w:proofErr w:type="gramStart"/>
            <w:r w:rsidRPr="00AF3413">
              <w:rPr>
                <w:rFonts w:eastAsia="微軟正黑體" w:cstheme="minorHAnsi"/>
                <w:sz w:val="22"/>
              </w:rPr>
              <w:t>含定存明</w:t>
            </w:r>
            <w:proofErr w:type="gramEnd"/>
            <w:r w:rsidRPr="00AF3413">
              <w:rPr>
                <w:rFonts w:eastAsia="微軟正黑體" w:cstheme="minorHAnsi"/>
                <w:sz w:val="22"/>
              </w:rPr>
              <w:t>細</w:t>
            </w:r>
          </w:p>
          <w:p w14:paraId="35017400" w14:textId="703A12D0" w:rsidR="00235159" w:rsidRPr="00AF3413" w:rsidRDefault="00235159">
            <w:pPr>
              <w:pStyle w:val="af2"/>
              <w:numPr>
                <w:ilvl w:val="2"/>
                <w:numId w:val="94"/>
              </w:numPr>
              <w:ind w:leftChars="0" w:left="315"/>
              <w:rPr>
                <w:rFonts w:eastAsia="微軟正黑體" w:cstheme="minorHAnsi"/>
                <w:sz w:val="22"/>
              </w:rPr>
            </w:pPr>
            <w:r w:rsidRPr="00AF3413">
              <w:rPr>
                <w:rFonts w:eastAsia="微軟正黑體" w:cstheme="minorHAnsi"/>
                <w:sz w:val="22"/>
              </w:rPr>
              <w:t>限申請類型</w:t>
            </w:r>
            <w:r w:rsidRPr="00AF3413">
              <w:rPr>
                <w:rFonts w:eastAsia="微軟正黑體" w:cstheme="minorHAnsi"/>
                <w:sz w:val="22"/>
              </w:rPr>
              <w:t xml:space="preserve"> = (1) </w:t>
            </w:r>
            <w:r w:rsidRPr="00AF3413">
              <w:rPr>
                <w:rFonts w:eastAsia="微軟正黑體" w:cstheme="minorHAnsi"/>
                <w:sz w:val="22"/>
              </w:rPr>
              <w:t>餘額證明</w:t>
            </w:r>
            <w:r w:rsidRPr="00AF3413">
              <w:rPr>
                <w:rFonts w:eastAsia="微軟正黑體" w:cstheme="minorHAnsi"/>
                <w:sz w:val="22"/>
              </w:rPr>
              <w:t xml:space="preserve"> (2) </w:t>
            </w:r>
            <w:r w:rsidRPr="00AF3413">
              <w:rPr>
                <w:rFonts w:eastAsia="微軟正黑體" w:cstheme="minorHAnsi"/>
                <w:sz w:val="22"/>
              </w:rPr>
              <w:t>存額證明</w:t>
            </w:r>
            <w:r w:rsidRPr="00AF3413">
              <w:rPr>
                <w:rFonts w:eastAsia="微軟正黑體" w:cstheme="minorHAnsi"/>
                <w:sz w:val="22"/>
              </w:rPr>
              <w:t xml:space="preserve"> </w:t>
            </w:r>
            <w:r w:rsidRPr="00AF3413">
              <w:rPr>
                <w:rFonts w:eastAsia="微軟正黑體" w:cstheme="minorHAnsi"/>
                <w:sz w:val="22"/>
              </w:rPr>
              <w:t>時才可輸入</w:t>
            </w:r>
          </w:p>
          <w:p w14:paraId="14BC62D3" w14:textId="32C6C8A2" w:rsidR="00235159" w:rsidRPr="00AF3413" w:rsidRDefault="00235159">
            <w:pPr>
              <w:pStyle w:val="af2"/>
              <w:numPr>
                <w:ilvl w:val="2"/>
                <w:numId w:val="94"/>
              </w:numPr>
              <w:ind w:leftChars="0" w:left="315"/>
              <w:rPr>
                <w:rFonts w:eastAsia="微軟正黑體" w:cstheme="minorHAnsi"/>
                <w:sz w:val="22"/>
              </w:rPr>
            </w:pPr>
            <w:r w:rsidRPr="00AF3413">
              <w:rPr>
                <w:rFonts w:eastAsia="微軟正黑體" w:cstheme="minorHAnsi"/>
                <w:sz w:val="22"/>
              </w:rPr>
              <w:t>限種類＝</w:t>
            </w:r>
            <w:r w:rsidRPr="00AF3413">
              <w:rPr>
                <w:rFonts w:eastAsia="微軟正黑體" w:cstheme="minorHAnsi"/>
                <w:sz w:val="22"/>
              </w:rPr>
              <w:t xml:space="preserve">(5) </w:t>
            </w:r>
            <w:proofErr w:type="gramStart"/>
            <w:r w:rsidRPr="00AF3413">
              <w:rPr>
                <w:rFonts w:eastAsia="微軟正黑體" w:cstheme="minorHAnsi"/>
                <w:sz w:val="22"/>
              </w:rPr>
              <w:t>綜存時</w:t>
            </w:r>
            <w:proofErr w:type="gramEnd"/>
            <w:r w:rsidRPr="00AF3413">
              <w:rPr>
                <w:rFonts w:eastAsia="微軟正黑體" w:cstheme="minorHAnsi"/>
                <w:sz w:val="22"/>
              </w:rPr>
              <w:t>才可以輸入</w:t>
            </w:r>
          </w:p>
        </w:tc>
      </w:tr>
      <w:tr w:rsidR="004B3CAF" w:rsidRPr="00AF3413" w14:paraId="115B0631" w14:textId="77777777" w:rsidTr="004B3CAF">
        <w:tc>
          <w:tcPr>
            <w:tcW w:w="762" w:type="dxa"/>
          </w:tcPr>
          <w:p w14:paraId="07474EED"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55AB80AF" w14:textId="08D232CE" w:rsidR="004B3CAF" w:rsidRPr="00AF3413" w:rsidRDefault="004B3CAF" w:rsidP="001A2219">
            <w:pPr>
              <w:ind w:left="0" w:firstLine="0"/>
              <w:rPr>
                <w:rFonts w:eastAsia="微軟正黑體" w:cstheme="minorHAnsi"/>
                <w:sz w:val="22"/>
              </w:rPr>
            </w:pPr>
            <w:r w:rsidRPr="00AF3413">
              <w:rPr>
                <w:rFonts w:eastAsia="微軟正黑體" w:cstheme="minorHAnsi"/>
                <w:sz w:val="22"/>
              </w:rPr>
              <w:t>存額</w:t>
            </w:r>
          </w:p>
        </w:tc>
        <w:tc>
          <w:tcPr>
            <w:tcW w:w="1276" w:type="dxa"/>
          </w:tcPr>
          <w:p w14:paraId="2F74A852" w14:textId="12644B0E" w:rsidR="004B3CAF" w:rsidRPr="00AF3413" w:rsidRDefault="004B3CAF" w:rsidP="001A2219">
            <w:pPr>
              <w:ind w:left="0" w:firstLine="0"/>
              <w:rPr>
                <w:rFonts w:eastAsia="微軟正黑體" w:cstheme="minorHAnsi"/>
                <w:sz w:val="22"/>
              </w:rPr>
            </w:pPr>
            <w:r w:rsidRPr="00AF3413">
              <w:rPr>
                <w:rFonts w:eastAsia="微軟正黑體" w:cstheme="minorHAnsi"/>
                <w:sz w:val="22"/>
              </w:rPr>
              <w:t>金額</w:t>
            </w:r>
          </w:p>
        </w:tc>
        <w:tc>
          <w:tcPr>
            <w:tcW w:w="709" w:type="dxa"/>
          </w:tcPr>
          <w:p w14:paraId="296A1719" w14:textId="70164C1E"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O</w:t>
            </w:r>
          </w:p>
        </w:tc>
        <w:tc>
          <w:tcPr>
            <w:tcW w:w="1275" w:type="dxa"/>
          </w:tcPr>
          <w:p w14:paraId="6604F498" w14:textId="3E703FF6" w:rsidR="004B3CAF" w:rsidRPr="00AF3413" w:rsidRDefault="005376C7" w:rsidP="001A2219">
            <w:pPr>
              <w:ind w:left="0" w:firstLine="0"/>
              <w:rPr>
                <w:rFonts w:eastAsia="微軟正黑體" w:cstheme="minorHAnsi"/>
                <w:sz w:val="22"/>
              </w:rPr>
            </w:pPr>
            <w:r w:rsidRPr="00AF3413">
              <w:rPr>
                <w:rFonts w:eastAsia="微軟正黑體" w:cstheme="minorHAnsi"/>
                <w:sz w:val="22"/>
              </w:rPr>
              <w:t>9(12)V99</w:t>
            </w:r>
          </w:p>
        </w:tc>
        <w:tc>
          <w:tcPr>
            <w:tcW w:w="3256" w:type="dxa"/>
          </w:tcPr>
          <w:p w14:paraId="3BB34E85" w14:textId="77777777" w:rsidR="005376C7" w:rsidRPr="00AF3413" w:rsidRDefault="005376C7" w:rsidP="005376C7">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54B4E3D7" w14:textId="77777777" w:rsidR="005376C7" w:rsidRPr="00AF3413" w:rsidRDefault="005376C7" w:rsidP="001A2219">
            <w:pPr>
              <w:ind w:left="0" w:firstLine="0"/>
              <w:rPr>
                <w:rFonts w:eastAsia="微軟正黑體" w:cstheme="minorHAnsi"/>
                <w:sz w:val="22"/>
              </w:rPr>
            </w:pPr>
          </w:p>
          <w:p w14:paraId="6728553D" w14:textId="6675EA93" w:rsidR="004B3CAF" w:rsidRPr="00AF3413" w:rsidRDefault="00C50FA1" w:rsidP="001A2219">
            <w:pPr>
              <w:ind w:left="0" w:firstLine="0"/>
              <w:rPr>
                <w:rFonts w:eastAsia="微軟正黑體" w:cstheme="minorHAnsi"/>
                <w:sz w:val="22"/>
              </w:rPr>
            </w:pPr>
            <w:r w:rsidRPr="00AF3413">
              <w:rPr>
                <w:rFonts w:eastAsia="微軟正黑體" w:cstheme="minorHAnsi"/>
                <w:sz w:val="22"/>
              </w:rPr>
              <w:t>當申請類型</w:t>
            </w:r>
            <w:r w:rsidRPr="00AF3413">
              <w:rPr>
                <w:rFonts w:eastAsia="微軟正黑體" w:cstheme="minorHAnsi"/>
                <w:sz w:val="22"/>
              </w:rPr>
              <w:t xml:space="preserve">= 2 / 4 </w:t>
            </w:r>
            <w:r w:rsidRPr="00AF3413">
              <w:rPr>
                <w:rFonts w:eastAsia="微軟正黑體" w:cstheme="minorHAnsi"/>
                <w:sz w:val="22"/>
              </w:rPr>
              <w:t>，此</w:t>
            </w:r>
            <w:proofErr w:type="gramStart"/>
            <w:r w:rsidRPr="00AF3413">
              <w:rPr>
                <w:rFonts w:eastAsia="微軟正黑體" w:cstheme="minorHAnsi"/>
                <w:sz w:val="22"/>
              </w:rPr>
              <w:t>欄位必填</w:t>
            </w:r>
            <w:proofErr w:type="gramEnd"/>
            <w:r w:rsidRPr="00AF3413">
              <w:rPr>
                <w:rFonts w:eastAsia="微軟正黑體" w:cstheme="minorHAnsi"/>
                <w:sz w:val="22"/>
              </w:rPr>
              <w:t>；其他功能選項此欄位不可</w:t>
            </w:r>
            <w:r w:rsidRPr="00AF3413">
              <w:rPr>
                <w:rFonts w:eastAsia="微軟正黑體" w:cstheme="minorHAnsi"/>
                <w:sz w:val="22"/>
              </w:rPr>
              <w:lastRenderedPageBreak/>
              <w:t>有值</w:t>
            </w:r>
          </w:p>
        </w:tc>
      </w:tr>
      <w:tr w:rsidR="004B3CAF" w:rsidRPr="00AF3413" w14:paraId="2A3BBF31" w14:textId="77777777" w:rsidTr="004B3CAF">
        <w:tc>
          <w:tcPr>
            <w:tcW w:w="762" w:type="dxa"/>
          </w:tcPr>
          <w:p w14:paraId="6C093108"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37AAF8B1" w14:textId="22A8ECE9" w:rsidR="004B3CAF" w:rsidRPr="00AF3413" w:rsidRDefault="004B3CAF" w:rsidP="001A2219">
            <w:pPr>
              <w:ind w:left="0" w:firstLine="0"/>
              <w:rPr>
                <w:rFonts w:eastAsia="微軟正黑體" w:cstheme="minorHAnsi"/>
                <w:sz w:val="22"/>
              </w:rPr>
            </w:pPr>
            <w:r w:rsidRPr="00AF3413">
              <w:rPr>
                <w:rFonts w:eastAsia="微軟正黑體" w:cstheme="minorHAnsi"/>
                <w:sz w:val="22"/>
              </w:rPr>
              <w:t>人工證明列印帳號</w:t>
            </w:r>
          </w:p>
        </w:tc>
        <w:tc>
          <w:tcPr>
            <w:tcW w:w="1276" w:type="dxa"/>
          </w:tcPr>
          <w:p w14:paraId="351370A6" w14:textId="31FF5A63"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45D55BAF" w14:textId="4B431BBE" w:rsidR="004B3CAF" w:rsidRPr="00AF3413" w:rsidRDefault="00C50FA1" w:rsidP="001A2219">
            <w:pPr>
              <w:ind w:left="0" w:firstLine="0"/>
              <w:jc w:val="center"/>
              <w:rPr>
                <w:rFonts w:eastAsia="微軟正黑體" w:cstheme="minorHAnsi"/>
                <w:sz w:val="22"/>
              </w:rPr>
            </w:pPr>
            <w:r w:rsidRPr="00AF3413">
              <w:rPr>
                <w:rFonts w:eastAsia="微軟正黑體" w:cstheme="minorHAnsi"/>
                <w:sz w:val="22"/>
              </w:rPr>
              <w:t>O</w:t>
            </w:r>
          </w:p>
        </w:tc>
        <w:tc>
          <w:tcPr>
            <w:tcW w:w="1275" w:type="dxa"/>
          </w:tcPr>
          <w:p w14:paraId="252B1813" w14:textId="6407922B" w:rsidR="004B3CAF" w:rsidRPr="00AF3413" w:rsidRDefault="00C50FA1" w:rsidP="001A2219">
            <w:pPr>
              <w:ind w:left="0" w:firstLine="0"/>
              <w:rPr>
                <w:rFonts w:eastAsia="微軟正黑體" w:cstheme="minorHAnsi"/>
                <w:sz w:val="22"/>
              </w:rPr>
            </w:pPr>
            <w:r w:rsidRPr="00AF3413">
              <w:rPr>
                <w:rFonts w:eastAsia="微軟正黑體" w:cstheme="minorHAnsi"/>
                <w:sz w:val="22"/>
              </w:rPr>
              <w:t>3</w:t>
            </w:r>
          </w:p>
        </w:tc>
        <w:tc>
          <w:tcPr>
            <w:tcW w:w="3256" w:type="dxa"/>
          </w:tcPr>
          <w:p w14:paraId="01476008" w14:textId="56E55E28" w:rsidR="004B3CAF" w:rsidRPr="00AF3413" w:rsidRDefault="00C50FA1" w:rsidP="001A2219">
            <w:pPr>
              <w:ind w:left="0" w:firstLine="0"/>
              <w:rPr>
                <w:rFonts w:eastAsia="微軟正黑體" w:cstheme="minorHAnsi"/>
                <w:sz w:val="22"/>
              </w:rPr>
            </w:pPr>
            <w:r w:rsidRPr="00AF3413">
              <w:rPr>
                <w:rFonts w:eastAsia="微軟正黑體" w:cstheme="minorHAnsi"/>
                <w:sz w:val="22"/>
              </w:rPr>
              <w:t>Yes/No</w:t>
            </w:r>
            <w:r w:rsidR="00D05B12" w:rsidRPr="00AF3413">
              <w:rPr>
                <w:rFonts w:eastAsia="微軟正黑體" w:cstheme="minorHAnsi"/>
                <w:sz w:val="22"/>
              </w:rPr>
              <w:br/>
            </w:r>
            <w:r w:rsidR="00D05B12" w:rsidRPr="00AF3413">
              <w:rPr>
                <w:rFonts w:eastAsia="微軟正黑體" w:cstheme="minorHAnsi"/>
                <w:sz w:val="22"/>
              </w:rPr>
              <w:t>限申請類型</w:t>
            </w:r>
            <w:r w:rsidR="00D05B12" w:rsidRPr="00AF3413">
              <w:rPr>
                <w:rFonts w:eastAsia="微軟正黑體" w:cstheme="minorHAnsi"/>
                <w:sz w:val="22"/>
              </w:rPr>
              <w:t xml:space="preserve"> = (3) </w:t>
            </w:r>
            <w:r w:rsidR="00D05B12" w:rsidRPr="00AF3413">
              <w:rPr>
                <w:rFonts w:eastAsia="微軟正黑體" w:cstheme="minorHAnsi"/>
                <w:sz w:val="22"/>
              </w:rPr>
              <w:t>人工餘額證明</w:t>
            </w:r>
            <w:r w:rsidR="00D05B12" w:rsidRPr="00AF3413">
              <w:rPr>
                <w:rFonts w:eastAsia="微軟正黑體" w:cstheme="minorHAnsi"/>
                <w:sz w:val="22"/>
              </w:rPr>
              <w:t xml:space="preserve"> (4) </w:t>
            </w:r>
            <w:r w:rsidR="00D05B12" w:rsidRPr="00AF3413">
              <w:rPr>
                <w:rFonts w:eastAsia="微軟正黑體" w:cstheme="minorHAnsi"/>
                <w:sz w:val="22"/>
              </w:rPr>
              <w:t>人工存額證明，才可輸入此欄位</w:t>
            </w:r>
          </w:p>
        </w:tc>
      </w:tr>
      <w:tr w:rsidR="004B3CAF" w:rsidRPr="00AF3413" w14:paraId="621EAFCA" w14:textId="77777777" w:rsidTr="004B3CAF">
        <w:tc>
          <w:tcPr>
            <w:tcW w:w="762" w:type="dxa"/>
          </w:tcPr>
          <w:p w14:paraId="7F7CB83D" w14:textId="77777777" w:rsidR="004B3CAF" w:rsidRPr="00AF3413" w:rsidRDefault="004B3CAF">
            <w:pPr>
              <w:pStyle w:val="af2"/>
              <w:numPr>
                <w:ilvl w:val="0"/>
                <w:numId w:val="29"/>
              </w:numPr>
              <w:ind w:leftChars="0"/>
              <w:rPr>
                <w:rFonts w:eastAsia="微軟正黑體" w:cstheme="minorHAnsi"/>
                <w:sz w:val="22"/>
              </w:rPr>
            </w:pPr>
          </w:p>
        </w:tc>
        <w:tc>
          <w:tcPr>
            <w:tcW w:w="1643" w:type="dxa"/>
          </w:tcPr>
          <w:p w14:paraId="6EB50B92" w14:textId="6271CAB6" w:rsidR="004B3CAF" w:rsidRPr="00AF3413" w:rsidRDefault="004B3CAF" w:rsidP="001A2219">
            <w:pPr>
              <w:ind w:left="0" w:firstLine="0"/>
              <w:rPr>
                <w:rFonts w:eastAsia="微軟正黑體" w:cstheme="minorHAnsi"/>
                <w:sz w:val="22"/>
              </w:rPr>
            </w:pPr>
            <w:r w:rsidRPr="00AF3413">
              <w:rPr>
                <w:rFonts w:eastAsia="微軟正黑體" w:cstheme="minorHAnsi"/>
                <w:sz w:val="22"/>
              </w:rPr>
              <w:t>備註</w:t>
            </w:r>
          </w:p>
        </w:tc>
        <w:tc>
          <w:tcPr>
            <w:tcW w:w="1276" w:type="dxa"/>
          </w:tcPr>
          <w:p w14:paraId="3289D35B" w14:textId="7C40232C" w:rsidR="004B3CAF" w:rsidRPr="00AF3413" w:rsidRDefault="004B3CAF"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6C7E1283" w14:textId="0DFFEDC7" w:rsidR="004B3CAF" w:rsidRPr="00AF3413" w:rsidRDefault="0023256C"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3B991E3B" w14:textId="2E51A79D" w:rsidR="004B3CAF" w:rsidRPr="00AF3413" w:rsidRDefault="0023256C" w:rsidP="001A2219">
            <w:pPr>
              <w:ind w:left="0" w:firstLine="0"/>
              <w:rPr>
                <w:rFonts w:eastAsia="微軟正黑體" w:cstheme="minorHAnsi"/>
                <w:sz w:val="22"/>
              </w:rPr>
            </w:pPr>
            <w:r w:rsidRPr="00AF3413">
              <w:rPr>
                <w:rFonts w:eastAsia="微軟正黑體" w:cstheme="minorHAnsi"/>
                <w:sz w:val="22"/>
              </w:rPr>
              <w:t>50</w:t>
            </w:r>
          </w:p>
        </w:tc>
        <w:tc>
          <w:tcPr>
            <w:tcW w:w="3256" w:type="dxa"/>
          </w:tcPr>
          <w:p w14:paraId="6DAEA3F9" w14:textId="36B16064" w:rsidR="0023256C" w:rsidRPr="00AF3413" w:rsidRDefault="0023256C" w:rsidP="001A2219">
            <w:pPr>
              <w:ind w:left="0" w:firstLine="0"/>
              <w:rPr>
                <w:rFonts w:eastAsia="微軟正黑體" w:cstheme="minorHAnsi"/>
                <w:sz w:val="22"/>
              </w:rPr>
            </w:pPr>
            <w:r w:rsidRPr="00AF3413">
              <w:rPr>
                <w:rFonts w:eastAsia="微軟正黑體" w:cstheme="minorHAnsi"/>
                <w:sz w:val="22"/>
              </w:rPr>
              <w:t>下拉選單，選單中提供固定文字內容列印於證明的備註區塊，並套用備註內容輸入的金額。或是選擇自定義選項，</w:t>
            </w:r>
            <w:proofErr w:type="gramStart"/>
            <w:r w:rsidRPr="00AF3413">
              <w:rPr>
                <w:rFonts w:eastAsia="微軟正黑體" w:cstheme="minorHAnsi"/>
                <w:sz w:val="22"/>
              </w:rPr>
              <w:t>可由櫃員</w:t>
            </w:r>
            <w:proofErr w:type="gramEnd"/>
            <w:r w:rsidRPr="00AF3413">
              <w:rPr>
                <w:rFonts w:eastAsia="微軟正黑體" w:cstheme="minorHAnsi"/>
                <w:sz w:val="22"/>
              </w:rPr>
              <w:t>輸入文字</w:t>
            </w:r>
          </w:p>
          <w:p w14:paraId="61029591" w14:textId="77777777" w:rsidR="0023256C" w:rsidRPr="00AF3413" w:rsidRDefault="0023256C" w:rsidP="001A2219">
            <w:pPr>
              <w:ind w:left="0" w:firstLine="0"/>
              <w:rPr>
                <w:rFonts w:eastAsia="微軟正黑體" w:cstheme="minorHAnsi"/>
              </w:rPr>
            </w:pPr>
          </w:p>
          <w:p w14:paraId="6701CBD0" w14:textId="2440B23D" w:rsidR="0023256C" w:rsidRPr="00AF3413" w:rsidRDefault="00C50FA1" w:rsidP="001A2219">
            <w:pPr>
              <w:ind w:left="0" w:firstLine="0"/>
              <w:rPr>
                <w:rFonts w:eastAsia="微軟正黑體" w:cstheme="minorHAnsi"/>
                <w:sz w:val="22"/>
              </w:rPr>
            </w:pPr>
            <w:r w:rsidRPr="00AF3413">
              <w:rPr>
                <w:rFonts w:eastAsia="微軟正黑體" w:cstheme="minorHAnsi"/>
                <w:sz w:val="22"/>
              </w:rPr>
              <w:t>此欄位有值時，需要</w:t>
            </w:r>
          </w:p>
          <w:p w14:paraId="7C2993F9" w14:textId="1F5B3560" w:rsidR="0023256C" w:rsidRPr="00AF3413" w:rsidRDefault="0023256C" w:rsidP="0023256C">
            <w:pPr>
              <w:ind w:left="0" w:firstLine="0"/>
              <w:rPr>
                <w:rFonts w:eastAsia="微軟正黑體" w:cstheme="minorHAnsi"/>
                <w:sz w:val="22"/>
              </w:rPr>
            </w:pPr>
            <w:r w:rsidRPr="00AF3413">
              <w:rPr>
                <w:rFonts w:eastAsia="微軟正黑體" w:cstheme="minorHAnsi"/>
                <w:sz w:val="22"/>
              </w:rPr>
              <w:t xml:space="preserve">(1) </w:t>
            </w:r>
            <w:r w:rsidR="00C50FA1" w:rsidRPr="00AF3413">
              <w:rPr>
                <w:rFonts w:eastAsia="微軟正黑體" w:cstheme="minorHAnsi"/>
                <w:sz w:val="22"/>
              </w:rPr>
              <w:t>列印於存款證明的備註中</w:t>
            </w:r>
            <w:r w:rsidR="00D23F03" w:rsidRPr="00AF3413">
              <w:rPr>
                <w:rFonts w:eastAsia="微軟正黑體" w:cstheme="minorHAnsi"/>
                <w:sz w:val="22"/>
              </w:rPr>
              <w:t xml:space="preserve"> </w:t>
            </w:r>
            <w:r w:rsidRPr="00AF3413">
              <w:rPr>
                <w:rFonts w:eastAsia="微軟正黑體" w:cstheme="minorHAnsi"/>
                <w:sz w:val="22"/>
              </w:rPr>
              <w:t xml:space="preserve">(2) </w:t>
            </w:r>
            <w:r w:rsidR="00D23F03" w:rsidRPr="00AF3413">
              <w:rPr>
                <w:rFonts w:eastAsia="微軟正黑體" w:cstheme="minorHAnsi"/>
                <w:sz w:val="22"/>
              </w:rPr>
              <w:t>存款證明的日報表</w:t>
            </w:r>
            <w:r w:rsidR="00D23F03" w:rsidRPr="00AF3413">
              <w:rPr>
                <w:rFonts w:eastAsia="微軟正黑體" w:cstheme="minorHAnsi"/>
                <w:sz w:val="22"/>
              </w:rPr>
              <w:t>/</w:t>
            </w:r>
            <w:r w:rsidR="00D23F03" w:rsidRPr="00AF3413">
              <w:rPr>
                <w:rFonts w:eastAsia="微軟正黑體" w:cstheme="minorHAnsi"/>
                <w:sz w:val="22"/>
              </w:rPr>
              <w:t>查核表中</w:t>
            </w:r>
          </w:p>
        </w:tc>
      </w:tr>
    </w:tbl>
    <w:p w14:paraId="611E89B1" w14:textId="77777777" w:rsidR="004B3CAF" w:rsidRPr="00AF3413" w:rsidRDefault="004B3CAF" w:rsidP="004B3CAF">
      <w:pPr>
        <w:ind w:left="0" w:firstLine="0"/>
        <w:rPr>
          <w:rFonts w:eastAsia="微軟正黑體" w:cstheme="minorHAnsi"/>
        </w:rPr>
      </w:pPr>
    </w:p>
    <w:p w14:paraId="17594E5C" w14:textId="5EFA831E" w:rsidR="00E61501" w:rsidRPr="00AF3413" w:rsidRDefault="00E61501">
      <w:pPr>
        <w:pStyle w:val="af2"/>
        <w:numPr>
          <w:ilvl w:val="0"/>
          <w:numId w:val="84"/>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餘額</w:t>
      </w:r>
      <w:r w:rsidRPr="00AF3413">
        <w:rPr>
          <w:rFonts w:eastAsia="微軟正黑體" w:cstheme="minorHAnsi"/>
        </w:rPr>
        <w:t>/</w:t>
      </w:r>
      <w:r w:rsidRPr="00AF3413">
        <w:rPr>
          <w:rFonts w:eastAsia="微軟正黑體" w:cstheme="minorHAnsi"/>
        </w:rPr>
        <w:t>存額證明</w:t>
      </w:r>
      <w:r w:rsidRPr="00AF3413">
        <w:rPr>
          <w:rFonts w:eastAsia="微軟正黑體" w:cstheme="minorHAnsi"/>
        </w:rPr>
        <w:t>-</w:t>
      </w:r>
      <w:r w:rsidRPr="00AF3413">
        <w:rPr>
          <w:rFonts w:eastAsia="微軟正黑體" w:cstheme="minorHAnsi"/>
        </w:rPr>
        <w:t>查詢結果</w:t>
      </w:r>
    </w:p>
    <w:tbl>
      <w:tblPr>
        <w:tblStyle w:val="af1"/>
        <w:tblW w:w="0" w:type="auto"/>
        <w:tblLook w:val="04A0" w:firstRow="1" w:lastRow="0" w:firstColumn="1" w:lastColumn="0" w:noHBand="0" w:noVBand="1"/>
      </w:tblPr>
      <w:tblGrid>
        <w:gridCol w:w="732"/>
        <w:gridCol w:w="1605"/>
        <w:gridCol w:w="1199"/>
        <w:gridCol w:w="684"/>
        <w:gridCol w:w="1666"/>
        <w:gridCol w:w="3035"/>
      </w:tblGrid>
      <w:tr w:rsidR="00D05B12" w:rsidRPr="00AF3413" w14:paraId="76906EFD" w14:textId="77777777" w:rsidTr="005A72E9">
        <w:tc>
          <w:tcPr>
            <w:tcW w:w="732" w:type="dxa"/>
            <w:tcBorders>
              <w:bottom w:val="single" w:sz="4" w:space="0" w:color="auto"/>
            </w:tcBorders>
            <w:shd w:val="pct12" w:color="auto" w:fill="auto"/>
          </w:tcPr>
          <w:p w14:paraId="4C7638FF"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05" w:type="dxa"/>
            <w:tcBorders>
              <w:bottom w:val="single" w:sz="4" w:space="0" w:color="auto"/>
            </w:tcBorders>
            <w:shd w:val="pct12" w:color="auto" w:fill="auto"/>
          </w:tcPr>
          <w:p w14:paraId="6E755FA2"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199" w:type="dxa"/>
            <w:tcBorders>
              <w:bottom w:val="single" w:sz="4" w:space="0" w:color="auto"/>
            </w:tcBorders>
            <w:shd w:val="pct12" w:color="auto" w:fill="auto"/>
          </w:tcPr>
          <w:p w14:paraId="27E2B141"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684" w:type="dxa"/>
            <w:tcBorders>
              <w:bottom w:val="single" w:sz="4" w:space="0" w:color="auto"/>
            </w:tcBorders>
            <w:shd w:val="pct12" w:color="auto" w:fill="auto"/>
          </w:tcPr>
          <w:p w14:paraId="3EB6D791"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666" w:type="dxa"/>
            <w:tcBorders>
              <w:bottom w:val="single" w:sz="4" w:space="0" w:color="auto"/>
            </w:tcBorders>
            <w:shd w:val="pct12" w:color="auto" w:fill="auto"/>
          </w:tcPr>
          <w:p w14:paraId="07789E0F"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035" w:type="dxa"/>
            <w:tcBorders>
              <w:bottom w:val="single" w:sz="4" w:space="0" w:color="auto"/>
            </w:tcBorders>
            <w:shd w:val="pct12" w:color="auto" w:fill="auto"/>
          </w:tcPr>
          <w:p w14:paraId="39546AC2" w14:textId="77777777" w:rsidR="00D05B12" w:rsidRPr="00AF3413" w:rsidRDefault="00D05B12"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D05B12" w:rsidRPr="00AF3413" w14:paraId="5B7651B3" w14:textId="77777777" w:rsidTr="005A72E9">
        <w:tc>
          <w:tcPr>
            <w:tcW w:w="732" w:type="dxa"/>
            <w:vAlign w:val="center"/>
          </w:tcPr>
          <w:p w14:paraId="1DFEC9F0" w14:textId="77777777" w:rsidR="00D05B12" w:rsidRPr="00AF3413" w:rsidRDefault="00D05B12">
            <w:pPr>
              <w:pStyle w:val="af2"/>
              <w:numPr>
                <w:ilvl w:val="0"/>
                <w:numId w:val="121"/>
              </w:numPr>
              <w:ind w:leftChars="0"/>
              <w:rPr>
                <w:rFonts w:eastAsia="微軟正黑體" w:cstheme="minorHAnsi"/>
                <w:sz w:val="22"/>
              </w:rPr>
            </w:pPr>
          </w:p>
        </w:tc>
        <w:tc>
          <w:tcPr>
            <w:tcW w:w="1605" w:type="dxa"/>
            <w:vAlign w:val="center"/>
          </w:tcPr>
          <w:p w14:paraId="5295B090" w14:textId="523CBA0B" w:rsidR="00D05B12" w:rsidRPr="00AF3413" w:rsidRDefault="008A5C68" w:rsidP="001A2219">
            <w:pPr>
              <w:ind w:left="0" w:firstLine="0"/>
              <w:rPr>
                <w:rFonts w:eastAsia="微軟正黑體" w:cstheme="minorHAnsi"/>
                <w:sz w:val="22"/>
              </w:rPr>
            </w:pPr>
            <w:r w:rsidRPr="00AF3413">
              <w:rPr>
                <w:rFonts w:eastAsia="微軟正黑體" w:cstheme="minorHAnsi"/>
                <w:sz w:val="22"/>
              </w:rPr>
              <w:t>Checkbox</w:t>
            </w:r>
          </w:p>
        </w:tc>
        <w:tc>
          <w:tcPr>
            <w:tcW w:w="1199" w:type="dxa"/>
            <w:vAlign w:val="center"/>
          </w:tcPr>
          <w:p w14:paraId="53A35CE0" w14:textId="7070B7CB" w:rsidR="00D05B12" w:rsidRPr="00AF3413" w:rsidRDefault="008A5C68" w:rsidP="001A2219">
            <w:pPr>
              <w:ind w:left="0" w:firstLine="0"/>
              <w:rPr>
                <w:rFonts w:eastAsia="微軟正黑體" w:cstheme="minorHAnsi"/>
                <w:sz w:val="22"/>
              </w:rPr>
            </w:pPr>
            <w:r w:rsidRPr="00AF3413">
              <w:rPr>
                <w:rFonts w:eastAsia="微軟正黑體" w:cstheme="minorHAnsi"/>
                <w:sz w:val="22"/>
              </w:rPr>
              <w:t>方框</w:t>
            </w:r>
          </w:p>
        </w:tc>
        <w:tc>
          <w:tcPr>
            <w:tcW w:w="684" w:type="dxa"/>
          </w:tcPr>
          <w:p w14:paraId="3D2EF20A" w14:textId="04393334" w:rsidR="00D05B12" w:rsidRPr="00AF3413" w:rsidRDefault="008A5C68" w:rsidP="001A2219">
            <w:pPr>
              <w:ind w:left="0" w:firstLine="0"/>
              <w:jc w:val="center"/>
              <w:rPr>
                <w:rFonts w:eastAsia="微軟正黑體" w:cstheme="minorHAnsi"/>
                <w:sz w:val="22"/>
              </w:rPr>
            </w:pPr>
            <w:r w:rsidRPr="00AF3413">
              <w:rPr>
                <w:rFonts w:eastAsia="微軟正黑體" w:cstheme="minorHAnsi"/>
                <w:sz w:val="22"/>
              </w:rPr>
              <w:t>O</w:t>
            </w:r>
          </w:p>
        </w:tc>
        <w:tc>
          <w:tcPr>
            <w:tcW w:w="1666" w:type="dxa"/>
            <w:vAlign w:val="center"/>
          </w:tcPr>
          <w:p w14:paraId="4D083C5A" w14:textId="216E0AC3" w:rsidR="00D05B12" w:rsidRPr="00AF3413" w:rsidRDefault="008A5C68" w:rsidP="001A2219">
            <w:pPr>
              <w:ind w:left="0" w:firstLine="0"/>
              <w:rPr>
                <w:rFonts w:eastAsia="微軟正黑體" w:cstheme="minorHAnsi"/>
                <w:sz w:val="22"/>
              </w:rPr>
            </w:pPr>
            <w:r w:rsidRPr="00AF3413">
              <w:rPr>
                <w:rFonts w:eastAsia="微軟正黑體" w:cstheme="minorHAnsi"/>
                <w:sz w:val="22"/>
              </w:rPr>
              <w:t>1</w:t>
            </w:r>
          </w:p>
        </w:tc>
        <w:tc>
          <w:tcPr>
            <w:tcW w:w="3035" w:type="dxa"/>
            <w:vAlign w:val="center"/>
          </w:tcPr>
          <w:p w14:paraId="33479044" w14:textId="443F8E01" w:rsidR="00D05B12" w:rsidRPr="00AF3413" w:rsidRDefault="008A5C68" w:rsidP="001A2219">
            <w:pPr>
              <w:ind w:left="0" w:firstLine="0"/>
              <w:rPr>
                <w:rFonts w:eastAsia="微軟正黑體" w:cstheme="minorHAnsi"/>
                <w:sz w:val="22"/>
              </w:rPr>
            </w:pPr>
            <w:r w:rsidRPr="00AF3413">
              <w:rPr>
                <w:rFonts w:eastAsia="微軟正黑體" w:cstheme="minorHAnsi"/>
                <w:sz w:val="22"/>
              </w:rPr>
              <w:t>由分行系統判斷該欄位是否可勾選</w:t>
            </w:r>
          </w:p>
        </w:tc>
      </w:tr>
      <w:tr w:rsidR="00D05B12" w:rsidRPr="00AF3413" w14:paraId="4E317417" w14:textId="77777777" w:rsidTr="005A72E9">
        <w:tc>
          <w:tcPr>
            <w:tcW w:w="732" w:type="dxa"/>
            <w:vAlign w:val="center"/>
          </w:tcPr>
          <w:p w14:paraId="6529276D" w14:textId="77777777" w:rsidR="00D05B12" w:rsidRPr="00AF3413" w:rsidRDefault="00D05B12">
            <w:pPr>
              <w:pStyle w:val="af2"/>
              <w:numPr>
                <w:ilvl w:val="0"/>
                <w:numId w:val="121"/>
              </w:numPr>
              <w:ind w:leftChars="0"/>
              <w:rPr>
                <w:rFonts w:eastAsia="微軟正黑體" w:cstheme="minorHAnsi"/>
                <w:sz w:val="22"/>
              </w:rPr>
            </w:pPr>
          </w:p>
        </w:tc>
        <w:tc>
          <w:tcPr>
            <w:tcW w:w="1605" w:type="dxa"/>
            <w:vAlign w:val="center"/>
          </w:tcPr>
          <w:p w14:paraId="76DA73E9" w14:textId="3D4C19F9" w:rsidR="00D05B12" w:rsidRPr="00AF3413" w:rsidRDefault="008A5C68" w:rsidP="001A2219">
            <w:pPr>
              <w:ind w:left="0" w:firstLine="0"/>
              <w:rPr>
                <w:rFonts w:eastAsia="微軟正黑體" w:cstheme="minorHAnsi"/>
                <w:sz w:val="22"/>
              </w:rPr>
            </w:pPr>
            <w:r w:rsidRPr="00AF3413">
              <w:rPr>
                <w:rFonts w:eastAsia="微軟正黑體" w:cstheme="minorHAnsi"/>
                <w:sz w:val="22"/>
              </w:rPr>
              <w:t>帳號</w:t>
            </w:r>
          </w:p>
        </w:tc>
        <w:tc>
          <w:tcPr>
            <w:tcW w:w="1199" w:type="dxa"/>
            <w:vAlign w:val="center"/>
          </w:tcPr>
          <w:p w14:paraId="359DA064" w14:textId="4A55F573" w:rsidR="00D05B12" w:rsidRPr="00AF3413" w:rsidRDefault="008A5C68" w:rsidP="001A2219">
            <w:pPr>
              <w:ind w:left="0" w:firstLine="0"/>
              <w:rPr>
                <w:rFonts w:eastAsia="微軟正黑體" w:cstheme="minorHAnsi"/>
                <w:sz w:val="22"/>
              </w:rPr>
            </w:pPr>
            <w:r w:rsidRPr="00AF3413">
              <w:rPr>
                <w:rFonts w:eastAsia="微軟正黑體" w:cstheme="minorHAnsi"/>
                <w:sz w:val="22"/>
              </w:rPr>
              <w:t>數字</w:t>
            </w:r>
          </w:p>
        </w:tc>
        <w:tc>
          <w:tcPr>
            <w:tcW w:w="684" w:type="dxa"/>
          </w:tcPr>
          <w:p w14:paraId="7B1EE1C9" w14:textId="606C6BA4" w:rsidR="00D05B12" w:rsidRPr="00AF3413" w:rsidRDefault="008A5C68" w:rsidP="001A2219">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6AC8C478" w14:textId="68F685CE" w:rsidR="00D05B12" w:rsidRPr="00AF3413" w:rsidRDefault="008A5C68" w:rsidP="001A2219">
            <w:pPr>
              <w:ind w:left="0" w:firstLine="0"/>
              <w:rPr>
                <w:rFonts w:eastAsia="微軟正黑體" w:cstheme="minorHAnsi"/>
                <w:sz w:val="22"/>
              </w:rPr>
            </w:pPr>
            <w:r w:rsidRPr="00AF3413">
              <w:rPr>
                <w:rFonts w:eastAsia="微軟正黑體" w:cstheme="minorHAnsi"/>
                <w:sz w:val="22"/>
              </w:rPr>
              <w:t>14</w:t>
            </w:r>
          </w:p>
        </w:tc>
        <w:tc>
          <w:tcPr>
            <w:tcW w:w="3035" w:type="dxa"/>
            <w:vAlign w:val="center"/>
          </w:tcPr>
          <w:p w14:paraId="72F01E30" w14:textId="77777777" w:rsidR="008A5C68" w:rsidRPr="00AF3413" w:rsidRDefault="008A5C68" w:rsidP="008A5C68">
            <w:pPr>
              <w:ind w:left="0" w:firstLine="0"/>
              <w:rPr>
                <w:rFonts w:eastAsia="微軟正黑體" w:cstheme="minorHAnsi"/>
                <w:sz w:val="22"/>
              </w:rPr>
            </w:pPr>
            <w:r w:rsidRPr="00AF3413">
              <w:rPr>
                <w:rFonts w:eastAsia="微軟正黑體" w:cstheme="minorHAnsi"/>
                <w:sz w:val="22"/>
              </w:rPr>
              <w:t>依據查詢條件帶出符合查詢條件之帳號</w:t>
            </w:r>
            <w:r w:rsidRPr="00AF3413">
              <w:rPr>
                <w:rFonts w:eastAsia="微軟正黑體" w:cstheme="minorHAnsi"/>
                <w:sz w:val="22"/>
              </w:rPr>
              <w:br/>
            </w:r>
            <w:r w:rsidRPr="00AF3413">
              <w:rPr>
                <w:rFonts w:eastAsia="微軟正黑體" w:cstheme="minorHAnsi"/>
                <w:sz w:val="22"/>
              </w:rPr>
              <w:t>台幣：顯示台幣帳號</w:t>
            </w:r>
          </w:p>
          <w:p w14:paraId="567B2B1A" w14:textId="00C30942" w:rsidR="00D05B12" w:rsidRPr="00AF3413" w:rsidRDefault="008A5C68" w:rsidP="008A5C68">
            <w:pPr>
              <w:ind w:left="0" w:firstLine="0"/>
              <w:rPr>
                <w:rFonts w:eastAsia="微軟正黑體" w:cstheme="minorHAnsi"/>
                <w:sz w:val="22"/>
              </w:rPr>
            </w:pPr>
            <w:r w:rsidRPr="00AF3413">
              <w:rPr>
                <w:rFonts w:eastAsia="微軟正黑體" w:cstheme="minorHAnsi"/>
                <w:sz w:val="22"/>
              </w:rPr>
              <w:t>外幣：所有幣別均統一顯示主帳號</w:t>
            </w:r>
          </w:p>
        </w:tc>
      </w:tr>
      <w:tr w:rsidR="00D05B12" w:rsidRPr="00AF3413" w14:paraId="28670105" w14:textId="77777777" w:rsidTr="005A72E9">
        <w:tc>
          <w:tcPr>
            <w:tcW w:w="732" w:type="dxa"/>
            <w:vAlign w:val="center"/>
          </w:tcPr>
          <w:p w14:paraId="5A3F628E" w14:textId="77777777" w:rsidR="00D05B12" w:rsidRPr="00AF3413" w:rsidRDefault="00D05B12">
            <w:pPr>
              <w:pStyle w:val="af2"/>
              <w:numPr>
                <w:ilvl w:val="0"/>
                <w:numId w:val="121"/>
              </w:numPr>
              <w:ind w:leftChars="0"/>
              <w:rPr>
                <w:rFonts w:eastAsia="微軟正黑體" w:cstheme="minorHAnsi"/>
                <w:sz w:val="22"/>
              </w:rPr>
            </w:pPr>
          </w:p>
        </w:tc>
        <w:tc>
          <w:tcPr>
            <w:tcW w:w="1605" w:type="dxa"/>
            <w:vAlign w:val="center"/>
          </w:tcPr>
          <w:p w14:paraId="4CB4D75F" w14:textId="0BCC0969" w:rsidR="00D05B12" w:rsidRPr="00AF3413" w:rsidRDefault="008A5C68" w:rsidP="001A2219">
            <w:pPr>
              <w:ind w:left="0" w:firstLine="0"/>
              <w:rPr>
                <w:rFonts w:eastAsia="微軟正黑體" w:cstheme="minorHAnsi"/>
                <w:sz w:val="22"/>
              </w:rPr>
            </w:pPr>
            <w:r w:rsidRPr="00AF3413">
              <w:rPr>
                <w:rFonts w:eastAsia="微軟正黑體" w:cstheme="minorHAnsi"/>
                <w:sz w:val="22"/>
              </w:rPr>
              <w:t>幣別</w:t>
            </w:r>
          </w:p>
        </w:tc>
        <w:tc>
          <w:tcPr>
            <w:tcW w:w="1199" w:type="dxa"/>
            <w:vAlign w:val="center"/>
          </w:tcPr>
          <w:p w14:paraId="50B74608" w14:textId="2337E81E" w:rsidR="00D05B12" w:rsidRPr="00AF3413" w:rsidRDefault="008A5C68" w:rsidP="001A2219">
            <w:pPr>
              <w:ind w:left="0" w:firstLine="0"/>
              <w:rPr>
                <w:rFonts w:eastAsia="微軟正黑體" w:cstheme="minorHAnsi"/>
                <w:sz w:val="22"/>
              </w:rPr>
            </w:pPr>
            <w:r w:rsidRPr="00AF3413">
              <w:rPr>
                <w:rFonts w:eastAsia="微軟正黑體" w:cstheme="minorHAnsi"/>
                <w:sz w:val="22"/>
              </w:rPr>
              <w:t>文字</w:t>
            </w:r>
          </w:p>
        </w:tc>
        <w:tc>
          <w:tcPr>
            <w:tcW w:w="684" w:type="dxa"/>
          </w:tcPr>
          <w:p w14:paraId="220677AD" w14:textId="297BDE18" w:rsidR="00D05B12" w:rsidRPr="00AF3413" w:rsidRDefault="008A5C68" w:rsidP="001A2219">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6D29E85C" w14:textId="1003F63E" w:rsidR="00D05B12" w:rsidRPr="00AF3413" w:rsidRDefault="008A5C68" w:rsidP="001A2219">
            <w:pPr>
              <w:ind w:left="0" w:firstLine="0"/>
              <w:rPr>
                <w:rFonts w:eastAsia="微軟正黑體" w:cstheme="minorHAnsi"/>
                <w:sz w:val="22"/>
              </w:rPr>
            </w:pPr>
            <w:r w:rsidRPr="00AF3413">
              <w:rPr>
                <w:rFonts w:eastAsia="微軟正黑體" w:cstheme="minorHAnsi"/>
                <w:sz w:val="22"/>
              </w:rPr>
              <w:t>3</w:t>
            </w:r>
          </w:p>
        </w:tc>
        <w:tc>
          <w:tcPr>
            <w:tcW w:w="3035" w:type="dxa"/>
            <w:vAlign w:val="center"/>
          </w:tcPr>
          <w:p w14:paraId="203E46E6" w14:textId="3705B30C" w:rsidR="00D05B12" w:rsidRPr="00AF3413" w:rsidRDefault="00997666" w:rsidP="008A5C68">
            <w:pPr>
              <w:ind w:left="0" w:firstLine="0"/>
              <w:rPr>
                <w:rFonts w:eastAsia="微軟正黑體" w:cstheme="minorHAnsi"/>
                <w:sz w:val="22"/>
              </w:rPr>
            </w:pPr>
            <w:r w:rsidRPr="00AF3413">
              <w:rPr>
                <w:rFonts w:eastAsia="微軟正黑體" w:cstheme="minorHAnsi"/>
                <w:sz w:val="22"/>
              </w:rPr>
              <w:t>帶</w:t>
            </w:r>
            <w:r w:rsidR="008A5C68" w:rsidRPr="00AF3413">
              <w:rPr>
                <w:rFonts w:eastAsia="微軟正黑體" w:cstheme="minorHAnsi"/>
                <w:sz w:val="22"/>
              </w:rPr>
              <w:t>出符合查詢條件之帳號幣別</w:t>
            </w:r>
          </w:p>
          <w:p w14:paraId="7BC3FA51" w14:textId="50EE9E69" w:rsidR="008A5C68" w:rsidRPr="00AF3413" w:rsidRDefault="008A5C68" w:rsidP="008A5C68">
            <w:pPr>
              <w:ind w:left="0" w:firstLine="0"/>
              <w:rPr>
                <w:rFonts w:eastAsia="微軟正黑體" w:cstheme="minorHAnsi"/>
                <w:sz w:val="22"/>
              </w:rPr>
            </w:pPr>
            <w:r w:rsidRPr="00AF3413">
              <w:rPr>
                <w:rFonts w:eastAsia="微軟正黑體" w:cstheme="minorHAnsi"/>
                <w:sz w:val="22"/>
              </w:rPr>
              <w:t>外幣：顯示子</w:t>
            </w:r>
            <w:proofErr w:type="gramStart"/>
            <w:r w:rsidRPr="00AF3413">
              <w:rPr>
                <w:rFonts w:eastAsia="微軟正黑體" w:cstheme="minorHAnsi"/>
                <w:sz w:val="22"/>
              </w:rPr>
              <w:t>帳號之幣別</w:t>
            </w:r>
            <w:proofErr w:type="gramEnd"/>
          </w:p>
        </w:tc>
      </w:tr>
      <w:tr w:rsidR="00D05B12" w:rsidRPr="00AF3413" w14:paraId="07A5292D" w14:textId="77777777" w:rsidTr="005A72E9">
        <w:tc>
          <w:tcPr>
            <w:tcW w:w="732" w:type="dxa"/>
            <w:vAlign w:val="center"/>
          </w:tcPr>
          <w:p w14:paraId="129EDF95" w14:textId="77777777" w:rsidR="00D05B12" w:rsidRPr="00AF3413" w:rsidRDefault="00D05B12">
            <w:pPr>
              <w:pStyle w:val="af2"/>
              <w:numPr>
                <w:ilvl w:val="0"/>
                <w:numId w:val="121"/>
              </w:numPr>
              <w:ind w:leftChars="0"/>
              <w:rPr>
                <w:rFonts w:eastAsia="微軟正黑體" w:cstheme="minorHAnsi"/>
                <w:sz w:val="22"/>
              </w:rPr>
            </w:pPr>
          </w:p>
        </w:tc>
        <w:tc>
          <w:tcPr>
            <w:tcW w:w="1605" w:type="dxa"/>
            <w:vAlign w:val="center"/>
          </w:tcPr>
          <w:p w14:paraId="73F40488" w14:textId="1C201673" w:rsidR="00D05B12" w:rsidRPr="00AF3413" w:rsidRDefault="008A5C68" w:rsidP="001A2219">
            <w:pPr>
              <w:ind w:left="0" w:firstLine="0"/>
              <w:rPr>
                <w:rFonts w:eastAsia="微軟正黑體" w:cstheme="minorHAnsi"/>
                <w:sz w:val="22"/>
              </w:rPr>
            </w:pPr>
            <w:r w:rsidRPr="00AF3413">
              <w:rPr>
                <w:rFonts w:eastAsia="微軟正黑體" w:cstheme="minorHAnsi"/>
                <w:sz w:val="22"/>
              </w:rPr>
              <w:t>證明日金額</w:t>
            </w:r>
          </w:p>
        </w:tc>
        <w:tc>
          <w:tcPr>
            <w:tcW w:w="1199" w:type="dxa"/>
            <w:vAlign w:val="center"/>
          </w:tcPr>
          <w:p w14:paraId="735ED874" w14:textId="55D20746" w:rsidR="00D05B12" w:rsidRPr="00AF3413" w:rsidRDefault="00E76FF4" w:rsidP="001A2219">
            <w:pPr>
              <w:ind w:left="0" w:firstLine="0"/>
              <w:rPr>
                <w:rFonts w:eastAsia="微軟正黑體" w:cstheme="minorHAnsi"/>
                <w:sz w:val="22"/>
              </w:rPr>
            </w:pPr>
            <w:r w:rsidRPr="00AF3413">
              <w:rPr>
                <w:rFonts w:eastAsia="微軟正黑體" w:cstheme="minorHAnsi"/>
                <w:sz w:val="22"/>
              </w:rPr>
              <w:t>數字</w:t>
            </w:r>
          </w:p>
        </w:tc>
        <w:tc>
          <w:tcPr>
            <w:tcW w:w="684" w:type="dxa"/>
          </w:tcPr>
          <w:p w14:paraId="18A2CE82" w14:textId="3D9F5376" w:rsidR="00D05B12" w:rsidRPr="00AF3413" w:rsidRDefault="00E76FF4" w:rsidP="001A2219">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38D90826" w14:textId="3FC53986" w:rsidR="00D05B12" w:rsidRPr="00AF3413" w:rsidRDefault="005376C7" w:rsidP="001A2219">
            <w:pPr>
              <w:ind w:left="0" w:firstLine="0"/>
              <w:rPr>
                <w:rFonts w:eastAsia="微軟正黑體" w:cstheme="minorHAnsi"/>
                <w:sz w:val="22"/>
              </w:rPr>
            </w:pPr>
            <w:r w:rsidRPr="00AF3413">
              <w:rPr>
                <w:rFonts w:eastAsia="微軟正黑體" w:cstheme="minorHAnsi"/>
                <w:sz w:val="22"/>
              </w:rPr>
              <w:t>9(12)V99</w:t>
            </w:r>
          </w:p>
        </w:tc>
        <w:tc>
          <w:tcPr>
            <w:tcW w:w="3035" w:type="dxa"/>
            <w:vAlign w:val="center"/>
          </w:tcPr>
          <w:p w14:paraId="3C56494E" w14:textId="1A5456C6" w:rsidR="005376C7" w:rsidRPr="00AF3413" w:rsidRDefault="005376C7" w:rsidP="005376C7">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791A791C" w14:textId="44C7B422" w:rsidR="00D05B12" w:rsidRPr="00AF3413" w:rsidRDefault="00997666" w:rsidP="001A2219">
            <w:pPr>
              <w:ind w:left="0" w:firstLine="0"/>
              <w:rPr>
                <w:rFonts w:eastAsia="微軟正黑體" w:cstheme="minorHAnsi"/>
                <w:sz w:val="22"/>
              </w:rPr>
            </w:pPr>
            <w:r w:rsidRPr="00AF3413">
              <w:rPr>
                <w:rFonts w:eastAsia="微軟正黑體" w:cstheme="minorHAnsi"/>
                <w:sz w:val="22"/>
              </w:rPr>
              <w:t>帶出符合查詢條件之原幣別證明日金額</w:t>
            </w:r>
          </w:p>
        </w:tc>
      </w:tr>
      <w:tr w:rsidR="00997666" w:rsidRPr="00AF3413" w14:paraId="7A46BFDE" w14:textId="77777777" w:rsidTr="005A72E9">
        <w:tc>
          <w:tcPr>
            <w:tcW w:w="732" w:type="dxa"/>
            <w:vAlign w:val="center"/>
          </w:tcPr>
          <w:p w14:paraId="66295C84" w14:textId="77777777" w:rsidR="00997666" w:rsidRPr="00AF3413" w:rsidRDefault="00997666">
            <w:pPr>
              <w:pStyle w:val="af2"/>
              <w:numPr>
                <w:ilvl w:val="0"/>
                <w:numId w:val="121"/>
              </w:numPr>
              <w:ind w:leftChars="0"/>
              <w:rPr>
                <w:rFonts w:eastAsia="微軟正黑體" w:cstheme="minorHAnsi"/>
                <w:sz w:val="22"/>
              </w:rPr>
            </w:pPr>
          </w:p>
        </w:tc>
        <w:tc>
          <w:tcPr>
            <w:tcW w:w="1605" w:type="dxa"/>
            <w:vAlign w:val="center"/>
          </w:tcPr>
          <w:p w14:paraId="5BCF247E" w14:textId="2AFC1A03" w:rsidR="00997666" w:rsidRPr="00AF3413" w:rsidRDefault="00997666" w:rsidP="00997666">
            <w:pPr>
              <w:ind w:left="0" w:firstLine="0"/>
              <w:rPr>
                <w:rFonts w:eastAsia="微軟正黑體" w:cstheme="minorHAnsi"/>
                <w:sz w:val="22"/>
              </w:rPr>
            </w:pPr>
            <w:r w:rsidRPr="00AF3413">
              <w:rPr>
                <w:rFonts w:eastAsia="微軟正黑體" w:cstheme="minorHAnsi"/>
                <w:sz w:val="22"/>
              </w:rPr>
              <w:t>折算證明幣別金額</w:t>
            </w:r>
          </w:p>
        </w:tc>
        <w:tc>
          <w:tcPr>
            <w:tcW w:w="1199" w:type="dxa"/>
            <w:vAlign w:val="center"/>
          </w:tcPr>
          <w:p w14:paraId="34B7EF3C" w14:textId="1A76396E" w:rsidR="00997666" w:rsidRPr="00AF3413" w:rsidRDefault="00997666" w:rsidP="00997666">
            <w:pPr>
              <w:ind w:left="0" w:firstLine="0"/>
              <w:rPr>
                <w:rFonts w:eastAsia="微軟正黑體" w:cstheme="minorHAnsi"/>
                <w:sz w:val="22"/>
              </w:rPr>
            </w:pPr>
            <w:r w:rsidRPr="00AF3413">
              <w:rPr>
                <w:rFonts w:eastAsia="微軟正黑體" w:cstheme="minorHAnsi"/>
                <w:sz w:val="22"/>
              </w:rPr>
              <w:t>數字</w:t>
            </w:r>
          </w:p>
        </w:tc>
        <w:tc>
          <w:tcPr>
            <w:tcW w:w="684" w:type="dxa"/>
          </w:tcPr>
          <w:p w14:paraId="0F619523" w14:textId="4485EFAD" w:rsidR="00997666" w:rsidRPr="00AF3413" w:rsidRDefault="00997666" w:rsidP="00997666">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2DA30601" w14:textId="0F98DD20" w:rsidR="00997666" w:rsidRPr="00AF3413" w:rsidRDefault="005376C7" w:rsidP="00997666">
            <w:pPr>
              <w:ind w:left="0" w:firstLine="0"/>
              <w:rPr>
                <w:rFonts w:eastAsia="微軟正黑體" w:cstheme="minorHAnsi"/>
                <w:sz w:val="22"/>
              </w:rPr>
            </w:pPr>
            <w:r w:rsidRPr="00AF3413">
              <w:rPr>
                <w:rFonts w:eastAsia="微軟正黑體" w:cstheme="minorHAnsi"/>
                <w:sz w:val="22"/>
              </w:rPr>
              <w:t>9(12)V99</w:t>
            </w:r>
          </w:p>
        </w:tc>
        <w:tc>
          <w:tcPr>
            <w:tcW w:w="3035" w:type="dxa"/>
            <w:vAlign w:val="center"/>
          </w:tcPr>
          <w:p w14:paraId="3D608BF7" w14:textId="45104187" w:rsidR="005376C7" w:rsidRPr="00AF3413" w:rsidRDefault="005376C7" w:rsidP="005376C7">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062FFE98" w14:textId="4DE09FD5" w:rsidR="00997666" w:rsidRPr="00AF3413" w:rsidRDefault="00997666" w:rsidP="00997666">
            <w:pPr>
              <w:ind w:left="0" w:firstLine="0"/>
              <w:rPr>
                <w:rFonts w:eastAsia="微軟正黑體" w:cstheme="minorHAnsi"/>
                <w:sz w:val="22"/>
              </w:rPr>
            </w:pPr>
            <w:r w:rsidRPr="00AF3413">
              <w:rPr>
                <w:rFonts w:eastAsia="微軟正黑體" w:cstheme="minorHAnsi"/>
                <w:sz w:val="22"/>
              </w:rPr>
              <w:t>原帳號幣別金額換算為證明幣別的金額。換</w:t>
            </w:r>
            <w:proofErr w:type="gramStart"/>
            <w:r w:rsidRPr="00AF3413">
              <w:rPr>
                <w:rFonts w:eastAsia="微軟正黑體" w:cstheme="minorHAnsi"/>
                <w:sz w:val="22"/>
              </w:rPr>
              <w:t>匯</w:t>
            </w:r>
            <w:proofErr w:type="gramEnd"/>
            <w:r w:rsidRPr="00AF3413">
              <w:rPr>
                <w:rFonts w:eastAsia="微軟正黑體" w:cstheme="minorHAnsi"/>
                <w:sz w:val="22"/>
              </w:rPr>
              <w:t>做法請見</w:t>
            </w:r>
            <w:r w:rsidRPr="00AF3413">
              <w:rPr>
                <w:rFonts w:eastAsia="微軟正黑體" w:cstheme="minorHAnsi"/>
                <w:sz w:val="22"/>
              </w:rPr>
              <w:lastRenderedPageBreak/>
              <w:t>功能</w:t>
            </w:r>
            <w:r w:rsidRPr="00AF3413">
              <w:rPr>
                <w:rFonts w:eastAsia="微軟正黑體" w:cstheme="minorHAnsi"/>
                <w:sz w:val="22"/>
              </w:rPr>
              <w:t>/</w:t>
            </w:r>
            <w:r w:rsidRPr="00AF3413">
              <w:rPr>
                <w:rFonts w:eastAsia="微軟正黑體" w:cstheme="minorHAnsi"/>
                <w:sz w:val="22"/>
              </w:rPr>
              <w:t>需求章節</w:t>
            </w:r>
          </w:p>
        </w:tc>
      </w:tr>
      <w:tr w:rsidR="00997666" w:rsidRPr="00AF3413" w14:paraId="20EEBEC3" w14:textId="77777777" w:rsidTr="005A72E9">
        <w:tc>
          <w:tcPr>
            <w:tcW w:w="732" w:type="dxa"/>
            <w:vAlign w:val="center"/>
          </w:tcPr>
          <w:p w14:paraId="073B9FC3" w14:textId="77777777" w:rsidR="00997666" w:rsidRPr="00AF3413" w:rsidRDefault="00997666">
            <w:pPr>
              <w:pStyle w:val="af2"/>
              <w:numPr>
                <w:ilvl w:val="0"/>
                <w:numId w:val="121"/>
              </w:numPr>
              <w:ind w:leftChars="0"/>
              <w:rPr>
                <w:rFonts w:eastAsia="微軟正黑體" w:cstheme="minorHAnsi"/>
                <w:sz w:val="22"/>
              </w:rPr>
            </w:pPr>
          </w:p>
        </w:tc>
        <w:tc>
          <w:tcPr>
            <w:tcW w:w="1605" w:type="dxa"/>
            <w:vAlign w:val="center"/>
          </w:tcPr>
          <w:p w14:paraId="156CB5EA" w14:textId="2F952F65" w:rsidR="00997666" w:rsidRPr="00AF3413" w:rsidRDefault="00997666" w:rsidP="00997666">
            <w:pPr>
              <w:ind w:left="0" w:firstLine="0"/>
              <w:rPr>
                <w:rFonts w:eastAsia="微軟正黑體" w:cstheme="minorHAnsi"/>
                <w:sz w:val="22"/>
              </w:rPr>
            </w:pPr>
            <w:r w:rsidRPr="00AF3413">
              <w:rPr>
                <w:rFonts w:eastAsia="微軟正黑體" w:cstheme="minorHAnsi"/>
                <w:sz w:val="22"/>
              </w:rPr>
              <w:t>折算台幣匯率</w:t>
            </w:r>
          </w:p>
        </w:tc>
        <w:tc>
          <w:tcPr>
            <w:tcW w:w="1199" w:type="dxa"/>
            <w:vAlign w:val="center"/>
          </w:tcPr>
          <w:p w14:paraId="068B7CB9" w14:textId="187BEE6E" w:rsidR="00997666" w:rsidRPr="00AF3413" w:rsidRDefault="0099196D" w:rsidP="00997666">
            <w:pPr>
              <w:ind w:left="0" w:firstLine="0"/>
              <w:rPr>
                <w:rFonts w:eastAsia="微軟正黑體" w:cstheme="minorHAnsi"/>
                <w:sz w:val="22"/>
              </w:rPr>
            </w:pPr>
            <w:r w:rsidRPr="00AF3413">
              <w:rPr>
                <w:rFonts w:eastAsia="微軟正黑體" w:cstheme="minorHAnsi"/>
                <w:sz w:val="22"/>
              </w:rPr>
              <w:t>數字</w:t>
            </w:r>
          </w:p>
        </w:tc>
        <w:tc>
          <w:tcPr>
            <w:tcW w:w="684" w:type="dxa"/>
          </w:tcPr>
          <w:p w14:paraId="303C66DA" w14:textId="45E74253" w:rsidR="00997666" w:rsidRPr="00AF3413" w:rsidRDefault="0099196D" w:rsidP="00997666">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18428207" w14:textId="7667DB6E" w:rsidR="00997666" w:rsidRPr="00AF3413" w:rsidRDefault="005376C7" w:rsidP="00997666">
            <w:pPr>
              <w:ind w:left="0" w:firstLine="0"/>
              <w:rPr>
                <w:rFonts w:eastAsia="微軟正黑體" w:cstheme="minorHAnsi"/>
                <w:sz w:val="22"/>
              </w:rPr>
            </w:pPr>
            <w:r w:rsidRPr="00AF3413">
              <w:rPr>
                <w:rFonts w:eastAsia="微軟正黑體" w:cstheme="minorHAnsi"/>
                <w:sz w:val="22"/>
              </w:rPr>
              <w:t>9(02)V9(05)</w:t>
            </w:r>
          </w:p>
        </w:tc>
        <w:tc>
          <w:tcPr>
            <w:tcW w:w="3035" w:type="dxa"/>
            <w:vAlign w:val="center"/>
          </w:tcPr>
          <w:p w14:paraId="6431FC57" w14:textId="77777777" w:rsidR="005376C7" w:rsidRPr="00AF3413" w:rsidRDefault="005376C7" w:rsidP="005376C7">
            <w:pPr>
              <w:ind w:left="0" w:firstLine="0"/>
              <w:rPr>
                <w:rFonts w:eastAsia="微軟正黑體" w:cstheme="minorHAnsi"/>
                <w:sz w:val="22"/>
              </w:rPr>
            </w:pPr>
            <w:r w:rsidRPr="00AF3413">
              <w:rPr>
                <w:rFonts w:eastAsia="微軟正黑體" w:cstheme="minorHAnsi"/>
                <w:sz w:val="22"/>
              </w:rPr>
              <w:t>2</w:t>
            </w:r>
            <w:r w:rsidRPr="00AF3413">
              <w:rPr>
                <w:rFonts w:eastAsia="微軟正黑體" w:cstheme="minorHAnsi"/>
                <w:sz w:val="22"/>
              </w:rPr>
              <w:t>位整數，</w:t>
            </w:r>
            <w:r w:rsidRPr="00AF3413">
              <w:rPr>
                <w:rFonts w:eastAsia="微軟正黑體" w:cstheme="minorHAnsi"/>
                <w:sz w:val="22"/>
              </w:rPr>
              <w:t xml:space="preserve">5 </w:t>
            </w:r>
            <w:r w:rsidRPr="00AF3413">
              <w:rPr>
                <w:rFonts w:eastAsia="微軟正黑體" w:cstheme="minorHAnsi"/>
                <w:sz w:val="22"/>
              </w:rPr>
              <w:t>位小數</w:t>
            </w:r>
            <w:r w:rsidRPr="00AF3413">
              <w:rPr>
                <w:rFonts w:eastAsia="微軟正黑體" w:cstheme="minorHAnsi"/>
                <w:sz w:val="22"/>
              </w:rPr>
              <w:t>(</w:t>
            </w:r>
            <w:r w:rsidRPr="00AF3413">
              <w:rPr>
                <w:rFonts w:eastAsia="微軟正黑體" w:cstheme="minorHAnsi"/>
                <w:sz w:val="22"/>
              </w:rPr>
              <w:t>實際資料規格以核心為主</w:t>
            </w:r>
            <w:r w:rsidRPr="00AF3413">
              <w:rPr>
                <w:rFonts w:eastAsia="微軟正黑體" w:cstheme="minorHAnsi"/>
                <w:sz w:val="22"/>
              </w:rPr>
              <w:t>)</w:t>
            </w:r>
          </w:p>
          <w:p w14:paraId="2D20CF88" w14:textId="77777777" w:rsidR="005376C7" w:rsidRPr="00AF3413" w:rsidRDefault="005376C7" w:rsidP="00997666">
            <w:pPr>
              <w:ind w:left="0" w:firstLine="0"/>
              <w:rPr>
                <w:rFonts w:eastAsia="微軟正黑體" w:cstheme="minorHAnsi"/>
                <w:sz w:val="22"/>
              </w:rPr>
            </w:pPr>
          </w:p>
          <w:p w14:paraId="4A830F4C" w14:textId="1CACD2D4" w:rsidR="00997666" w:rsidRPr="00AF3413" w:rsidRDefault="0099196D" w:rsidP="00997666">
            <w:pPr>
              <w:ind w:left="0" w:firstLine="0"/>
              <w:rPr>
                <w:rFonts w:eastAsia="微軟正黑體" w:cstheme="minorHAnsi"/>
                <w:sz w:val="22"/>
              </w:rPr>
            </w:pPr>
            <w:r w:rsidRPr="00AF3413">
              <w:rPr>
                <w:rFonts w:eastAsia="微軟正黑體" w:cstheme="minorHAnsi"/>
                <w:sz w:val="22"/>
              </w:rPr>
              <w:t>原幣與台幣之匯率</w:t>
            </w:r>
          </w:p>
        </w:tc>
      </w:tr>
      <w:tr w:rsidR="00997666" w:rsidRPr="00AF3413" w14:paraId="4FAE5667" w14:textId="77777777" w:rsidTr="005A72E9">
        <w:tc>
          <w:tcPr>
            <w:tcW w:w="732" w:type="dxa"/>
            <w:vAlign w:val="center"/>
          </w:tcPr>
          <w:p w14:paraId="021904C1" w14:textId="77777777" w:rsidR="00997666" w:rsidRPr="00AF3413" w:rsidRDefault="00997666">
            <w:pPr>
              <w:pStyle w:val="af2"/>
              <w:numPr>
                <w:ilvl w:val="0"/>
                <w:numId w:val="121"/>
              </w:numPr>
              <w:ind w:leftChars="0"/>
              <w:rPr>
                <w:rFonts w:eastAsia="微軟正黑體" w:cstheme="minorHAnsi"/>
                <w:sz w:val="22"/>
              </w:rPr>
            </w:pPr>
          </w:p>
        </w:tc>
        <w:tc>
          <w:tcPr>
            <w:tcW w:w="1605" w:type="dxa"/>
            <w:vAlign w:val="center"/>
          </w:tcPr>
          <w:p w14:paraId="14D7FF49" w14:textId="76EE78D3" w:rsidR="00997666" w:rsidRPr="00AF3413" w:rsidRDefault="00997666" w:rsidP="00997666">
            <w:pPr>
              <w:ind w:left="0" w:firstLine="0"/>
              <w:rPr>
                <w:rFonts w:eastAsia="微軟正黑體" w:cstheme="minorHAnsi"/>
                <w:sz w:val="22"/>
              </w:rPr>
            </w:pPr>
            <w:r w:rsidRPr="00AF3413">
              <w:rPr>
                <w:rFonts w:eastAsia="微軟正黑體" w:cstheme="minorHAnsi"/>
                <w:sz w:val="22"/>
              </w:rPr>
              <w:t>註記</w:t>
            </w:r>
          </w:p>
        </w:tc>
        <w:tc>
          <w:tcPr>
            <w:tcW w:w="1199" w:type="dxa"/>
            <w:vAlign w:val="center"/>
          </w:tcPr>
          <w:p w14:paraId="3D695C94" w14:textId="60F2649C" w:rsidR="00997666" w:rsidRPr="00AF3413" w:rsidRDefault="0099196D" w:rsidP="00997666">
            <w:pPr>
              <w:ind w:left="0" w:firstLine="0"/>
              <w:rPr>
                <w:rFonts w:eastAsia="微軟正黑體" w:cstheme="minorHAnsi"/>
                <w:sz w:val="22"/>
              </w:rPr>
            </w:pPr>
            <w:r w:rsidRPr="00AF3413">
              <w:rPr>
                <w:rFonts w:eastAsia="微軟正黑體" w:cstheme="minorHAnsi"/>
                <w:sz w:val="22"/>
              </w:rPr>
              <w:t>符號</w:t>
            </w:r>
            <w:r w:rsidRPr="00AF3413">
              <w:rPr>
                <w:rFonts w:eastAsia="微軟正黑體" w:cstheme="minorHAnsi"/>
                <w:sz w:val="22"/>
              </w:rPr>
              <w:t>+</w:t>
            </w:r>
            <w:r w:rsidRPr="00AF3413">
              <w:rPr>
                <w:rFonts w:eastAsia="微軟正黑體" w:cstheme="minorHAnsi"/>
                <w:sz w:val="22"/>
              </w:rPr>
              <w:t>文字</w:t>
            </w:r>
          </w:p>
        </w:tc>
        <w:tc>
          <w:tcPr>
            <w:tcW w:w="684" w:type="dxa"/>
          </w:tcPr>
          <w:p w14:paraId="0E116812" w14:textId="637038DD" w:rsidR="00997666" w:rsidRPr="00AF3413" w:rsidRDefault="00C33809" w:rsidP="00997666">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4CD226E5" w14:textId="5B4F4A69" w:rsidR="00997666" w:rsidRPr="00AF3413" w:rsidRDefault="0099196D" w:rsidP="00997666">
            <w:pPr>
              <w:ind w:left="0" w:firstLine="0"/>
              <w:rPr>
                <w:rFonts w:eastAsia="微軟正黑體" w:cstheme="minorHAnsi"/>
                <w:sz w:val="22"/>
              </w:rPr>
            </w:pPr>
            <w:r w:rsidRPr="00AF3413">
              <w:rPr>
                <w:rFonts w:eastAsia="微軟正黑體" w:cstheme="minorHAnsi"/>
                <w:sz w:val="22"/>
              </w:rPr>
              <w:t>10</w:t>
            </w:r>
          </w:p>
        </w:tc>
        <w:tc>
          <w:tcPr>
            <w:tcW w:w="3035" w:type="dxa"/>
            <w:vAlign w:val="center"/>
          </w:tcPr>
          <w:p w14:paraId="04A68ED4" w14:textId="77777777" w:rsidR="00997666" w:rsidRPr="00AF3413" w:rsidRDefault="0099196D" w:rsidP="00997666">
            <w:pPr>
              <w:ind w:left="0" w:firstLine="0"/>
              <w:rPr>
                <w:rFonts w:eastAsia="微軟正黑體" w:cstheme="minorHAnsi"/>
                <w:sz w:val="22"/>
              </w:rPr>
            </w:pPr>
            <w:r w:rsidRPr="00AF3413">
              <w:rPr>
                <w:rFonts w:eastAsia="微軟正黑體" w:cstheme="minorHAnsi"/>
                <w:sz w:val="22"/>
              </w:rPr>
              <w:t>各帳號之對應註記與說明</w:t>
            </w:r>
          </w:p>
          <w:p w14:paraId="5F4531EF" w14:textId="43DDE3CA" w:rsidR="002C5272" w:rsidRPr="00AF3413" w:rsidRDefault="002C5272" w:rsidP="0099196D">
            <w:pPr>
              <w:ind w:left="0" w:firstLine="0"/>
              <w:rPr>
                <w:rFonts w:eastAsia="微軟正黑體" w:cstheme="minorHAnsi"/>
                <w:sz w:val="22"/>
              </w:rPr>
            </w:pPr>
          </w:p>
          <w:p w14:paraId="6BF8FA16"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(1) %</w:t>
            </w:r>
            <w:r w:rsidRPr="00AF3413">
              <w:rPr>
                <w:rFonts w:eastAsia="微軟正黑體" w:cstheme="minorHAnsi"/>
                <w:sz w:val="22"/>
              </w:rPr>
              <w:t>：存單設質</w:t>
            </w:r>
          </w:p>
          <w:p w14:paraId="499F1102"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(2) #</w:t>
            </w:r>
            <w:r w:rsidRPr="00AF3413">
              <w:rPr>
                <w:rFonts w:eastAsia="微軟正黑體" w:cstheme="minorHAnsi"/>
                <w:sz w:val="22"/>
              </w:rPr>
              <w:t>：存單設質已借款</w:t>
            </w:r>
          </w:p>
          <w:p w14:paraId="765C4CAB"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(3) &amp;</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質未借款</w:t>
            </w:r>
          </w:p>
          <w:p w14:paraId="0365FB9B" w14:textId="4D785F3F" w:rsidR="00C33809" w:rsidRPr="00AF3413" w:rsidRDefault="002C5272" w:rsidP="00C33809">
            <w:pPr>
              <w:ind w:left="0" w:firstLine="0"/>
              <w:rPr>
                <w:rFonts w:eastAsia="微軟正黑體" w:cstheme="minorHAnsi"/>
                <w:sz w:val="22"/>
              </w:rPr>
            </w:pPr>
            <w:r w:rsidRPr="00AF3413">
              <w:rPr>
                <w:rFonts w:eastAsia="微軟正黑體" w:cstheme="minorHAnsi"/>
                <w:sz w:val="22"/>
              </w:rPr>
              <w:t>(4) @</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質已借款</w:t>
            </w:r>
          </w:p>
          <w:p w14:paraId="352B0D69" w14:textId="2F3D453E" w:rsidR="00C33809" w:rsidRPr="00AF3413" w:rsidRDefault="00C33809" w:rsidP="002C5272">
            <w:pPr>
              <w:ind w:left="0" w:firstLine="0"/>
              <w:rPr>
                <w:rFonts w:eastAsia="微軟正黑體" w:cstheme="minorHAnsi"/>
                <w:sz w:val="22"/>
              </w:rPr>
            </w:pPr>
            <w:r w:rsidRPr="00AF3413">
              <w:rPr>
                <w:rFonts w:eastAsia="微軟正黑體" w:cstheme="minorHAnsi"/>
                <w:sz w:val="22"/>
              </w:rPr>
              <w:t xml:space="preserve">(5) </w:t>
            </w:r>
            <w:r w:rsidRPr="00AF3413">
              <w:rPr>
                <w:rFonts w:eastAsia="微軟正黑體" w:cstheme="minorHAnsi"/>
                <w:sz w:val="22"/>
              </w:rPr>
              <w:t>空白</w:t>
            </w:r>
          </w:p>
        </w:tc>
      </w:tr>
      <w:tr w:rsidR="00997666" w:rsidRPr="00AF3413" w14:paraId="0EAC4B78" w14:textId="77777777" w:rsidTr="005A72E9">
        <w:tc>
          <w:tcPr>
            <w:tcW w:w="732" w:type="dxa"/>
          </w:tcPr>
          <w:p w14:paraId="6E357E6A" w14:textId="77777777" w:rsidR="00997666" w:rsidRPr="00AF3413" w:rsidRDefault="00997666">
            <w:pPr>
              <w:pStyle w:val="af2"/>
              <w:numPr>
                <w:ilvl w:val="0"/>
                <w:numId w:val="121"/>
              </w:numPr>
              <w:ind w:leftChars="0"/>
              <w:rPr>
                <w:rFonts w:eastAsia="微軟正黑體" w:cstheme="minorHAnsi"/>
                <w:sz w:val="22"/>
              </w:rPr>
            </w:pPr>
          </w:p>
        </w:tc>
        <w:tc>
          <w:tcPr>
            <w:tcW w:w="1605" w:type="dxa"/>
          </w:tcPr>
          <w:p w14:paraId="153F8FE9" w14:textId="63BEDECD" w:rsidR="00997666" w:rsidRPr="00AF3413" w:rsidRDefault="00997666" w:rsidP="00997666">
            <w:pPr>
              <w:ind w:left="0" w:firstLine="0"/>
              <w:rPr>
                <w:rFonts w:eastAsia="微軟正黑體" w:cstheme="minorHAnsi"/>
                <w:sz w:val="22"/>
              </w:rPr>
            </w:pPr>
            <w:r w:rsidRPr="00AF3413">
              <w:rPr>
                <w:rFonts w:eastAsia="微軟正黑體" w:cstheme="minorHAnsi"/>
                <w:sz w:val="22"/>
              </w:rPr>
              <w:t>匯率比</w:t>
            </w:r>
          </w:p>
        </w:tc>
        <w:tc>
          <w:tcPr>
            <w:tcW w:w="1199" w:type="dxa"/>
          </w:tcPr>
          <w:p w14:paraId="4280AA99" w14:textId="5D7C2193" w:rsidR="00997666" w:rsidRPr="00AF3413" w:rsidRDefault="00427FBF" w:rsidP="00997666">
            <w:pPr>
              <w:ind w:left="0" w:firstLine="0"/>
              <w:rPr>
                <w:rFonts w:eastAsia="微軟正黑體" w:cstheme="minorHAnsi"/>
                <w:sz w:val="22"/>
              </w:rPr>
            </w:pPr>
            <w:r w:rsidRPr="00AF3413">
              <w:rPr>
                <w:rFonts w:eastAsia="微軟正黑體" w:cstheme="minorHAnsi"/>
                <w:sz w:val="22"/>
              </w:rPr>
              <w:t>文數字</w:t>
            </w:r>
          </w:p>
        </w:tc>
        <w:tc>
          <w:tcPr>
            <w:tcW w:w="684" w:type="dxa"/>
          </w:tcPr>
          <w:p w14:paraId="5D1D77F6" w14:textId="4C722DF5" w:rsidR="00997666" w:rsidRPr="00AF3413" w:rsidRDefault="00427FBF" w:rsidP="00997666">
            <w:pPr>
              <w:ind w:left="0" w:firstLine="0"/>
              <w:jc w:val="center"/>
              <w:rPr>
                <w:rFonts w:eastAsia="微軟正黑體" w:cstheme="minorHAnsi"/>
                <w:sz w:val="22"/>
              </w:rPr>
            </w:pPr>
            <w:r w:rsidRPr="00AF3413">
              <w:rPr>
                <w:rFonts w:eastAsia="微軟正黑體" w:cstheme="minorHAnsi"/>
                <w:sz w:val="22"/>
              </w:rPr>
              <w:t>M</w:t>
            </w:r>
          </w:p>
        </w:tc>
        <w:tc>
          <w:tcPr>
            <w:tcW w:w="1666" w:type="dxa"/>
          </w:tcPr>
          <w:p w14:paraId="4E90040A" w14:textId="02A9BE55" w:rsidR="00997666" w:rsidRPr="00AF3413" w:rsidRDefault="00427FBF" w:rsidP="00997666">
            <w:pPr>
              <w:ind w:left="0" w:firstLine="0"/>
              <w:rPr>
                <w:rFonts w:eastAsia="微軟正黑體" w:cstheme="minorHAnsi"/>
                <w:sz w:val="22"/>
              </w:rPr>
            </w:pPr>
            <w:r w:rsidRPr="00AF3413">
              <w:rPr>
                <w:rFonts w:eastAsia="微軟正黑體" w:cstheme="minorHAnsi"/>
                <w:sz w:val="22"/>
              </w:rPr>
              <w:t>50</w:t>
            </w:r>
          </w:p>
        </w:tc>
        <w:tc>
          <w:tcPr>
            <w:tcW w:w="3035" w:type="dxa"/>
          </w:tcPr>
          <w:p w14:paraId="3BE80216" w14:textId="0BC8D72E" w:rsidR="00427FBF" w:rsidRPr="00AF3413" w:rsidRDefault="005A72E9" w:rsidP="00427FBF">
            <w:pPr>
              <w:ind w:left="0" w:firstLine="0"/>
              <w:rPr>
                <w:rFonts w:eastAsia="微軟正黑體" w:cstheme="minorHAnsi"/>
                <w:sz w:val="22"/>
              </w:rPr>
            </w:pPr>
            <w:r w:rsidRPr="00AF3413">
              <w:rPr>
                <w:rFonts w:eastAsia="微軟正黑體" w:cstheme="minorHAnsi"/>
                <w:sz w:val="22"/>
              </w:rPr>
              <w:t>DBU :</w:t>
            </w:r>
            <w:r w:rsidR="00427FBF" w:rsidRPr="00AF3413">
              <w:rPr>
                <w:rFonts w:eastAsia="微軟正黑體" w:cstheme="minorHAnsi"/>
                <w:sz w:val="22"/>
              </w:rPr>
              <w:t>固定顯示一筆</w:t>
            </w:r>
            <w:r w:rsidR="00427FBF" w:rsidRPr="00AF3413">
              <w:rPr>
                <w:rFonts w:eastAsia="微軟正黑體" w:cstheme="minorHAnsi"/>
                <w:sz w:val="22"/>
              </w:rPr>
              <w:t xml:space="preserve"> USD 1.00 = TWD </w:t>
            </w:r>
            <w:r w:rsidR="00427FBF" w:rsidRPr="00AF3413">
              <w:rPr>
                <w:rFonts w:eastAsia="微軟正黑體" w:cstheme="minorHAnsi"/>
                <w:sz w:val="22"/>
              </w:rPr>
              <w:t>的匯率比</w:t>
            </w:r>
          </w:p>
          <w:p w14:paraId="69F26C26" w14:textId="77777777" w:rsidR="00427FBF" w:rsidRPr="00AF3413" w:rsidRDefault="00427FBF" w:rsidP="00427FBF">
            <w:pPr>
              <w:ind w:left="0" w:firstLine="0"/>
              <w:rPr>
                <w:rFonts w:eastAsia="微軟正黑體" w:cstheme="minorHAnsi"/>
                <w:sz w:val="22"/>
              </w:rPr>
            </w:pPr>
            <w:r w:rsidRPr="00AF3413">
              <w:rPr>
                <w:rFonts w:eastAsia="微軟正黑體" w:cstheme="minorHAnsi"/>
                <w:sz w:val="22"/>
              </w:rPr>
              <w:t>並依據證明幣別，顯示該證明幣別對台幣的匯率比</w:t>
            </w:r>
          </w:p>
          <w:p w14:paraId="6B0471EC" w14:textId="3C4C4CB7" w:rsidR="005A72E9" w:rsidRPr="00AF3413" w:rsidRDefault="005A72E9" w:rsidP="005A72E9">
            <w:pPr>
              <w:ind w:left="0" w:firstLine="0"/>
              <w:rPr>
                <w:rFonts w:eastAsia="微軟正黑體" w:cstheme="minorHAnsi"/>
                <w:sz w:val="22"/>
              </w:rPr>
            </w:pPr>
            <w:r w:rsidRPr="00AF3413">
              <w:rPr>
                <w:rFonts w:eastAsia="微軟正黑體" w:cstheme="minorHAnsi"/>
                <w:sz w:val="22"/>
              </w:rPr>
              <w:t>OBU :</w:t>
            </w:r>
            <w:r w:rsidRPr="00AF3413">
              <w:rPr>
                <w:rFonts w:eastAsia="微軟正黑體" w:cstheme="minorHAnsi"/>
                <w:sz w:val="22"/>
              </w:rPr>
              <w:t>顯示</w:t>
            </w:r>
            <w:r w:rsidR="008A597D" w:rsidRPr="00AF3413">
              <w:rPr>
                <w:rFonts w:eastAsia="微軟正黑體" w:cstheme="minorHAnsi"/>
                <w:sz w:val="22"/>
              </w:rPr>
              <w:t>證明幣別</w:t>
            </w:r>
            <w:r w:rsidR="008A597D" w:rsidRPr="00AF3413">
              <w:rPr>
                <w:rFonts w:eastAsia="微軟正黑體" w:cstheme="minorHAnsi"/>
                <w:sz w:val="22"/>
              </w:rPr>
              <w:t>vs</w:t>
            </w:r>
            <w:r w:rsidRPr="00AF3413">
              <w:rPr>
                <w:rFonts w:eastAsia="微軟正黑體" w:cstheme="minorHAnsi"/>
                <w:sz w:val="22"/>
              </w:rPr>
              <w:t xml:space="preserve">原幣的匯率比（若外幣帳號有多個子幣別，則需顯示多個匯率比）　</w:t>
            </w:r>
          </w:p>
          <w:p w14:paraId="24934DCB" w14:textId="77777777" w:rsidR="005A72E9" w:rsidRPr="00AF3413" w:rsidRDefault="005A72E9" w:rsidP="005A72E9">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換</w:t>
            </w:r>
            <w:proofErr w:type="gramStart"/>
            <w:r w:rsidRPr="00AF3413">
              <w:rPr>
                <w:rFonts w:eastAsia="微軟正黑體" w:cstheme="minorHAnsi"/>
                <w:sz w:val="22"/>
              </w:rPr>
              <w:t>匯</w:t>
            </w:r>
            <w:proofErr w:type="gramEnd"/>
            <w:r w:rsidRPr="00AF3413">
              <w:rPr>
                <w:rFonts w:eastAsia="微軟正黑體" w:cstheme="minorHAnsi"/>
                <w:sz w:val="22"/>
              </w:rPr>
              <w:t>方式請參考上方說明</w:t>
            </w:r>
            <w:r w:rsidRPr="00AF3413">
              <w:rPr>
                <w:rFonts w:eastAsia="微軟正黑體" w:cstheme="minorHAnsi"/>
                <w:sz w:val="22"/>
              </w:rPr>
              <w:t>)</w:t>
            </w:r>
          </w:p>
          <w:p w14:paraId="05F7CE26" w14:textId="63B81477" w:rsidR="005A72E9" w:rsidRPr="00AF3413" w:rsidRDefault="005A72E9" w:rsidP="00427FBF">
            <w:pPr>
              <w:ind w:left="0" w:firstLine="0"/>
              <w:rPr>
                <w:rFonts w:eastAsia="微軟正黑體" w:cstheme="minorHAnsi"/>
                <w:sz w:val="22"/>
              </w:rPr>
            </w:pPr>
          </w:p>
        </w:tc>
      </w:tr>
      <w:tr w:rsidR="005A72E9" w:rsidRPr="00AF3413" w14:paraId="4FACF751" w14:textId="77777777" w:rsidTr="005A72E9">
        <w:tc>
          <w:tcPr>
            <w:tcW w:w="732" w:type="dxa"/>
          </w:tcPr>
          <w:p w14:paraId="02D7EEE6" w14:textId="77777777" w:rsidR="005A72E9" w:rsidRPr="00AF3413" w:rsidRDefault="005A72E9" w:rsidP="005A72E9">
            <w:pPr>
              <w:pStyle w:val="af2"/>
              <w:numPr>
                <w:ilvl w:val="0"/>
                <w:numId w:val="121"/>
              </w:numPr>
              <w:ind w:leftChars="0"/>
              <w:rPr>
                <w:rFonts w:eastAsia="微軟正黑體" w:cstheme="minorHAnsi"/>
                <w:sz w:val="22"/>
              </w:rPr>
            </w:pPr>
          </w:p>
        </w:tc>
        <w:tc>
          <w:tcPr>
            <w:tcW w:w="1605" w:type="dxa"/>
          </w:tcPr>
          <w:p w14:paraId="30F498CA" w14:textId="423B0974" w:rsidR="005A72E9" w:rsidRPr="00AF3413" w:rsidRDefault="005A72E9" w:rsidP="005A72E9">
            <w:pPr>
              <w:ind w:left="0" w:firstLine="0"/>
              <w:rPr>
                <w:rFonts w:eastAsia="微軟正黑體" w:cstheme="minorHAnsi"/>
                <w:sz w:val="22"/>
              </w:rPr>
            </w:pPr>
            <w:r w:rsidRPr="00AF3413">
              <w:rPr>
                <w:rFonts w:eastAsia="微軟正黑體" w:cstheme="minorHAnsi"/>
                <w:sz w:val="22"/>
              </w:rPr>
              <w:t>合計證明金額</w:t>
            </w:r>
          </w:p>
        </w:tc>
        <w:tc>
          <w:tcPr>
            <w:tcW w:w="1199" w:type="dxa"/>
            <w:vAlign w:val="center"/>
          </w:tcPr>
          <w:p w14:paraId="32964FCF" w14:textId="3012724C" w:rsidR="005A72E9" w:rsidRPr="00AF3413" w:rsidRDefault="005A72E9" w:rsidP="005A72E9">
            <w:pPr>
              <w:ind w:left="0" w:firstLine="0"/>
              <w:rPr>
                <w:rFonts w:eastAsia="微軟正黑體" w:cstheme="minorHAnsi"/>
                <w:sz w:val="22"/>
              </w:rPr>
            </w:pPr>
            <w:r w:rsidRPr="00AF3413">
              <w:rPr>
                <w:rFonts w:eastAsia="微軟正黑體" w:cstheme="minorHAnsi"/>
                <w:sz w:val="22"/>
              </w:rPr>
              <w:t>數字</w:t>
            </w:r>
          </w:p>
        </w:tc>
        <w:tc>
          <w:tcPr>
            <w:tcW w:w="684" w:type="dxa"/>
          </w:tcPr>
          <w:p w14:paraId="4B807B2F" w14:textId="4EB7A307" w:rsidR="005A72E9" w:rsidRPr="00AF3413" w:rsidRDefault="005A72E9" w:rsidP="005A72E9">
            <w:pPr>
              <w:ind w:left="0" w:firstLine="0"/>
              <w:jc w:val="center"/>
              <w:rPr>
                <w:rFonts w:eastAsia="微軟正黑體" w:cstheme="minorHAnsi"/>
                <w:sz w:val="22"/>
              </w:rPr>
            </w:pPr>
            <w:r w:rsidRPr="00AF3413">
              <w:rPr>
                <w:rFonts w:eastAsia="微軟正黑體" w:cstheme="minorHAnsi"/>
                <w:sz w:val="22"/>
              </w:rPr>
              <w:t>M</w:t>
            </w:r>
          </w:p>
        </w:tc>
        <w:tc>
          <w:tcPr>
            <w:tcW w:w="1666" w:type="dxa"/>
            <w:vAlign w:val="center"/>
          </w:tcPr>
          <w:p w14:paraId="1B02A2C0" w14:textId="75F62014" w:rsidR="005A72E9" w:rsidRPr="00AF3413" w:rsidRDefault="005A72E9" w:rsidP="005A72E9">
            <w:pPr>
              <w:ind w:left="0" w:firstLine="0"/>
              <w:rPr>
                <w:rFonts w:eastAsia="微軟正黑體" w:cstheme="minorHAnsi"/>
                <w:sz w:val="22"/>
              </w:rPr>
            </w:pPr>
            <w:r w:rsidRPr="00AF3413">
              <w:rPr>
                <w:rFonts w:eastAsia="微軟正黑體" w:cstheme="minorHAnsi"/>
                <w:sz w:val="22"/>
              </w:rPr>
              <w:t>9(12)V99</w:t>
            </w:r>
          </w:p>
        </w:tc>
        <w:tc>
          <w:tcPr>
            <w:tcW w:w="3035" w:type="dxa"/>
          </w:tcPr>
          <w:p w14:paraId="6FA92E37" w14:textId="5517B8D7" w:rsidR="005A72E9" w:rsidRPr="00BC5C22" w:rsidRDefault="005A72E9" w:rsidP="005A72E9">
            <w:pPr>
              <w:ind w:left="0" w:firstLine="0"/>
              <w:rPr>
                <w:rFonts w:eastAsia="微軟正黑體" w:cstheme="minorHAnsi"/>
                <w:sz w:val="20"/>
                <w:szCs w:val="20"/>
                <w:rPrChange w:id="225" w:author="Annie Chao" w:date="2024-07-10T17:37:00Z" w16du:dateUtc="2024-07-10T09:37:00Z">
                  <w:rPr>
                    <w:rFonts w:eastAsia="微軟正黑體" w:cstheme="minorHAnsi"/>
                    <w:sz w:val="22"/>
                  </w:rPr>
                </w:rPrChange>
              </w:rPr>
            </w:pPr>
            <w:r w:rsidRPr="00BC5C22">
              <w:rPr>
                <w:rFonts w:eastAsia="微軟正黑體" w:cstheme="minorHAnsi" w:hint="eastAsia"/>
                <w:sz w:val="20"/>
                <w:szCs w:val="20"/>
                <w:rPrChange w:id="226" w:author="Annie Chao" w:date="2024-07-10T17:37:00Z" w16du:dateUtc="2024-07-10T09:37:00Z">
                  <w:rPr>
                    <w:rFonts w:eastAsia="微軟正黑體" w:cstheme="minorHAnsi" w:hint="eastAsia"/>
                    <w:sz w:val="22"/>
                  </w:rPr>
                </w:rPrChange>
              </w:rPr>
              <w:t>加總上方欲證明之帳號的折算證明日金額</w:t>
            </w:r>
          </w:p>
          <w:p w14:paraId="56ADAD4D" w14:textId="77777777" w:rsidR="00BC5C22" w:rsidRPr="00BC5C22" w:rsidRDefault="005A72E9" w:rsidP="005A72E9">
            <w:pPr>
              <w:ind w:left="0" w:firstLine="0"/>
              <w:rPr>
                <w:ins w:id="227" w:author="Annie Chao" w:date="2024-07-10T17:37:00Z" w16du:dateUtc="2024-07-10T09:37:00Z"/>
                <w:rFonts w:eastAsia="微軟正黑體" w:cstheme="minorHAnsi"/>
                <w:sz w:val="20"/>
                <w:szCs w:val="20"/>
                <w:rPrChange w:id="228" w:author="Annie Chao" w:date="2024-07-10T17:37:00Z" w16du:dateUtc="2024-07-10T09:37:00Z">
                  <w:rPr>
                    <w:ins w:id="229" w:author="Annie Chao" w:date="2024-07-10T17:37:00Z" w16du:dateUtc="2024-07-10T09:37:00Z"/>
                    <w:rFonts w:eastAsia="微軟正黑體" w:cstheme="minorHAnsi"/>
                    <w:sz w:val="22"/>
                  </w:rPr>
                </w:rPrChange>
              </w:rPr>
            </w:pPr>
            <w:r w:rsidRPr="00BC5C22">
              <w:rPr>
                <w:rFonts w:eastAsia="微軟正黑體" w:cstheme="minorHAnsi" w:hint="eastAsia"/>
                <w:sz w:val="20"/>
                <w:szCs w:val="20"/>
                <w:rPrChange w:id="230" w:author="Annie Chao" w:date="2024-07-10T17:37:00Z" w16du:dateUtc="2024-07-10T09:37:00Z">
                  <w:rPr>
                    <w:rFonts w:eastAsia="微軟正黑體" w:cstheme="minorHAnsi" w:hint="eastAsia"/>
                    <w:sz w:val="22"/>
                  </w:rPr>
                </w:rPrChange>
              </w:rPr>
              <w:t>種類</w:t>
            </w:r>
            <w:r w:rsidRPr="00BC5C22">
              <w:rPr>
                <w:rFonts w:eastAsia="微軟正黑體" w:cstheme="minorHAnsi"/>
                <w:sz w:val="20"/>
                <w:szCs w:val="20"/>
                <w:rPrChange w:id="231" w:author="Annie Chao" w:date="2024-07-10T17:37:00Z" w16du:dateUtc="2024-07-10T09:37:00Z">
                  <w:rPr>
                    <w:rFonts w:eastAsia="微軟正黑體" w:cstheme="minorHAnsi"/>
                    <w:sz w:val="22"/>
                  </w:rPr>
                </w:rPrChange>
              </w:rPr>
              <w:t xml:space="preserve"> 1~5</w:t>
            </w:r>
            <w:r w:rsidRPr="00BC5C22">
              <w:rPr>
                <w:rFonts w:eastAsia="微軟正黑體" w:cstheme="minorHAnsi" w:hint="eastAsia"/>
                <w:sz w:val="20"/>
                <w:szCs w:val="20"/>
                <w:rPrChange w:id="232" w:author="Annie Chao" w:date="2024-07-10T17:37:00Z" w16du:dateUtc="2024-07-10T09:37:00Z">
                  <w:rPr>
                    <w:rFonts w:eastAsia="微軟正黑體" w:cstheme="minorHAnsi" w:hint="eastAsia"/>
                    <w:sz w:val="22"/>
                  </w:rPr>
                </w:rPrChange>
              </w:rPr>
              <w:t>：無須點選按鈕，系統自動根據折算證明幣別金額進行加總，並帶入實體證明中的</w:t>
            </w:r>
            <w:r w:rsidRPr="00BC5C22">
              <w:rPr>
                <w:rFonts w:eastAsia="微軟正黑體" w:cstheme="minorHAnsi"/>
                <w:sz w:val="20"/>
                <w:szCs w:val="20"/>
                <w:rPrChange w:id="233" w:author="Annie Chao" w:date="2024-07-10T17:37:00Z" w16du:dateUtc="2024-07-10T09:37:00Z">
                  <w:rPr>
                    <w:rFonts w:eastAsia="微軟正黑體" w:cstheme="minorHAnsi"/>
                    <w:sz w:val="22"/>
                  </w:rPr>
                </w:rPrChange>
              </w:rPr>
              <w:t xml:space="preserve"> </w:t>
            </w:r>
            <w:r w:rsidRPr="00BC5C22">
              <w:rPr>
                <w:rFonts w:eastAsia="微軟正黑體" w:cstheme="minorHAnsi" w:hint="eastAsia"/>
                <w:sz w:val="20"/>
                <w:szCs w:val="20"/>
                <w:rPrChange w:id="234" w:author="Annie Chao" w:date="2024-07-10T17:37:00Z" w16du:dateUtc="2024-07-10T09:37:00Z">
                  <w:rPr>
                    <w:rFonts w:eastAsia="微軟正黑體" w:cstheme="minorHAnsi" w:hint="eastAsia"/>
                    <w:sz w:val="22"/>
                  </w:rPr>
                </w:rPrChange>
              </w:rPr>
              <w:t>【計為】欄位</w:t>
            </w:r>
          </w:p>
          <w:p w14:paraId="59285326" w14:textId="7F78C1BF" w:rsidR="005A72E9" w:rsidRDefault="00C9581C" w:rsidP="005A72E9">
            <w:pPr>
              <w:ind w:left="0" w:firstLine="0"/>
              <w:rPr>
                <w:ins w:id="235" w:author="Annie Chao" w:date="2024-07-10T17:37:00Z" w16du:dateUtc="2024-07-10T09:37:00Z"/>
                <w:rFonts w:eastAsia="微軟正黑體" w:cstheme="minorHAnsi"/>
                <w:sz w:val="20"/>
                <w:szCs w:val="18"/>
              </w:rPr>
            </w:pPr>
            <w:ins w:id="236" w:author="Annie Chao" w:date="2024-07-10T17:22:00Z" w16du:dateUtc="2024-07-10T09:22:00Z">
              <w:r>
                <w:rPr>
                  <w:rFonts w:eastAsia="微軟正黑體" w:cstheme="minorHAnsi"/>
                  <w:sz w:val="22"/>
                </w:rPr>
                <w:br/>
              </w:r>
              <w:r w:rsidRPr="00C9581C">
                <w:rPr>
                  <w:rFonts w:eastAsia="微軟正黑體" w:cstheme="minorHAnsi" w:hint="eastAsia"/>
                  <w:sz w:val="20"/>
                  <w:szCs w:val="18"/>
                  <w:rPrChange w:id="237" w:author="Annie Chao" w:date="2024-07-10T17:22:00Z" w16du:dateUtc="2024-07-10T09:22:00Z">
                    <w:rPr>
                      <w:rFonts w:eastAsia="微軟正黑體" w:cstheme="minorHAnsi" w:hint="eastAsia"/>
                      <w:sz w:val="22"/>
                      <w:szCs w:val="20"/>
                    </w:rPr>
                  </w:rPrChange>
                </w:rPr>
                <w:t>若列印證明時超過</w:t>
              </w:r>
              <w:r w:rsidRPr="00C9581C">
                <w:rPr>
                  <w:rFonts w:eastAsia="微軟正黑體" w:cstheme="minorHAnsi"/>
                  <w:sz w:val="20"/>
                  <w:szCs w:val="18"/>
                  <w:rPrChange w:id="238" w:author="Annie Chao" w:date="2024-07-10T17:22:00Z" w16du:dateUtc="2024-07-10T09:22:00Z">
                    <w:rPr>
                      <w:rFonts w:eastAsia="微軟正黑體" w:cstheme="minorHAnsi"/>
                      <w:sz w:val="22"/>
                      <w:szCs w:val="20"/>
                    </w:rPr>
                  </w:rPrChange>
                </w:rPr>
                <w:t>14</w:t>
              </w:r>
              <w:r w:rsidRPr="00C9581C">
                <w:rPr>
                  <w:rFonts w:eastAsia="微軟正黑體" w:cstheme="minorHAnsi" w:hint="eastAsia"/>
                  <w:sz w:val="20"/>
                  <w:szCs w:val="18"/>
                  <w:rPrChange w:id="239" w:author="Annie Chao" w:date="2024-07-10T17:22:00Z" w16du:dateUtc="2024-07-10T09:22:00Z">
                    <w:rPr>
                      <w:rFonts w:eastAsia="微軟正黑體" w:cstheme="minorHAnsi" w:hint="eastAsia"/>
                      <w:sz w:val="22"/>
                      <w:szCs w:val="20"/>
                    </w:rPr>
                  </w:rPrChange>
                </w:rPr>
                <w:t>筆以致需要列印超過一頁，則【計為】欄位為</w:t>
              </w:r>
              <w:proofErr w:type="gramStart"/>
              <w:r w:rsidRPr="00C9581C">
                <w:rPr>
                  <w:rFonts w:eastAsia="微軟正黑體" w:cstheme="minorHAnsi" w:hint="eastAsia"/>
                  <w:sz w:val="20"/>
                  <w:szCs w:val="18"/>
                  <w:rPrChange w:id="240" w:author="Annie Chao" w:date="2024-07-10T17:22:00Z" w16du:dateUtc="2024-07-10T09:22:00Z">
                    <w:rPr>
                      <w:rFonts w:eastAsia="微軟正黑體" w:cstheme="minorHAnsi" w:hint="eastAsia"/>
                      <w:sz w:val="22"/>
                      <w:szCs w:val="20"/>
                    </w:rPr>
                  </w:rPrChange>
                </w:rPr>
                <w:t>該頁筆數</w:t>
              </w:r>
              <w:proofErr w:type="gramEnd"/>
              <w:r w:rsidRPr="00C9581C">
                <w:rPr>
                  <w:rFonts w:eastAsia="微軟正黑體" w:cstheme="minorHAnsi" w:hint="eastAsia"/>
                  <w:sz w:val="20"/>
                  <w:szCs w:val="18"/>
                  <w:rPrChange w:id="241" w:author="Annie Chao" w:date="2024-07-10T17:22:00Z" w16du:dateUtc="2024-07-10T09:22:00Z">
                    <w:rPr>
                      <w:rFonts w:eastAsia="微軟正黑體" w:cstheme="minorHAnsi" w:hint="eastAsia"/>
                      <w:sz w:val="22"/>
                      <w:szCs w:val="20"/>
                    </w:rPr>
                  </w:rPrChange>
                </w:rPr>
                <w:t>之餘額加總。</w:t>
              </w:r>
            </w:ins>
          </w:p>
          <w:p w14:paraId="48B324F3" w14:textId="77777777" w:rsidR="00BC5C22" w:rsidRPr="00C9581C" w:rsidRDefault="00BC5C22" w:rsidP="005A72E9">
            <w:pPr>
              <w:ind w:left="0" w:firstLine="0"/>
              <w:rPr>
                <w:rFonts w:eastAsia="微軟正黑體" w:cstheme="minorHAnsi"/>
                <w:sz w:val="20"/>
                <w:szCs w:val="20"/>
                <w:rPrChange w:id="242" w:author="Annie Chao" w:date="2024-07-10T17:22:00Z" w16du:dateUtc="2024-07-10T09:22:00Z">
                  <w:rPr>
                    <w:rFonts w:eastAsia="微軟正黑體" w:cstheme="minorHAnsi"/>
                    <w:sz w:val="22"/>
                  </w:rPr>
                </w:rPrChange>
              </w:rPr>
            </w:pPr>
          </w:p>
          <w:p w14:paraId="2A1A57F4" w14:textId="548C5ED8" w:rsidR="005A72E9" w:rsidRPr="00AF3413" w:rsidRDefault="005A72E9" w:rsidP="005A72E9">
            <w:pPr>
              <w:ind w:left="0" w:firstLine="0"/>
              <w:rPr>
                <w:rFonts w:eastAsia="微軟正黑體" w:cstheme="minorHAnsi"/>
                <w:sz w:val="22"/>
              </w:rPr>
            </w:pPr>
            <w:r w:rsidRPr="00BC5C22">
              <w:rPr>
                <w:rFonts w:eastAsia="微軟正黑體" w:cstheme="minorHAnsi" w:hint="eastAsia"/>
                <w:sz w:val="20"/>
                <w:szCs w:val="20"/>
                <w:rPrChange w:id="243" w:author="Annie Chao" w:date="2024-07-10T17:37:00Z" w16du:dateUtc="2024-07-10T09:37:00Z">
                  <w:rPr>
                    <w:rFonts w:eastAsia="微軟正黑體" w:cstheme="minorHAnsi" w:hint="eastAsia"/>
                    <w:sz w:val="22"/>
                  </w:rPr>
                </w:rPrChange>
              </w:rPr>
              <w:t>種類</w:t>
            </w:r>
            <w:r w:rsidRPr="00BC5C22">
              <w:rPr>
                <w:rFonts w:eastAsia="微軟正黑體" w:cstheme="minorHAnsi"/>
                <w:sz w:val="20"/>
                <w:szCs w:val="20"/>
                <w:rPrChange w:id="244" w:author="Annie Chao" w:date="2024-07-10T17:37:00Z" w16du:dateUtc="2024-07-10T09:37:00Z">
                  <w:rPr>
                    <w:rFonts w:eastAsia="微軟正黑體" w:cstheme="minorHAnsi"/>
                    <w:sz w:val="22"/>
                  </w:rPr>
                </w:rPrChange>
              </w:rPr>
              <w:t>6</w:t>
            </w:r>
            <w:r w:rsidRPr="00BC5C22">
              <w:rPr>
                <w:rFonts w:eastAsia="微軟正黑體" w:cstheme="minorHAnsi" w:hint="eastAsia"/>
                <w:sz w:val="20"/>
                <w:szCs w:val="20"/>
                <w:rPrChange w:id="245" w:author="Annie Chao" w:date="2024-07-10T17:37:00Z" w16du:dateUtc="2024-07-10T09:37:00Z">
                  <w:rPr>
                    <w:rFonts w:eastAsia="微軟正黑體" w:cstheme="minorHAnsi" w:hint="eastAsia"/>
                    <w:sz w:val="22"/>
                  </w:rPr>
                </w:rPrChange>
              </w:rPr>
              <w:t>：點選試算按鈕後，加總所選取的折算證明幣別金額</w:t>
            </w:r>
          </w:p>
        </w:tc>
      </w:tr>
      <w:tr w:rsidR="0023256C" w:rsidRPr="00AF3413" w14:paraId="5752877E" w14:textId="77777777" w:rsidTr="005A72E9">
        <w:tc>
          <w:tcPr>
            <w:tcW w:w="732" w:type="dxa"/>
          </w:tcPr>
          <w:p w14:paraId="37F1BE8C" w14:textId="77777777" w:rsidR="0023256C" w:rsidRPr="00AF3413" w:rsidRDefault="0023256C" w:rsidP="005A72E9">
            <w:pPr>
              <w:pStyle w:val="af2"/>
              <w:numPr>
                <w:ilvl w:val="0"/>
                <w:numId w:val="121"/>
              </w:numPr>
              <w:ind w:leftChars="0"/>
              <w:rPr>
                <w:rFonts w:eastAsia="微軟正黑體" w:cstheme="minorHAnsi"/>
                <w:sz w:val="22"/>
              </w:rPr>
            </w:pPr>
          </w:p>
        </w:tc>
        <w:tc>
          <w:tcPr>
            <w:tcW w:w="1605" w:type="dxa"/>
          </w:tcPr>
          <w:p w14:paraId="5027BFA6" w14:textId="266A5580" w:rsidR="0023256C" w:rsidRPr="00AF3413" w:rsidRDefault="0023256C" w:rsidP="005A72E9">
            <w:pPr>
              <w:ind w:left="0" w:firstLine="0"/>
              <w:rPr>
                <w:rFonts w:eastAsia="微軟正黑體" w:cstheme="minorHAnsi"/>
                <w:sz w:val="22"/>
              </w:rPr>
            </w:pPr>
            <w:r w:rsidRPr="00AF3413">
              <w:rPr>
                <w:rFonts w:eastAsia="微軟正黑體" w:cstheme="minorHAnsi"/>
                <w:sz w:val="22"/>
              </w:rPr>
              <w:t>備註內容</w:t>
            </w:r>
          </w:p>
        </w:tc>
        <w:tc>
          <w:tcPr>
            <w:tcW w:w="1199" w:type="dxa"/>
            <w:vAlign w:val="center"/>
          </w:tcPr>
          <w:p w14:paraId="1FF02563" w14:textId="5BD08260" w:rsidR="0023256C" w:rsidRPr="00AF3413" w:rsidRDefault="0023256C" w:rsidP="005A72E9">
            <w:pPr>
              <w:ind w:left="0" w:firstLine="0"/>
              <w:rPr>
                <w:rFonts w:eastAsia="微軟正黑體" w:cstheme="minorHAnsi"/>
                <w:sz w:val="22"/>
              </w:rPr>
            </w:pPr>
            <w:r w:rsidRPr="00AF3413">
              <w:rPr>
                <w:rFonts w:eastAsia="微軟正黑體" w:cstheme="minorHAnsi"/>
                <w:sz w:val="22"/>
              </w:rPr>
              <w:t>文數字</w:t>
            </w:r>
          </w:p>
        </w:tc>
        <w:tc>
          <w:tcPr>
            <w:tcW w:w="684" w:type="dxa"/>
          </w:tcPr>
          <w:p w14:paraId="5AD717E3" w14:textId="0D5A3135" w:rsidR="0023256C" w:rsidRPr="00AF3413" w:rsidRDefault="00A65A1B" w:rsidP="005A72E9">
            <w:pPr>
              <w:ind w:left="0" w:firstLine="0"/>
              <w:jc w:val="center"/>
              <w:rPr>
                <w:rFonts w:eastAsia="微軟正黑體" w:cstheme="minorHAnsi"/>
                <w:sz w:val="22"/>
              </w:rPr>
            </w:pPr>
            <w:r w:rsidRPr="00AF3413">
              <w:rPr>
                <w:rFonts w:eastAsia="微軟正黑體" w:cstheme="minorHAnsi"/>
                <w:sz w:val="22"/>
              </w:rPr>
              <w:t>O</w:t>
            </w:r>
          </w:p>
        </w:tc>
        <w:tc>
          <w:tcPr>
            <w:tcW w:w="1666" w:type="dxa"/>
            <w:vAlign w:val="center"/>
          </w:tcPr>
          <w:p w14:paraId="08BC3FE7" w14:textId="2DBDEF59" w:rsidR="0023256C" w:rsidRPr="00AF3413" w:rsidRDefault="00A65A1B" w:rsidP="005A72E9">
            <w:pPr>
              <w:ind w:left="0" w:firstLine="0"/>
              <w:rPr>
                <w:rFonts w:eastAsia="微軟正黑體" w:cstheme="minorHAnsi"/>
                <w:sz w:val="22"/>
              </w:rPr>
            </w:pPr>
            <w:r w:rsidRPr="00AF3413">
              <w:rPr>
                <w:rFonts w:eastAsia="微軟正黑體" w:cstheme="minorHAnsi"/>
                <w:sz w:val="22"/>
              </w:rPr>
              <w:t>100</w:t>
            </w:r>
          </w:p>
        </w:tc>
        <w:tc>
          <w:tcPr>
            <w:tcW w:w="3035" w:type="dxa"/>
          </w:tcPr>
          <w:p w14:paraId="15922161" w14:textId="77777777" w:rsidR="00A65A1B" w:rsidRPr="00AF3413" w:rsidRDefault="00A65A1B" w:rsidP="00A65A1B">
            <w:pPr>
              <w:ind w:left="0" w:firstLine="0"/>
              <w:rPr>
                <w:rFonts w:eastAsia="微軟正黑體" w:cstheme="minorHAnsi"/>
                <w:sz w:val="22"/>
              </w:rPr>
            </w:pPr>
            <w:r w:rsidRPr="00AF3413">
              <w:rPr>
                <w:rFonts w:eastAsia="微軟正黑體" w:cstheme="minorHAnsi"/>
                <w:sz w:val="22"/>
              </w:rPr>
              <w:t>此欄位有值時，需要</w:t>
            </w:r>
          </w:p>
          <w:p w14:paraId="21BFFAB1" w14:textId="77777777" w:rsidR="0023256C" w:rsidRPr="00AF3413" w:rsidRDefault="00A65A1B" w:rsidP="00A65A1B">
            <w:pPr>
              <w:ind w:left="0" w:firstLine="0"/>
              <w:rPr>
                <w:rFonts w:eastAsia="微軟正黑體" w:cstheme="minorHAnsi"/>
                <w:sz w:val="22"/>
              </w:rPr>
            </w:pPr>
            <w:r w:rsidRPr="00AF3413">
              <w:rPr>
                <w:rFonts w:eastAsia="微軟正黑體" w:cstheme="minorHAnsi"/>
                <w:sz w:val="22"/>
              </w:rPr>
              <w:t xml:space="preserve">(1) </w:t>
            </w:r>
            <w:r w:rsidRPr="00AF3413">
              <w:rPr>
                <w:rFonts w:eastAsia="微軟正黑體" w:cstheme="minorHAnsi"/>
                <w:sz w:val="22"/>
              </w:rPr>
              <w:t>列印於存款證明的備註中</w:t>
            </w:r>
            <w:r w:rsidRPr="00AF3413">
              <w:rPr>
                <w:rFonts w:eastAsia="微軟正黑體" w:cstheme="minorHAnsi"/>
                <w:sz w:val="22"/>
              </w:rPr>
              <w:t xml:space="preserve"> (2) </w:t>
            </w:r>
            <w:r w:rsidRPr="00AF3413">
              <w:rPr>
                <w:rFonts w:eastAsia="微軟正黑體" w:cstheme="minorHAnsi"/>
                <w:sz w:val="22"/>
              </w:rPr>
              <w:t>存款證明的日報表</w:t>
            </w:r>
            <w:r w:rsidRPr="00AF3413">
              <w:rPr>
                <w:rFonts w:eastAsia="微軟正黑體" w:cstheme="minorHAnsi"/>
                <w:sz w:val="22"/>
              </w:rPr>
              <w:t>/</w:t>
            </w:r>
            <w:r w:rsidRPr="00AF3413">
              <w:rPr>
                <w:rFonts w:eastAsia="微軟正黑體" w:cstheme="minorHAnsi"/>
                <w:sz w:val="22"/>
              </w:rPr>
              <w:t>查核</w:t>
            </w:r>
            <w:r w:rsidRPr="00AF3413">
              <w:rPr>
                <w:rFonts w:eastAsia="微軟正黑體" w:cstheme="minorHAnsi"/>
                <w:sz w:val="22"/>
              </w:rPr>
              <w:lastRenderedPageBreak/>
              <w:t>表中</w:t>
            </w:r>
          </w:p>
          <w:p w14:paraId="38EC2BA1" w14:textId="2217378B" w:rsidR="00A65A1B" w:rsidRPr="00AF3413" w:rsidRDefault="00A65A1B" w:rsidP="00A65A1B">
            <w:pPr>
              <w:ind w:left="0" w:firstLine="0"/>
              <w:rPr>
                <w:rFonts w:eastAsia="微軟正黑體" w:cstheme="minorHAnsi"/>
                <w:sz w:val="22"/>
              </w:rPr>
            </w:pPr>
          </w:p>
        </w:tc>
      </w:tr>
    </w:tbl>
    <w:p w14:paraId="630FBD0A" w14:textId="77777777" w:rsidR="00D05B12" w:rsidRPr="00AF3413" w:rsidRDefault="00D05B12" w:rsidP="00D05B12">
      <w:pPr>
        <w:rPr>
          <w:rFonts w:eastAsia="微軟正黑體" w:cstheme="minorHAnsi"/>
        </w:rPr>
      </w:pPr>
    </w:p>
    <w:p w14:paraId="4A9121EC" w14:textId="4D9D2427" w:rsidR="00E61501" w:rsidRPr="00AF3413" w:rsidRDefault="00E61501">
      <w:pPr>
        <w:pStyle w:val="af2"/>
        <w:numPr>
          <w:ilvl w:val="0"/>
          <w:numId w:val="84"/>
        </w:numPr>
        <w:ind w:leftChars="0"/>
        <w:outlineLvl w:val="4"/>
        <w:rPr>
          <w:rFonts w:eastAsia="微軟正黑體" w:cstheme="minorHAnsi"/>
        </w:rPr>
      </w:pPr>
      <w:r w:rsidRPr="00AF3413">
        <w:rPr>
          <w:rFonts w:eastAsia="微軟正黑體" w:cstheme="minorHAnsi"/>
        </w:rPr>
        <w:t>存款證明</w:t>
      </w:r>
      <w:r w:rsidRPr="00AF3413">
        <w:rPr>
          <w:rFonts w:eastAsia="微軟正黑體" w:cstheme="minorHAnsi"/>
        </w:rPr>
        <w:t>-</w:t>
      </w:r>
      <w:r w:rsidRPr="00AF3413">
        <w:rPr>
          <w:rFonts w:eastAsia="微軟正黑體" w:cstheme="minorHAnsi"/>
        </w:rPr>
        <w:t>人工證明</w:t>
      </w:r>
      <w:r w:rsidRPr="00AF3413">
        <w:rPr>
          <w:rFonts w:eastAsia="微軟正黑體" w:cstheme="minorHAnsi"/>
        </w:rPr>
        <w:t>-</w:t>
      </w:r>
      <w:r w:rsidRPr="00AF3413">
        <w:rPr>
          <w:rFonts w:eastAsia="微軟正黑體" w:cstheme="minorHAnsi"/>
        </w:rPr>
        <w:t>查詢結果</w:t>
      </w:r>
    </w:p>
    <w:tbl>
      <w:tblPr>
        <w:tblStyle w:val="af1"/>
        <w:tblW w:w="0" w:type="auto"/>
        <w:tblLook w:val="04A0" w:firstRow="1" w:lastRow="0" w:firstColumn="1" w:lastColumn="0" w:noHBand="0" w:noVBand="1"/>
      </w:tblPr>
      <w:tblGrid>
        <w:gridCol w:w="755"/>
        <w:gridCol w:w="1614"/>
        <w:gridCol w:w="1256"/>
        <w:gridCol w:w="702"/>
        <w:gridCol w:w="1397"/>
        <w:gridCol w:w="3197"/>
      </w:tblGrid>
      <w:tr w:rsidR="00C20E65" w:rsidRPr="00AF3413" w14:paraId="242C4D26" w14:textId="77777777" w:rsidTr="005A72E9">
        <w:tc>
          <w:tcPr>
            <w:tcW w:w="755" w:type="dxa"/>
            <w:tcBorders>
              <w:bottom w:val="single" w:sz="4" w:space="0" w:color="auto"/>
            </w:tcBorders>
            <w:shd w:val="pct12" w:color="auto" w:fill="auto"/>
          </w:tcPr>
          <w:p w14:paraId="7A955B77"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14" w:type="dxa"/>
            <w:tcBorders>
              <w:bottom w:val="single" w:sz="4" w:space="0" w:color="auto"/>
            </w:tcBorders>
            <w:shd w:val="pct12" w:color="auto" w:fill="auto"/>
          </w:tcPr>
          <w:p w14:paraId="4EE2EC73"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56" w:type="dxa"/>
            <w:tcBorders>
              <w:bottom w:val="single" w:sz="4" w:space="0" w:color="auto"/>
            </w:tcBorders>
            <w:shd w:val="pct12" w:color="auto" w:fill="auto"/>
          </w:tcPr>
          <w:p w14:paraId="7295DA4E"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2" w:type="dxa"/>
            <w:tcBorders>
              <w:bottom w:val="single" w:sz="4" w:space="0" w:color="auto"/>
            </w:tcBorders>
            <w:shd w:val="pct12" w:color="auto" w:fill="auto"/>
          </w:tcPr>
          <w:p w14:paraId="79E4DD11"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397" w:type="dxa"/>
            <w:tcBorders>
              <w:bottom w:val="single" w:sz="4" w:space="0" w:color="auto"/>
            </w:tcBorders>
            <w:shd w:val="pct12" w:color="auto" w:fill="auto"/>
          </w:tcPr>
          <w:p w14:paraId="5C01C365"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197" w:type="dxa"/>
            <w:tcBorders>
              <w:bottom w:val="single" w:sz="4" w:space="0" w:color="auto"/>
            </w:tcBorders>
            <w:shd w:val="pct12" w:color="auto" w:fill="auto"/>
          </w:tcPr>
          <w:p w14:paraId="4AB1DB06" w14:textId="77777777" w:rsidR="00C20E65" w:rsidRPr="00AF3413" w:rsidRDefault="00C20E65"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C20E65" w:rsidRPr="00AF3413" w14:paraId="7CB4AEE4" w14:textId="77777777" w:rsidTr="005A72E9">
        <w:tc>
          <w:tcPr>
            <w:tcW w:w="755" w:type="dxa"/>
            <w:vAlign w:val="center"/>
          </w:tcPr>
          <w:p w14:paraId="433F3DA0" w14:textId="77777777" w:rsidR="00C20E65" w:rsidRPr="00AF3413" w:rsidRDefault="00C20E65">
            <w:pPr>
              <w:pStyle w:val="af2"/>
              <w:numPr>
                <w:ilvl w:val="0"/>
                <w:numId w:val="122"/>
              </w:numPr>
              <w:ind w:leftChars="0"/>
              <w:rPr>
                <w:rFonts w:eastAsia="微軟正黑體" w:cstheme="minorHAnsi"/>
                <w:sz w:val="22"/>
              </w:rPr>
            </w:pPr>
          </w:p>
        </w:tc>
        <w:tc>
          <w:tcPr>
            <w:tcW w:w="1614" w:type="dxa"/>
            <w:vAlign w:val="center"/>
          </w:tcPr>
          <w:p w14:paraId="6C2BEA61"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帳號</w:t>
            </w:r>
          </w:p>
        </w:tc>
        <w:tc>
          <w:tcPr>
            <w:tcW w:w="1256" w:type="dxa"/>
            <w:vAlign w:val="center"/>
          </w:tcPr>
          <w:p w14:paraId="6BCB8179"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數字</w:t>
            </w:r>
          </w:p>
        </w:tc>
        <w:tc>
          <w:tcPr>
            <w:tcW w:w="702" w:type="dxa"/>
          </w:tcPr>
          <w:p w14:paraId="7932F112" w14:textId="77777777" w:rsidR="00C20E65" w:rsidRPr="00AF3413" w:rsidRDefault="00C20E65" w:rsidP="001A2219">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325731F5"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14</w:t>
            </w:r>
          </w:p>
        </w:tc>
        <w:tc>
          <w:tcPr>
            <w:tcW w:w="3197" w:type="dxa"/>
            <w:vAlign w:val="center"/>
          </w:tcPr>
          <w:p w14:paraId="33F8D59D" w14:textId="40C5DEB0" w:rsidR="00C20E65" w:rsidRPr="00AF3413" w:rsidRDefault="00C20E65" w:rsidP="001A2219">
            <w:pPr>
              <w:ind w:left="0" w:firstLine="0"/>
              <w:rPr>
                <w:rFonts w:eastAsia="微軟正黑體" w:cstheme="minorHAnsi"/>
                <w:sz w:val="22"/>
              </w:rPr>
            </w:pPr>
            <w:r w:rsidRPr="00AF3413">
              <w:rPr>
                <w:rFonts w:eastAsia="微軟正黑體" w:cstheme="minorHAnsi"/>
                <w:sz w:val="22"/>
              </w:rPr>
              <w:t>申請類型</w:t>
            </w:r>
            <w:r w:rsidRPr="00AF3413">
              <w:rPr>
                <w:rFonts w:eastAsia="微軟正黑體" w:cstheme="minorHAnsi"/>
                <w:sz w:val="22"/>
              </w:rPr>
              <w:t xml:space="preserve"> = (3) </w:t>
            </w:r>
            <w:r w:rsidRPr="00AF3413">
              <w:rPr>
                <w:rFonts w:eastAsia="微軟正黑體" w:cstheme="minorHAnsi"/>
                <w:sz w:val="22"/>
              </w:rPr>
              <w:t>人工餘額證明</w:t>
            </w:r>
            <w:r w:rsidRPr="00AF3413">
              <w:rPr>
                <w:rFonts w:eastAsia="微軟正黑體" w:cstheme="minorHAnsi"/>
                <w:sz w:val="22"/>
              </w:rPr>
              <w:t xml:space="preserve"> (4) </w:t>
            </w:r>
            <w:r w:rsidRPr="00AF3413">
              <w:rPr>
                <w:rFonts w:eastAsia="微軟正黑體" w:cstheme="minorHAnsi"/>
                <w:sz w:val="22"/>
              </w:rPr>
              <w:t>人工存額證明，欄位可輸入</w:t>
            </w:r>
          </w:p>
          <w:p w14:paraId="7932A519" w14:textId="2D6DB38C" w:rsidR="00C20E65" w:rsidRPr="00AF3413" w:rsidRDefault="00C20E65" w:rsidP="001A2219">
            <w:pPr>
              <w:ind w:left="0" w:firstLine="0"/>
              <w:rPr>
                <w:rFonts w:eastAsia="微軟正黑體" w:cstheme="minorHAnsi"/>
                <w:sz w:val="22"/>
              </w:rPr>
            </w:pPr>
            <w:r w:rsidRPr="00AF3413">
              <w:rPr>
                <w:rFonts w:eastAsia="微軟正黑體" w:cstheme="minorHAnsi"/>
              </w:rPr>
              <w:t xml:space="preserve">- </w:t>
            </w:r>
            <w:r w:rsidRPr="00AF3413">
              <w:rPr>
                <w:rFonts w:eastAsia="微軟正黑體" w:cstheme="minorHAnsi"/>
              </w:rPr>
              <w:t>查詢條件輸入帳號，則自動引入，並開放編輯</w:t>
            </w:r>
          </w:p>
          <w:p w14:paraId="488DA30B" w14:textId="648DCC30" w:rsidR="00C20E65" w:rsidRPr="00AF3413" w:rsidRDefault="00C20E65" w:rsidP="001A2219">
            <w:pPr>
              <w:ind w:left="0" w:firstLine="0"/>
              <w:rPr>
                <w:rFonts w:eastAsia="微軟正黑體" w:cstheme="minorHAnsi"/>
                <w:sz w:val="22"/>
              </w:rPr>
            </w:pPr>
            <w:r w:rsidRPr="00AF3413">
              <w:rPr>
                <w:rFonts w:eastAsia="微軟正黑體" w:cstheme="minorHAnsi"/>
              </w:rPr>
              <w:t xml:space="preserve">- </w:t>
            </w:r>
            <w:r w:rsidRPr="00AF3413">
              <w:rPr>
                <w:rFonts w:eastAsia="微軟正黑體" w:cstheme="minorHAnsi"/>
              </w:rPr>
              <w:t>查詢條件輸入客戶編號，則開放</w:t>
            </w:r>
            <w:r w:rsidRPr="00AF3413">
              <w:rPr>
                <w:rFonts w:eastAsia="微軟正黑體" w:cstheme="minorHAnsi"/>
              </w:rPr>
              <w:t>14</w:t>
            </w:r>
            <w:r w:rsidRPr="00AF3413">
              <w:rPr>
                <w:rFonts w:eastAsia="微軟正黑體" w:cstheme="minorHAnsi"/>
              </w:rPr>
              <w:t>條欄位輸入</w:t>
            </w:r>
          </w:p>
        </w:tc>
      </w:tr>
      <w:tr w:rsidR="00C20E65" w:rsidRPr="00AF3413" w14:paraId="39E52A71" w14:textId="77777777" w:rsidTr="005A72E9">
        <w:tc>
          <w:tcPr>
            <w:tcW w:w="755" w:type="dxa"/>
            <w:vAlign w:val="center"/>
          </w:tcPr>
          <w:p w14:paraId="3AA64F20" w14:textId="77777777" w:rsidR="00C20E65" w:rsidRPr="00AF3413" w:rsidRDefault="00C20E65">
            <w:pPr>
              <w:pStyle w:val="af2"/>
              <w:numPr>
                <w:ilvl w:val="0"/>
                <w:numId w:val="122"/>
              </w:numPr>
              <w:ind w:leftChars="0"/>
              <w:rPr>
                <w:rFonts w:eastAsia="微軟正黑體" w:cstheme="minorHAnsi"/>
                <w:sz w:val="22"/>
              </w:rPr>
            </w:pPr>
          </w:p>
        </w:tc>
        <w:tc>
          <w:tcPr>
            <w:tcW w:w="1614" w:type="dxa"/>
            <w:vAlign w:val="center"/>
          </w:tcPr>
          <w:p w14:paraId="1936407D"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幣別</w:t>
            </w:r>
          </w:p>
        </w:tc>
        <w:tc>
          <w:tcPr>
            <w:tcW w:w="1256" w:type="dxa"/>
            <w:vAlign w:val="center"/>
          </w:tcPr>
          <w:p w14:paraId="5154C849"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文字</w:t>
            </w:r>
          </w:p>
        </w:tc>
        <w:tc>
          <w:tcPr>
            <w:tcW w:w="702" w:type="dxa"/>
          </w:tcPr>
          <w:p w14:paraId="3C94804C" w14:textId="77777777" w:rsidR="00C20E65" w:rsidRPr="00AF3413" w:rsidRDefault="00C20E65" w:rsidP="001A2219">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280AAD0A" w14:textId="77777777" w:rsidR="00C20E65" w:rsidRPr="00AF3413" w:rsidRDefault="00C20E65" w:rsidP="001A2219">
            <w:pPr>
              <w:ind w:left="0" w:firstLine="0"/>
              <w:rPr>
                <w:rFonts w:eastAsia="微軟正黑體" w:cstheme="minorHAnsi"/>
                <w:sz w:val="22"/>
              </w:rPr>
            </w:pPr>
            <w:r w:rsidRPr="00AF3413">
              <w:rPr>
                <w:rFonts w:eastAsia="微軟正黑體" w:cstheme="minorHAnsi"/>
                <w:sz w:val="22"/>
              </w:rPr>
              <w:t>3</w:t>
            </w:r>
          </w:p>
        </w:tc>
        <w:tc>
          <w:tcPr>
            <w:tcW w:w="3197" w:type="dxa"/>
            <w:vAlign w:val="center"/>
          </w:tcPr>
          <w:p w14:paraId="75B19D1C" w14:textId="0019AE7F" w:rsidR="00C20E65" w:rsidRPr="00AF3413" w:rsidRDefault="00C20E65" w:rsidP="001A2219">
            <w:pPr>
              <w:ind w:left="0" w:firstLine="0"/>
              <w:rPr>
                <w:rFonts w:eastAsia="微軟正黑體" w:cstheme="minorHAnsi"/>
                <w:sz w:val="22"/>
              </w:rPr>
            </w:pPr>
            <w:r w:rsidRPr="00AF3413">
              <w:rPr>
                <w:rFonts w:eastAsia="微軟正黑體" w:cstheme="minorHAnsi"/>
                <w:sz w:val="22"/>
              </w:rPr>
              <w:t>開放編輯</w:t>
            </w:r>
          </w:p>
        </w:tc>
      </w:tr>
      <w:tr w:rsidR="00C20E65" w:rsidRPr="00AF3413" w14:paraId="21C13C1D" w14:textId="77777777" w:rsidTr="005A72E9">
        <w:tc>
          <w:tcPr>
            <w:tcW w:w="755" w:type="dxa"/>
            <w:vAlign w:val="center"/>
          </w:tcPr>
          <w:p w14:paraId="279A00DA" w14:textId="77777777" w:rsidR="00C20E65" w:rsidRPr="00AF3413" w:rsidRDefault="00C20E65">
            <w:pPr>
              <w:pStyle w:val="af2"/>
              <w:numPr>
                <w:ilvl w:val="0"/>
                <w:numId w:val="122"/>
              </w:numPr>
              <w:ind w:leftChars="0"/>
              <w:rPr>
                <w:rFonts w:eastAsia="微軟正黑體" w:cstheme="minorHAnsi"/>
                <w:sz w:val="22"/>
              </w:rPr>
            </w:pPr>
          </w:p>
        </w:tc>
        <w:tc>
          <w:tcPr>
            <w:tcW w:w="1614" w:type="dxa"/>
            <w:vAlign w:val="center"/>
          </w:tcPr>
          <w:p w14:paraId="5A1F6FD4" w14:textId="00C83263" w:rsidR="00C20E65" w:rsidRPr="00AF3413" w:rsidRDefault="00C20E65" w:rsidP="00C20E65">
            <w:pPr>
              <w:ind w:left="0" w:firstLine="0"/>
              <w:rPr>
                <w:rFonts w:eastAsia="微軟正黑體" w:cstheme="minorHAnsi"/>
                <w:sz w:val="22"/>
              </w:rPr>
            </w:pPr>
            <w:r w:rsidRPr="00AF3413">
              <w:rPr>
                <w:rFonts w:eastAsia="微軟正黑體" w:cstheme="minorHAnsi"/>
                <w:sz w:val="22"/>
              </w:rPr>
              <w:t>折算幣別</w:t>
            </w:r>
          </w:p>
        </w:tc>
        <w:tc>
          <w:tcPr>
            <w:tcW w:w="1256" w:type="dxa"/>
            <w:vAlign w:val="center"/>
          </w:tcPr>
          <w:p w14:paraId="0312008B" w14:textId="60770D3A" w:rsidR="00C20E65" w:rsidRPr="00AF3413" w:rsidRDefault="00C20E65" w:rsidP="00C20E65">
            <w:pPr>
              <w:ind w:left="0" w:firstLine="0"/>
              <w:rPr>
                <w:rFonts w:eastAsia="微軟正黑體" w:cstheme="minorHAnsi"/>
                <w:sz w:val="22"/>
              </w:rPr>
            </w:pPr>
            <w:r w:rsidRPr="00AF3413">
              <w:rPr>
                <w:rFonts w:eastAsia="微軟正黑體" w:cstheme="minorHAnsi"/>
                <w:sz w:val="22"/>
              </w:rPr>
              <w:t>文字</w:t>
            </w:r>
          </w:p>
        </w:tc>
        <w:tc>
          <w:tcPr>
            <w:tcW w:w="702" w:type="dxa"/>
          </w:tcPr>
          <w:p w14:paraId="64AB96E1" w14:textId="08D312F0" w:rsidR="00C20E65" w:rsidRPr="00AF3413" w:rsidRDefault="00C20E65" w:rsidP="00C20E65">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25C83366" w14:textId="248A3AA9" w:rsidR="00C20E65" w:rsidRPr="00AF3413" w:rsidRDefault="00C20E65" w:rsidP="00C20E65">
            <w:pPr>
              <w:ind w:left="0" w:firstLine="0"/>
              <w:rPr>
                <w:rFonts w:eastAsia="微軟正黑體" w:cstheme="minorHAnsi"/>
                <w:sz w:val="22"/>
              </w:rPr>
            </w:pPr>
            <w:r w:rsidRPr="00AF3413">
              <w:rPr>
                <w:rFonts w:eastAsia="微軟正黑體" w:cstheme="minorHAnsi"/>
                <w:sz w:val="22"/>
              </w:rPr>
              <w:t>3</w:t>
            </w:r>
          </w:p>
        </w:tc>
        <w:tc>
          <w:tcPr>
            <w:tcW w:w="3197" w:type="dxa"/>
            <w:vAlign w:val="center"/>
          </w:tcPr>
          <w:p w14:paraId="0C688BA0" w14:textId="22107F9B" w:rsidR="00C20E65" w:rsidRPr="00AF3413" w:rsidRDefault="00C20E65" w:rsidP="00C20E65">
            <w:pPr>
              <w:ind w:left="0" w:firstLine="0"/>
              <w:rPr>
                <w:rFonts w:eastAsia="微軟正黑體" w:cstheme="minorHAnsi"/>
                <w:sz w:val="22"/>
              </w:rPr>
            </w:pPr>
            <w:r w:rsidRPr="00AF3413">
              <w:rPr>
                <w:rFonts w:eastAsia="微軟正黑體" w:cstheme="minorHAnsi"/>
              </w:rPr>
              <w:t>自動引入查詢條件中的證明幣別</w:t>
            </w:r>
          </w:p>
        </w:tc>
      </w:tr>
      <w:tr w:rsidR="00C20E65" w:rsidRPr="00AF3413" w14:paraId="64392F1F" w14:textId="77777777" w:rsidTr="005A72E9">
        <w:tc>
          <w:tcPr>
            <w:tcW w:w="755" w:type="dxa"/>
            <w:vAlign w:val="center"/>
          </w:tcPr>
          <w:p w14:paraId="0D2BE6DA" w14:textId="77777777" w:rsidR="00C20E65" w:rsidRPr="00AF3413" w:rsidRDefault="00C20E65">
            <w:pPr>
              <w:pStyle w:val="af2"/>
              <w:numPr>
                <w:ilvl w:val="0"/>
                <w:numId w:val="122"/>
              </w:numPr>
              <w:ind w:leftChars="0"/>
              <w:rPr>
                <w:rFonts w:eastAsia="微軟正黑體" w:cstheme="minorHAnsi"/>
                <w:sz w:val="22"/>
              </w:rPr>
            </w:pPr>
          </w:p>
        </w:tc>
        <w:tc>
          <w:tcPr>
            <w:tcW w:w="1614" w:type="dxa"/>
            <w:vAlign w:val="center"/>
          </w:tcPr>
          <w:p w14:paraId="6843E327"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折算證明幣別金額</w:t>
            </w:r>
          </w:p>
        </w:tc>
        <w:tc>
          <w:tcPr>
            <w:tcW w:w="1256" w:type="dxa"/>
            <w:vAlign w:val="center"/>
          </w:tcPr>
          <w:p w14:paraId="0F6E4495"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數字</w:t>
            </w:r>
          </w:p>
        </w:tc>
        <w:tc>
          <w:tcPr>
            <w:tcW w:w="702" w:type="dxa"/>
          </w:tcPr>
          <w:p w14:paraId="1449D3CF" w14:textId="77777777" w:rsidR="00C20E65" w:rsidRPr="00AF3413" w:rsidRDefault="00C20E65" w:rsidP="00C20E65">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6F4F7135" w14:textId="451EBAF0" w:rsidR="00C20E65" w:rsidRPr="00AF3413" w:rsidRDefault="005A72E9" w:rsidP="00C20E65">
            <w:pPr>
              <w:ind w:left="0" w:firstLine="0"/>
              <w:rPr>
                <w:rFonts w:eastAsia="微軟正黑體" w:cstheme="minorHAnsi"/>
                <w:sz w:val="22"/>
              </w:rPr>
            </w:pPr>
            <w:r w:rsidRPr="00AF3413">
              <w:rPr>
                <w:rFonts w:eastAsia="微軟正黑體" w:cstheme="minorHAnsi"/>
                <w:sz w:val="22"/>
              </w:rPr>
              <w:t>9(12)V99</w:t>
            </w:r>
          </w:p>
        </w:tc>
        <w:tc>
          <w:tcPr>
            <w:tcW w:w="3197" w:type="dxa"/>
            <w:vAlign w:val="center"/>
          </w:tcPr>
          <w:p w14:paraId="3CDC5B10" w14:textId="77777777" w:rsidR="005A72E9" w:rsidRPr="00AF3413" w:rsidRDefault="005A72E9" w:rsidP="005A72E9">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55B6E342" w14:textId="3467267B" w:rsidR="00C20E65" w:rsidRPr="00AF3413" w:rsidRDefault="00C20E65" w:rsidP="00C20E65">
            <w:pPr>
              <w:ind w:left="0" w:firstLine="0"/>
              <w:rPr>
                <w:rFonts w:eastAsia="微軟正黑體" w:cstheme="minorHAnsi"/>
                <w:sz w:val="22"/>
              </w:rPr>
            </w:pPr>
            <w:r w:rsidRPr="00AF3413">
              <w:rPr>
                <w:rFonts w:eastAsia="微軟正黑體" w:cstheme="minorHAnsi"/>
                <w:sz w:val="22"/>
              </w:rPr>
              <w:t>人工輸入折算後的證明幣別</w:t>
            </w:r>
            <w:r w:rsidRPr="00AF3413">
              <w:rPr>
                <w:rFonts w:eastAsia="微軟正黑體" w:cstheme="minorHAnsi"/>
                <w:sz w:val="22"/>
              </w:rPr>
              <w:t xml:space="preserve"> </w:t>
            </w:r>
            <w:r w:rsidRPr="00AF3413">
              <w:rPr>
                <w:rFonts w:eastAsia="微軟正黑體" w:cstheme="minorHAnsi"/>
                <w:sz w:val="22"/>
              </w:rPr>
              <w:t>餘額</w:t>
            </w:r>
            <w:r w:rsidRPr="00AF3413">
              <w:rPr>
                <w:rFonts w:eastAsia="微軟正黑體" w:cstheme="minorHAnsi"/>
                <w:sz w:val="22"/>
              </w:rPr>
              <w:t>/</w:t>
            </w:r>
            <w:r w:rsidRPr="00AF3413">
              <w:rPr>
                <w:rFonts w:eastAsia="微軟正黑體" w:cstheme="minorHAnsi"/>
                <w:sz w:val="22"/>
              </w:rPr>
              <w:t>存額</w:t>
            </w:r>
            <w:r w:rsidRPr="00AF3413">
              <w:rPr>
                <w:rFonts w:eastAsia="微軟正黑體" w:cstheme="minorHAnsi"/>
                <w:sz w:val="22"/>
              </w:rPr>
              <w:t xml:space="preserve"> (</w:t>
            </w:r>
            <w:r w:rsidRPr="00AF3413">
              <w:rPr>
                <w:rFonts w:eastAsia="微軟正黑體" w:cstheme="minorHAnsi"/>
                <w:sz w:val="22"/>
              </w:rPr>
              <w:t>折算的匯率由人工查詢，折算金額也由人工處理</w:t>
            </w:r>
            <w:r w:rsidRPr="00AF3413">
              <w:rPr>
                <w:rFonts w:eastAsia="微軟正黑體" w:cstheme="minorHAnsi"/>
                <w:sz w:val="22"/>
              </w:rPr>
              <w:t>)</w:t>
            </w:r>
          </w:p>
        </w:tc>
      </w:tr>
      <w:tr w:rsidR="00C20E65" w:rsidRPr="00AF3413" w14:paraId="127E27E0" w14:textId="77777777" w:rsidTr="005A72E9">
        <w:tc>
          <w:tcPr>
            <w:tcW w:w="755" w:type="dxa"/>
            <w:vAlign w:val="center"/>
          </w:tcPr>
          <w:p w14:paraId="713D384C" w14:textId="77777777" w:rsidR="00C20E65" w:rsidRPr="00AF3413" w:rsidRDefault="00C20E65">
            <w:pPr>
              <w:pStyle w:val="af2"/>
              <w:numPr>
                <w:ilvl w:val="0"/>
                <w:numId w:val="122"/>
              </w:numPr>
              <w:ind w:leftChars="0"/>
              <w:rPr>
                <w:rFonts w:eastAsia="微軟正黑體" w:cstheme="minorHAnsi"/>
                <w:sz w:val="22"/>
              </w:rPr>
            </w:pPr>
          </w:p>
        </w:tc>
        <w:tc>
          <w:tcPr>
            <w:tcW w:w="1614" w:type="dxa"/>
            <w:vAlign w:val="center"/>
          </w:tcPr>
          <w:p w14:paraId="54A5A602"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註記</w:t>
            </w:r>
          </w:p>
        </w:tc>
        <w:tc>
          <w:tcPr>
            <w:tcW w:w="1256" w:type="dxa"/>
            <w:vAlign w:val="center"/>
          </w:tcPr>
          <w:p w14:paraId="71DE71DE"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符號</w:t>
            </w:r>
            <w:r w:rsidRPr="00AF3413">
              <w:rPr>
                <w:rFonts w:eastAsia="微軟正黑體" w:cstheme="minorHAnsi"/>
                <w:sz w:val="22"/>
              </w:rPr>
              <w:t>+</w:t>
            </w:r>
            <w:r w:rsidRPr="00AF3413">
              <w:rPr>
                <w:rFonts w:eastAsia="微軟正黑體" w:cstheme="minorHAnsi"/>
                <w:sz w:val="22"/>
              </w:rPr>
              <w:t>文字</w:t>
            </w:r>
          </w:p>
        </w:tc>
        <w:tc>
          <w:tcPr>
            <w:tcW w:w="702" w:type="dxa"/>
          </w:tcPr>
          <w:p w14:paraId="7DC33500" w14:textId="32789D57" w:rsidR="00C20E65" w:rsidRPr="00AF3413" w:rsidRDefault="00C33809" w:rsidP="00C20E65">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44D53BCF"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10</w:t>
            </w:r>
          </w:p>
        </w:tc>
        <w:tc>
          <w:tcPr>
            <w:tcW w:w="3197" w:type="dxa"/>
            <w:vAlign w:val="center"/>
          </w:tcPr>
          <w:p w14:paraId="2B8CA8DD" w14:textId="25F2BCF2" w:rsidR="007D63ED" w:rsidRPr="00AF3413" w:rsidRDefault="007D63ED" w:rsidP="00C20E65">
            <w:pPr>
              <w:ind w:left="0" w:firstLine="0"/>
              <w:rPr>
                <w:rFonts w:eastAsia="微軟正黑體" w:cstheme="minorHAnsi"/>
                <w:sz w:val="22"/>
              </w:rPr>
            </w:pPr>
            <w:r w:rsidRPr="00AF3413">
              <w:rPr>
                <w:rFonts w:eastAsia="微軟正黑體" w:cstheme="minorHAnsi"/>
                <w:sz w:val="22"/>
              </w:rPr>
              <w:t>下拉選單提供以下選項，開放櫃員選擇</w:t>
            </w:r>
          </w:p>
          <w:p w14:paraId="02ECD217" w14:textId="38C8D2CF" w:rsidR="002C5272" w:rsidRPr="00AF3413" w:rsidRDefault="002C5272" w:rsidP="00C20E65">
            <w:pPr>
              <w:ind w:left="0" w:firstLine="0"/>
              <w:rPr>
                <w:rFonts w:eastAsia="微軟正黑體" w:cstheme="minorHAnsi"/>
                <w:sz w:val="22"/>
              </w:rPr>
            </w:pPr>
          </w:p>
          <w:p w14:paraId="0DDA499A"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(1) %</w:t>
            </w:r>
            <w:r w:rsidRPr="00AF3413">
              <w:rPr>
                <w:rFonts w:eastAsia="微軟正黑體" w:cstheme="minorHAnsi"/>
                <w:sz w:val="22"/>
              </w:rPr>
              <w:t>：存單設質</w:t>
            </w:r>
          </w:p>
          <w:p w14:paraId="0A46502C"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(2) #</w:t>
            </w:r>
            <w:r w:rsidRPr="00AF3413">
              <w:rPr>
                <w:rFonts w:eastAsia="微軟正黑體" w:cstheme="minorHAnsi"/>
                <w:sz w:val="22"/>
              </w:rPr>
              <w:t>：存單設質已借款</w:t>
            </w:r>
          </w:p>
          <w:p w14:paraId="467E5671"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(3) &amp;</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質未借款</w:t>
            </w:r>
          </w:p>
          <w:p w14:paraId="00798C3B" w14:textId="77777777" w:rsidR="00C33809" w:rsidRPr="00AF3413" w:rsidRDefault="002C5272" w:rsidP="00C33809">
            <w:pPr>
              <w:ind w:left="0" w:firstLine="0"/>
              <w:rPr>
                <w:rFonts w:eastAsia="微軟正黑體" w:cstheme="minorHAnsi"/>
                <w:sz w:val="22"/>
              </w:rPr>
            </w:pPr>
            <w:r w:rsidRPr="00AF3413">
              <w:rPr>
                <w:rFonts w:eastAsia="微軟正黑體" w:cstheme="minorHAnsi"/>
                <w:sz w:val="22"/>
              </w:rPr>
              <w:t>(4) @</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質已借款</w:t>
            </w:r>
          </w:p>
          <w:p w14:paraId="61E46832" w14:textId="6FA651AB" w:rsidR="00C33809" w:rsidRPr="00AF3413" w:rsidRDefault="00C33809" w:rsidP="00C33809">
            <w:pPr>
              <w:ind w:left="0" w:firstLine="0"/>
              <w:rPr>
                <w:rFonts w:eastAsia="微軟正黑體" w:cstheme="minorHAnsi"/>
                <w:sz w:val="22"/>
              </w:rPr>
            </w:pPr>
            <w:r w:rsidRPr="00AF3413">
              <w:rPr>
                <w:rFonts w:eastAsia="微軟正黑體" w:cstheme="minorHAnsi"/>
                <w:sz w:val="22"/>
              </w:rPr>
              <w:t xml:space="preserve">(5) </w:t>
            </w:r>
            <w:r w:rsidRPr="00AF3413">
              <w:rPr>
                <w:rFonts w:eastAsia="微軟正黑體" w:cstheme="minorHAnsi"/>
                <w:sz w:val="22"/>
              </w:rPr>
              <w:t>空白</w:t>
            </w:r>
          </w:p>
        </w:tc>
      </w:tr>
      <w:tr w:rsidR="00C20E65" w:rsidRPr="00AF3413" w14:paraId="7641FA41" w14:textId="77777777" w:rsidTr="005A72E9">
        <w:tc>
          <w:tcPr>
            <w:tcW w:w="755" w:type="dxa"/>
          </w:tcPr>
          <w:p w14:paraId="0CCC6A76" w14:textId="77777777" w:rsidR="00C20E65" w:rsidRPr="00AF3413" w:rsidRDefault="00C20E65">
            <w:pPr>
              <w:pStyle w:val="af2"/>
              <w:numPr>
                <w:ilvl w:val="0"/>
                <w:numId w:val="122"/>
              </w:numPr>
              <w:ind w:leftChars="0"/>
              <w:rPr>
                <w:rFonts w:eastAsia="微軟正黑體" w:cstheme="minorHAnsi"/>
                <w:sz w:val="22"/>
              </w:rPr>
            </w:pPr>
          </w:p>
        </w:tc>
        <w:tc>
          <w:tcPr>
            <w:tcW w:w="1614" w:type="dxa"/>
          </w:tcPr>
          <w:p w14:paraId="191CD92E"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匯率比</w:t>
            </w:r>
          </w:p>
        </w:tc>
        <w:tc>
          <w:tcPr>
            <w:tcW w:w="1256" w:type="dxa"/>
          </w:tcPr>
          <w:p w14:paraId="02C488EA"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文數字</w:t>
            </w:r>
          </w:p>
        </w:tc>
        <w:tc>
          <w:tcPr>
            <w:tcW w:w="702" w:type="dxa"/>
          </w:tcPr>
          <w:p w14:paraId="48C52C42" w14:textId="77777777" w:rsidR="00C20E65" w:rsidRPr="00AF3413" w:rsidRDefault="00C20E65" w:rsidP="00C20E65">
            <w:pPr>
              <w:ind w:left="0" w:firstLine="0"/>
              <w:jc w:val="center"/>
              <w:rPr>
                <w:rFonts w:eastAsia="微軟正黑體" w:cstheme="minorHAnsi"/>
                <w:sz w:val="22"/>
              </w:rPr>
            </w:pPr>
            <w:r w:rsidRPr="00AF3413">
              <w:rPr>
                <w:rFonts w:eastAsia="微軟正黑體" w:cstheme="minorHAnsi"/>
                <w:sz w:val="22"/>
              </w:rPr>
              <w:t>M</w:t>
            </w:r>
          </w:p>
        </w:tc>
        <w:tc>
          <w:tcPr>
            <w:tcW w:w="1397" w:type="dxa"/>
          </w:tcPr>
          <w:p w14:paraId="4F3FC31C" w14:textId="77777777" w:rsidR="00C20E65" w:rsidRPr="00AF3413" w:rsidRDefault="00C20E65" w:rsidP="00C20E65">
            <w:pPr>
              <w:ind w:left="0" w:firstLine="0"/>
              <w:rPr>
                <w:rFonts w:eastAsia="微軟正黑體" w:cstheme="minorHAnsi"/>
                <w:sz w:val="22"/>
              </w:rPr>
            </w:pPr>
            <w:r w:rsidRPr="00AF3413">
              <w:rPr>
                <w:rFonts w:eastAsia="微軟正黑體" w:cstheme="minorHAnsi"/>
                <w:sz w:val="22"/>
              </w:rPr>
              <w:t>50</w:t>
            </w:r>
          </w:p>
        </w:tc>
        <w:tc>
          <w:tcPr>
            <w:tcW w:w="3197" w:type="dxa"/>
          </w:tcPr>
          <w:p w14:paraId="0452406B" w14:textId="0D944BF6" w:rsidR="007D63ED" w:rsidRPr="00AF3413" w:rsidRDefault="005A72E9" w:rsidP="00C20E65">
            <w:pPr>
              <w:ind w:left="0" w:firstLine="0"/>
              <w:rPr>
                <w:rFonts w:eastAsia="微軟正黑體" w:cstheme="minorHAnsi"/>
                <w:sz w:val="22"/>
              </w:rPr>
            </w:pPr>
            <w:r w:rsidRPr="00AF3413">
              <w:rPr>
                <w:rFonts w:eastAsia="微軟正黑體" w:cstheme="minorHAnsi"/>
                <w:sz w:val="22"/>
              </w:rPr>
              <w:t>DBU :</w:t>
            </w:r>
            <w:r w:rsidR="007D63ED" w:rsidRPr="00AF3413">
              <w:rPr>
                <w:rFonts w:eastAsia="微軟正黑體" w:cstheme="minorHAnsi"/>
                <w:sz w:val="22"/>
              </w:rPr>
              <w:t>匯率比為空白，由人工輸入</w:t>
            </w:r>
          </w:p>
          <w:p w14:paraId="458277C1" w14:textId="77777777" w:rsidR="007D63ED" w:rsidRPr="00AF3413" w:rsidRDefault="007D63ED" w:rsidP="007D63ED">
            <w:pPr>
              <w:ind w:left="0" w:firstLine="0"/>
              <w:rPr>
                <w:rFonts w:eastAsia="微軟正黑體" w:cstheme="minorHAnsi"/>
                <w:sz w:val="22"/>
              </w:rPr>
            </w:pPr>
            <w:r w:rsidRPr="00AF3413">
              <w:rPr>
                <w:rFonts w:eastAsia="微軟正黑體" w:cstheme="minorHAnsi"/>
                <w:sz w:val="22"/>
              </w:rPr>
              <w:t xml:space="preserve">- </w:t>
            </w:r>
            <w:r w:rsidR="00C20E65" w:rsidRPr="00AF3413">
              <w:rPr>
                <w:rFonts w:eastAsia="微軟正黑體" w:cstheme="minorHAnsi"/>
                <w:sz w:val="22"/>
              </w:rPr>
              <w:t>固定顯示一筆</w:t>
            </w:r>
            <w:r w:rsidR="00C20E65" w:rsidRPr="00AF3413">
              <w:rPr>
                <w:rFonts w:eastAsia="微軟正黑體" w:cstheme="minorHAnsi"/>
                <w:sz w:val="22"/>
              </w:rPr>
              <w:t xml:space="preserve"> USD 1.00 = TWD </w:t>
            </w:r>
            <w:r w:rsidR="00C20E65" w:rsidRPr="00AF3413">
              <w:rPr>
                <w:rFonts w:eastAsia="微軟正黑體" w:cstheme="minorHAnsi"/>
                <w:sz w:val="22"/>
              </w:rPr>
              <w:t>的匯率比</w:t>
            </w:r>
          </w:p>
          <w:p w14:paraId="3EF94DB4" w14:textId="77777777" w:rsidR="00C20E65" w:rsidRPr="00AF3413" w:rsidRDefault="007D63ED" w:rsidP="007D63ED">
            <w:pPr>
              <w:ind w:left="0" w:firstLine="0"/>
              <w:rPr>
                <w:rFonts w:eastAsia="微軟正黑體" w:cstheme="minorHAnsi"/>
                <w:sz w:val="22"/>
              </w:rPr>
            </w:pPr>
            <w:r w:rsidRPr="00AF3413">
              <w:rPr>
                <w:rFonts w:eastAsia="微軟正黑體" w:cstheme="minorHAnsi"/>
                <w:sz w:val="22"/>
              </w:rPr>
              <w:t xml:space="preserve">- </w:t>
            </w:r>
            <w:r w:rsidR="00C20E65" w:rsidRPr="00AF3413">
              <w:rPr>
                <w:rFonts w:eastAsia="微軟正黑體" w:cstheme="minorHAnsi"/>
                <w:sz w:val="22"/>
              </w:rPr>
              <w:t>依據證明幣別，顯示該證明幣別對台幣的匯率比</w:t>
            </w:r>
          </w:p>
          <w:p w14:paraId="3CED4AE8" w14:textId="77777777" w:rsidR="005A72E9" w:rsidRPr="00AF3413" w:rsidRDefault="005A72E9" w:rsidP="007D63ED">
            <w:pPr>
              <w:ind w:left="0" w:firstLine="0"/>
              <w:rPr>
                <w:rFonts w:eastAsia="微軟正黑體" w:cstheme="minorHAnsi"/>
                <w:sz w:val="22"/>
              </w:rPr>
            </w:pPr>
          </w:p>
          <w:p w14:paraId="408981B6" w14:textId="23F1DBA8" w:rsidR="005A72E9" w:rsidRPr="00AF3413" w:rsidRDefault="005A72E9" w:rsidP="007D63ED">
            <w:pPr>
              <w:ind w:left="0" w:firstLine="0"/>
              <w:rPr>
                <w:rFonts w:eastAsia="微軟正黑體" w:cstheme="minorHAnsi"/>
                <w:sz w:val="22"/>
              </w:rPr>
            </w:pPr>
            <w:r w:rsidRPr="00AF3413">
              <w:rPr>
                <w:rFonts w:eastAsia="微軟正黑體" w:cstheme="minorHAnsi"/>
                <w:sz w:val="20"/>
                <w:szCs w:val="20"/>
              </w:rPr>
              <w:t xml:space="preserve">OBU : </w:t>
            </w:r>
            <w:r w:rsidRPr="00AF3413">
              <w:rPr>
                <w:rFonts w:eastAsia="微軟正黑體" w:cstheme="minorHAnsi"/>
                <w:sz w:val="22"/>
                <w:szCs w:val="20"/>
              </w:rPr>
              <w:t>此欄位將顯示該</w:t>
            </w:r>
            <w:r w:rsidR="008A597D" w:rsidRPr="00AF3413">
              <w:rPr>
                <w:rFonts w:eastAsia="微軟正黑體" w:cstheme="minorHAnsi"/>
                <w:sz w:val="22"/>
                <w:szCs w:val="20"/>
              </w:rPr>
              <w:t>證明幣</w:t>
            </w:r>
            <w:r w:rsidR="008A597D" w:rsidRPr="00AF3413">
              <w:rPr>
                <w:rFonts w:eastAsia="微軟正黑體" w:cstheme="minorHAnsi"/>
                <w:sz w:val="22"/>
                <w:szCs w:val="20"/>
              </w:rPr>
              <w:lastRenderedPageBreak/>
              <w:t>別</w:t>
            </w:r>
            <w:r w:rsidR="008A597D" w:rsidRPr="00AF3413">
              <w:rPr>
                <w:rFonts w:eastAsia="微軟正黑體" w:cstheme="minorHAnsi"/>
                <w:sz w:val="22"/>
                <w:szCs w:val="20"/>
              </w:rPr>
              <w:t>vs</w:t>
            </w:r>
            <w:r w:rsidR="008A597D" w:rsidRPr="00AF3413">
              <w:rPr>
                <w:rFonts w:eastAsia="微軟正黑體" w:cstheme="minorHAnsi"/>
                <w:sz w:val="22"/>
                <w:szCs w:val="20"/>
              </w:rPr>
              <w:t>原幣</w:t>
            </w:r>
            <w:r w:rsidRPr="00AF3413">
              <w:rPr>
                <w:rFonts w:eastAsia="微軟正黑體" w:cstheme="minorHAnsi"/>
                <w:sz w:val="22"/>
                <w:szCs w:val="20"/>
              </w:rPr>
              <w:t>的匯率比。系統應自動帶出</w:t>
            </w:r>
            <w:r w:rsidRPr="00AF3413">
              <w:rPr>
                <w:rFonts w:eastAsia="微軟正黑體" w:cstheme="minorHAnsi"/>
                <w:sz w:val="22"/>
                <w:szCs w:val="20"/>
              </w:rPr>
              <w:t xml:space="preserve"> </w:t>
            </w:r>
            <w:r w:rsidRPr="00AF3413">
              <w:rPr>
                <w:rFonts w:eastAsia="微軟正黑體" w:cstheme="minorHAnsi"/>
                <w:sz w:val="22"/>
                <w:szCs w:val="20"/>
              </w:rPr>
              <w:t>證明幣別</w:t>
            </w:r>
            <w:r w:rsidRPr="00AF3413">
              <w:rPr>
                <w:rFonts w:eastAsia="微軟正黑體" w:cstheme="minorHAnsi"/>
                <w:sz w:val="22"/>
                <w:szCs w:val="20"/>
              </w:rPr>
              <w:t xml:space="preserve">1.00 = </w:t>
            </w:r>
            <w:r w:rsidRPr="00AF3413">
              <w:rPr>
                <w:rFonts w:eastAsia="微軟正黑體" w:cstheme="minorHAnsi"/>
                <w:sz w:val="22"/>
                <w:szCs w:val="20"/>
              </w:rPr>
              <w:t>各原幣</w:t>
            </w:r>
            <w:r w:rsidRPr="00AF3413">
              <w:rPr>
                <w:rFonts w:eastAsia="微軟正黑體" w:cstheme="minorHAnsi"/>
                <w:sz w:val="22"/>
                <w:szCs w:val="20"/>
              </w:rPr>
              <w:t xml:space="preserve"> </w:t>
            </w:r>
            <w:r w:rsidRPr="00AF3413">
              <w:rPr>
                <w:rFonts w:eastAsia="微軟正黑體" w:cstheme="minorHAnsi"/>
                <w:sz w:val="22"/>
                <w:szCs w:val="20"/>
              </w:rPr>
              <w:t>的文字，且各</w:t>
            </w:r>
            <w:proofErr w:type="gramStart"/>
            <w:r w:rsidRPr="00AF3413">
              <w:rPr>
                <w:rFonts w:eastAsia="微軟正黑體" w:cstheme="minorHAnsi"/>
                <w:sz w:val="22"/>
                <w:szCs w:val="20"/>
              </w:rPr>
              <w:t>原幣區塊</w:t>
            </w:r>
            <w:proofErr w:type="gramEnd"/>
            <w:r w:rsidRPr="00AF3413">
              <w:rPr>
                <w:rFonts w:eastAsia="微軟正黑體" w:cstheme="minorHAnsi"/>
                <w:sz w:val="22"/>
                <w:szCs w:val="20"/>
              </w:rPr>
              <w:t xml:space="preserve"> </w:t>
            </w:r>
            <w:r w:rsidRPr="00AF3413">
              <w:rPr>
                <w:rFonts w:eastAsia="微軟正黑體" w:cstheme="minorHAnsi"/>
                <w:sz w:val="22"/>
                <w:szCs w:val="20"/>
              </w:rPr>
              <w:t>開放輸入匯率比</w:t>
            </w:r>
          </w:p>
        </w:tc>
      </w:tr>
      <w:tr w:rsidR="005A72E9" w:rsidRPr="00AF3413" w14:paraId="4905E909" w14:textId="77777777" w:rsidTr="005A72E9">
        <w:tc>
          <w:tcPr>
            <w:tcW w:w="755" w:type="dxa"/>
          </w:tcPr>
          <w:p w14:paraId="5C2A9955" w14:textId="77777777" w:rsidR="005A72E9" w:rsidRPr="00AF3413" w:rsidRDefault="005A72E9" w:rsidP="005A72E9">
            <w:pPr>
              <w:pStyle w:val="af2"/>
              <w:numPr>
                <w:ilvl w:val="0"/>
                <w:numId w:val="122"/>
              </w:numPr>
              <w:ind w:leftChars="0"/>
              <w:rPr>
                <w:rFonts w:eastAsia="微軟正黑體" w:cstheme="minorHAnsi"/>
                <w:sz w:val="22"/>
              </w:rPr>
            </w:pPr>
          </w:p>
        </w:tc>
        <w:tc>
          <w:tcPr>
            <w:tcW w:w="1614" w:type="dxa"/>
          </w:tcPr>
          <w:p w14:paraId="69492652" w14:textId="77777777" w:rsidR="005A72E9" w:rsidRPr="00AF3413" w:rsidRDefault="005A72E9" w:rsidP="005A72E9">
            <w:pPr>
              <w:ind w:left="0" w:firstLine="0"/>
              <w:rPr>
                <w:rFonts w:eastAsia="微軟正黑體" w:cstheme="minorHAnsi"/>
                <w:sz w:val="22"/>
              </w:rPr>
            </w:pPr>
            <w:r w:rsidRPr="00AF3413">
              <w:rPr>
                <w:rFonts w:eastAsia="微軟正黑體" w:cstheme="minorHAnsi"/>
                <w:sz w:val="22"/>
              </w:rPr>
              <w:t>合計證明金額</w:t>
            </w:r>
          </w:p>
        </w:tc>
        <w:tc>
          <w:tcPr>
            <w:tcW w:w="1256" w:type="dxa"/>
            <w:vAlign w:val="center"/>
          </w:tcPr>
          <w:p w14:paraId="36500CD4" w14:textId="6CBAC5D4" w:rsidR="005A72E9" w:rsidRPr="00AF3413" w:rsidRDefault="005A72E9" w:rsidP="005A72E9">
            <w:pPr>
              <w:ind w:left="0" w:firstLine="0"/>
              <w:rPr>
                <w:rFonts w:eastAsia="微軟正黑體" w:cstheme="minorHAnsi"/>
                <w:sz w:val="22"/>
              </w:rPr>
            </w:pPr>
            <w:r w:rsidRPr="00AF3413">
              <w:rPr>
                <w:rFonts w:eastAsia="微軟正黑體" w:cstheme="minorHAnsi"/>
                <w:sz w:val="22"/>
              </w:rPr>
              <w:t>數字</w:t>
            </w:r>
          </w:p>
        </w:tc>
        <w:tc>
          <w:tcPr>
            <w:tcW w:w="702" w:type="dxa"/>
          </w:tcPr>
          <w:p w14:paraId="3808F037" w14:textId="54444D3A" w:rsidR="005A72E9" w:rsidRPr="00AF3413" w:rsidRDefault="005A72E9" w:rsidP="005A72E9">
            <w:pPr>
              <w:ind w:left="0" w:firstLine="0"/>
              <w:jc w:val="center"/>
              <w:rPr>
                <w:rFonts w:eastAsia="微軟正黑體" w:cstheme="minorHAnsi"/>
                <w:sz w:val="22"/>
              </w:rPr>
            </w:pPr>
            <w:r w:rsidRPr="00AF3413">
              <w:rPr>
                <w:rFonts w:eastAsia="微軟正黑體" w:cstheme="minorHAnsi"/>
                <w:sz w:val="22"/>
              </w:rPr>
              <w:t>M</w:t>
            </w:r>
          </w:p>
        </w:tc>
        <w:tc>
          <w:tcPr>
            <w:tcW w:w="1397" w:type="dxa"/>
            <w:vAlign w:val="center"/>
          </w:tcPr>
          <w:p w14:paraId="49F44798" w14:textId="5B53839C" w:rsidR="005A72E9" w:rsidRPr="00AF3413" w:rsidRDefault="005A72E9" w:rsidP="005A72E9">
            <w:pPr>
              <w:ind w:left="0" w:firstLine="0"/>
              <w:rPr>
                <w:rFonts w:eastAsia="微軟正黑體" w:cstheme="minorHAnsi"/>
                <w:sz w:val="22"/>
              </w:rPr>
            </w:pPr>
            <w:r w:rsidRPr="00AF3413">
              <w:rPr>
                <w:rFonts w:eastAsia="微軟正黑體" w:cstheme="minorHAnsi"/>
                <w:sz w:val="22"/>
              </w:rPr>
              <w:t>9(12)V99</w:t>
            </w:r>
          </w:p>
        </w:tc>
        <w:tc>
          <w:tcPr>
            <w:tcW w:w="3197" w:type="dxa"/>
          </w:tcPr>
          <w:p w14:paraId="0AD48163" w14:textId="77777777" w:rsidR="005A72E9" w:rsidRPr="00AF3413" w:rsidRDefault="005A72E9" w:rsidP="005A72E9">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5CFCECFC" w14:textId="77777777" w:rsidR="005A72E9" w:rsidRPr="00AF3413" w:rsidRDefault="005A72E9" w:rsidP="005A72E9">
            <w:pPr>
              <w:ind w:left="0" w:firstLine="0"/>
              <w:rPr>
                <w:rFonts w:eastAsia="微軟正黑體" w:cstheme="minorHAnsi"/>
                <w:sz w:val="22"/>
              </w:rPr>
            </w:pPr>
          </w:p>
          <w:p w14:paraId="5B173101" w14:textId="08EBE6AB" w:rsidR="005A72E9" w:rsidRPr="00AF3413" w:rsidRDefault="005A72E9" w:rsidP="005A72E9">
            <w:pPr>
              <w:ind w:left="0" w:firstLine="0"/>
              <w:rPr>
                <w:rFonts w:eastAsia="微軟正黑體" w:cstheme="minorHAnsi"/>
              </w:rPr>
            </w:pPr>
            <w:proofErr w:type="gramStart"/>
            <w:r w:rsidRPr="00AF3413">
              <w:rPr>
                <w:rFonts w:eastAsia="微軟正黑體" w:cstheme="minorHAnsi"/>
                <w:sz w:val="22"/>
              </w:rPr>
              <w:t>點擊試算</w:t>
            </w:r>
            <w:proofErr w:type="gramEnd"/>
            <w:r w:rsidRPr="00AF3413">
              <w:rPr>
                <w:rFonts w:eastAsia="微軟正黑體" w:cstheme="minorHAnsi"/>
                <w:sz w:val="22"/>
              </w:rPr>
              <w:t>按鈕後，</w:t>
            </w:r>
            <w:r w:rsidRPr="00AF3413">
              <w:rPr>
                <w:rFonts w:eastAsia="微軟正黑體" w:cstheme="minorHAnsi"/>
              </w:rPr>
              <w:t>加總【折算證明幣別金額】中所有的金額。</w:t>
            </w:r>
          </w:p>
          <w:p w14:paraId="203FC218" w14:textId="2440E29A" w:rsidR="005A72E9" w:rsidRPr="00AF3413" w:rsidRDefault="005A72E9" w:rsidP="005A72E9">
            <w:pPr>
              <w:ind w:left="28" w:hanging="27"/>
              <w:rPr>
                <w:rFonts w:eastAsia="微軟正黑體" w:cstheme="minorHAnsi"/>
                <w:sz w:val="22"/>
              </w:rPr>
            </w:pPr>
            <w:r w:rsidRPr="00AF3413">
              <w:rPr>
                <w:rFonts w:eastAsia="微軟正黑體" w:cstheme="minorHAnsi"/>
                <w:sz w:val="22"/>
              </w:rPr>
              <w:t xml:space="preserve">- </w:t>
            </w:r>
            <w:r w:rsidRPr="00AF3413">
              <w:rPr>
                <w:rFonts w:eastAsia="微軟正黑體" w:cstheme="minorHAnsi"/>
                <w:sz w:val="22"/>
              </w:rPr>
              <w:t>若申請類型</w:t>
            </w:r>
            <w:r w:rsidRPr="00AF3413">
              <w:rPr>
                <w:rFonts w:eastAsia="微軟正黑體" w:cstheme="minorHAnsi"/>
                <w:sz w:val="22"/>
              </w:rPr>
              <w:t xml:space="preserve"> = (3) </w:t>
            </w:r>
            <w:r w:rsidRPr="00AF3413">
              <w:rPr>
                <w:rFonts w:eastAsia="微軟正黑體" w:cstheme="minorHAnsi"/>
                <w:sz w:val="22"/>
              </w:rPr>
              <w:t>人工餘額證明，則需要將合計證明金額，帶入列印證明的【計為】欄位</w:t>
            </w:r>
            <w:ins w:id="246" w:author="Annie Chao" w:date="2024-07-10T17:22:00Z" w16du:dateUtc="2024-07-10T09:22:00Z">
              <w:r w:rsidR="00C9581C">
                <w:rPr>
                  <w:rFonts w:eastAsia="微軟正黑體" w:cstheme="minorHAnsi"/>
                  <w:sz w:val="22"/>
                </w:rPr>
                <w:br/>
              </w:r>
              <w:r w:rsidR="00C9581C" w:rsidRPr="00C9581C">
                <w:rPr>
                  <w:rFonts w:eastAsia="微軟正黑體" w:cstheme="minorHAnsi" w:hint="eastAsia"/>
                  <w:sz w:val="20"/>
                  <w:szCs w:val="18"/>
                  <w:rPrChange w:id="247" w:author="Annie Chao" w:date="2024-07-10T17:22:00Z" w16du:dateUtc="2024-07-10T09:22:00Z">
                    <w:rPr>
                      <w:rFonts w:eastAsia="微軟正黑體" w:cstheme="minorHAnsi" w:hint="eastAsia"/>
                    </w:rPr>
                  </w:rPrChange>
                </w:rPr>
                <w:t>若列印證明時超過</w:t>
              </w:r>
              <w:r w:rsidR="00C9581C" w:rsidRPr="00C9581C">
                <w:rPr>
                  <w:rFonts w:eastAsia="微軟正黑體" w:cstheme="minorHAnsi"/>
                  <w:sz w:val="20"/>
                  <w:szCs w:val="18"/>
                  <w:rPrChange w:id="248" w:author="Annie Chao" w:date="2024-07-10T17:22:00Z" w16du:dateUtc="2024-07-10T09:22:00Z">
                    <w:rPr>
                      <w:rFonts w:eastAsia="微軟正黑體" w:cstheme="minorHAnsi"/>
                    </w:rPr>
                  </w:rPrChange>
                </w:rPr>
                <w:t>14</w:t>
              </w:r>
              <w:r w:rsidR="00C9581C" w:rsidRPr="00C9581C">
                <w:rPr>
                  <w:rFonts w:eastAsia="微軟正黑體" w:cstheme="minorHAnsi" w:hint="eastAsia"/>
                  <w:sz w:val="20"/>
                  <w:szCs w:val="18"/>
                  <w:rPrChange w:id="249" w:author="Annie Chao" w:date="2024-07-10T17:22:00Z" w16du:dateUtc="2024-07-10T09:22:00Z">
                    <w:rPr>
                      <w:rFonts w:eastAsia="微軟正黑體" w:cstheme="minorHAnsi" w:hint="eastAsia"/>
                    </w:rPr>
                  </w:rPrChange>
                </w:rPr>
                <w:t>筆以致需要列印超過一頁，則【計為】欄位為</w:t>
              </w:r>
              <w:proofErr w:type="gramStart"/>
              <w:r w:rsidR="00C9581C" w:rsidRPr="00C9581C">
                <w:rPr>
                  <w:rFonts w:eastAsia="微軟正黑體" w:cstheme="minorHAnsi" w:hint="eastAsia"/>
                  <w:sz w:val="20"/>
                  <w:szCs w:val="18"/>
                  <w:rPrChange w:id="250" w:author="Annie Chao" w:date="2024-07-10T17:22:00Z" w16du:dateUtc="2024-07-10T09:22:00Z">
                    <w:rPr>
                      <w:rFonts w:eastAsia="微軟正黑體" w:cstheme="minorHAnsi" w:hint="eastAsia"/>
                    </w:rPr>
                  </w:rPrChange>
                </w:rPr>
                <w:t>該頁筆數</w:t>
              </w:r>
              <w:proofErr w:type="gramEnd"/>
              <w:r w:rsidR="00C9581C" w:rsidRPr="00C9581C">
                <w:rPr>
                  <w:rFonts w:eastAsia="微軟正黑體" w:cstheme="minorHAnsi" w:hint="eastAsia"/>
                  <w:sz w:val="20"/>
                  <w:szCs w:val="18"/>
                  <w:rPrChange w:id="251" w:author="Annie Chao" w:date="2024-07-10T17:22:00Z" w16du:dateUtc="2024-07-10T09:22:00Z">
                    <w:rPr>
                      <w:rFonts w:eastAsia="微軟正黑體" w:cstheme="minorHAnsi" w:hint="eastAsia"/>
                    </w:rPr>
                  </w:rPrChange>
                </w:rPr>
                <w:t>之餘額加總。</w:t>
              </w:r>
            </w:ins>
          </w:p>
        </w:tc>
      </w:tr>
      <w:tr w:rsidR="00A65A1B" w:rsidRPr="00AF3413" w14:paraId="2B2C8A6A" w14:textId="77777777" w:rsidTr="005A72E9">
        <w:tc>
          <w:tcPr>
            <w:tcW w:w="755" w:type="dxa"/>
          </w:tcPr>
          <w:p w14:paraId="3FBA812F" w14:textId="77777777" w:rsidR="00A65A1B" w:rsidRPr="00AF3413" w:rsidRDefault="00A65A1B" w:rsidP="00A65A1B">
            <w:pPr>
              <w:pStyle w:val="af2"/>
              <w:numPr>
                <w:ilvl w:val="0"/>
                <w:numId w:val="122"/>
              </w:numPr>
              <w:ind w:leftChars="0"/>
              <w:rPr>
                <w:rFonts w:eastAsia="微軟正黑體" w:cstheme="minorHAnsi"/>
                <w:sz w:val="22"/>
              </w:rPr>
            </w:pPr>
          </w:p>
        </w:tc>
        <w:tc>
          <w:tcPr>
            <w:tcW w:w="1614" w:type="dxa"/>
          </w:tcPr>
          <w:p w14:paraId="70FABF37" w14:textId="6A5C8AD3" w:rsidR="00A65A1B" w:rsidRPr="00AF3413" w:rsidRDefault="00A65A1B" w:rsidP="00A65A1B">
            <w:pPr>
              <w:ind w:left="0" w:firstLine="0"/>
              <w:rPr>
                <w:rFonts w:eastAsia="微軟正黑體" w:cstheme="minorHAnsi"/>
                <w:sz w:val="22"/>
              </w:rPr>
            </w:pPr>
            <w:r w:rsidRPr="00AF3413">
              <w:rPr>
                <w:rFonts w:eastAsia="微軟正黑體" w:cstheme="minorHAnsi"/>
                <w:sz w:val="22"/>
              </w:rPr>
              <w:t>備註內容</w:t>
            </w:r>
          </w:p>
        </w:tc>
        <w:tc>
          <w:tcPr>
            <w:tcW w:w="1256" w:type="dxa"/>
            <w:vAlign w:val="center"/>
          </w:tcPr>
          <w:p w14:paraId="5E868455" w14:textId="7B46BBC2" w:rsidR="00A65A1B" w:rsidRPr="00AF3413" w:rsidRDefault="00A65A1B" w:rsidP="00A65A1B">
            <w:pPr>
              <w:ind w:left="0" w:firstLine="0"/>
              <w:rPr>
                <w:rFonts w:eastAsia="微軟正黑體" w:cstheme="minorHAnsi"/>
                <w:sz w:val="22"/>
              </w:rPr>
            </w:pPr>
            <w:r w:rsidRPr="00AF3413">
              <w:rPr>
                <w:rFonts w:eastAsia="微軟正黑體" w:cstheme="minorHAnsi"/>
                <w:sz w:val="22"/>
              </w:rPr>
              <w:t>文數字</w:t>
            </w:r>
          </w:p>
        </w:tc>
        <w:tc>
          <w:tcPr>
            <w:tcW w:w="702" w:type="dxa"/>
          </w:tcPr>
          <w:p w14:paraId="698FABAF" w14:textId="639DEC06" w:rsidR="00A65A1B" w:rsidRPr="00AF3413" w:rsidRDefault="00A65A1B" w:rsidP="00A65A1B">
            <w:pPr>
              <w:ind w:left="0" w:firstLine="0"/>
              <w:jc w:val="center"/>
              <w:rPr>
                <w:rFonts w:eastAsia="微軟正黑體" w:cstheme="minorHAnsi"/>
                <w:sz w:val="22"/>
              </w:rPr>
            </w:pPr>
            <w:r w:rsidRPr="00AF3413">
              <w:rPr>
                <w:rFonts w:eastAsia="微軟正黑體" w:cstheme="minorHAnsi"/>
                <w:sz w:val="22"/>
              </w:rPr>
              <w:t>O</w:t>
            </w:r>
          </w:p>
        </w:tc>
        <w:tc>
          <w:tcPr>
            <w:tcW w:w="1397" w:type="dxa"/>
            <w:vAlign w:val="center"/>
          </w:tcPr>
          <w:p w14:paraId="47BA4D9D" w14:textId="3C748769" w:rsidR="00A65A1B" w:rsidRPr="00AF3413" w:rsidRDefault="00A65A1B" w:rsidP="00A65A1B">
            <w:pPr>
              <w:ind w:left="0" w:firstLine="0"/>
              <w:rPr>
                <w:rFonts w:eastAsia="微軟正黑體" w:cstheme="minorHAnsi"/>
                <w:sz w:val="22"/>
              </w:rPr>
            </w:pPr>
            <w:r w:rsidRPr="00AF3413">
              <w:rPr>
                <w:rFonts w:eastAsia="微軟正黑體" w:cstheme="minorHAnsi"/>
                <w:sz w:val="22"/>
              </w:rPr>
              <w:t>100</w:t>
            </w:r>
          </w:p>
        </w:tc>
        <w:tc>
          <w:tcPr>
            <w:tcW w:w="3197" w:type="dxa"/>
          </w:tcPr>
          <w:p w14:paraId="5D7B89D4" w14:textId="77777777" w:rsidR="00A65A1B" w:rsidRPr="00AF3413" w:rsidRDefault="00A65A1B" w:rsidP="00A65A1B">
            <w:pPr>
              <w:ind w:left="0" w:firstLine="0"/>
              <w:rPr>
                <w:rFonts w:eastAsia="微軟正黑體" w:cstheme="minorHAnsi"/>
                <w:sz w:val="22"/>
              </w:rPr>
            </w:pPr>
            <w:r w:rsidRPr="00AF3413">
              <w:rPr>
                <w:rFonts w:eastAsia="微軟正黑體" w:cstheme="minorHAnsi"/>
                <w:sz w:val="22"/>
              </w:rPr>
              <w:t>此欄位有值時，需要</w:t>
            </w:r>
          </w:p>
          <w:p w14:paraId="51404F3C" w14:textId="24E36BEC" w:rsidR="00A65A1B" w:rsidRPr="00AF3413" w:rsidRDefault="00A65A1B" w:rsidP="00D028BD">
            <w:pPr>
              <w:ind w:left="0" w:firstLine="0"/>
              <w:rPr>
                <w:rFonts w:eastAsia="微軟正黑體" w:cstheme="minorHAnsi"/>
                <w:sz w:val="22"/>
              </w:rPr>
            </w:pPr>
            <w:r w:rsidRPr="00AF3413">
              <w:rPr>
                <w:rFonts w:eastAsia="微軟正黑體" w:cstheme="minorHAnsi"/>
                <w:sz w:val="22"/>
              </w:rPr>
              <w:t xml:space="preserve">(1) </w:t>
            </w:r>
            <w:r w:rsidRPr="00AF3413">
              <w:rPr>
                <w:rFonts w:eastAsia="微軟正黑體" w:cstheme="minorHAnsi"/>
                <w:sz w:val="22"/>
              </w:rPr>
              <w:t>列印於存款證明的備註中</w:t>
            </w:r>
            <w:r w:rsidRPr="00AF3413">
              <w:rPr>
                <w:rFonts w:eastAsia="微軟正黑體" w:cstheme="minorHAnsi"/>
                <w:sz w:val="22"/>
              </w:rPr>
              <w:t xml:space="preserve"> (2) </w:t>
            </w:r>
            <w:r w:rsidRPr="00AF3413">
              <w:rPr>
                <w:rFonts w:eastAsia="微軟正黑體" w:cstheme="minorHAnsi"/>
                <w:sz w:val="22"/>
              </w:rPr>
              <w:t>存款證明的日報表</w:t>
            </w:r>
            <w:r w:rsidRPr="00AF3413">
              <w:rPr>
                <w:rFonts w:eastAsia="微軟正黑體" w:cstheme="minorHAnsi"/>
                <w:sz w:val="22"/>
              </w:rPr>
              <w:t>/</w:t>
            </w:r>
            <w:r w:rsidRPr="00AF3413">
              <w:rPr>
                <w:rFonts w:eastAsia="微軟正黑體" w:cstheme="minorHAnsi"/>
                <w:sz w:val="22"/>
              </w:rPr>
              <w:t>查核表中</w:t>
            </w:r>
          </w:p>
        </w:tc>
      </w:tr>
    </w:tbl>
    <w:p w14:paraId="7C42515E" w14:textId="77777777" w:rsidR="00C20E65" w:rsidRPr="00AF3413" w:rsidRDefault="00C20E65" w:rsidP="00C20E65">
      <w:pPr>
        <w:rPr>
          <w:rFonts w:eastAsia="微軟正黑體" w:cstheme="minorHAnsi"/>
        </w:rPr>
      </w:pPr>
    </w:p>
    <w:p w14:paraId="084A06BA" w14:textId="531FAF39" w:rsidR="00E61501" w:rsidRPr="00AF3413" w:rsidRDefault="00E61501">
      <w:pPr>
        <w:pStyle w:val="af2"/>
        <w:numPr>
          <w:ilvl w:val="0"/>
          <w:numId w:val="84"/>
        </w:numPr>
        <w:ind w:leftChars="0"/>
        <w:outlineLvl w:val="4"/>
        <w:rPr>
          <w:rFonts w:eastAsia="微軟正黑體" w:cstheme="minorHAnsi"/>
        </w:rPr>
      </w:pPr>
      <w:r w:rsidRPr="00AF3413">
        <w:rPr>
          <w:rFonts w:eastAsia="微軟正黑體" w:cstheme="minorHAnsi"/>
        </w:rPr>
        <w:t>列印證明：存款餘額</w:t>
      </w:r>
      <w:r w:rsidRPr="00AF3413">
        <w:rPr>
          <w:rFonts w:eastAsia="微軟正黑體" w:cstheme="minorHAnsi"/>
        </w:rPr>
        <w:t>/</w:t>
      </w:r>
      <w:r w:rsidRPr="00AF3413">
        <w:rPr>
          <w:rFonts w:eastAsia="微軟正黑體" w:cstheme="minorHAnsi"/>
        </w:rPr>
        <w:t>存額證明書</w:t>
      </w:r>
    </w:p>
    <w:tbl>
      <w:tblPr>
        <w:tblStyle w:val="af1"/>
        <w:tblW w:w="0" w:type="auto"/>
        <w:tblLook w:val="04A0" w:firstRow="1" w:lastRow="0" w:firstColumn="1" w:lastColumn="0" w:noHBand="0" w:noVBand="1"/>
      </w:tblPr>
      <w:tblGrid>
        <w:gridCol w:w="588"/>
        <w:gridCol w:w="1285"/>
        <w:gridCol w:w="835"/>
        <w:gridCol w:w="1226"/>
        <w:gridCol w:w="1133"/>
        <w:gridCol w:w="2215"/>
        <w:gridCol w:w="1639"/>
      </w:tblGrid>
      <w:tr w:rsidR="008F45E5" w:rsidRPr="00AF3413" w14:paraId="0BE6BDC4" w14:textId="77777777" w:rsidTr="005D0DF8">
        <w:trPr>
          <w:tblHeader/>
        </w:trPr>
        <w:tc>
          <w:tcPr>
            <w:tcW w:w="588" w:type="dxa"/>
            <w:tcBorders>
              <w:bottom w:val="single" w:sz="4" w:space="0" w:color="auto"/>
            </w:tcBorders>
            <w:shd w:val="pct12" w:color="auto" w:fill="auto"/>
          </w:tcPr>
          <w:p w14:paraId="4F952FB6"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lastRenderedPageBreak/>
              <w:t>編號</w:t>
            </w:r>
          </w:p>
        </w:tc>
        <w:tc>
          <w:tcPr>
            <w:tcW w:w="1285" w:type="dxa"/>
            <w:tcBorders>
              <w:bottom w:val="single" w:sz="4" w:space="0" w:color="auto"/>
            </w:tcBorders>
            <w:shd w:val="pct12" w:color="auto" w:fill="auto"/>
          </w:tcPr>
          <w:p w14:paraId="295433C8"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欄位名稱</w:t>
            </w:r>
          </w:p>
        </w:tc>
        <w:tc>
          <w:tcPr>
            <w:tcW w:w="835" w:type="dxa"/>
            <w:tcBorders>
              <w:bottom w:val="single" w:sz="4" w:space="0" w:color="auto"/>
            </w:tcBorders>
            <w:shd w:val="pct12" w:color="auto" w:fill="auto"/>
          </w:tcPr>
          <w:p w14:paraId="1E535141"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欄位種類</w:t>
            </w:r>
          </w:p>
        </w:tc>
        <w:tc>
          <w:tcPr>
            <w:tcW w:w="1226" w:type="dxa"/>
            <w:tcBorders>
              <w:bottom w:val="single" w:sz="4" w:space="0" w:color="auto"/>
            </w:tcBorders>
            <w:shd w:val="pct12" w:color="auto" w:fill="auto"/>
          </w:tcPr>
          <w:p w14:paraId="7D60FD08"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長度</w:t>
            </w:r>
          </w:p>
        </w:tc>
        <w:tc>
          <w:tcPr>
            <w:tcW w:w="1133" w:type="dxa"/>
            <w:tcBorders>
              <w:bottom w:val="single" w:sz="4" w:space="0" w:color="auto"/>
            </w:tcBorders>
            <w:shd w:val="pct12" w:color="auto" w:fill="auto"/>
          </w:tcPr>
          <w:p w14:paraId="0CD8149F"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資料源</w:t>
            </w:r>
          </w:p>
        </w:tc>
        <w:tc>
          <w:tcPr>
            <w:tcW w:w="2215" w:type="dxa"/>
            <w:tcBorders>
              <w:bottom w:val="single" w:sz="4" w:space="0" w:color="auto"/>
            </w:tcBorders>
            <w:shd w:val="pct12" w:color="auto" w:fill="auto"/>
          </w:tcPr>
          <w:p w14:paraId="589BBCDA"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說明</w:t>
            </w:r>
          </w:p>
        </w:tc>
        <w:tc>
          <w:tcPr>
            <w:tcW w:w="1639" w:type="dxa"/>
            <w:tcBorders>
              <w:bottom w:val="single" w:sz="4" w:space="0" w:color="auto"/>
            </w:tcBorders>
            <w:shd w:val="pct12" w:color="auto" w:fill="auto"/>
          </w:tcPr>
          <w:p w14:paraId="69A8CDA9" w14:textId="77777777" w:rsidR="008F45E5" w:rsidRPr="00AF3413" w:rsidRDefault="008F45E5" w:rsidP="008F45E5">
            <w:pPr>
              <w:ind w:left="0" w:firstLine="0"/>
              <w:jc w:val="center"/>
              <w:rPr>
                <w:rFonts w:eastAsia="微軟正黑體" w:cstheme="minorHAnsi"/>
                <w:b/>
                <w:bCs/>
              </w:rPr>
            </w:pPr>
            <w:r w:rsidRPr="00AF3413">
              <w:rPr>
                <w:rFonts w:eastAsia="微軟正黑體" w:cstheme="minorHAnsi"/>
                <w:b/>
                <w:bCs/>
              </w:rPr>
              <w:t>對應畫面欄位</w:t>
            </w:r>
          </w:p>
        </w:tc>
      </w:tr>
      <w:tr w:rsidR="008F45E5" w:rsidRPr="00AF3413" w14:paraId="229BBA71" w14:textId="77777777" w:rsidTr="005D0DF8">
        <w:trPr>
          <w:tblHeader/>
        </w:trPr>
        <w:tc>
          <w:tcPr>
            <w:tcW w:w="7282" w:type="dxa"/>
            <w:gridSpan w:val="6"/>
            <w:shd w:val="clear" w:color="auto" w:fill="D5DCE4" w:themeFill="text2" w:themeFillTint="33"/>
          </w:tcPr>
          <w:p w14:paraId="2E0AB4DD" w14:textId="77777777" w:rsidR="008F45E5" w:rsidRPr="00AF3413" w:rsidRDefault="008F45E5" w:rsidP="008F45E5">
            <w:pPr>
              <w:ind w:left="0" w:firstLine="0"/>
              <w:rPr>
                <w:rFonts w:eastAsia="微軟正黑體" w:cstheme="minorHAnsi"/>
              </w:rPr>
            </w:pPr>
            <w:r w:rsidRPr="00AF3413">
              <w:rPr>
                <w:rFonts w:eastAsia="微軟正黑體" w:cstheme="minorHAnsi"/>
              </w:rPr>
              <w:t>表頭欄位</w:t>
            </w:r>
          </w:p>
        </w:tc>
        <w:tc>
          <w:tcPr>
            <w:tcW w:w="1639" w:type="dxa"/>
            <w:shd w:val="clear" w:color="auto" w:fill="D5DCE4" w:themeFill="text2" w:themeFillTint="33"/>
          </w:tcPr>
          <w:p w14:paraId="6BC93FA6" w14:textId="77777777" w:rsidR="008F45E5" w:rsidRPr="00AF3413" w:rsidRDefault="008F45E5" w:rsidP="008F45E5">
            <w:pPr>
              <w:ind w:left="0" w:firstLine="0"/>
              <w:rPr>
                <w:rFonts w:eastAsia="微軟正黑體" w:cstheme="minorHAnsi"/>
              </w:rPr>
            </w:pPr>
          </w:p>
        </w:tc>
      </w:tr>
      <w:tr w:rsidR="008F45E5" w:rsidRPr="00AF3413" w14:paraId="046B7B6B" w14:textId="77777777" w:rsidTr="005D0DF8">
        <w:trPr>
          <w:tblHeader/>
        </w:trPr>
        <w:tc>
          <w:tcPr>
            <w:tcW w:w="588" w:type="dxa"/>
          </w:tcPr>
          <w:p w14:paraId="4B4C53B2"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4A33BAEA" w14:textId="77777777" w:rsidR="008F45E5" w:rsidRPr="00AF3413" w:rsidRDefault="008F45E5" w:rsidP="008F45E5">
            <w:pPr>
              <w:ind w:left="0" w:firstLine="0"/>
              <w:rPr>
                <w:rFonts w:eastAsia="微軟正黑體" w:cstheme="minorHAnsi"/>
              </w:rPr>
            </w:pPr>
            <w:r w:rsidRPr="00AF3413">
              <w:rPr>
                <w:rFonts w:eastAsia="微軟正黑體" w:cstheme="minorHAnsi"/>
                <w:szCs w:val="24"/>
              </w:rPr>
              <w:t>日期</w:t>
            </w:r>
            <w:r w:rsidRPr="00AF3413">
              <w:rPr>
                <w:rFonts w:eastAsia="微軟正黑體" w:cstheme="minorHAnsi"/>
                <w:szCs w:val="24"/>
              </w:rPr>
              <w:t>/</w:t>
            </w:r>
            <w:r w:rsidRPr="00AF3413">
              <w:rPr>
                <w:rFonts w:eastAsia="微軟正黑體" w:cstheme="minorHAnsi"/>
                <w:szCs w:val="24"/>
              </w:rPr>
              <w:t>時間</w:t>
            </w:r>
          </w:p>
        </w:tc>
        <w:tc>
          <w:tcPr>
            <w:tcW w:w="5409" w:type="dxa"/>
            <w:gridSpan w:val="4"/>
            <w:vAlign w:val="center"/>
          </w:tcPr>
          <w:p w14:paraId="3D968863" w14:textId="77777777" w:rsidR="008F45E5" w:rsidRPr="00AF3413" w:rsidRDefault="008F45E5" w:rsidP="008F45E5">
            <w:pPr>
              <w:ind w:left="0" w:firstLine="0"/>
              <w:rPr>
                <w:rFonts w:eastAsia="微軟正黑體" w:cstheme="minorHAnsi"/>
              </w:rPr>
            </w:pPr>
            <w:r w:rsidRPr="00AF3413">
              <w:rPr>
                <w:rFonts w:eastAsia="微軟正黑體" w:cstheme="minorHAnsi"/>
              </w:rPr>
              <w:t>連線報表共用欄位，依循連線報表定義</w:t>
            </w:r>
          </w:p>
        </w:tc>
        <w:tc>
          <w:tcPr>
            <w:tcW w:w="1639" w:type="dxa"/>
          </w:tcPr>
          <w:p w14:paraId="52FB0E96" w14:textId="77777777" w:rsidR="008F45E5" w:rsidRPr="00AF3413" w:rsidRDefault="008F45E5" w:rsidP="008F45E5">
            <w:pPr>
              <w:ind w:left="0" w:firstLine="0"/>
              <w:rPr>
                <w:rFonts w:eastAsia="微軟正黑體" w:cstheme="minorHAnsi"/>
              </w:rPr>
            </w:pPr>
          </w:p>
        </w:tc>
      </w:tr>
      <w:tr w:rsidR="008F45E5" w:rsidRPr="00AF3413" w14:paraId="2CBD685E" w14:textId="77777777" w:rsidTr="005D0DF8">
        <w:trPr>
          <w:tblHeader/>
        </w:trPr>
        <w:tc>
          <w:tcPr>
            <w:tcW w:w="588" w:type="dxa"/>
          </w:tcPr>
          <w:p w14:paraId="2A6A7311"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50CD19AF" w14:textId="77777777" w:rsidR="008F45E5" w:rsidRPr="00AF3413" w:rsidRDefault="008F45E5" w:rsidP="008F45E5">
            <w:pPr>
              <w:ind w:left="0" w:firstLine="0"/>
              <w:rPr>
                <w:rFonts w:eastAsia="微軟正黑體" w:cstheme="minorHAnsi"/>
              </w:rPr>
            </w:pPr>
            <w:r w:rsidRPr="00AF3413">
              <w:rPr>
                <w:rFonts w:eastAsia="微軟正黑體" w:cstheme="minorHAnsi"/>
              </w:rPr>
              <w:t>編號</w:t>
            </w:r>
          </w:p>
        </w:tc>
        <w:tc>
          <w:tcPr>
            <w:tcW w:w="5409" w:type="dxa"/>
            <w:gridSpan w:val="4"/>
            <w:vAlign w:val="center"/>
          </w:tcPr>
          <w:p w14:paraId="675F257D" w14:textId="77777777" w:rsidR="008F45E5" w:rsidRPr="00AF3413" w:rsidRDefault="008F45E5" w:rsidP="008F45E5">
            <w:pPr>
              <w:ind w:left="0" w:firstLine="0"/>
              <w:rPr>
                <w:rFonts w:eastAsia="微軟正黑體" w:cstheme="minorHAnsi"/>
              </w:rPr>
            </w:pPr>
            <w:r w:rsidRPr="00AF3413">
              <w:rPr>
                <w:rFonts w:eastAsia="微軟正黑體" w:cstheme="minorHAnsi"/>
              </w:rPr>
              <w:t>連線報表共用欄位，依循連線報表定義</w:t>
            </w:r>
          </w:p>
        </w:tc>
        <w:tc>
          <w:tcPr>
            <w:tcW w:w="1639" w:type="dxa"/>
          </w:tcPr>
          <w:p w14:paraId="482E2139" w14:textId="77777777" w:rsidR="008F45E5" w:rsidRPr="00AF3413" w:rsidRDefault="008F45E5" w:rsidP="008F45E5">
            <w:pPr>
              <w:ind w:left="0" w:firstLine="0"/>
              <w:rPr>
                <w:rFonts w:eastAsia="微軟正黑體" w:cstheme="minorHAnsi"/>
              </w:rPr>
            </w:pPr>
          </w:p>
        </w:tc>
      </w:tr>
      <w:tr w:rsidR="008F45E5" w:rsidRPr="00AF3413" w14:paraId="4C9A05C9" w14:textId="77777777" w:rsidTr="005D0DF8">
        <w:trPr>
          <w:tblHeader/>
        </w:trPr>
        <w:tc>
          <w:tcPr>
            <w:tcW w:w="7282" w:type="dxa"/>
            <w:gridSpan w:val="6"/>
            <w:shd w:val="clear" w:color="auto" w:fill="D5DCE4" w:themeFill="text2" w:themeFillTint="33"/>
            <w:vAlign w:val="center"/>
          </w:tcPr>
          <w:p w14:paraId="79599DC2" w14:textId="77777777" w:rsidR="008F45E5" w:rsidRPr="00AF3413" w:rsidRDefault="008F45E5" w:rsidP="008F45E5">
            <w:pPr>
              <w:ind w:left="0" w:firstLine="0"/>
              <w:rPr>
                <w:rFonts w:eastAsia="微軟正黑體" w:cstheme="minorHAnsi"/>
              </w:rPr>
            </w:pPr>
            <w:r w:rsidRPr="00AF3413">
              <w:rPr>
                <w:rFonts w:eastAsia="微軟正黑體" w:cstheme="minorHAnsi"/>
              </w:rPr>
              <w:t>證明</w:t>
            </w:r>
            <w:proofErr w:type="gramStart"/>
            <w:r w:rsidRPr="00AF3413">
              <w:rPr>
                <w:rFonts w:eastAsia="微軟正黑體" w:cstheme="minorHAnsi"/>
              </w:rPr>
              <w:t>明</w:t>
            </w:r>
            <w:proofErr w:type="gramEnd"/>
            <w:r w:rsidRPr="00AF3413">
              <w:rPr>
                <w:rFonts w:eastAsia="微軟正黑體" w:cstheme="minorHAnsi"/>
              </w:rPr>
              <w:t>細</w:t>
            </w:r>
          </w:p>
        </w:tc>
        <w:tc>
          <w:tcPr>
            <w:tcW w:w="1639" w:type="dxa"/>
            <w:shd w:val="clear" w:color="auto" w:fill="D5DCE4" w:themeFill="text2" w:themeFillTint="33"/>
          </w:tcPr>
          <w:p w14:paraId="7E0623D8" w14:textId="77777777" w:rsidR="008F45E5" w:rsidRPr="00AF3413" w:rsidRDefault="008F45E5" w:rsidP="008F45E5">
            <w:pPr>
              <w:ind w:left="0" w:firstLine="0"/>
              <w:rPr>
                <w:rFonts w:eastAsia="微軟正黑體" w:cstheme="minorHAnsi"/>
              </w:rPr>
            </w:pPr>
          </w:p>
        </w:tc>
      </w:tr>
      <w:tr w:rsidR="008F45E5" w:rsidRPr="00AF3413" w14:paraId="1EC9BCE7" w14:textId="77777777" w:rsidTr="005D0DF8">
        <w:trPr>
          <w:tblHeader/>
        </w:trPr>
        <w:tc>
          <w:tcPr>
            <w:tcW w:w="588" w:type="dxa"/>
            <w:vAlign w:val="center"/>
          </w:tcPr>
          <w:p w14:paraId="4BDCD4A6"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71D6BBF8" w14:textId="77777777" w:rsidR="008F45E5" w:rsidRPr="00AF3413" w:rsidRDefault="008F45E5" w:rsidP="008F45E5">
            <w:pPr>
              <w:ind w:left="0" w:firstLine="0"/>
              <w:rPr>
                <w:rFonts w:eastAsia="微軟正黑體" w:cstheme="minorHAnsi"/>
              </w:rPr>
            </w:pPr>
            <w:r w:rsidRPr="00AF3413">
              <w:rPr>
                <w:rFonts w:eastAsia="微軟正黑體" w:cstheme="minorHAnsi"/>
                <w:szCs w:val="24"/>
              </w:rPr>
              <w:t>戶名</w:t>
            </w:r>
          </w:p>
        </w:tc>
        <w:tc>
          <w:tcPr>
            <w:tcW w:w="835" w:type="dxa"/>
            <w:vAlign w:val="center"/>
          </w:tcPr>
          <w:p w14:paraId="55F606DD" w14:textId="77777777" w:rsidR="008F45E5" w:rsidRPr="00AF3413" w:rsidRDefault="008F45E5" w:rsidP="008F45E5">
            <w:pPr>
              <w:ind w:left="0" w:firstLine="0"/>
              <w:rPr>
                <w:rFonts w:eastAsia="微軟正黑體" w:cstheme="minorHAnsi"/>
              </w:rPr>
            </w:pPr>
            <w:r w:rsidRPr="00AF3413">
              <w:rPr>
                <w:rFonts w:eastAsia="微軟正黑體" w:cstheme="minorHAnsi"/>
                <w:szCs w:val="24"/>
              </w:rPr>
              <w:t>文字</w:t>
            </w:r>
          </w:p>
        </w:tc>
        <w:tc>
          <w:tcPr>
            <w:tcW w:w="1226" w:type="dxa"/>
            <w:vAlign w:val="center"/>
          </w:tcPr>
          <w:p w14:paraId="5A722A2B" w14:textId="1BCB221F" w:rsidR="008F45E5" w:rsidRPr="00AF3413" w:rsidRDefault="00647A40" w:rsidP="008F45E5">
            <w:pPr>
              <w:ind w:left="0" w:firstLine="0"/>
              <w:rPr>
                <w:rFonts w:eastAsia="微軟正黑體" w:cstheme="minorHAnsi"/>
              </w:rPr>
            </w:pPr>
            <w:r w:rsidRPr="00AF3413">
              <w:rPr>
                <w:rFonts w:eastAsia="微軟正黑體" w:cstheme="minorHAnsi"/>
                <w:szCs w:val="24"/>
              </w:rPr>
              <w:t>200</w:t>
            </w:r>
          </w:p>
        </w:tc>
        <w:tc>
          <w:tcPr>
            <w:tcW w:w="1133" w:type="dxa"/>
            <w:vAlign w:val="center"/>
          </w:tcPr>
          <w:p w14:paraId="68C8A450" w14:textId="32B007EC" w:rsidR="008F45E5" w:rsidRPr="00AF3413" w:rsidRDefault="00047563" w:rsidP="008F45E5">
            <w:pPr>
              <w:ind w:left="0" w:firstLine="0"/>
              <w:rPr>
                <w:rFonts w:eastAsia="微軟正黑體" w:cstheme="minorHAnsi"/>
              </w:rPr>
            </w:pPr>
            <w:r w:rsidRPr="00AF3413">
              <w:rPr>
                <w:rFonts w:eastAsia="微軟正黑體" w:cstheme="minorHAnsi"/>
              </w:rPr>
              <w:t>核心</w:t>
            </w:r>
          </w:p>
        </w:tc>
        <w:tc>
          <w:tcPr>
            <w:tcW w:w="2215" w:type="dxa"/>
            <w:vAlign w:val="center"/>
          </w:tcPr>
          <w:p w14:paraId="45429E85" w14:textId="77777777" w:rsidR="008F45E5" w:rsidRPr="00AF3413" w:rsidRDefault="00647A40" w:rsidP="008F45E5">
            <w:pPr>
              <w:ind w:left="0" w:firstLine="0"/>
              <w:rPr>
                <w:rFonts w:eastAsia="微軟正黑體" w:cstheme="minorHAnsi"/>
              </w:rPr>
            </w:pPr>
            <w:r w:rsidRPr="00AF3413">
              <w:rPr>
                <w:rFonts w:eastAsia="微軟正黑體" w:cstheme="minorHAnsi"/>
              </w:rPr>
              <w:t>顯示</w:t>
            </w:r>
            <w:r w:rsidRPr="00AF3413">
              <w:rPr>
                <w:rFonts w:eastAsia="微軟正黑體" w:cstheme="minorHAnsi"/>
              </w:rPr>
              <w:t xml:space="preserve"> Customer Name</w:t>
            </w:r>
            <w:r w:rsidRPr="00AF3413">
              <w:rPr>
                <w:rFonts w:eastAsia="微軟正黑體" w:cstheme="minorHAnsi"/>
              </w:rPr>
              <w:t>。若客戶身分為原住民，需完整顯示原住民姓名</w:t>
            </w:r>
            <w:r w:rsidRPr="00AF3413">
              <w:rPr>
                <w:rFonts w:eastAsia="微軟正黑體" w:cstheme="minorHAnsi"/>
              </w:rPr>
              <w:t xml:space="preserve"> (</w:t>
            </w:r>
            <w:r w:rsidRPr="00AF3413">
              <w:rPr>
                <w:rFonts w:eastAsia="微軟正黑體" w:cstheme="minorHAnsi"/>
              </w:rPr>
              <w:t>對應核心的羅馬拼音欄位</w:t>
            </w:r>
            <w:r w:rsidRPr="00AF3413">
              <w:rPr>
                <w:rFonts w:eastAsia="微軟正黑體" w:cstheme="minorHAnsi"/>
              </w:rPr>
              <w:t>)</w:t>
            </w:r>
          </w:p>
          <w:p w14:paraId="74547217" w14:textId="282A573F" w:rsidR="00490EDD" w:rsidRPr="00AF3413" w:rsidRDefault="00490EDD" w:rsidP="008F45E5">
            <w:pPr>
              <w:ind w:left="0" w:firstLine="0"/>
              <w:rPr>
                <w:rFonts w:eastAsia="微軟正黑體" w:cstheme="minorHAnsi"/>
              </w:rPr>
            </w:pPr>
            <w:r w:rsidRPr="00AF3413">
              <w:rPr>
                <w:rFonts w:eastAsia="微軟正黑體" w:cstheme="minorHAnsi"/>
              </w:rPr>
              <w:t>原住民傳統姓名琪羅馬拼音自左至右橫排並列中文姓名正下方</w:t>
            </w:r>
          </w:p>
        </w:tc>
        <w:tc>
          <w:tcPr>
            <w:tcW w:w="1639" w:type="dxa"/>
          </w:tcPr>
          <w:p w14:paraId="66A9E52C" w14:textId="77777777" w:rsidR="008F45E5" w:rsidRPr="00AF3413" w:rsidRDefault="008F45E5" w:rsidP="008F45E5">
            <w:pPr>
              <w:ind w:left="0" w:firstLine="0"/>
              <w:rPr>
                <w:rFonts w:eastAsia="微軟正黑體" w:cstheme="minorHAnsi"/>
                <w:sz w:val="22"/>
              </w:rPr>
            </w:pPr>
          </w:p>
        </w:tc>
      </w:tr>
      <w:tr w:rsidR="008F45E5" w:rsidRPr="00AF3413" w14:paraId="0F6C688D" w14:textId="77777777" w:rsidTr="005D0DF8">
        <w:trPr>
          <w:tblHeader/>
        </w:trPr>
        <w:tc>
          <w:tcPr>
            <w:tcW w:w="588" w:type="dxa"/>
            <w:vAlign w:val="center"/>
          </w:tcPr>
          <w:p w14:paraId="3C609D52"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61801D7E"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茲證明截至</w:t>
            </w:r>
          </w:p>
        </w:tc>
        <w:tc>
          <w:tcPr>
            <w:tcW w:w="835" w:type="dxa"/>
            <w:vAlign w:val="center"/>
          </w:tcPr>
          <w:p w14:paraId="0AF8484A"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日期</w:t>
            </w:r>
          </w:p>
        </w:tc>
        <w:tc>
          <w:tcPr>
            <w:tcW w:w="1226" w:type="dxa"/>
            <w:vAlign w:val="center"/>
          </w:tcPr>
          <w:p w14:paraId="71F9E65E"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10</w:t>
            </w:r>
          </w:p>
        </w:tc>
        <w:tc>
          <w:tcPr>
            <w:tcW w:w="1133" w:type="dxa"/>
            <w:vAlign w:val="center"/>
          </w:tcPr>
          <w:p w14:paraId="1B0799CA"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0DA394C1"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西元格式：</w:t>
            </w:r>
            <w:r w:rsidRPr="00AF3413">
              <w:rPr>
                <w:rFonts w:eastAsia="微軟正黑體" w:cstheme="minorHAnsi"/>
                <w:sz w:val="22"/>
              </w:rPr>
              <w:t>YYYY/MM/DD</w:t>
            </w:r>
          </w:p>
        </w:tc>
        <w:tc>
          <w:tcPr>
            <w:tcW w:w="1639" w:type="dxa"/>
          </w:tcPr>
          <w:p w14:paraId="578E76B2"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證明日期</w:t>
            </w:r>
          </w:p>
        </w:tc>
      </w:tr>
      <w:tr w:rsidR="008F45E5" w:rsidRPr="00AF3413" w14:paraId="49744AA3" w14:textId="77777777" w:rsidTr="005D0DF8">
        <w:trPr>
          <w:tblHeader/>
        </w:trPr>
        <w:tc>
          <w:tcPr>
            <w:tcW w:w="588" w:type="dxa"/>
            <w:vAlign w:val="center"/>
          </w:tcPr>
          <w:p w14:paraId="4CF3B38D"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3C3C0941"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全部餘額</w:t>
            </w:r>
          </w:p>
        </w:tc>
        <w:tc>
          <w:tcPr>
            <w:tcW w:w="835" w:type="dxa"/>
            <w:vAlign w:val="center"/>
          </w:tcPr>
          <w:p w14:paraId="663BE511"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符號</w:t>
            </w:r>
          </w:p>
        </w:tc>
        <w:tc>
          <w:tcPr>
            <w:tcW w:w="1226" w:type="dxa"/>
            <w:vAlign w:val="center"/>
          </w:tcPr>
          <w:p w14:paraId="22CFB0F1"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1</w:t>
            </w:r>
          </w:p>
        </w:tc>
        <w:tc>
          <w:tcPr>
            <w:tcW w:w="1133" w:type="dxa"/>
            <w:vAlign w:val="center"/>
          </w:tcPr>
          <w:p w14:paraId="14C3D962"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3877312F"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餘額證明</w:t>
            </w:r>
            <w:r w:rsidRPr="00AF3413">
              <w:rPr>
                <w:rFonts w:eastAsia="微軟正黑體" w:cstheme="minorHAnsi"/>
                <w:sz w:val="22"/>
              </w:rPr>
              <w:t xml:space="preserve"> = V</w:t>
            </w:r>
          </w:p>
        </w:tc>
        <w:tc>
          <w:tcPr>
            <w:tcW w:w="1639" w:type="dxa"/>
          </w:tcPr>
          <w:p w14:paraId="4FA6B4D6"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申請種類</w:t>
            </w:r>
            <w:r w:rsidRPr="00AF3413">
              <w:rPr>
                <w:rFonts w:eastAsia="微軟正黑體" w:cstheme="minorHAnsi"/>
                <w:sz w:val="22"/>
              </w:rPr>
              <w:t xml:space="preserve"> = (1) </w:t>
            </w:r>
            <w:r w:rsidRPr="00AF3413">
              <w:rPr>
                <w:rFonts w:eastAsia="微軟正黑體" w:cstheme="minorHAnsi"/>
                <w:sz w:val="22"/>
              </w:rPr>
              <w:t>餘額證明</w:t>
            </w:r>
            <w:r w:rsidRPr="00AF3413">
              <w:rPr>
                <w:rFonts w:eastAsia="微軟正黑體" w:cstheme="minorHAnsi"/>
                <w:sz w:val="22"/>
              </w:rPr>
              <w:t xml:space="preserve"> or (3) </w:t>
            </w:r>
            <w:r w:rsidRPr="00AF3413">
              <w:rPr>
                <w:rFonts w:eastAsia="微軟正黑體" w:cstheme="minorHAnsi"/>
                <w:sz w:val="22"/>
              </w:rPr>
              <w:t>人工餘額證明</w:t>
            </w:r>
          </w:p>
        </w:tc>
      </w:tr>
      <w:tr w:rsidR="008F45E5" w:rsidRPr="00AF3413" w14:paraId="31304A7A" w14:textId="77777777" w:rsidTr="005D0DF8">
        <w:trPr>
          <w:tblHeader/>
        </w:trPr>
        <w:tc>
          <w:tcPr>
            <w:tcW w:w="588" w:type="dxa"/>
            <w:vAlign w:val="center"/>
          </w:tcPr>
          <w:p w14:paraId="0D602157"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3BEBBD14"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部分餘額</w:t>
            </w:r>
          </w:p>
        </w:tc>
        <w:tc>
          <w:tcPr>
            <w:tcW w:w="835" w:type="dxa"/>
            <w:vAlign w:val="center"/>
          </w:tcPr>
          <w:p w14:paraId="5DC18420"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符號</w:t>
            </w:r>
          </w:p>
        </w:tc>
        <w:tc>
          <w:tcPr>
            <w:tcW w:w="1226" w:type="dxa"/>
            <w:vAlign w:val="center"/>
          </w:tcPr>
          <w:p w14:paraId="63F6B3FD"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1</w:t>
            </w:r>
          </w:p>
        </w:tc>
        <w:tc>
          <w:tcPr>
            <w:tcW w:w="1133" w:type="dxa"/>
            <w:vAlign w:val="center"/>
          </w:tcPr>
          <w:p w14:paraId="0A63CE20"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31E7539A"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存額證明</w:t>
            </w:r>
            <w:r w:rsidRPr="00AF3413">
              <w:rPr>
                <w:rFonts w:eastAsia="微軟正黑體" w:cstheme="minorHAnsi"/>
                <w:sz w:val="22"/>
              </w:rPr>
              <w:t xml:space="preserve"> = V</w:t>
            </w:r>
          </w:p>
        </w:tc>
        <w:tc>
          <w:tcPr>
            <w:tcW w:w="1639" w:type="dxa"/>
          </w:tcPr>
          <w:p w14:paraId="127F1AB5"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申請種類</w:t>
            </w:r>
            <w:r w:rsidRPr="00AF3413">
              <w:rPr>
                <w:rFonts w:eastAsia="微軟正黑體" w:cstheme="minorHAnsi"/>
                <w:sz w:val="22"/>
              </w:rPr>
              <w:t xml:space="preserve"> = (2) </w:t>
            </w:r>
            <w:r w:rsidRPr="00AF3413">
              <w:rPr>
                <w:rFonts w:eastAsia="微軟正黑體" w:cstheme="minorHAnsi"/>
                <w:sz w:val="22"/>
              </w:rPr>
              <w:t>存額證明</w:t>
            </w:r>
            <w:r w:rsidRPr="00AF3413">
              <w:rPr>
                <w:rFonts w:eastAsia="微軟正黑體" w:cstheme="minorHAnsi"/>
                <w:sz w:val="22"/>
              </w:rPr>
              <w:t xml:space="preserve"> or (4) </w:t>
            </w:r>
            <w:r w:rsidRPr="00AF3413">
              <w:rPr>
                <w:rFonts w:eastAsia="微軟正黑體" w:cstheme="minorHAnsi"/>
                <w:sz w:val="22"/>
              </w:rPr>
              <w:t>人工存額證明</w:t>
            </w:r>
          </w:p>
        </w:tc>
      </w:tr>
      <w:tr w:rsidR="008F45E5" w:rsidRPr="00AF3413" w14:paraId="77B9EC60" w14:textId="77777777" w:rsidTr="005D0DF8">
        <w:trPr>
          <w:tblHeader/>
        </w:trPr>
        <w:tc>
          <w:tcPr>
            <w:tcW w:w="588" w:type="dxa"/>
            <w:vAlign w:val="center"/>
          </w:tcPr>
          <w:p w14:paraId="24A5F10E"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0D1D6B8C" w14:textId="77777777" w:rsidR="008F45E5" w:rsidRPr="00AF3413" w:rsidRDefault="008F45E5" w:rsidP="008F45E5">
            <w:pPr>
              <w:ind w:left="0" w:firstLine="0"/>
              <w:rPr>
                <w:rFonts w:eastAsia="微軟正黑體" w:cstheme="minorHAnsi"/>
                <w:szCs w:val="24"/>
              </w:rPr>
            </w:pPr>
            <w:proofErr w:type="gramStart"/>
            <w:r w:rsidRPr="00AF3413">
              <w:rPr>
                <w:rFonts w:eastAsia="微軟正黑體" w:cstheme="minorHAnsi"/>
                <w:szCs w:val="24"/>
              </w:rPr>
              <w:t>計為幣別</w:t>
            </w:r>
            <w:proofErr w:type="gramEnd"/>
          </w:p>
        </w:tc>
        <w:tc>
          <w:tcPr>
            <w:tcW w:w="835" w:type="dxa"/>
            <w:vAlign w:val="center"/>
          </w:tcPr>
          <w:p w14:paraId="3CB39BF2"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517274B2"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3</w:t>
            </w:r>
          </w:p>
        </w:tc>
        <w:tc>
          <w:tcPr>
            <w:tcW w:w="1133" w:type="dxa"/>
            <w:vAlign w:val="center"/>
          </w:tcPr>
          <w:p w14:paraId="2EF3AC14"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551D45D1" w14:textId="77777777" w:rsidR="008F45E5" w:rsidRPr="00AF3413" w:rsidRDefault="008F45E5" w:rsidP="008F45E5">
            <w:pPr>
              <w:ind w:left="0" w:firstLine="0"/>
              <w:rPr>
                <w:rFonts w:eastAsia="微軟正黑體" w:cstheme="minorHAnsi"/>
                <w:sz w:val="22"/>
              </w:rPr>
            </w:pPr>
          </w:p>
        </w:tc>
        <w:tc>
          <w:tcPr>
            <w:tcW w:w="1639" w:type="dxa"/>
          </w:tcPr>
          <w:p w14:paraId="5F0C58DD"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證明幣別</w:t>
            </w:r>
          </w:p>
        </w:tc>
      </w:tr>
      <w:tr w:rsidR="008F45E5" w:rsidRPr="00AF3413" w14:paraId="01340E6D" w14:textId="77777777" w:rsidTr="005D0DF8">
        <w:trPr>
          <w:tblHeader/>
        </w:trPr>
        <w:tc>
          <w:tcPr>
            <w:tcW w:w="588" w:type="dxa"/>
            <w:vAlign w:val="center"/>
          </w:tcPr>
          <w:p w14:paraId="32AE13C4"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5B390777"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計為金額</w:t>
            </w:r>
          </w:p>
        </w:tc>
        <w:tc>
          <w:tcPr>
            <w:tcW w:w="835" w:type="dxa"/>
            <w:vAlign w:val="center"/>
          </w:tcPr>
          <w:p w14:paraId="35E04216" w14:textId="37BC8C1A" w:rsidR="008F45E5" w:rsidRPr="00AF3413" w:rsidRDefault="005A72E9" w:rsidP="008F45E5">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7754285F" w14:textId="5779EADA" w:rsidR="008F45E5" w:rsidRPr="00AF3413" w:rsidRDefault="005A72E9" w:rsidP="008F45E5">
            <w:pPr>
              <w:ind w:left="0" w:firstLine="0"/>
              <w:rPr>
                <w:rFonts w:eastAsia="微軟正黑體" w:cstheme="minorHAnsi"/>
                <w:szCs w:val="24"/>
              </w:rPr>
            </w:pPr>
            <w:r w:rsidRPr="00AF3413">
              <w:rPr>
                <w:rFonts w:eastAsia="微軟正黑體" w:cstheme="minorHAnsi"/>
                <w:szCs w:val="24"/>
              </w:rPr>
              <w:t>9(12)V99</w:t>
            </w:r>
          </w:p>
        </w:tc>
        <w:tc>
          <w:tcPr>
            <w:tcW w:w="1133" w:type="dxa"/>
            <w:vAlign w:val="center"/>
          </w:tcPr>
          <w:p w14:paraId="729DB14E"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26A7F3A6" w14:textId="77777777" w:rsidR="008F45E5" w:rsidRPr="00AF3413" w:rsidRDefault="008F45E5" w:rsidP="008F45E5">
            <w:pPr>
              <w:ind w:left="0" w:firstLine="0"/>
              <w:rPr>
                <w:rFonts w:eastAsia="微軟正黑體" w:cstheme="minorHAnsi"/>
                <w:sz w:val="22"/>
              </w:rPr>
            </w:pPr>
          </w:p>
        </w:tc>
        <w:tc>
          <w:tcPr>
            <w:tcW w:w="1639" w:type="dxa"/>
          </w:tcPr>
          <w:p w14:paraId="0520A3E5" w14:textId="77777777" w:rsidR="005A72E9" w:rsidRPr="00AF3413" w:rsidRDefault="005A72E9" w:rsidP="005A72E9">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2438B08C" w14:textId="77777777" w:rsidR="005A72E9" w:rsidRPr="00AF3413" w:rsidRDefault="005A72E9" w:rsidP="008F45E5">
            <w:pPr>
              <w:ind w:left="0" w:firstLine="0"/>
              <w:rPr>
                <w:rFonts w:eastAsia="微軟正黑體" w:cstheme="minorHAnsi"/>
                <w:sz w:val="22"/>
              </w:rPr>
            </w:pPr>
          </w:p>
          <w:p w14:paraId="143AF9F4" w14:textId="18A244DE" w:rsidR="008F45E5" w:rsidRPr="00AF3413" w:rsidRDefault="008F45E5" w:rsidP="008F45E5">
            <w:pPr>
              <w:ind w:left="0" w:firstLine="0"/>
              <w:rPr>
                <w:rFonts w:eastAsia="微軟正黑體" w:cstheme="minorHAnsi"/>
                <w:sz w:val="22"/>
              </w:rPr>
            </w:pPr>
            <w:r w:rsidRPr="00AF3413">
              <w:rPr>
                <w:rFonts w:eastAsia="微軟正黑體" w:cstheme="minorHAnsi"/>
                <w:sz w:val="22"/>
              </w:rPr>
              <w:t>餘額證明</w:t>
            </w:r>
            <w:r w:rsidRPr="00AF3413">
              <w:rPr>
                <w:rFonts w:eastAsia="微軟正黑體" w:cstheme="minorHAnsi"/>
                <w:sz w:val="22"/>
              </w:rPr>
              <w:t>=</w:t>
            </w:r>
            <w:r w:rsidRPr="00AF3413">
              <w:rPr>
                <w:rFonts w:eastAsia="微軟正黑體" w:cstheme="minorHAnsi"/>
                <w:sz w:val="22"/>
              </w:rPr>
              <w:t>合計證明金額</w:t>
            </w:r>
          </w:p>
          <w:p w14:paraId="4C0671BD" w14:textId="77777777" w:rsidR="008F45E5" w:rsidRDefault="008F45E5" w:rsidP="008F45E5">
            <w:pPr>
              <w:ind w:left="0" w:firstLine="0"/>
              <w:rPr>
                <w:ins w:id="252" w:author="Annie Chao" w:date="2024-07-10T17:23:00Z" w16du:dateUtc="2024-07-10T09:23:00Z"/>
                <w:rFonts w:eastAsia="微軟正黑體" w:cstheme="minorHAnsi"/>
                <w:sz w:val="22"/>
              </w:rPr>
            </w:pPr>
            <w:r w:rsidRPr="00AF3413">
              <w:rPr>
                <w:rFonts w:eastAsia="微軟正黑體" w:cstheme="minorHAnsi"/>
                <w:sz w:val="22"/>
              </w:rPr>
              <w:t>存額證明</w:t>
            </w:r>
            <w:r w:rsidRPr="00AF3413">
              <w:rPr>
                <w:rFonts w:eastAsia="微軟正黑體" w:cstheme="minorHAnsi"/>
                <w:sz w:val="22"/>
              </w:rPr>
              <w:t>=</w:t>
            </w:r>
            <w:r w:rsidRPr="00AF3413">
              <w:rPr>
                <w:rFonts w:eastAsia="微軟正黑體" w:cstheme="minorHAnsi"/>
                <w:sz w:val="22"/>
              </w:rPr>
              <w:t>存額</w:t>
            </w:r>
          </w:p>
          <w:p w14:paraId="3593C688" w14:textId="36804BCF" w:rsidR="00C9581C" w:rsidRPr="00C9581C" w:rsidRDefault="00C9581C" w:rsidP="00C9581C">
            <w:pPr>
              <w:ind w:left="0" w:firstLine="0"/>
              <w:rPr>
                <w:rFonts w:eastAsia="微軟正黑體" w:cstheme="minorHAnsi"/>
                <w:sz w:val="20"/>
                <w:szCs w:val="18"/>
                <w:rPrChange w:id="253" w:author="Annie Chao" w:date="2024-07-10T17:23:00Z" w16du:dateUtc="2024-07-10T09:23:00Z">
                  <w:rPr>
                    <w:rFonts w:eastAsia="微軟正黑體" w:cstheme="minorHAnsi"/>
                    <w:sz w:val="22"/>
                  </w:rPr>
                </w:rPrChange>
              </w:rPr>
            </w:pPr>
            <w:ins w:id="254" w:author="Annie Chao" w:date="2024-07-10T17:23:00Z" w16du:dateUtc="2024-07-10T09:23:00Z">
              <w:r w:rsidRPr="00C9581C">
                <w:rPr>
                  <w:rFonts w:eastAsia="微軟正黑體" w:cstheme="minorHAnsi" w:hint="eastAsia"/>
                  <w:sz w:val="20"/>
                  <w:szCs w:val="18"/>
                  <w:rPrChange w:id="255" w:author="Annie Chao" w:date="2024-07-10T17:23:00Z" w16du:dateUtc="2024-07-10T09:23:00Z">
                    <w:rPr>
                      <w:rFonts w:eastAsia="微軟正黑體" w:cstheme="minorHAnsi" w:hint="eastAsia"/>
                    </w:rPr>
                  </w:rPrChange>
                </w:rPr>
                <w:t>若列印證明時超過</w:t>
              </w:r>
              <w:r w:rsidRPr="00C9581C">
                <w:rPr>
                  <w:rFonts w:eastAsia="微軟正黑體" w:cstheme="minorHAnsi"/>
                  <w:sz w:val="20"/>
                  <w:szCs w:val="18"/>
                  <w:rPrChange w:id="256" w:author="Annie Chao" w:date="2024-07-10T17:23:00Z" w16du:dateUtc="2024-07-10T09:23:00Z">
                    <w:rPr>
                      <w:rFonts w:eastAsia="微軟正黑體" w:cstheme="minorHAnsi"/>
                    </w:rPr>
                  </w:rPrChange>
                </w:rPr>
                <w:t>14</w:t>
              </w:r>
              <w:r w:rsidRPr="00C9581C">
                <w:rPr>
                  <w:rFonts w:eastAsia="微軟正黑體" w:cstheme="minorHAnsi" w:hint="eastAsia"/>
                  <w:sz w:val="20"/>
                  <w:szCs w:val="18"/>
                  <w:rPrChange w:id="257" w:author="Annie Chao" w:date="2024-07-10T17:23:00Z" w16du:dateUtc="2024-07-10T09:23:00Z">
                    <w:rPr>
                      <w:rFonts w:eastAsia="微軟正黑體" w:cstheme="minorHAnsi" w:hint="eastAsia"/>
                    </w:rPr>
                  </w:rPrChange>
                </w:rPr>
                <w:t>筆以致需要列印超過一頁，則【計為】欄位為</w:t>
              </w:r>
              <w:proofErr w:type="gramStart"/>
              <w:r w:rsidRPr="00C9581C">
                <w:rPr>
                  <w:rFonts w:eastAsia="微軟正黑體" w:cstheme="minorHAnsi" w:hint="eastAsia"/>
                  <w:sz w:val="20"/>
                  <w:szCs w:val="18"/>
                  <w:rPrChange w:id="258" w:author="Annie Chao" w:date="2024-07-10T17:23:00Z" w16du:dateUtc="2024-07-10T09:23:00Z">
                    <w:rPr>
                      <w:rFonts w:eastAsia="微軟正黑體" w:cstheme="minorHAnsi" w:hint="eastAsia"/>
                    </w:rPr>
                  </w:rPrChange>
                </w:rPr>
                <w:t>該頁筆數</w:t>
              </w:r>
              <w:proofErr w:type="gramEnd"/>
              <w:r w:rsidRPr="00C9581C">
                <w:rPr>
                  <w:rFonts w:eastAsia="微軟正黑體" w:cstheme="minorHAnsi" w:hint="eastAsia"/>
                  <w:sz w:val="20"/>
                  <w:szCs w:val="18"/>
                  <w:rPrChange w:id="259" w:author="Annie Chao" w:date="2024-07-10T17:23:00Z" w16du:dateUtc="2024-07-10T09:23:00Z">
                    <w:rPr>
                      <w:rFonts w:eastAsia="微軟正黑體" w:cstheme="minorHAnsi" w:hint="eastAsia"/>
                    </w:rPr>
                  </w:rPrChange>
                </w:rPr>
                <w:t>之餘額加總。</w:t>
              </w:r>
            </w:ins>
          </w:p>
        </w:tc>
      </w:tr>
      <w:tr w:rsidR="008F45E5" w:rsidRPr="00AF3413" w14:paraId="72A024B4" w14:textId="77777777" w:rsidTr="005D0DF8">
        <w:trPr>
          <w:tblHeader/>
        </w:trPr>
        <w:tc>
          <w:tcPr>
            <w:tcW w:w="7282" w:type="dxa"/>
            <w:gridSpan w:val="6"/>
            <w:shd w:val="clear" w:color="auto" w:fill="D5DCE4" w:themeFill="text2" w:themeFillTint="33"/>
            <w:vAlign w:val="center"/>
          </w:tcPr>
          <w:p w14:paraId="451A15DB" w14:textId="77777777" w:rsidR="008F45E5" w:rsidRPr="00AF3413" w:rsidRDefault="008F45E5" w:rsidP="008F45E5">
            <w:pPr>
              <w:ind w:left="0" w:firstLine="0"/>
              <w:rPr>
                <w:rFonts w:eastAsia="微軟正黑體" w:cstheme="minorHAnsi"/>
                <w:sz w:val="22"/>
              </w:rPr>
            </w:pPr>
            <w:r w:rsidRPr="00AF3413">
              <w:rPr>
                <w:rFonts w:eastAsia="微軟正黑體" w:cstheme="minorHAnsi"/>
                <w:szCs w:val="24"/>
              </w:rPr>
              <w:t>報表明細</w:t>
            </w:r>
            <w:r w:rsidRPr="00AF3413">
              <w:rPr>
                <w:rFonts w:eastAsia="微軟正黑體" w:cstheme="minorHAnsi"/>
                <w:szCs w:val="24"/>
              </w:rPr>
              <w:t>(</w:t>
            </w:r>
            <w:r w:rsidRPr="00AF3413">
              <w:rPr>
                <w:rFonts w:eastAsia="微軟正黑體" w:cstheme="minorHAnsi"/>
                <w:szCs w:val="24"/>
              </w:rPr>
              <w:t>以下為多筆資料</w:t>
            </w:r>
            <w:r w:rsidRPr="00AF3413">
              <w:rPr>
                <w:rFonts w:eastAsia="微軟正黑體" w:cstheme="minorHAnsi"/>
                <w:szCs w:val="24"/>
              </w:rPr>
              <w:t>)</w:t>
            </w:r>
          </w:p>
        </w:tc>
        <w:tc>
          <w:tcPr>
            <w:tcW w:w="1639" w:type="dxa"/>
            <w:shd w:val="clear" w:color="auto" w:fill="D5DCE4" w:themeFill="text2" w:themeFillTint="33"/>
          </w:tcPr>
          <w:p w14:paraId="14C55D7C" w14:textId="77777777" w:rsidR="008F45E5" w:rsidRPr="00AF3413" w:rsidRDefault="008F45E5" w:rsidP="008F45E5">
            <w:pPr>
              <w:ind w:left="0" w:firstLine="0"/>
              <w:rPr>
                <w:rFonts w:eastAsia="微軟正黑體" w:cstheme="minorHAnsi"/>
                <w:szCs w:val="24"/>
              </w:rPr>
            </w:pPr>
          </w:p>
        </w:tc>
      </w:tr>
      <w:tr w:rsidR="008F45E5" w:rsidRPr="00AF3413" w14:paraId="4565D4FD" w14:textId="77777777" w:rsidTr="005D0DF8">
        <w:trPr>
          <w:tblHeader/>
        </w:trPr>
        <w:tc>
          <w:tcPr>
            <w:tcW w:w="588" w:type="dxa"/>
            <w:vAlign w:val="center"/>
          </w:tcPr>
          <w:p w14:paraId="04ACF240"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79D6213E"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存款種類</w:t>
            </w:r>
            <w:r w:rsidRPr="00AF3413">
              <w:rPr>
                <w:rFonts w:eastAsia="微軟正黑體" w:cstheme="minorHAnsi"/>
                <w:szCs w:val="24"/>
              </w:rPr>
              <w:t xml:space="preserve"> (</w:t>
            </w:r>
            <w:r w:rsidRPr="00AF3413">
              <w:rPr>
                <w:rFonts w:eastAsia="微軟正黑體" w:cstheme="minorHAnsi"/>
                <w:szCs w:val="24"/>
              </w:rPr>
              <w:t>中文</w:t>
            </w:r>
            <w:r w:rsidRPr="00AF3413">
              <w:rPr>
                <w:rFonts w:eastAsia="微軟正黑體" w:cstheme="minorHAnsi"/>
                <w:szCs w:val="24"/>
              </w:rPr>
              <w:t>)</w:t>
            </w:r>
          </w:p>
        </w:tc>
        <w:tc>
          <w:tcPr>
            <w:tcW w:w="835" w:type="dxa"/>
            <w:vAlign w:val="center"/>
          </w:tcPr>
          <w:p w14:paraId="26C636DE"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1D33B97E"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10</w:t>
            </w:r>
          </w:p>
        </w:tc>
        <w:tc>
          <w:tcPr>
            <w:tcW w:w="1133" w:type="dxa"/>
            <w:vAlign w:val="center"/>
          </w:tcPr>
          <w:p w14:paraId="645FDE41"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4CDE4864" w14:textId="77777777" w:rsidR="008F45E5" w:rsidRPr="00AF3413" w:rsidRDefault="008F45E5" w:rsidP="008F45E5">
            <w:pPr>
              <w:ind w:left="0" w:firstLine="0"/>
              <w:rPr>
                <w:rFonts w:eastAsia="微軟正黑體" w:cstheme="minorHAnsi"/>
                <w:sz w:val="22"/>
              </w:rPr>
            </w:pPr>
          </w:p>
        </w:tc>
        <w:tc>
          <w:tcPr>
            <w:tcW w:w="1639" w:type="dxa"/>
          </w:tcPr>
          <w:p w14:paraId="068C09EF" w14:textId="77777777" w:rsidR="008F45E5" w:rsidRPr="00AF3413" w:rsidRDefault="008F45E5" w:rsidP="008F45E5">
            <w:pPr>
              <w:ind w:left="0" w:firstLine="0"/>
              <w:rPr>
                <w:rFonts w:eastAsia="微軟正黑體" w:cstheme="minorHAnsi"/>
                <w:sz w:val="22"/>
              </w:rPr>
            </w:pPr>
          </w:p>
        </w:tc>
      </w:tr>
      <w:tr w:rsidR="008F45E5" w:rsidRPr="00AF3413" w14:paraId="64AEA137" w14:textId="77777777" w:rsidTr="005D0DF8">
        <w:trPr>
          <w:tblHeader/>
        </w:trPr>
        <w:tc>
          <w:tcPr>
            <w:tcW w:w="588" w:type="dxa"/>
            <w:vAlign w:val="center"/>
          </w:tcPr>
          <w:p w14:paraId="6EA8CC78"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5CB8FA46"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存款種類</w:t>
            </w:r>
            <w:r w:rsidRPr="00AF3413">
              <w:rPr>
                <w:rFonts w:eastAsia="微軟正黑體" w:cstheme="minorHAnsi"/>
                <w:szCs w:val="24"/>
              </w:rPr>
              <w:t xml:space="preserve"> (</w:t>
            </w:r>
            <w:r w:rsidRPr="00AF3413">
              <w:rPr>
                <w:rFonts w:eastAsia="微軟正黑體" w:cstheme="minorHAnsi"/>
                <w:szCs w:val="24"/>
              </w:rPr>
              <w:t>英文</w:t>
            </w:r>
            <w:r w:rsidRPr="00AF3413">
              <w:rPr>
                <w:rFonts w:eastAsia="微軟正黑體" w:cstheme="minorHAnsi"/>
                <w:szCs w:val="24"/>
              </w:rPr>
              <w:t>)</w:t>
            </w:r>
          </w:p>
        </w:tc>
        <w:tc>
          <w:tcPr>
            <w:tcW w:w="835" w:type="dxa"/>
            <w:vAlign w:val="center"/>
          </w:tcPr>
          <w:p w14:paraId="3F6631D0"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4E91BEFF"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20</w:t>
            </w:r>
          </w:p>
        </w:tc>
        <w:tc>
          <w:tcPr>
            <w:tcW w:w="1133" w:type="dxa"/>
            <w:vAlign w:val="center"/>
          </w:tcPr>
          <w:p w14:paraId="48590C96"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1B44A911" w14:textId="77777777" w:rsidR="008F45E5" w:rsidRPr="00AF3413" w:rsidRDefault="008F45E5" w:rsidP="008F45E5">
            <w:pPr>
              <w:ind w:left="0" w:firstLine="0"/>
              <w:rPr>
                <w:rFonts w:eastAsia="微軟正黑體" w:cstheme="minorHAnsi"/>
                <w:sz w:val="22"/>
              </w:rPr>
            </w:pPr>
          </w:p>
        </w:tc>
        <w:tc>
          <w:tcPr>
            <w:tcW w:w="1639" w:type="dxa"/>
          </w:tcPr>
          <w:p w14:paraId="3416AB19" w14:textId="77777777" w:rsidR="008F45E5" w:rsidRPr="00AF3413" w:rsidRDefault="008F45E5" w:rsidP="008F45E5">
            <w:pPr>
              <w:ind w:left="0" w:firstLine="0"/>
              <w:rPr>
                <w:rFonts w:eastAsia="微軟正黑體" w:cstheme="minorHAnsi"/>
                <w:sz w:val="22"/>
              </w:rPr>
            </w:pPr>
          </w:p>
        </w:tc>
      </w:tr>
      <w:tr w:rsidR="008F45E5" w:rsidRPr="00AF3413" w14:paraId="18BC2D55" w14:textId="77777777" w:rsidTr="005D0DF8">
        <w:trPr>
          <w:tblHeader/>
        </w:trPr>
        <w:tc>
          <w:tcPr>
            <w:tcW w:w="588" w:type="dxa"/>
            <w:vAlign w:val="center"/>
          </w:tcPr>
          <w:p w14:paraId="1A6BB198"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3088DC4D"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帳號</w:t>
            </w:r>
          </w:p>
        </w:tc>
        <w:tc>
          <w:tcPr>
            <w:tcW w:w="835" w:type="dxa"/>
            <w:vAlign w:val="center"/>
          </w:tcPr>
          <w:p w14:paraId="0D7845C6"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5A198190"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19</w:t>
            </w:r>
          </w:p>
        </w:tc>
        <w:tc>
          <w:tcPr>
            <w:tcW w:w="1133" w:type="dxa"/>
            <w:vAlign w:val="center"/>
          </w:tcPr>
          <w:p w14:paraId="1F8C59D7"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665F4F7D"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XX-X-XX-XX-XXXXXX-X</w:t>
            </w:r>
          </w:p>
        </w:tc>
        <w:tc>
          <w:tcPr>
            <w:tcW w:w="1639" w:type="dxa"/>
          </w:tcPr>
          <w:p w14:paraId="71796C10"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人工證明</w:t>
            </w:r>
          </w:p>
          <w:p w14:paraId="5A33931A"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若無人工輸入帳號</w:t>
            </w:r>
          </w:p>
          <w:p w14:paraId="079F3EDD" w14:textId="78ED5376" w:rsidR="008F45E5" w:rsidRPr="00AF3413" w:rsidRDefault="008F45E5" w:rsidP="008F45E5">
            <w:pPr>
              <w:ind w:left="0" w:firstLine="0"/>
              <w:rPr>
                <w:rFonts w:eastAsia="微軟正黑體" w:cstheme="minorHAnsi"/>
                <w:sz w:val="22"/>
              </w:rPr>
            </w:pPr>
            <w:r w:rsidRPr="00AF3413">
              <w:rPr>
                <w:rFonts w:eastAsia="微軟正黑體" w:cstheme="minorHAnsi"/>
                <w:sz w:val="22"/>
              </w:rPr>
              <w:t xml:space="preserve">- </w:t>
            </w:r>
            <w:r w:rsidRPr="00AF3413">
              <w:rPr>
                <w:rFonts w:eastAsia="微軟正黑體" w:cstheme="minorHAnsi"/>
                <w:sz w:val="22"/>
              </w:rPr>
              <w:t>人工證明列印帳號</w:t>
            </w:r>
            <w:r w:rsidRPr="00AF3413">
              <w:rPr>
                <w:rFonts w:eastAsia="微軟正黑體" w:cstheme="minorHAnsi"/>
                <w:sz w:val="22"/>
              </w:rPr>
              <w:t>=N</w:t>
            </w:r>
            <w:r w:rsidR="00047563" w:rsidRPr="00AF3413">
              <w:rPr>
                <w:rFonts w:eastAsia="微軟正黑體" w:cstheme="minorHAnsi"/>
                <w:sz w:val="22"/>
              </w:rPr>
              <w:t>o</w:t>
            </w:r>
            <w:r w:rsidRPr="00AF3413">
              <w:rPr>
                <w:rFonts w:eastAsia="微軟正黑體" w:cstheme="minorHAnsi"/>
                <w:sz w:val="22"/>
              </w:rPr>
              <w:t>，帳號欄位顯示</w:t>
            </w:r>
            <w:r w:rsidRPr="00AF3413">
              <w:rPr>
                <w:rFonts w:eastAsia="微軟正黑體" w:cstheme="minorHAnsi"/>
                <w:sz w:val="22"/>
              </w:rPr>
              <w:t xml:space="preserve"> </w:t>
            </w:r>
            <w:r w:rsidRPr="00AF3413">
              <w:rPr>
                <w:rFonts w:eastAsia="微軟正黑體" w:cstheme="minorHAnsi"/>
                <w:sz w:val="22"/>
              </w:rPr>
              <w:t>空白</w:t>
            </w:r>
          </w:p>
          <w:p w14:paraId="033B65C7"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 xml:space="preserve">- </w:t>
            </w:r>
            <w:r w:rsidRPr="00AF3413">
              <w:rPr>
                <w:rFonts w:eastAsia="微軟正黑體" w:cstheme="minorHAnsi"/>
                <w:sz w:val="22"/>
              </w:rPr>
              <w:t>人工證明列印帳號</w:t>
            </w:r>
            <w:r w:rsidRPr="00AF3413">
              <w:rPr>
                <w:rFonts w:eastAsia="微軟正黑體" w:cstheme="minorHAnsi"/>
                <w:sz w:val="22"/>
              </w:rPr>
              <w:t>=Y</w:t>
            </w:r>
            <w:r w:rsidRPr="00AF3413">
              <w:rPr>
                <w:rFonts w:eastAsia="微軟正黑體" w:cstheme="minorHAnsi"/>
                <w:sz w:val="22"/>
              </w:rPr>
              <w:t>，帳號欄位顯示</w:t>
            </w:r>
            <w:r w:rsidRPr="00AF3413">
              <w:rPr>
                <w:rFonts w:eastAsia="微軟正黑體" w:cstheme="minorHAnsi"/>
                <w:sz w:val="22"/>
              </w:rPr>
              <w:t>00-0-00-00-000000</w:t>
            </w:r>
          </w:p>
        </w:tc>
      </w:tr>
      <w:tr w:rsidR="008F45E5" w:rsidRPr="00AF3413" w14:paraId="2B5EC65C" w14:textId="77777777" w:rsidTr="005D0DF8">
        <w:trPr>
          <w:tblHeader/>
        </w:trPr>
        <w:tc>
          <w:tcPr>
            <w:tcW w:w="588" w:type="dxa"/>
            <w:vAlign w:val="center"/>
          </w:tcPr>
          <w:p w14:paraId="0623C58A"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255DF755"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金額</w:t>
            </w:r>
          </w:p>
        </w:tc>
        <w:tc>
          <w:tcPr>
            <w:tcW w:w="835" w:type="dxa"/>
            <w:vAlign w:val="center"/>
          </w:tcPr>
          <w:p w14:paraId="20E63433" w14:textId="7B33A2D4" w:rsidR="008F45E5" w:rsidRPr="00AF3413" w:rsidRDefault="005A72E9" w:rsidP="008F45E5">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3A6D4478" w14:textId="58BDAD73" w:rsidR="008F45E5" w:rsidRPr="00AF3413" w:rsidRDefault="005A72E9" w:rsidP="008F45E5">
            <w:pPr>
              <w:ind w:left="0" w:firstLine="0"/>
              <w:rPr>
                <w:rFonts w:eastAsia="微軟正黑體" w:cstheme="minorHAnsi"/>
                <w:szCs w:val="24"/>
              </w:rPr>
            </w:pPr>
            <w:r w:rsidRPr="00AF3413">
              <w:rPr>
                <w:rFonts w:eastAsia="微軟正黑體" w:cstheme="minorHAnsi"/>
                <w:szCs w:val="24"/>
              </w:rPr>
              <w:t>9(12)V99</w:t>
            </w:r>
          </w:p>
        </w:tc>
        <w:tc>
          <w:tcPr>
            <w:tcW w:w="1133" w:type="dxa"/>
            <w:vAlign w:val="center"/>
          </w:tcPr>
          <w:p w14:paraId="0CE8956D" w14:textId="77777777" w:rsidR="008F45E5" w:rsidRPr="00AF3413" w:rsidRDefault="008F45E5"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51B9244E" w14:textId="32333578" w:rsidR="008F45E5" w:rsidRPr="00AF3413" w:rsidRDefault="008F45E5" w:rsidP="008F45E5">
            <w:pPr>
              <w:ind w:left="0" w:firstLine="0"/>
              <w:rPr>
                <w:rFonts w:eastAsia="微軟正黑體" w:cstheme="minorHAnsi"/>
                <w:sz w:val="22"/>
              </w:rPr>
            </w:pPr>
            <w:r w:rsidRPr="00AF3413">
              <w:rPr>
                <w:rFonts w:eastAsia="微軟正黑體" w:cstheme="minorHAnsi"/>
                <w:sz w:val="22"/>
              </w:rPr>
              <w:t>幣別</w:t>
            </w:r>
            <w:r w:rsidRPr="00AF3413">
              <w:rPr>
                <w:rFonts w:eastAsia="微軟正黑體" w:cstheme="minorHAnsi"/>
                <w:sz w:val="22"/>
              </w:rPr>
              <w:t xml:space="preserve"> </w:t>
            </w:r>
            <w:r w:rsidR="005A72E9" w:rsidRPr="00AF3413">
              <w:rPr>
                <w:rFonts w:eastAsia="微軟正黑體" w:cstheme="minorHAnsi"/>
                <w:sz w:val="22"/>
              </w:rPr>
              <w:t xml:space="preserve">&amp; </w:t>
            </w:r>
            <w:r w:rsidRPr="00AF3413">
              <w:rPr>
                <w:rFonts w:eastAsia="微軟正黑體" w:cstheme="minorHAnsi"/>
                <w:sz w:val="22"/>
              </w:rPr>
              <w:t>金額</w:t>
            </w:r>
          </w:p>
        </w:tc>
        <w:tc>
          <w:tcPr>
            <w:tcW w:w="1639" w:type="dxa"/>
          </w:tcPr>
          <w:p w14:paraId="4DB0D6D2" w14:textId="77777777" w:rsidR="005A72E9" w:rsidRPr="00AF3413" w:rsidRDefault="005A72E9" w:rsidP="005A72E9">
            <w:pPr>
              <w:ind w:left="0" w:firstLine="0"/>
              <w:rPr>
                <w:ins w:id="260" w:author="Annie Chao" w:date="2024-06-06T11:01:00Z" w16du:dateUtc="2024-06-06T03:01:00Z"/>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00F2D872" w14:textId="77777777" w:rsidR="00757C79" w:rsidRPr="00AF3413" w:rsidRDefault="00757C79" w:rsidP="005A72E9">
            <w:pPr>
              <w:ind w:left="0" w:firstLine="0"/>
              <w:rPr>
                <w:rFonts w:eastAsia="微軟正黑體" w:cstheme="minorHAnsi"/>
                <w:sz w:val="22"/>
              </w:rPr>
            </w:pPr>
          </w:p>
          <w:p w14:paraId="46B29688" w14:textId="544B9412" w:rsidR="008F45E5" w:rsidRPr="00AF3413" w:rsidRDefault="008F45E5" w:rsidP="008F45E5">
            <w:pPr>
              <w:ind w:left="0" w:firstLine="0"/>
              <w:rPr>
                <w:rFonts w:eastAsia="微軟正黑體" w:cstheme="minorHAnsi"/>
                <w:sz w:val="22"/>
              </w:rPr>
            </w:pPr>
            <w:r w:rsidRPr="00AF3413">
              <w:rPr>
                <w:rFonts w:eastAsia="微軟正黑體" w:cstheme="minorHAnsi"/>
                <w:sz w:val="22"/>
              </w:rPr>
              <w:t>餘額</w:t>
            </w:r>
            <w:r w:rsidR="00047563" w:rsidRPr="00AF3413">
              <w:rPr>
                <w:rFonts w:eastAsia="微軟正黑體" w:cstheme="minorHAnsi"/>
                <w:sz w:val="22"/>
              </w:rPr>
              <w:t>證明</w:t>
            </w:r>
            <w:r w:rsidR="00047563" w:rsidRPr="00AF3413">
              <w:rPr>
                <w:rFonts w:eastAsia="微軟正黑體" w:cstheme="minorHAnsi"/>
                <w:sz w:val="22"/>
              </w:rPr>
              <w:t xml:space="preserve"> &amp; </w:t>
            </w:r>
            <w:r w:rsidR="00047563" w:rsidRPr="00AF3413">
              <w:rPr>
                <w:rFonts w:eastAsia="微軟正黑體" w:cstheme="minorHAnsi"/>
                <w:sz w:val="22"/>
              </w:rPr>
              <w:t>人工餘額證明</w:t>
            </w:r>
            <w:r w:rsidRPr="00AF3413">
              <w:rPr>
                <w:rFonts w:eastAsia="微軟正黑體" w:cstheme="minorHAnsi"/>
                <w:sz w:val="22"/>
              </w:rPr>
              <w:t>：</w:t>
            </w:r>
            <w:ins w:id="261" w:author="Annie Chao" w:date="2024-06-06T11:28:00Z" w16du:dateUtc="2024-06-06T03:28:00Z">
              <w:r w:rsidR="00874F11" w:rsidRPr="00AF3413">
                <w:rPr>
                  <w:rFonts w:eastAsia="微軟正黑體" w:cstheme="minorHAnsi"/>
                  <w:sz w:val="22"/>
                </w:rPr>
                <w:t>原幣</w:t>
              </w:r>
            </w:ins>
            <w:del w:id="262" w:author="Annie Chao" w:date="2024-06-06T11:28:00Z" w16du:dateUtc="2024-06-06T03:28:00Z">
              <w:r w:rsidRPr="00AF3413" w:rsidDel="00874F11">
                <w:rPr>
                  <w:rFonts w:eastAsia="微軟正黑體" w:cstheme="minorHAnsi"/>
                  <w:sz w:val="22"/>
                </w:rPr>
                <w:delText>折算</w:delText>
              </w:r>
            </w:del>
            <w:r w:rsidRPr="00AF3413">
              <w:rPr>
                <w:rFonts w:eastAsia="微軟正黑體" w:cstheme="minorHAnsi"/>
                <w:sz w:val="22"/>
              </w:rPr>
              <w:t>幣別</w:t>
            </w:r>
            <w:r w:rsidRPr="00AF3413">
              <w:rPr>
                <w:rFonts w:eastAsia="微軟正黑體" w:cstheme="minorHAnsi"/>
                <w:sz w:val="22"/>
              </w:rPr>
              <w:t xml:space="preserve"> + </w:t>
            </w:r>
            <w:ins w:id="263" w:author="Annie Chao" w:date="2024-06-06T11:29:00Z" w16du:dateUtc="2024-06-06T03:29:00Z">
              <w:r w:rsidR="00874F11" w:rsidRPr="00AF3413">
                <w:rPr>
                  <w:rFonts w:eastAsia="微軟正黑體" w:cstheme="minorHAnsi"/>
                  <w:sz w:val="22"/>
                </w:rPr>
                <w:t>原幣</w:t>
              </w:r>
            </w:ins>
            <w:del w:id="264" w:author="Annie Chao" w:date="2024-06-06T11:29:00Z" w16du:dateUtc="2024-06-06T03:29:00Z">
              <w:r w:rsidRPr="00AF3413" w:rsidDel="00874F11">
                <w:rPr>
                  <w:rFonts w:eastAsia="微軟正黑體" w:cstheme="minorHAnsi"/>
                  <w:sz w:val="22"/>
                </w:rPr>
                <w:delText>折算證明幣別</w:delText>
              </w:r>
            </w:del>
            <w:r w:rsidRPr="00AF3413">
              <w:rPr>
                <w:rFonts w:eastAsia="微軟正黑體" w:cstheme="minorHAnsi"/>
                <w:sz w:val="22"/>
              </w:rPr>
              <w:t>金額</w:t>
            </w:r>
          </w:p>
          <w:p w14:paraId="7654F812" w14:textId="77777777" w:rsidR="00047563" w:rsidRPr="00AF3413" w:rsidRDefault="00047563" w:rsidP="008F45E5">
            <w:pPr>
              <w:ind w:left="0" w:firstLine="0"/>
              <w:rPr>
                <w:rFonts w:eastAsia="微軟正黑體" w:cstheme="minorHAnsi"/>
                <w:sz w:val="22"/>
              </w:rPr>
            </w:pPr>
          </w:p>
          <w:p w14:paraId="181D30FE" w14:textId="77777777" w:rsidR="008F45E5" w:rsidRPr="00AF3413" w:rsidRDefault="008F45E5" w:rsidP="008F45E5">
            <w:pPr>
              <w:ind w:left="0" w:firstLine="0"/>
              <w:rPr>
                <w:rFonts w:eastAsia="微軟正黑體" w:cstheme="minorHAnsi"/>
                <w:sz w:val="22"/>
              </w:rPr>
            </w:pPr>
            <w:r w:rsidRPr="00AF3413">
              <w:rPr>
                <w:rFonts w:eastAsia="微軟正黑體" w:cstheme="minorHAnsi"/>
                <w:sz w:val="22"/>
              </w:rPr>
              <w:t>存額</w:t>
            </w:r>
            <w:r w:rsidR="00047563" w:rsidRPr="00AF3413">
              <w:rPr>
                <w:rFonts w:eastAsia="微軟正黑體" w:cstheme="minorHAnsi"/>
                <w:sz w:val="22"/>
              </w:rPr>
              <w:t xml:space="preserve"> &amp; </w:t>
            </w:r>
            <w:r w:rsidR="00047563" w:rsidRPr="00AF3413">
              <w:rPr>
                <w:rFonts w:eastAsia="微軟正黑體" w:cstheme="minorHAnsi"/>
                <w:sz w:val="22"/>
              </w:rPr>
              <w:t>人工存額</w:t>
            </w:r>
            <w:r w:rsidRPr="00AF3413">
              <w:rPr>
                <w:rFonts w:eastAsia="微軟正黑體" w:cstheme="minorHAnsi"/>
                <w:sz w:val="22"/>
              </w:rPr>
              <w:t>：不顯示明細金額</w:t>
            </w:r>
          </w:p>
          <w:p w14:paraId="4C45C336" w14:textId="67DA3759" w:rsidR="002C5272" w:rsidRPr="00AF3413" w:rsidRDefault="002C5272" w:rsidP="008F45E5">
            <w:pPr>
              <w:ind w:left="0" w:firstLine="0"/>
              <w:rPr>
                <w:rFonts w:eastAsia="微軟正黑體" w:cstheme="minorHAnsi"/>
                <w:sz w:val="22"/>
              </w:rPr>
            </w:pPr>
          </w:p>
        </w:tc>
      </w:tr>
      <w:tr w:rsidR="002C5272" w:rsidRPr="00AF3413" w14:paraId="1E5B9918" w14:textId="77777777" w:rsidTr="005D0DF8">
        <w:trPr>
          <w:tblHeader/>
        </w:trPr>
        <w:tc>
          <w:tcPr>
            <w:tcW w:w="588" w:type="dxa"/>
            <w:vAlign w:val="center"/>
          </w:tcPr>
          <w:p w14:paraId="1B9FE31B" w14:textId="77777777" w:rsidR="002C5272" w:rsidRPr="00AF3413" w:rsidRDefault="002C5272">
            <w:pPr>
              <w:pStyle w:val="af2"/>
              <w:numPr>
                <w:ilvl w:val="0"/>
                <w:numId w:val="17"/>
              </w:numPr>
              <w:ind w:leftChars="0"/>
              <w:rPr>
                <w:rFonts w:eastAsia="微軟正黑體" w:cstheme="minorHAnsi"/>
              </w:rPr>
            </w:pPr>
          </w:p>
        </w:tc>
        <w:tc>
          <w:tcPr>
            <w:tcW w:w="1285" w:type="dxa"/>
            <w:vAlign w:val="center"/>
          </w:tcPr>
          <w:p w14:paraId="5FD83FE0" w14:textId="1B985412" w:rsidR="002C5272" w:rsidRPr="00AF3413" w:rsidRDefault="002C5272" w:rsidP="008F45E5">
            <w:pPr>
              <w:ind w:left="0" w:firstLine="0"/>
              <w:rPr>
                <w:rFonts w:eastAsia="微軟正黑體" w:cstheme="minorHAnsi"/>
                <w:szCs w:val="24"/>
              </w:rPr>
            </w:pPr>
            <w:r w:rsidRPr="00AF3413">
              <w:rPr>
                <w:rFonts w:eastAsia="微軟正黑體" w:cstheme="minorHAnsi"/>
                <w:szCs w:val="24"/>
              </w:rPr>
              <w:t>註記</w:t>
            </w:r>
          </w:p>
        </w:tc>
        <w:tc>
          <w:tcPr>
            <w:tcW w:w="835" w:type="dxa"/>
            <w:vAlign w:val="center"/>
          </w:tcPr>
          <w:p w14:paraId="06174FA4" w14:textId="7941D493" w:rsidR="002C5272" w:rsidRPr="00AF3413" w:rsidRDefault="002C5272" w:rsidP="008F45E5">
            <w:pPr>
              <w:ind w:left="0" w:firstLine="0"/>
              <w:rPr>
                <w:rFonts w:eastAsia="微軟正黑體" w:cstheme="minorHAnsi"/>
                <w:szCs w:val="24"/>
              </w:rPr>
            </w:pPr>
            <w:r w:rsidRPr="00AF3413">
              <w:rPr>
                <w:rFonts w:eastAsia="微軟正黑體" w:cstheme="minorHAnsi"/>
                <w:sz w:val="22"/>
              </w:rPr>
              <w:t>符號</w:t>
            </w:r>
          </w:p>
        </w:tc>
        <w:tc>
          <w:tcPr>
            <w:tcW w:w="1226" w:type="dxa"/>
            <w:vAlign w:val="center"/>
          </w:tcPr>
          <w:p w14:paraId="47570332" w14:textId="420135F9" w:rsidR="002C5272" w:rsidRPr="00AF3413" w:rsidRDefault="002C5272" w:rsidP="008F45E5">
            <w:pPr>
              <w:ind w:left="0" w:firstLine="0"/>
              <w:rPr>
                <w:rFonts w:eastAsia="微軟正黑體" w:cstheme="minorHAnsi"/>
                <w:szCs w:val="24"/>
              </w:rPr>
            </w:pPr>
            <w:r w:rsidRPr="00AF3413">
              <w:rPr>
                <w:rFonts w:eastAsia="微軟正黑體" w:cstheme="minorHAnsi"/>
                <w:szCs w:val="24"/>
              </w:rPr>
              <w:t>1</w:t>
            </w:r>
          </w:p>
        </w:tc>
        <w:tc>
          <w:tcPr>
            <w:tcW w:w="1133" w:type="dxa"/>
            <w:vAlign w:val="center"/>
          </w:tcPr>
          <w:p w14:paraId="70226CFA" w14:textId="20415AB4" w:rsidR="002C5272" w:rsidRPr="00AF3413" w:rsidRDefault="002C5272" w:rsidP="008F45E5">
            <w:pPr>
              <w:ind w:left="0" w:firstLine="0"/>
              <w:rPr>
                <w:rFonts w:eastAsia="微軟正黑體" w:cstheme="minorHAnsi"/>
              </w:rPr>
            </w:pPr>
            <w:r w:rsidRPr="00AF3413">
              <w:rPr>
                <w:rFonts w:eastAsia="微軟正黑體" w:cstheme="minorHAnsi"/>
              </w:rPr>
              <w:t>存款中台</w:t>
            </w:r>
          </w:p>
        </w:tc>
        <w:tc>
          <w:tcPr>
            <w:tcW w:w="2215" w:type="dxa"/>
            <w:vAlign w:val="center"/>
          </w:tcPr>
          <w:p w14:paraId="788C13E4"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各帳號之對應註記與說明</w:t>
            </w:r>
          </w:p>
          <w:p w14:paraId="73BBAE86" w14:textId="6BB054E4" w:rsidR="002C5272" w:rsidRPr="00AF3413" w:rsidRDefault="002C5272" w:rsidP="008F45E5">
            <w:pPr>
              <w:ind w:left="0" w:firstLine="0"/>
              <w:rPr>
                <w:rFonts w:eastAsia="微軟正黑體" w:cstheme="minorHAnsi"/>
                <w:sz w:val="22"/>
              </w:rPr>
            </w:pPr>
            <w:r w:rsidRPr="00AF3413">
              <w:rPr>
                <w:rFonts w:eastAsia="微軟正黑體" w:cstheme="minorHAnsi"/>
                <w:b/>
                <w:bCs/>
                <w:sz w:val="22"/>
              </w:rPr>
              <w:t>非人工開立之證明</w:t>
            </w:r>
            <w:r w:rsidRPr="00AF3413">
              <w:rPr>
                <w:rFonts w:eastAsia="微軟正黑體" w:cstheme="minorHAnsi"/>
                <w:sz w:val="22"/>
              </w:rPr>
              <w:t>：由系統直接帶出。若無符合情況者，金額後方為空白；若有符合情況者，依據該帳號之情境顯示符號。</w:t>
            </w:r>
            <w:r w:rsidRPr="00AF3413">
              <w:rPr>
                <w:rFonts w:eastAsia="微軟正黑體" w:cstheme="minorHAnsi"/>
                <w:sz w:val="22"/>
              </w:rPr>
              <w:br/>
            </w:r>
            <w:r w:rsidRPr="00AF3413">
              <w:rPr>
                <w:rFonts w:eastAsia="微軟正黑體" w:cstheme="minorHAnsi"/>
                <w:b/>
                <w:bCs/>
                <w:sz w:val="22"/>
              </w:rPr>
              <w:t>人工開立之證明</w:t>
            </w:r>
            <w:r w:rsidRPr="00AF3413">
              <w:rPr>
                <w:rFonts w:eastAsia="微軟正黑體" w:cstheme="minorHAnsi"/>
                <w:sz w:val="22"/>
              </w:rPr>
              <w:t>：</w:t>
            </w:r>
            <w:proofErr w:type="gramStart"/>
            <w:r w:rsidRPr="00AF3413">
              <w:rPr>
                <w:rFonts w:eastAsia="微軟正黑體" w:cstheme="minorHAnsi"/>
                <w:sz w:val="22"/>
              </w:rPr>
              <w:t>以櫃員</w:t>
            </w:r>
            <w:proofErr w:type="gramEnd"/>
            <w:r w:rsidRPr="00AF3413">
              <w:rPr>
                <w:rFonts w:eastAsia="微軟正黑體" w:cstheme="minorHAnsi"/>
                <w:sz w:val="22"/>
              </w:rPr>
              <w:t>選擇之選項顯示。</w:t>
            </w:r>
          </w:p>
        </w:tc>
        <w:tc>
          <w:tcPr>
            <w:tcW w:w="1639" w:type="dxa"/>
          </w:tcPr>
          <w:p w14:paraId="11B072D6" w14:textId="1113C25A" w:rsidR="002C5272" w:rsidRPr="00AF3413" w:rsidRDefault="002C5272" w:rsidP="002C5272">
            <w:pPr>
              <w:ind w:left="0" w:firstLine="0"/>
              <w:rPr>
                <w:rFonts w:eastAsia="微軟正黑體" w:cstheme="minorHAnsi"/>
                <w:sz w:val="22"/>
              </w:rPr>
            </w:pPr>
            <w:r w:rsidRPr="00AF3413">
              <w:rPr>
                <w:rFonts w:eastAsia="微軟正黑體" w:cstheme="minorHAnsi"/>
                <w:sz w:val="22"/>
              </w:rPr>
              <w:t>1) %</w:t>
            </w:r>
            <w:r w:rsidRPr="00AF3413">
              <w:rPr>
                <w:rFonts w:eastAsia="微軟正黑體" w:cstheme="minorHAnsi"/>
                <w:sz w:val="22"/>
              </w:rPr>
              <w:t>：存單設質</w:t>
            </w:r>
          </w:p>
          <w:p w14:paraId="39323A88"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(2) #</w:t>
            </w:r>
            <w:r w:rsidRPr="00AF3413">
              <w:rPr>
                <w:rFonts w:eastAsia="微軟正黑體" w:cstheme="minorHAnsi"/>
                <w:sz w:val="22"/>
              </w:rPr>
              <w:t>：存單設質已借款</w:t>
            </w:r>
          </w:p>
          <w:p w14:paraId="56FC557C"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(3) &amp;</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質未借款</w:t>
            </w:r>
          </w:p>
          <w:p w14:paraId="28473C06"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(4) @</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質已借款</w:t>
            </w:r>
          </w:p>
          <w:p w14:paraId="022346B1" w14:textId="6BF4D841" w:rsidR="00C33809" w:rsidRPr="00AF3413" w:rsidRDefault="00C33809" w:rsidP="002C5272">
            <w:pPr>
              <w:ind w:left="0" w:firstLine="0"/>
              <w:rPr>
                <w:rFonts w:eastAsia="微軟正黑體" w:cstheme="minorHAnsi"/>
                <w:sz w:val="22"/>
              </w:rPr>
            </w:pPr>
            <w:r w:rsidRPr="00AF3413">
              <w:rPr>
                <w:rFonts w:eastAsia="微軟正黑體" w:cstheme="minorHAnsi"/>
                <w:sz w:val="22"/>
              </w:rPr>
              <w:t xml:space="preserve">(5) </w:t>
            </w:r>
            <w:r w:rsidRPr="00AF3413">
              <w:rPr>
                <w:rFonts w:eastAsia="微軟正黑體" w:cstheme="minorHAnsi"/>
                <w:sz w:val="22"/>
              </w:rPr>
              <w:t>空白</w:t>
            </w:r>
          </w:p>
        </w:tc>
      </w:tr>
      <w:tr w:rsidR="008F45E5" w:rsidRPr="00AF3413" w14:paraId="13B8C849" w14:textId="77777777" w:rsidTr="005D0DF8">
        <w:trPr>
          <w:tblHeader/>
        </w:trPr>
        <w:tc>
          <w:tcPr>
            <w:tcW w:w="7282" w:type="dxa"/>
            <w:gridSpan w:val="6"/>
            <w:shd w:val="clear" w:color="auto" w:fill="D5DCE4" w:themeFill="text2" w:themeFillTint="33"/>
            <w:vAlign w:val="center"/>
          </w:tcPr>
          <w:p w14:paraId="6DEC85CB" w14:textId="77777777" w:rsidR="008F45E5" w:rsidRPr="00AF3413" w:rsidRDefault="008F45E5" w:rsidP="008F45E5">
            <w:pPr>
              <w:ind w:left="0" w:firstLine="0"/>
              <w:rPr>
                <w:rFonts w:eastAsia="微軟正黑體" w:cstheme="minorHAnsi"/>
                <w:szCs w:val="24"/>
              </w:rPr>
            </w:pPr>
            <w:proofErr w:type="gramStart"/>
            <w:r w:rsidRPr="00AF3413">
              <w:rPr>
                <w:rFonts w:eastAsia="微軟正黑體" w:cstheme="minorHAnsi"/>
                <w:szCs w:val="24"/>
              </w:rPr>
              <w:t>表尾</w:t>
            </w:r>
            <w:proofErr w:type="gramEnd"/>
          </w:p>
        </w:tc>
        <w:tc>
          <w:tcPr>
            <w:tcW w:w="1639" w:type="dxa"/>
            <w:shd w:val="clear" w:color="auto" w:fill="D5DCE4" w:themeFill="text2" w:themeFillTint="33"/>
          </w:tcPr>
          <w:p w14:paraId="25D5BCCD" w14:textId="77777777" w:rsidR="008F45E5" w:rsidRPr="00AF3413" w:rsidRDefault="008F45E5" w:rsidP="008F45E5">
            <w:pPr>
              <w:ind w:left="0" w:firstLine="0"/>
              <w:rPr>
                <w:rFonts w:eastAsia="微軟正黑體" w:cstheme="minorHAnsi"/>
                <w:szCs w:val="24"/>
              </w:rPr>
            </w:pPr>
          </w:p>
        </w:tc>
      </w:tr>
      <w:tr w:rsidR="008F45E5" w:rsidRPr="00AF3413" w14:paraId="16023027" w14:textId="77777777" w:rsidTr="005D0DF8">
        <w:trPr>
          <w:tblHeader/>
        </w:trPr>
        <w:tc>
          <w:tcPr>
            <w:tcW w:w="588" w:type="dxa"/>
            <w:vAlign w:val="center"/>
          </w:tcPr>
          <w:p w14:paraId="32E85AC2" w14:textId="77777777" w:rsidR="008F45E5" w:rsidRPr="00AF3413" w:rsidRDefault="008F45E5">
            <w:pPr>
              <w:pStyle w:val="af2"/>
              <w:numPr>
                <w:ilvl w:val="0"/>
                <w:numId w:val="17"/>
              </w:numPr>
              <w:ind w:leftChars="0"/>
              <w:rPr>
                <w:rFonts w:eastAsia="微軟正黑體" w:cstheme="minorHAnsi"/>
              </w:rPr>
            </w:pPr>
          </w:p>
        </w:tc>
        <w:tc>
          <w:tcPr>
            <w:tcW w:w="1285" w:type="dxa"/>
            <w:vAlign w:val="center"/>
          </w:tcPr>
          <w:p w14:paraId="16EE8DD6"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備註</w:t>
            </w:r>
            <w:r w:rsidRPr="00AF3413">
              <w:rPr>
                <w:rFonts w:eastAsia="微軟正黑體" w:cstheme="minorHAnsi"/>
                <w:szCs w:val="24"/>
              </w:rPr>
              <w:t>-</w:t>
            </w:r>
            <w:r w:rsidRPr="00AF3413">
              <w:rPr>
                <w:rFonts w:eastAsia="微軟正黑體" w:cstheme="minorHAnsi"/>
                <w:szCs w:val="24"/>
              </w:rPr>
              <w:t>匯率比</w:t>
            </w:r>
          </w:p>
        </w:tc>
        <w:tc>
          <w:tcPr>
            <w:tcW w:w="835" w:type="dxa"/>
            <w:vAlign w:val="center"/>
          </w:tcPr>
          <w:p w14:paraId="58C3F78C"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70FCA786" w14:textId="77777777" w:rsidR="008F45E5" w:rsidRPr="00AF3413" w:rsidRDefault="008F45E5" w:rsidP="008F45E5">
            <w:pPr>
              <w:ind w:left="0" w:firstLine="0"/>
              <w:rPr>
                <w:rFonts w:eastAsia="微軟正黑體" w:cstheme="minorHAnsi"/>
                <w:szCs w:val="24"/>
              </w:rPr>
            </w:pPr>
            <w:r w:rsidRPr="00AF3413">
              <w:rPr>
                <w:rFonts w:eastAsia="微軟正黑體" w:cstheme="minorHAnsi"/>
                <w:szCs w:val="24"/>
              </w:rPr>
              <w:t>20</w:t>
            </w:r>
          </w:p>
        </w:tc>
        <w:tc>
          <w:tcPr>
            <w:tcW w:w="1133" w:type="dxa"/>
            <w:vAlign w:val="center"/>
          </w:tcPr>
          <w:p w14:paraId="27B3AE93" w14:textId="77777777" w:rsidR="008F45E5" w:rsidRPr="00AF3413" w:rsidRDefault="008F45E5" w:rsidP="008F45E5">
            <w:pPr>
              <w:ind w:left="0" w:firstLine="0"/>
              <w:rPr>
                <w:rFonts w:eastAsia="微軟正黑體" w:cstheme="minorHAnsi"/>
                <w:szCs w:val="24"/>
              </w:rPr>
            </w:pPr>
            <w:r w:rsidRPr="00AF3413">
              <w:rPr>
                <w:rFonts w:eastAsia="微軟正黑體" w:cstheme="minorHAnsi"/>
              </w:rPr>
              <w:t>存款中台</w:t>
            </w:r>
          </w:p>
        </w:tc>
        <w:tc>
          <w:tcPr>
            <w:tcW w:w="2215" w:type="dxa"/>
            <w:vAlign w:val="center"/>
          </w:tcPr>
          <w:p w14:paraId="333D10A6" w14:textId="77777777" w:rsidR="008F45E5" w:rsidRPr="00AF3413" w:rsidRDefault="008F45E5" w:rsidP="008F45E5">
            <w:pPr>
              <w:ind w:left="0" w:firstLine="0"/>
              <w:rPr>
                <w:ins w:id="265" w:author="Annie Chao" w:date="2024-06-06T11:31:00Z" w16du:dateUtc="2024-06-06T03:31:00Z"/>
                <w:rFonts w:eastAsia="微軟正黑體" w:cstheme="minorHAnsi"/>
                <w:sz w:val="22"/>
              </w:rPr>
            </w:pPr>
            <w:r w:rsidRPr="00AF3413">
              <w:rPr>
                <w:rFonts w:eastAsia="微軟正黑體" w:cstheme="minorHAnsi"/>
                <w:sz w:val="22"/>
              </w:rPr>
              <w:t xml:space="preserve">Ex: </w:t>
            </w:r>
          </w:p>
          <w:p w14:paraId="1669F5F0" w14:textId="77777777" w:rsidR="002D3DF6" w:rsidRPr="00AF3413" w:rsidRDefault="002D3DF6" w:rsidP="002D3DF6">
            <w:pPr>
              <w:ind w:left="0" w:firstLine="0"/>
              <w:rPr>
                <w:ins w:id="266" w:author="Annie Chao" w:date="2024-06-06T11:31:00Z" w16du:dateUtc="2024-06-06T03:31:00Z"/>
                <w:rFonts w:eastAsia="微軟正黑體" w:cstheme="minorHAnsi"/>
                <w:sz w:val="22"/>
              </w:rPr>
            </w:pPr>
            <w:ins w:id="267" w:author="Annie Chao" w:date="2024-06-06T11:31:00Z" w16du:dateUtc="2024-06-06T03:31:00Z">
              <w:r w:rsidRPr="00AF3413">
                <w:rPr>
                  <w:rFonts w:eastAsia="微軟正黑體" w:cstheme="minorHAnsi"/>
                  <w:sz w:val="22"/>
                </w:rPr>
                <w:t>證明幣別</w:t>
              </w:r>
              <w:r w:rsidRPr="00AF3413">
                <w:rPr>
                  <w:rFonts w:eastAsia="微軟正黑體" w:cstheme="minorHAnsi"/>
                  <w:sz w:val="22"/>
                </w:rPr>
                <w:t xml:space="preserve"> = JPY</w:t>
              </w:r>
            </w:ins>
          </w:p>
          <w:p w14:paraId="7A0CB673" w14:textId="77777777" w:rsidR="002D3DF6" w:rsidRPr="00AF3413" w:rsidRDefault="002D3DF6" w:rsidP="002D3DF6">
            <w:pPr>
              <w:ind w:left="0" w:firstLine="0"/>
              <w:rPr>
                <w:ins w:id="268" w:author="Annie Chao" w:date="2024-06-06T11:31:00Z" w16du:dateUtc="2024-06-06T03:31:00Z"/>
                <w:rFonts w:eastAsia="微軟正黑體" w:cstheme="minorHAnsi"/>
                <w:sz w:val="22"/>
              </w:rPr>
            </w:pPr>
            <w:ins w:id="269" w:author="Annie Chao" w:date="2024-06-06T11:31:00Z" w16du:dateUtc="2024-06-06T03:31:00Z">
              <w:r w:rsidRPr="00AF3413">
                <w:rPr>
                  <w:rFonts w:eastAsia="微軟正黑體" w:cstheme="minorHAnsi"/>
                  <w:sz w:val="22"/>
                </w:rPr>
                <w:t>查詢結果</w:t>
              </w:r>
              <w:r w:rsidRPr="00AF3413">
                <w:rPr>
                  <w:rFonts w:eastAsia="微軟正黑體" w:cstheme="minorHAnsi"/>
                  <w:sz w:val="22"/>
                </w:rPr>
                <w:t xml:space="preserve"> </w:t>
              </w:r>
              <w:r w:rsidRPr="00AF3413">
                <w:rPr>
                  <w:rFonts w:eastAsia="微軟正黑體" w:cstheme="minorHAnsi"/>
                  <w:sz w:val="22"/>
                </w:rPr>
                <w:t>有三筆</w:t>
              </w:r>
            </w:ins>
          </w:p>
          <w:p w14:paraId="54C057CE" w14:textId="77777777" w:rsidR="002D3DF6" w:rsidRPr="00AF3413" w:rsidRDefault="002D3DF6" w:rsidP="002D3DF6">
            <w:pPr>
              <w:ind w:left="0" w:firstLine="0"/>
              <w:rPr>
                <w:ins w:id="270" w:author="Annie Chao" w:date="2024-06-06T11:31:00Z" w16du:dateUtc="2024-06-06T03:31:00Z"/>
                <w:rFonts w:eastAsia="微軟正黑體" w:cstheme="minorHAnsi"/>
                <w:sz w:val="22"/>
              </w:rPr>
            </w:pPr>
            <w:ins w:id="271" w:author="Annie Chao" w:date="2024-06-06T11:31:00Z" w16du:dateUtc="2024-06-06T03:31:00Z">
              <w:r w:rsidRPr="00AF3413">
                <w:rPr>
                  <w:rFonts w:eastAsia="微軟正黑體" w:cstheme="minorHAnsi"/>
                  <w:sz w:val="22"/>
                </w:rPr>
                <w:t>USD 10,000</w:t>
              </w:r>
            </w:ins>
          </w:p>
          <w:p w14:paraId="71F567C1" w14:textId="77777777" w:rsidR="002D3DF6" w:rsidRPr="00AF3413" w:rsidRDefault="002D3DF6" w:rsidP="002D3DF6">
            <w:pPr>
              <w:ind w:left="0" w:firstLine="0"/>
              <w:rPr>
                <w:ins w:id="272" w:author="Annie Chao" w:date="2024-06-06T11:31:00Z" w16du:dateUtc="2024-06-06T03:31:00Z"/>
                <w:rFonts w:eastAsia="微軟正黑體" w:cstheme="minorHAnsi"/>
                <w:sz w:val="22"/>
              </w:rPr>
            </w:pPr>
            <w:ins w:id="273" w:author="Annie Chao" w:date="2024-06-06T11:31:00Z" w16du:dateUtc="2024-06-06T03:31:00Z">
              <w:r w:rsidRPr="00AF3413">
                <w:rPr>
                  <w:rFonts w:eastAsia="微軟正黑體" w:cstheme="minorHAnsi"/>
                  <w:sz w:val="22"/>
                </w:rPr>
                <w:t>TWD 5,000</w:t>
              </w:r>
            </w:ins>
          </w:p>
          <w:p w14:paraId="6E9A42DC" w14:textId="77777777" w:rsidR="002D3DF6" w:rsidRPr="00AF3413" w:rsidRDefault="002D3DF6" w:rsidP="002D3DF6">
            <w:pPr>
              <w:ind w:left="0" w:firstLine="0"/>
              <w:rPr>
                <w:ins w:id="274" w:author="Annie Chao" w:date="2024-06-06T11:31:00Z" w16du:dateUtc="2024-06-06T03:31:00Z"/>
                <w:rFonts w:eastAsia="微軟正黑體" w:cstheme="minorHAnsi"/>
                <w:sz w:val="22"/>
              </w:rPr>
            </w:pPr>
            <w:ins w:id="275" w:author="Annie Chao" w:date="2024-06-06T11:31:00Z" w16du:dateUtc="2024-06-06T03:31:00Z">
              <w:r w:rsidRPr="00AF3413">
                <w:rPr>
                  <w:rFonts w:eastAsia="微軟正黑體" w:cstheme="minorHAnsi"/>
                  <w:sz w:val="22"/>
                </w:rPr>
                <w:t>EUR 60,000</w:t>
              </w:r>
            </w:ins>
          </w:p>
          <w:p w14:paraId="00CCA415" w14:textId="77777777" w:rsidR="002D3DF6" w:rsidRPr="00AF3413" w:rsidRDefault="002D3DF6" w:rsidP="008F45E5">
            <w:pPr>
              <w:ind w:left="0" w:firstLine="0"/>
              <w:rPr>
                <w:rFonts w:eastAsia="微軟正黑體" w:cstheme="minorHAnsi"/>
                <w:sz w:val="22"/>
              </w:rPr>
            </w:pPr>
          </w:p>
          <w:p w14:paraId="48B48293" w14:textId="351929CD" w:rsidR="008F45E5" w:rsidRPr="00AF3413" w:rsidRDefault="008F45E5" w:rsidP="008F45E5">
            <w:pPr>
              <w:ind w:left="0" w:firstLine="0"/>
              <w:rPr>
                <w:ins w:id="276" w:author="Annie Chao" w:date="2024-06-06T11:31:00Z" w16du:dateUtc="2024-06-06T03:31:00Z"/>
                <w:rFonts w:eastAsia="微軟正黑體" w:cstheme="minorHAnsi"/>
                <w:sz w:val="22"/>
              </w:rPr>
            </w:pPr>
            <w:r w:rsidRPr="00AF3413">
              <w:rPr>
                <w:rFonts w:eastAsia="微軟正黑體" w:cstheme="minorHAnsi"/>
                <w:sz w:val="22"/>
              </w:rPr>
              <w:t xml:space="preserve">USD 1.00=TWD </w:t>
            </w:r>
            <w:ins w:id="277" w:author="Annie Chao" w:date="2024-06-06T11:45:00Z" w16du:dateUtc="2024-06-06T03:45:00Z">
              <w:r w:rsidR="00326816" w:rsidRPr="00AF3413">
                <w:rPr>
                  <w:rFonts w:eastAsia="微軟正黑體" w:cstheme="minorHAnsi"/>
                  <w:sz w:val="22"/>
                </w:rPr>
                <w:t>32.2781</w:t>
              </w:r>
            </w:ins>
            <w:del w:id="278" w:author="Annie Chao" w:date="2024-06-06T11:45:00Z" w16du:dateUtc="2024-06-06T03:45:00Z">
              <w:r w:rsidRPr="00AF3413" w:rsidDel="00326816">
                <w:rPr>
                  <w:rFonts w:eastAsia="微軟正黑體" w:cstheme="minorHAnsi"/>
                  <w:sz w:val="22"/>
                </w:rPr>
                <w:delText>30.69</w:delText>
              </w:r>
            </w:del>
          </w:p>
          <w:p w14:paraId="11F03A19" w14:textId="7A41F077" w:rsidR="002D3DF6" w:rsidRPr="00AF3413" w:rsidRDefault="002D3DF6" w:rsidP="002D3DF6">
            <w:pPr>
              <w:ind w:left="0" w:firstLine="0"/>
              <w:rPr>
                <w:ins w:id="279" w:author="Annie Chao" w:date="2024-06-06T11:31:00Z" w16du:dateUtc="2024-06-06T03:31:00Z"/>
                <w:rFonts w:eastAsia="微軟正黑體" w:cstheme="minorHAnsi"/>
                <w:sz w:val="22"/>
              </w:rPr>
            </w:pPr>
            <w:ins w:id="280" w:author="Annie Chao" w:date="2024-06-06T11:31:00Z" w16du:dateUtc="2024-06-06T03:31:00Z">
              <w:r w:rsidRPr="00AF3413">
                <w:rPr>
                  <w:rFonts w:eastAsia="微軟正黑體" w:cstheme="minorHAnsi"/>
                  <w:sz w:val="22"/>
                </w:rPr>
                <w:t xml:space="preserve">USD </w:t>
              </w:r>
            </w:ins>
            <w:ins w:id="281" w:author="Annie Chao" w:date="2024-06-06T11:32:00Z" w16du:dateUtc="2024-06-06T03:32:00Z">
              <w:r w:rsidRPr="00AF3413">
                <w:rPr>
                  <w:rFonts w:eastAsia="微軟正黑體" w:cstheme="minorHAnsi"/>
                  <w:sz w:val="22"/>
                </w:rPr>
                <w:t>1.00=J</w:t>
              </w:r>
            </w:ins>
            <w:ins w:id="282" w:author="Annie Chao" w:date="2024-06-06T11:31:00Z" w16du:dateUtc="2024-06-06T03:31:00Z">
              <w:r w:rsidRPr="00AF3413">
                <w:rPr>
                  <w:rFonts w:eastAsia="微軟正黑體" w:cstheme="minorHAnsi"/>
                  <w:sz w:val="22"/>
                </w:rPr>
                <w:t>PY</w:t>
              </w:r>
            </w:ins>
            <w:ins w:id="283" w:author="Annie Chao" w:date="2024-06-06T11:44:00Z" w16du:dateUtc="2024-06-06T03:44:00Z">
              <w:r w:rsidR="00326816" w:rsidRPr="00AF3413">
                <w:rPr>
                  <w:rFonts w:eastAsia="微軟正黑體" w:cstheme="minorHAnsi"/>
                  <w:sz w:val="22"/>
                </w:rPr>
                <w:t xml:space="preserve"> 155.6092</w:t>
              </w:r>
            </w:ins>
          </w:p>
          <w:p w14:paraId="47F1999D" w14:textId="0D681FB1" w:rsidR="002D3DF6" w:rsidRPr="00AF3413" w:rsidRDefault="002D3DF6" w:rsidP="002D3DF6">
            <w:pPr>
              <w:ind w:left="0" w:firstLine="0"/>
              <w:rPr>
                <w:ins w:id="284" w:author="Annie Chao" w:date="2024-06-06T11:31:00Z" w16du:dateUtc="2024-06-06T03:31:00Z"/>
                <w:rFonts w:eastAsia="微軟正黑體" w:cstheme="minorHAnsi"/>
                <w:sz w:val="22"/>
              </w:rPr>
            </w:pPr>
            <w:ins w:id="285" w:author="Annie Chao" w:date="2024-06-06T11:31:00Z" w16du:dateUtc="2024-06-06T03:31:00Z">
              <w:r w:rsidRPr="00AF3413">
                <w:rPr>
                  <w:rFonts w:eastAsia="微軟正黑體" w:cstheme="minorHAnsi"/>
                  <w:sz w:val="22"/>
                </w:rPr>
                <w:t xml:space="preserve">TWD </w:t>
              </w:r>
            </w:ins>
            <w:ins w:id="286" w:author="Annie Chao" w:date="2024-06-06T11:32:00Z" w16du:dateUtc="2024-06-06T03:32:00Z">
              <w:r w:rsidRPr="00AF3413">
                <w:rPr>
                  <w:rFonts w:eastAsia="微軟正黑體" w:cstheme="minorHAnsi"/>
                  <w:sz w:val="22"/>
                </w:rPr>
                <w:t>1.00=</w:t>
              </w:r>
            </w:ins>
            <w:ins w:id="287" w:author="Annie Chao" w:date="2024-06-06T11:31:00Z" w16du:dateUtc="2024-06-06T03:31:00Z">
              <w:r w:rsidRPr="00AF3413">
                <w:rPr>
                  <w:rFonts w:eastAsia="微軟正黑體" w:cstheme="minorHAnsi"/>
                  <w:sz w:val="22"/>
                </w:rPr>
                <w:t xml:space="preserve"> JPY</w:t>
              </w:r>
            </w:ins>
            <w:ins w:id="288" w:author="Annie Chao" w:date="2024-06-06T11:44:00Z" w16du:dateUtc="2024-06-06T03:44:00Z">
              <w:r w:rsidR="00326816" w:rsidRPr="00AF3413">
                <w:rPr>
                  <w:rFonts w:eastAsia="微軟正黑體" w:cstheme="minorHAnsi"/>
                  <w:sz w:val="22"/>
                </w:rPr>
                <w:t xml:space="preserve"> 4.8206</w:t>
              </w:r>
            </w:ins>
          </w:p>
          <w:p w14:paraId="65F31823" w14:textId="194D5CEE" w:rsidR="002D3DF6" w:rsidRPr="00AF3413" w:rsidDel="002D3DF6" w:rsidRDefault="002D3DF6" w:rsidP="002D3DF6">
            <w:pPr>
              <w:ind w:left="0" w:firstLine="0"/>
              <w:rPr>
                <w:del w:id="289" w:author="Annie Chao" w:date="2024-06-06T11:32:00Z" w16du:dateUtc="2024-06-06T03:32:00Z"/>
                <w:rFonts w:eastAsia="微軟正黑體" w:cstheme="minorHAnsi"/>
                <w:sz w:val="22"/>
              </w:rPr>
            </w:pPr>
            <w:ins w:id="290" w:author="Annie Chao" w:date="2024-06-06T11:31:00Z" w16du:dateUtc="2024-06-06T03:31:00Z">
              <w:r w:rsidRPr="00AF3413">
                <w:rPr>
                  <w:rFonts w:eastAsia="微軟正黑體" w:cstheme="minorHAnsi"/>
                  <w:sz w:val="22"/>
                </w:rPr>
                <w:t xml:space="preserve">EUR </w:t>
              </w:r>
            </w:ins>
            <w:ins w:id="291" w:author="Annie Chao" w:date="2024-06-06T11:32:00Z" w16du:dateUtc="2024-06-06T03:32:00Z">
              <w:r w:rsidRPr="00AF3413">
                <w:rPr>
                  <w:rFonts w:eastAsia="微軟正黑體" w:cstheme="minorHAnsi"/>
                  <w:sz w:val="22"/>
                </w:rPr>
                <w:t>1.00= JPY</w:t>
              </w:r>
            </w:ins>
            <w:ins w:id="292" w:author="Annie Chao" w:date="2024-06-06T11:45:00Z" w16du:dateUtc="2024-06-06T03:45:00Z">
              <w:r w:rsidR="00326816" w:rsidRPr="00AF3413">
                <w:rPr>
                  <w:rFonts w:eastAsia="微軟正黑體" w:cstheme="minorHAnsi"/>
                  <w:sz w:val="22"/>
                </w:rPr>
                <w:t xml:space="preserve"> 169.4662</w:t>
              </w:r>
            </w:ins>
          </w:p>
          <w:p w14:paraId="50022C2D" w14:textId="2479F325" w:rsidR="008F45E5" w:rsidRPr="00AF3413" w:rsidRDefault="008F45E5" w:rsidP="002D3DF6">
            <w:pPr>
              <w:ind w:left="0" w:firstLine="0"/>
              <w:rPr>
                <w:rFonts w:eastAsia="微軟正黑體" w:cstheme="minorHAnsi"/>
                <w:sz w:val="22"/>
              </w:rPr>
            </w:pPr>
            <w:del w:id="293" w:author="Annie Chao" w:date="2024-06-06T11:32:00Z" w16du:dateUtc="2024-06-06T03:32:00Z">
              <w:r w:rsidRPr="00AF3413" w:rsidDel="002D3DF6">
                <w:rPr>
                  <w:rFonts w:eastAsia="微軟正黑體" w:cstheme="minorHAnsi"/>
                  <w:sz w:val="22"/>
                </w:rPr>
                <w:delText xml:space="preserve">EUR 1.00 = </w:delText>
              </w:r>
              <w:r w:rsidR="00F575BD" w:rsidRPr="00AF3413" w:rsidDel="002D3DF6">
                <w:rPr>
                  <w:rFonts w:eastAsia="微軟正黑體" w:cstheme="minorHAnsi"/>
                  <w:sz w:val="22"/>
                </w:rPr>
                <w:delText>USD 1.07</w:delText>
              </w:r>
            </w:del>
          </w:p>
        </w:tc>
        <w:tc>
          <w:tcPr>
            <w:tcW w:w="1639" w:type="dxa"/>
          </w:tcPr>
          <w:p w14:paraId="472BE870" w14:textId="77777777" w:rsidR="00F575BD" w:rsidRPr="00AF3413" w:rsidRDefault="00F575BD" w:rsidP="00F575BD">
            <w:pPr>
              <w:ind w:left="0" w:firstLine="0"/>
              <w:rPr>
                <w:rFonts w:eastAsia="微軟正黑體" w:cstheme="minorHAnsi"/>
                <w:sz w:val="22"/>
              </w:rPr>
            </w:pPr>
            <w:r w:rsidRPr="00AF3413">
              <w:rPr>
                <w:rFonts w:eastAsia="微軟正黑體" w:cstheme="minorHAnsi"/>
                <w:sz w:val="22"/>
              </w:rPr>
              <w:t xml:space="preserve">DBU: </w:t>
            </w:r>
          </w:p>
          <w:p w14:paraId="7E658DF7" w14:textId="0DF220A4" w:rsidR="008F45E5" w:rsidRPr="00AF3413" w:rsidRDefault="00F575BD" w:rsidP="008F45E5">
            <w:pPr>
              <w:ind w:left="0" w:firstLine="0"/>
              <w:rPr>
                <w:rFonts w:eastAsia="微軟正黑體" w:cstheme="minorHAnsi"/>
                <w:sz w:val="22"/>
              </w:rPr>
            </w:pPr>
            <w:r w:rsidRPr="00AF3413">
              <w:rPr>
                <w:rFonts w:eastAsia="微軟正黑體" w:cstheme="minorHAnsi"/>
                <w:sz w:val="22"/>
              </w:rPr>
              <w:t xml:space="preserve">1) </w:t>
            </w:r>
            <w:r w:rsidR="008F45E5" w:rsidRPr="00AF3413">
              <w:rPr>
                <w:rFonts w:eastAsia="微軟正黑體" w:cstheme="minorHAnsi"/>
                <w:sz w:val="22"/>
              </w:rPr>
              <w:t>固定顯示一筆美金</w:t>
            </w:r>
            <w:r w:rsidR="008F45E5" w:rsidRPr="00AF3413">
              <w:rPr>
                <w:rFonts w:eastAsia="微軟正黑體" w:cstheme="minorHAnsi"/>
                <w:sz w:val="22"/>
              </w:rPr>
              <w:t xml:space="preserve">vs </w:t>
            </w:r>
            <w:r w:rsidR="008F45E5" w:rsidRPr="00AF3413">
              <w:rPr>
                <w:rFonts w:eastAsia="微軟正黑體" w:cstheme="minorHAnsi"/>
                <w:sz w:val="22"/>
              </w:rPr>
              <w:t>台幣的匯率比</w:t>
            </w:r>
          </w:p>
          <w:p w14:paraId="190431D9" w14:textId="77777777" w:rsidR="008F45E5" w:rsidRPr="00AF3413" w:rsidRDefault="008F45E5" w:rsidP="008F45E5">
            <w:pPr>
              <w:ind w:left="0" w:firstLine="0"/>
              <w:rPr>
                <w:rFonts w:eastAsia="微軟正黑體" w:cstheme="minorHAnsi"/>
                <w:sz w:val="22"/>
              </w:rPr>
            </w:pPr>
          </w:p>
          <w:p w14:paraId="5B37E3A5" w14:textId="77777777" w:rsidR="00F575BD" w:rsidRPr="00AF3413" w:rsidRDefault="00F575BD" w:rsidP="00F575BD">
            <w:pPr>
              <w:ind w:left="0" w:firstLine="0"/>
              <w:rPr>
                <w:rFonts w:eastAsia="微軟正黑體" w:cstheme="minorHAnsi"/>
                <w:sz w:val="22"/>
              </w:rPr>
            </w:pPr>
            <w:r w:rsidRPr="00AF3413">
              <w:rPr>
                <w:rFonts w:eastAsia="微軟正黑體" w:cstheme="minorHAnsi"/>
                <w:sz w:val="22"/>
              </w:rPr>
              <w:t xml:space="preserve">2) </w:t>
            </w:r>
            <w:r w:rsidRPr="00AF3413">
              <w:rPr>
                <w:rFonts w:eastAsia="微軟正黑體" w:cstheme="minorHAnsi"/>
                <w:sz w:val="22"/>
              </w:rPr>
              <w:t>若證明</w:t>
            </w:r>
            <w:proofErr w:type="gramStart"/>
            <w:r w:rsidRPr="00AF3413">
              <w:rPr>
                <w:rFonts w:eastAsia="微軟正黑體" w:cstheme="minorHAnsi"/>
                <w:sz w:val="22"/>
              </w:rPr>
              <w:t>幣別非美金</w:t>
            </w:r>
            <w:proofErr w:type="gramEnd"/>
            <w:r w:rsidRPr="00AF3413">
              <w:rPr>
                <w:rFonts w:eastAsia="微軟正黑體" w:cstheme="minorHAnsi"/>
                <w:sz w:val="22"/>
              </w:rPr>
              <w:t>，則需另有一筆證明幣別</w:t>
            </w:r>
            <w:r w:rsidRPr="00AF3413">
              <w:rPr>
                <w:rFonts w:eastAsia="微軟正黑體" w:cstheme="minorHAnsi"/>
                <w:sz w:val="22"/>
              </w:rPr>
              <w:t xml:space="preserve"> vs</w:t>
            </w:r>
            <w:r w:rsidRPr="00AF3413">
              <w:rPr>
                <w:rFonts w:eastAsia="微軟正黑體" w:cstheme="minorHAnsi"/>
                <w:sz w:val="22"/>
              </w:rPr>
              <w:t>台幣的匯率比</w:t>
            </w:r>
          </w:p>
          <w:p w14:paraId="0A251FEA" w14:textId="77777777" w:rsidR="00F575BD" w:rsidRPr="00AF3413" w:rsidRDefault="00F575BD" w:rsidP="00F575BD">
            <w:pPr>
              <w:ind w:left="0" w:firstLine="0"/>
              <w:rPr>
                <w:rFonts w:eastAsia="微軟正黑體" w:cstheme="minorHAnsi"/>
                <w:sz w:val="22"/>
              </w:rPr>
            </w:pPr>
          </w:p>
          <w:p w14:paraId="4D4607DC" w14:textId="323A91D0" w:rsidR="00F575BD" w:rsidRPr="00AF3413" w:rsidRDefault="00F575BD" w:rsidP="00F575BD">
            <w:pPr>
              <w:ind w:left="0" w:firstLine="0"/>
              <w:rPr>
                <w:rFonts w:eastAsia="微軟正黑體" w:cstheme="minorHAnsi"/>
                <w:sz w:val="22"/>
              </w:rPr>
            </w:pPr>
            <w:r w:rsidRPr="00AF3413">
              <w:rPr>
                <w:rFonts w:eastAsia="微軟正黑體" w:cstheme="minorHAnsi"/>
                <w:sz w:val="22"/>
              </w:rPr>
              <w:t xml:space="preserve">OBU: </w:t>
            </w:r>
            <w:r w:rsidRPr="00AF3413">
              <w:rPr>
                <w:rFonts w:eastAsia="微軟正黑體" w:cstheme="minorHAnsi"/>
                <w:sz w:val="22"/>
              </w:rPr>
              <w:t>顯示</w:t>
            </w:r>
            <w:r w:rsidR="008A597D" w:rsidRPr="00AF3413">
              <w:rPr>
                <w:rFonts w:eastAsia="微軟正黑體" w:cstheme="minorHAnsi"/>
                <w:sz w:val="22"/>
              </w:rPr>
              <w:t>證明幣別</w:t>
            </w:r>
            <w:r w:rsidR="008A597D" w:rsidRPr="00AF3413">
              <w:rPr>
                <w:rFonts w:eastAsia="微軟正黑體" w:cstheme="minorHAnsi"/>
                <w:sz w:val="22"/>
              </w:rPr>
              <w:t>vs</w:t>
            </w:r>
            <w:r w:rsidR="008A597D" w:rsidRPr="00AF3413">
              <w:rPr>
                <w:rFonts w:eastAsia="微軟正黑體" w:cstheme="minorHAnsi"/>
                <w:sz w:val="22"/>
              </w:rPr>
              <w:t>原幣</w:t>
            </w:r>
            <w:r w:rsidRPr="00AF3413">
              <w:rPr>
                <w:rFonts w:eastAsia="微軟正黑體" w:cstheme="minorHAnsi"/>
                <w:sz w:val="22"/>
              </w:rPr>
              <w:t xml:space="preserve">的匯率比（若外幣帳號有多個子幣別，則需顯示多個匯率比）　</w:t>
            </w:r>
          </w:p>
          <w:p w14:paraId="12A85113" w14:textId="77777777" w:rsidR="00F575BD" w:rsidRPr="00AF3413" w:rsidRDefault="00F575BD" w:rsidP="00F575BD">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換</w:t>
            </w:r>
            <w:proofErr w:type="gramStart"/>
            <w:r w:rsidRPr="00AF3413">
              <w:rPr>
                <w:rFonts w:eastAsia="微軟正黑體" w:cstheme="minorHAnsi"/>
                <w:sz w:val="22"/>
              </w:rPr>
              <w:t>匯</w:t>
            </w:r>
            <w:proofErr w:type="gramEnd"/>
            <w:r w:rsidRPr="00AF3413">
              <w:rPr>
                <w:rFonts w:eastAsia="微軟正黑體" w:cstheme="minorHAnsi"/>
                <w:sz w:val="22"/>
              </w:rPr>
              <w:t>方式請參考上方說明</w:t>
            </w:r>
            <w:r w:rsidRPr="00AF3413">
              <w:rPr>
                <w:rFonts w:eastAsia="微軟正黑體" w:cstheme="minorHAnsi"/>
                <w:sz w:val="22"/>
              </w:rPr>
              <w:t>)</w:t>
            </w:r>
          </w:p>
          <w:p w14:paraId="7BC37F93" w14:textId="16CE97FE" w:rsidR="008F45E5" w:rsidRPr="00AF3413" w:rsidRDefault="008F45E5" w:rsidP="008F45E5">
            <w:pPr>
              <w:ind w:left="0" w:hanging="2"/>
              <w:rPr>
                <w:rFonts w:eastAsia="微軟正黑體" w:cstheme="minorHAnsi"/>
                <w:sz w:val="22"/>
              </w:rPr>
            </w:pPr>
          </w:p>
        </w:tc>
      </w:tr>
      <w:tr w:rsidR="009E3AFA" w:rsidRPr="00AF3413" w14:paraId="08DDAA51" w14:textId="77777777" w:rsidTr="005D0DF8">
        <w:trPr>
          <w:tblHeader/>
        </w:trPr>
        <w:tc>
          <w:tcPr>
            <w:tcW w:w="588" w:type="dxa"/>
            <w:vAlign w:val="center"/>
          </w:tcPr>
          <w:p w14:paraId="6CFE047C" w14:textId="77777777" w:rsidR="009E3AFA" w:rsidRPr="00AF3413" w:rsidRDefault="009E3AFA" w:rsidP="009E3AFA">
            <w:pPr>
              <w:pStyle w:val="af2"/>
              <w:numPr>
                <w:ilvl w:val="0"/>
                <w:numId w:val="17"/>
              </w:numPr>
              <w:ind w:leftChars="0"/>
              <w:rPr>
                <w:rFonts w:eastAsia="微軟正黑體" w:cstheme="minorHAnsi"/>
              </w:rPr>
            </w:pPr>
          </w:p>
        </w:tc>
        <w:tc>
          <w:tcPr>
            <w:tcW w:w="1285" w:type="dxa"/>
            <w:vAlign w:val="center"/>
          </w:tcPr>
          <w:p w14:paraId="67FEEB5A"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折算金額</w:t>
            </w:r>
          </w:p>
        </w:tc>
        <w:tc>
          <w:tcPr>
            <w:tcW w:w="835" w:type="dxa"/>
            <w:vAlign w:val="center"/>
          </w:tcPr>
          <w:p w14:paraId="3997C186"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0DE805C1" w14:textId="1BA96405" w:rsidR="009E3AFA" w:rsidRPr="00AF3413" w:rsidRDefault="009E3AFA" w:rsidP="009E3AFA">
            <w:pPr>
              <w:ind w:left="0" w:firstLine="0"/>
              <w:rPr>
                <w:rFonts w:eastAsia="微軟正黑體" w:cstheme="minorHAnsi"/>
                <w:szCs w:val="24"/>
              </w:rPr>
            </w:pPr>
            <w:r w:rsidRPr="00AF3413">
              <w:rPr>
                <w:rFonts w:eastAsia="微軟正黑體" w:cstheme="minorHAnsi"/>
                <w:szCs w:val="24"/>
              </w:rPr>
              <w:t>9(12)V99</w:t>
            </w:r>
          </w:p>
        </w:tc>
        <w:tc>
          <w:tcPr>
            <w:tcW w:w="1133" w:type="dxa"/>
            <w:vAlign w:val="center"/>
          </w:tcPr>
          <w:p w14:paraId="193168F3" w14:textId="77777777" w:rsidR="009E3AFA" w:rsidRPr="00AF3413" w:rsidRDefault="009E3AFA" w:rsidP="009E3AFA">
            <w:pPr>
              <w:ind w:left="0" w:firstLine="0"/>
              <w:rPr>
                <w:rFonts w:eastAsia="微軟正黑體" w:cstheme="minorHAnsi"/>
                <w:szCs w:val="24"/>
              </w:rPr>
            </w:pPr>
            <w:r w:rsidRPr="00AF3413">
              <w:rPr>
                <w:rFonts w:eastAsia="微軟正黑體" w:cstheme="minorHAnsi"/>
              </w:rPr>
              <w:t>存款中台</w:t>
            </w:r>
          </w:p>
        </w:tc>
        <w:tc>
          <w:tcPr>
            <w:tcW w:w="2215" w:type="dxa"/>
            <w:vAlign w:val="center"/>
          </w:tcPr>
          <w:p w14:paraId="1793EFB9" w14:textId="7B1DFD0F" w:rsidR="009E3AFA" w:rsidRPr="00AF3413" w:rsidRDefault="009E3AFA" w:rsidP="009E3AFA">
            <w:pPr>
              <w:ind w:left="0" w:firstLine="0"/>
              <w:rPr>
                <w:ins w:id="294" w:author="Annie Chao" w:date="2024-06-06T11:30:00Z" w16du:dateUtc="2024-06-06T03:30:00Z"/>
                <w:rFonts w:eastAsia="微軟正黑體" w:cstheme="minorHAnsi"/>
                <w:sz w:val="22"/>
              </w:rPr>
            </w:pPr>
            <w:r w:rsidRPr="00AF3413">
              <w:rPr>
                <w:rFonts w:eastAsia="微軟正黑體" w:cstheme="minorHAnsi"/>
                <w:sz w:val="22"/>
              </w:rPr>
              <w:t xml:space="preserve">Ex: </w:t>
            </w:r>
            <w:ins w:id="295" w:author="Annie Chao" w:date="2024-06-06T11:29:00Z" w16du:dateUtc="2024-06-06T03:29:00Z">
              <w:r w:rsidR="00874F11" w:rsidRPr="00AF3413">
                <w:rPr>
                  <w:rFonts w:eastAsia="微軟正黑體" w:cstheme="minorHAnsi"/>
                  <w:sz w:val="22"/>
                </w:rPr>
                <w:t>證明幣別</w:t>
              </w:r>
              <w:r w:rsidR="00874F11" w:rsidRPr="00AF3413">
                <w:rPr>
                  <w:rFonts w:eastAsia="微軟正黑體" w:cstheme="minorHAnsi"/>
                  <w:sz w:val="22"/>
                </w:rPr>
                <w:t xml:space="preserve"> = JPY</w:t>
              </w:r>
            </w:ins>
          </w:p>
          <w:p w14:paraId="58345863" w14:textId="77777777" w:rsidR="00874F11" w:rsidRPr="00AF3413" w:rsidRDefault="00874F11" w:rsidP="00874F11">
            <w:pPr>
              <w:ind w:left="0" w:firstLine="0"/>
              <w:rPr>
                <w:ins w:id="296" w:author="Annie Chao" w:date="2024-06-06T11:30:00Z" w16du:dateUtc="2024-06-06T03:30:00Z"/>
                <w:rFonts w:eastAsia="微軟正黑體" w:cstheme="minorHAnsi"/>
                <w:sz w:val="22"/>
              </w:rPr>
            </w:pPr>
            <w:ins w:id="297" w:author="Annie Chao" w:date="2024-06-06T11:30:00Z" w16du:dateUtc="2024-06-06T03:30:00Z">
              <w:r w:rsidRPr="00AF3413">
                <w:rPr>
                  <w:rFonts w:eastAsia="微軟正黑體" w:cstheme="minorHAnsi"/>
                  <w:sz w:val="22"/>
                </w:rPr>
                <w:t>查詢結果</w:t>
              </w:r>
              <w:r w:rsidRPr="00AF3413">
                <w:rPr>
                  <w:rFonts w:eastAsia="微軟正黑體" w:cstheme="minorHAnsi"/>
                  <w:sz w:val="22"/>
                </w:rPr>
                <w:t xml:space="preserve"> </w:t>
              </w:r>
              <w:r w:rsidRPr="00AF3413">
                <w:rPr>
                  <w:rFonts w:eastAsia="微軟正黑體" w:cstheme="minorHAnsi"/>
                  <w:sz w:val="22"/>
                </w:rPr>
                <w:t>有三筆</w:t>
              </w:r>
            </w:ins>
          </w:p>
          <w:p w14:paraId="6B2FBEF4" w14:textId="77777777" w:rsidR="00874F11" w:rsidRPr="00AF3413" w:rsidRDefault="00874F11" w:rsidP="00874F11">
            <w:pPr>
              <w:ind w:left="0" w:firstLine="0"/>
              <w:rPr>
                <w:ins w:id="298" w:author="Annie Chao" w:date="2024-06-06T11:30:00Z" w16du:dateUtc="2024-06-06T03:30:00Z"/>
                <w:rFonts w:eastAsia="微軟正黑體" w:cstheme="minorHAnsi"/>
                <w:sz w:val="22"/>
              </w:rPr>
            </w:pPr>
            <w:ins w:id="299" w:author="Annie Chao" w:date="2024-06-06T11:30:00Z" w16du:dateUtc="2024-06-06T03:30:00Z">
              <w:r w:rsidRPr="00AF3413">
                <w:rPr>
                  <w:rFonts w:eastAsia="微軟正黑體" w:cstheme="minorHAnsi"/>
                  <w:sz w:val="22"/>
                </w:rPr>
                <w:t>USD 10,000</w:t>
              </w:r>
            </w:ins>
          </w:p>
          <w:p w14:paraId="21BD938C" w14:textId="77777777" w:rsidR="00874F11" w:rsidRPr="00AF3413" w:rsidRDefault="00874F11" w:rsidP="00874F11">
            <w:pPr>
              <w:ind w:left="0" w:firstLine="0"/>
              <w:rPr>
                <w:ins w:id="300" w:author="Annie Chao" w:date="2024-06-06T11:30:00Z" w16du:dateUtc="2024-06-06T03:30:00Z"/>
                <w:rFonts w:eastAsia="微軟正黑體" w:cstheme="minorHAnsi"/>
                <w:sz w:val="22"/>
              </w:rPr>
            </w:pPr>
            <w:ins w:id="301" w:author="Annie Chao" w:date="2024-06-06T11:30:00Z" w16du:dateUtc="2024-06-06T03:30:00Z">
              <w:r w:rsidRPr="00AF3413">
                <w:rPr>
                  <w:rFonts w:eastAsia="微軟正黑體" w:cstheme="minorHAnsi"/>
                  <w:sz w:val="22"/>
                </w:rPr>
                <w:t>TWD 5,000</w:t>
              </w:r>
            </w:ins>
          </w:p>
          <w:p w14:paraId="10EB7FE4" w14:textId="00D233E9" w:rsidR="00874F11" w:rsidRPr="00AF3413" w:rsidRDefault="00874F11" w:rsidP="00874F11">
            <w:pPr>
              <w:ind w:left="0" w:firstLine="0"/>
              <w:rPr>
                <w:ins w:id="302" w:author="Annie Chao" w:date="2024-06-06T11:30:00Z" w16du:dateUtc="2024-06-06T03:30:00Z"/>
                <w:rFonts w:eastAsia="微軟正黑體" w:cstheme="minorHAnsi"/>
                <w:sz w:val="22"/>
              </w:rPr>
            </w:pPr>
            <w:ins w:id="303" w:author="Annie Chao" w:date="2024-06-06T11:30:00Z" w16du:dateUtc="2024-06-06T03:30:00Z">
              <w:r w:rsidRPr="00AF3413">
                <w:rPr>
                  <w:rFonts w:eastAsia="微軟正黑體" w:cstheme="minorHAnsi"/>
                  <w:sz w:val="22"/>
                </w:rPr>
                <w:t>EUR 60,000</w:t>
              </w:r>
            </w:ins>
          </w:p>
          <w:p w14:paraId="6E829F34" w14:textId="77777777" w:rsidR="00874F11" w:rsidRPr="00AF3413" w:rsidRDefault="00874F11" w:rsidP="00874F11">
            <w:pPr>
              <w:ind w:left="0" w:firstLine="0"/>
              <w:rPr>
                <w:ins w:id="304" w:author="Annie Chao" w:date="2024-06-06T11:30:00Z" w16du:dateUtc="2024-06-06T03:30:00Z"/>
                <w:rFonts w:eastAsia="微軟正黑體" w:cstheme="minorHAnsi"/>
                <w:sz w:val="22"/>
              </w:rPr>
            </w:pPr>
          </w:p>
          <w:p w14:paraId="40C1B04C" w14:textId="3F292B09" w:rsidR="00874F11" w:rsidRPr="00AF3413" w:rsidRDefault="00874F11" w:rsidP="00874F11">
            <w:pPr>
              <w:ind w:left="0" w:firstLine="0"/>
              <w:rPr>
                <w:ins w:id="305" w:author="Annie Chao" w:date="2024-06-06T11:30:00Z" w16du:dateUtc="2024-06-06T03:30:00Z"/>
                <w:rFonts w:eastAsia="微軟正黑體" w:cstheme="minorHAnsi"/>
                <w:sz w:val="22"/>
              </w:rPr>
            </w:pPr>
            <w:ins w:id="306" w:author="Annie Chao" w:date="2024-06-06T11:30:00Z" w16du:dateUtc="2024-06-06T03:30:00Z">
              <w:r w:rsidRPr="00AF3413">
                <w:rPr>
                  <w:rFonts w:eastAsia="微軟正黑體" w:cstheme="minorHAnsi"/>
                  <w:sz w:val="22"/>
                </w:rPr>
                <w:t xml:space="preserve">Equivalent </w:t>
              </w:r>
              <w:r w:rsidRPr="00AF3413">
                <w:rPr>
                  <w:rFonts w:eastAsia="微軟正黑體" w:cstheme="minorHAnsi"/>
                  <w:sz w:val="22"/>
                </w:rPr>
                <w:t>會有兩筆</w:t>
              </w:r>
            </w:ins>
          </w:p>
          <w:p w14:paraId="490D8299" w14:textId="62EC14C8" w:rsidR="00874F11" w:rsidRPr="00AF3413" w:rsidRDefault="00874F11" w:rsidP="00874F11">
            <w:pPr>
              <w:ind w:left="0" w:firstLine="0"/>
              <w:rPr>
                <w:ins w:id="307" w:author="Annie Chao" w:date="2024-06-06T11:30:00Z" w16du:dateUtc="2024-06-06T03:30:00Z"/>
                <w:rFonts w:eastAsia="微軟正黑體" w:cstheme="minorHAnsi"/>
                <w:sz w:val="22"/>
              </w:rPr>
            </w:pPr>
            <w:ins w:id="308" w:author="Annie Chao" w:date="2024-06-06T11:30:00Z" w16du:dateUtc="2024-06-06T03:30:00Z">
              <w:r w:rsidRPr="00AF3413">
                <w:rPr>
                  <w:rFonts w:eastAsia="微軟正黑體" w:cstheme="minorHAnsi"/>
                  <w:sz w:val="22"/>
                </w:rPr>
                <w:t xml:space="preserve">USD EQUIVALENT = (USD 10,000 </w:t>
              </w:r>
              <w:r w:rsidRPr="00AF3413">
                <w:rPr>
                  <w:rFonts w:eastAsia="微軟正黑體" w:cstheme="minorHAnsi"/>
                  <w:sz w:val="22"/>
                </w:rPr>
                <w:t>折算台幣</w:t>
              </w:r>
              <w:r w:rsidRPr="00AF3413">
                <w:rPr>
                  <w:rFonts w:eastAsia="微軟正黑體" w:cstheme="minorHAnsi"/>
                  <w:sz w:val="22"/>
                </w:rPr>
                <w:t xml:space="preserve"> </w:t>
              </w:r>
              <w:r w:rsidRPr="00AF3413">
                <w:rPr>
                  <w:rFonts w:eastAsia="微軟正黑體" w:cstheme="minorHAnsi"/>
                  <w:sz w:val="22"/>
                </w:rPr>
                <w:t>再折算成美金</w:t>
              </w:r>
              <w:r w:rsidRPr="00AF3413">
                <w:rPr>
                  <w:rFonts w:eastAsia="微軟正黑體" w:cstheme="minorHAnsi"/>
                  <w:sz w:val="22"/>
                </w:rPr>
                <w:t xml:space="preserve">) + (TWD 5000 </w:t>
              </w:r>
              <w:r w:rsidRPr="00AF3413">
                <w:rPr>
                  <w:rFonts w:eastAsia="微軟正黑體" w:cstheme="minorHAnsi"/>
                  <w:sz w:val="22"/>
                </w:rPr>
                <w:t>折算成美金</w:t>
              </w:r>
              <w:r w:rsidRPr="00AF3413">
                <w:rPr>
                  <w:rFonts w:eastAsia="微軟正黑體" w:cstheme="minorHAnsi"/>
                  <w:sz w:val="22"/>
                </w:rPr>
                <w:t xml:space="preserve">) + (EUR 60,000 </w:t>
              </w:r>
              <w:r w:rsidRPr="00AF3413">
                <w:rPr>
                  <w:rFonts w:eastAsia="微軟正黑體" w:cstheme="minorHAnsi"/>
                  <w:sz w:val="22"/>
                </w:rPr>
                <w:t>折算台幣</w:t>
              </w:r>
              <w:r w:rsidRPr="00AF3413">
                <w:rPr>
                  <w:rFonts w:eastAsia="微軟正黑體" w:cstheme="minorHAnsi"/>
                  <w:sz w:val="22"/>
                </w:rPr>
                <w:t xml:space="preserve"> </w:t>
              </w:r>
              <w:r w:rsidRPr="00AF3413">
                <w:rPr>
                  <w:rFonts w:eastAsia="微軟正黑體" w:cstheme="minorHAnsi"/>
                  <w:sz w:val="22"/>
                </w:rPr>
                <w:t>再折算成美金</w:t>
              </w:r>
              <w:r w:rsidRPr="00AF3413">
                <w:rPr>
                  <w:rFonts w:eastAsia="微軟正黑體" w:cstheme="minorHAnsi"/>
                  <w:sz w:val="22"/>
                </w:rPr>
                <w:t>)</w:t>
              </w:r>
            </w:ins>
          </w:p>
          <w:p w14:paraId="21B0CEBD" w14:textId="77777777" w:rsidR="00874F11" w:rsidRPr="00AF3413" w:rsidRDefault="00874F11" w:rsidP="00874F11">
            <w:pPr>
              <w:ind w:left="0" w:firstLine="0"/>
              <w:rPr>
                <w:ins w:id="309" w:author="Annie Chao" w:date="2024-06-06T11:30:00Z" w16du:dateUtc="2024-06-06T03:30:00Z"/>
                <w:rFonts w:eastAsia="微軟正黑體" w:cstheme="minorHAnsi"/>
                <w:sz w:val="22"/>
              </w:rPr>
            </w:pPr>
          </w:p>
          <w:p w14:paraId="3EB697DB" w14:textId="4EF90965" w:rsidR="00874F11" w:rsidRPr="00AF3413" w:rsidRDefault="00874F11" w:rsidP="00874F11">
            <w:pPr>
              <w:ind w:left="0" w:firstLine="0"/>
              <w:rPr>
                <w:rFonts w:eastAsia="微軟正黑體" w:cstheme="minorHAnsi"/>
                <w:sz w:val="22"/>
              </w:rPr>
            </w:pPr>
            <w:ins w:id="310" w:author="Annie Chao" w:date="2024-06-06T11:30:00Z" w16du:dateUtc="2024-06-06T03:30:00Z">
              <w:r w:rsidRPr="00AF3413">
                <w:rPr>
                  <w:rFonts w:eastAsia="微軟正黑體" w:cstheme="minorHAnsi"/>
                  <w:sz w:val="22"/>
                </w:rPr>
                <w:t xml:space="preserve">JPY EQUIVALENT = (USD 10,000 </w:t>
              </w:r>
              <w:r w:rsidRPr="00AF3413">
                <w:rPr>
                  <w:rFonts w:eastAsia="微軟正黑體" w:cstheme="minorHAnsi"/>
                  <w:sz w:val="22"/>
                </w:rPr>
                <w:t>折算台幣</w:t>
              </w:r>
              <w:r w:rsidRPr="00AF3413">
                <w:rPr>
                  <w:rFonts w:eastAsia="微軟正黑體" w:cstheme="minorHAnsi"/>
                  <w:sz w:val="22"/>
                </w:rPr>
                <w:t xml:space="preserve"> </w:t>
              </w:r>
              <w:r w:rsidRPr="00AF3413">
                <w:rPr>
                  <w:rFonts w:eastAsia="微軟正黑體" w:cstheme="minorHAnsi"/>
                  <w:sz w:val="22"/>
                </w:rPr>
                <w:t>再折算成</w:t>
              </w:r>
              <w:r w:rsidRPr="00AF3413">
                <w:rPr>
                  <w:rFonts w:eastAsia="微軟正黑體" w:cstheme="minorHAnsi"/>
                  <w:sz w:val="22"/>
                </w:rPr>
                <w:t xml:space="preserve">JPY ) + (TWD 5000 </w:t>
              </w:r>
              <w:r w:rsidRPr="00AF3413">
                <w:rPr>
                  <w:rFonts w:eastAsia="微軟正黑體" w:cstheme="minorHAnsi"/>
                  <w:sz w:val="22"/>
                </w:rPr>
                <w:t>折算成</w:t>
              </w:r>
              <w:r w:rsidRPr="00AF3413">
                <w:rPr>
                  <w:rFonts w:eastAsia="微軟正黑體" w:cstheme="minorHAnsi"/>
                  <w:sz w:val="22"/>
                </w:rPr>
                <w:t xml:space="preserve"> JPY ) + (EUR 60,000 </w:t>
              </w:r>
              <w:r w:rsidRPr="00AF3413">
                <w:rPr>
                  <w:rFonts w:eastAsia="微軟正黑體" w:cstheme="minorHAnsi"/>
                  <w:sz w:val="22"/>
                </w:rPr>
                <w:t>折算台幣</w:t>
              </w:r>
              <w:r w:rsidRPr="00AF3413">
                <w:rPr>
                  <w:rFonts w:eastAsia="微軟正黑體" w:cstheme="minorHAnsi"/>
                  <w:sz w:val="22"/>
                </w:rPr>
                <w:t xml:space="preserve"> </w:t>
              </w:r>
              <w:r w:rsidRPr="00AF3413">
                <w:rPr>
                  <w:rFonts w:eastAsia="微軟正黑體" w:cstheme="minorHAnsi"/>
                  <w:sz w:val="22"/>
                </w:rPr>
                <w:t>再折算成</w:t>
              </w:r>
              <w:r w:rsidRPr="00AF3413">
                <w:rPr>
                  <w:rFonts w:eastAsia="微軟正黑體" w:cstheme="minorHAnsi"/>
                  <w:sz w:val="22"/>
                </w:rPr>
                <w:t>JPY )</w:t>
              </w:r>
            </w:ins>
          </w:p>
          <w:p w14:paraId="21603D96" w14:textId="33BC638D" w:rsidR="009E3AFA" w:rsidRPr="00AF3413" w:rsidDel="00874F11" w:rsidRDefault="009E3AFA" w:rsidP="009E3AFA">
            <w:pPr>
              <w:ind w:left="0" w:firstLine="0"/>
              <w:rPr>
                <w:del w:id="311" w:author="Annie Chao" w:date="2024-06-06T11:30:00Z" w16du:dateUtc="2024-06-06T03:30:00Z"/>
                <w:rFonts w:eastAsia="微軟正黑體" w:cstheme="minorHAnsi"/>
                <w:sz w:val="22"/>
              </w:rPr>
            </w:pPr>
            <w:del w:id="312" w:author="Annie Chao" w:date="2024-06-06T11:30:00Z" w16du:dateUtc="2024-06-06T03:30:00Z">
              <w:r w:rsidRPr="00AF3413" w:rsidDel="00874F11">
                <w:rPr>
                  <w:rFonts w:eastAsia="微軟正黑體" w:cstheme="minorHAnsi"/>
                  <w:sz w:val="22"/>
                </w:rPr>
                <w:delText>台幣折算美金，顯示</w:delText>
              </w:r>
            </w:del>
          </w:p>
          <w:p w14:paraId="042771DF" w14:textId="3F4DB014" w:rsidR="009E3AFA" w:rsidRPr="00AF3413" w:rsidDel="00874F11" w:rsidRDefault="009E3AFA" w:rsidP="009E3AFA">
            <w:pPr>
              <w:ind w:left="0" w:firstLine="0"/>
              <w:rPr>
                <w:del w:id="313" w:author="Annie Chao" w:date="2024-06-06T11:30:00Z" w16du:dateUtc="2024-06-06T03:30:00Z"/>
                <w:rFonts w:eastAsia="微軟正黑體" w:cstheme="minorHAnsi"/>
                <w:sz w:val="22"/>
              </w:rPr>
            </w:pPr>
            <w:del w:id="314" w:author="Annie Chao" w:date="2024-06-06T11:30:00Z" w16du:dateUtc="2024-06-06T03:30:00Z">
              <w:r w:rsidRPr="00AF3413" w:rsidDel="00874F11">
                <w:rPr>
                  <w:rFonts w:eastAsia="微軟正黑體" w:cstheme="minorHAnsi"/>
                  <w:sz w:val="22"/>
                </w:rPr>
                <w:delText xml:space="preserve">USD EQUIVALENT </w:delText>
              </w:r>
            </w:del>
          </w:p>
          <w:p w14:paraId="78482B56" w14:textId="0D6B7361" w:rsidR="009E3AFA" w:rsidRPr="00AF3413" w:rsidDel="00874F11" w:rsidRDefault="009E3AFA" w:rsidP="009E3AFA">
            <w:pPr>
              <w:ind w:left="0" w:firstLine="0"/>
              <w:rPr>
                <w:del w:id="315" w:author="Annie Chao" w:date="2024-06-06T11:30:00Z" w16du:dateUtc="2024-06-06T03:30:00Z"/>
                <w:rFonts w:eastAsia="微軟正黑體" w:cstheme="minorHAnsi"/>
                <w:sz w:val="22"/>
              </w:rPr>
            </w:pPr>
            <w:del w:id="316" w:author="Annie Chao" w:date="2024-06-06T11:30:00Z" w16du:dateUtc="2024-06-06T03:30:00Z">
              <w:r w:rsidRPr="00AF3413" w:rsidDel="00874F11">
                <w:rPr>
                  <w:rFonts w:eastAsia="微軟正黑體" w:cstheme="minorHAnsi"/>
                  <w:sz w:val="22"/>
                </w:rPr>
                <w:delText>USD 50,000</w:delText>
              </w:r>
            </w:del>
          </w:p>
          <w:p w14:paraId="03B36C58" w14:textId="469ACCB3" w:rsidR="009E3AFA" w:rsidRPr="00AF3413" w:rsidDel="00874F11" w:rsidRDefault="009E3AFA" w:rsidP="009E3AFA">
            <w:pPr>
              <w:ind w:left="0" w:firstLine="0"/>
              <w:rPr>
                <w:del w:id="317" w:author="Annie Chao" w:date="2024-06-06T11:30:00Z" w16du:dateUtc="2024-06-06T03:30:00Z"/>
                <w:rFonts w:eastAsia="微軟正黑體" w:cstheme="minorHAnsi"/>
                <w:sz w:val="22"/>
              </w:rPr>
            </w:pPr>
            <w:del w:id="318" w:author="Annie Chao" w:date="2024-06-06T11:30:00Z" w16du:dateUtc="2024-06-06T03:30:00Z">
              <w:r w:rsidRPr="00AF3413" w:rsidDel="00874F11">
                <w:rPr>
                  <w:rFonts w:eastAsia="微軟正黑體" w:cstheme="minorHAnsi"/>
                  <w:sz w:val="22"/>
                </w:rPr>
                <w:delText>台幣折算歐元，顯示</w:delText>
              </w:r>
            </w:del>
          </w:p>
          <w:p w14:paraId="1550273D" w14:textId="4A24863F" w:rsidR="009E3AFA" w:rsidRPr="00AF3413" w:rsidDel="00874F11" w:rsidRDefault="009E3AFA" w:rsidP="009E3AFA">
            <w:pPr>
              <w:ind w:left="0" w:firstLine="0"/>
              <w:rPr>
                <w:del w:id="319" w:author="Annie Chao" w:date="2024-06-06T11:30:00Z" w16du:dateUtc="2024-06-06T03:30:00Z"/>
                <w:rFonts w:eastAsia="微軟正黑體" w:cstheme="minorHAnsi"/>
                <w:sz w:val="22"/>
              </w:rPr>
            </w:pPr>
            <w:del w:id="320" w:author="Annie Chao" w:date="2024-06-06T11:30:00Z" w16du:dateUtc="2024-06-06T03:30:00Z">
              <w:r w:rsidRPr="00AF3413" w:rsidDel="00874F11">
                <w:rPr>
                  <w:rFonts w:eastAsia="微軟正黑體" w:cstheme="minorHAnsi"/>
                  <w:sz w:val="22"/>
                </w:rPr>
                <w:delText xml:space="preserve">EUR EQUIVALENT </w:delText>
              </w:r>
            </w:del>
          </w:p>
          <w:p w14:paraId="3EFE1CA3" w14:textId="6A41F53D" w:rsidR="009E3AFA" w:rsidRPr="00AF3413" w:rsidRDefault="009E3AFA" w:rsidP="009E3AFA">
            <w:pPr>
              <w:ind w:left="0" w:firstLine="0"/>
              <w:rPr>
                <w:rFonts w:eastAsia="微軟正黑體" w:cstheme="minorHAnsi"/>
                <w:sz w:val="22"/>
              </w:rPr>
            </w:pPr>
            <w:del w:id="321" w:author="Annie Chao" w:date="2024-06-06T11:30:00Z" w16du:dateUtc="2024-06-06T03:30:00Z">
              <w:r w:rsidRPr="00AF3413" w:rsidDel="00874F11">
                <w:rPr>
                  <w:rFonts w:eastAsia="微軟正黑體" w:cstheme="minorHAnsi"/>
                  <w:sz w:val="22"/>
                </w:rPr>
                <w:delText>EUR 55,000</w:delText>
              </w:r>
            </w:del>
          </w:p>
        </w:tc>
        <w:tc>
          <w:tcPr>
            <w:tcW w:w="1639" w:type="dxa"/>
          </w:tcPr>
          <w:p w14:paraId="681494A9" w14:textId="77777777" w:rsidR="009E3AFA" w:rsidRPr="00AF3413" w:rsidRDefault="009E3AFA" w:rsidP="009E3AFA">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43CC591C" w14:textId="77777777" w:rsidR="009E3AFA" w:rsidRPr="00AF3413" w:rsidRDefault="009E3AFA" w:rsidP="009E3AFA">
            <w:pPr>
              <w:ind w:left="0" w:firstLine="0"/>
              <w:rPr>
                <w:rFonts w:eastAsia="微軟正黑體" w:cstheme="minorHAnsi"/>
                <w:sz w:val="22"/>
              </w:rPr>
            </w:pPr>
          </w:p>
          <w:p w14:paraId="359D6C03" w14:textId="2B56788C" w:rsidR="009E3AFA" w:rsidRPr="00AF3413" w:rsidRDefault="009E3AFA" w:rsidP="009E3AFA">
            <w:pPr>
              <w:ind w:left="0" w:firstLine="0"/>
              <w:rPr>
                <w:rFonts w:eastAsia="微軟正黑體" w:cstheme="minorHAnsi"/>
                <w:sz w:val="22"/>
              </w:rPr>
            </w:pPr>
            <w:r w:rsidRPr="00AF3413">
              <w:rPr>
                <w:rFonts w:eastAsia="微軟正黑體" w:cstheme="minorHAnsi"/>
                <w:sz w:val="22"/>
              </w:rPr>
              <w:t>DBU :</w:t>
            </w:r>
            <w:r w:rsidRPr="00AF3413">
              <w:rPr>
                <w:rFonts w:eastAsia="微軟正黑體" w:cstheme="minorHAnsi"/>
                <w:sz w:val="22"/>
              </w:rPr>
              <w:t>固定顯示一筆美金折算金額</w:t>
            </w:r>
          </w:p>
          <w:p w14:paraId="73457DE9" w14:textId="77777777" w:rsidR="009E3AFA" w:rsidRPr="00AF3413" w:rsidRDefault="009E3AFA" w:rsidP="009E3AFA">
            <w:pPr>
              <w:ind w:left="0" w:firstLine="0"/>
              <w:rPr>
                <w:rFonts w:eastAsia="微軟正黑體" w:cstheme="minorHAnsi"/>
                <w:sz w:val="22"/>
              </w:rPr>
            </w:pPr>
          </w:p>
          <w:p w14:paraId="4BFC5725" w14:textId="77777777" w:rsidR="009E3AFA" w:rsidRPr="00AF3413" w:rsidRDefault="009E3AFA" w:rsidP="009E3AFA">
            <w:pPr>
              <w:ind w:left="0" w:firstLine="0"/>
              <w:rPr>
                <w:rFonts w:eastAsia="微軟正黑體" w:cstheme="minorHAnsi"/>
                <w:sz w:val="22"/>
              </w:rPr>
            </w:pPr>
            <w:r w:rsidRPr="00AF3413">
              <w:rPr>
                <w:rFonts w:eastAsia="微軟正黑體" w:cstheme="minorHAnsi"/>
                <w:sz w:val="22"/>
              </w:rPr>
              <w:t>若證明幣別</w:t>
            </w:r>
            <w:proofErr w:type="gramStart"/>
            <w:r w:rsidRPr="00AF3413">
              <w:rPr>
                <w:rFonts w:eastAsia="微軟正黑體" w:cstheme="minorHAnsi"/>
                <w:sz w:val="22"/>
              </w:rPr>
              <w:t>為雜幣</w:t>
            </w:r>
            <w:proofErr w:type="gramEnd"/>
            <w:r w:rsidRPr="00AF3413">
              <w:rPr>
                <w:rFonts w:eastAsia="微軟正黑體" w:cstheme="minorHAnsi"/>
                <w:sz w:val="22"/>
              </w:rPr>
              <w:t xml:space="preserve"> (EUR)</w:t>
            </w:r>
          </w:p>
          <w:p w14:paraId="430B6D2B" w14:textId="77777777" w:rsidR="009E3AFA" w:rsidRPr="00AF3413" w:rsidRDefault="009E3AFA" w:rsidP="009E3AFA">
            <w:pPr>
              <w:ind w:left="0" w:firstLine="0"/>
              <w:rPr>
                <w:rFonts w:eastAsia="微軟正黑體" w:cstheme="minorHAnsi"/>
                <w:sz w:val="22"/>
              </w:rPr>
            </w:pPr>
            <w:r w:rsidRPr="00AF3413">
              <w:rPr>
                <w:rFonts w:eastAsia="微軟正黑體" w:cstheme="minorHAnsi"/>
                <w:sz w:val="22"/>
              </w:rPr>
              <w:t>需</w:t>
            </w:r>
            <w:proofErr w:type="gramStart"/>
            <w:r w:rsidRPr="00AF3413">
              <w:rPr>
                <w:rFonts w:eastAsia="微軟正黑體" w:cstheme="minorHAnsi"/>
                <w:sz w:val="22"/>
              </w:rPr>
              <w:t>顯示該幣別之</w:t>
            </w:r>
            <w:proofErr w:type="gramEnd"/>
            <w:r w:rsidRPr="00AF3413">
              <w:rPr>
                <w:rFonts w:eastAsia="微軟正黑體" w:cstheme="minorHAnsi"/>
                <w:sz w:val="22"/>
              </w:rPr>
              <w:t>折算金額</w:t>
            </w:r>
          </w:p>
          <w:p w14:paraId="31A0B7FA" w14:textId="77777777" w:rsidR="009E3AFA" w:rsidRPr="00AF3413" w:rsidRDefault="009E3AFA" w:rsidP="009E3AFA">
            <w:pPr>
              <w:ind w:left="0" w:firstLine="0"/>
              <w:rPr>
                <w:rFonts w:eastAsia="微軟正黑體" w:cstheme="minorHAnsi"/>
                <w:sz w:val="22"/>
              </w:rPr>
            </w:pPr>
          </w:p>
          <w:p w14:paraId="2AA7F7E4" w14:textId="3B78FEB4" w:rsidR="009E3AFA" w:rsidRPr="00AF3413" w:rsidRDefault="009E3AFA" w:rsidP="009E3AFA">
            <w:pPr>
              <w:ind w:left="0" w:firstLine="0"/>
              <w:rPr>
                <w:rFonts w:eastAsia="微軟正黑體" w:cstheme="minorHAnsi"/>
                <w:sz w:val="22"/>
              </w:rPr>
            </w:pPr>
            <w:r w:rsidRPr="00AF3413">
              <w:rPr>
                <w:rFonts w:eastAsia="微軟正黑體" w:cstheme="minorHAnsi"/>
                <w:sz w:val="22"/>
              </w:rPr>
              <w:t xml:space="preserve">OBU : </w:t>
            </w:r>
            <w:r w:rsidRPr="00AF3413">
              <w:rPr>
                <w:rFonts w:eastAsia="微軟正黑體" w:cstheme="minorHAnsi"/>
                <w:sz w:val="22"/>
              </w:rPr>
              <w:t>僅顯示匯率比，不顯示折算金額</w:t>
            </w:r>
          </w:p>
        </w:tc>
      </w:tr>
      <w:tr w:rsidR="009E3AFA" w:rsidRPr="00AF3413" w14:paraId="533FD994" w14:textId="77777777" w:rsidTr="005D0DF8">
        <w:trPr>
          <w:tblHeader/>
        </w:trPr>
        <w:tc>
          <w:tcPr>
            <w:tcW w:w="588" w:type="dxa"/>
            <w:vAlign w:val="center"/>
          </w:tcPr>
          <w:p w14:paraId="3ADB99A7" w14:textId="77777777" w:rsidR="009E3AFA" w:rsidRPr="00AF3413" w:rsidRDefault="009E3AFA" w:rsidP="009E3AFA">
            <w:pPr>
              <w:pStyle w:val="af2"/>
              <w:numPr>
                <w:ilvl w:val="0"/>
                <w:numId w:val="17"/>
              </w:numPr>
              <w:ind w:leftChars="0"/>
              <w:rPr>
                <w:rFonts w:eastAsia="微軟正黑體" w:cstheme="minorHAnsi"/>
              </w:rPr>
            </w:pPr>
          </w:p>
        </w:tc>
        <w:tc>
          <w:tcPr>
            <w:tcW w:w="1285" w:type="dxa"/>
            <w:vAlign w:val="center"/>
          </w:tcPr>
          <w:p w14:paraId="15A2664D" w14:textId="091B7613" w:rsidR="009E3AFA" w:rsidRPr="00AF3413" w:rsidRDefault="009E3AFA" w:rsidP="009E3AFA">
            <w:pPr>
              <w:ind w:left="0" w:firstLine="0"/>
              <w:rPr>
                <w:rFonts w:eastAsia="微軟正黑體" w:cstheme="minorHAnsi"/>
                <w:szCs w:val="24"/>
              </w:rPr>
            </w:pPr>
            <w:r w:rsidRPr="00AF3413">
              <w:rPr>
                <w:rFonts w:eastAsia="微軟正黑體" w:cstheme="minorHAnsi"/>
                <w:szCs w:val="24"/>
              </w:rPr>
              <w:t>備註</w:t>
            </w:r>
          </w:p>
        </w:tc>
        <w:tc>
          <w:tcPr>
            <w:tcW w:w="835" w:type="dxa"/>
            <w:vAlign w:val="center"/>
          </w:tcPr>
          <w:p w14:paraId="123B4828"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074BD225"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50</w:t>
            </w:r>
          </w:p>
        </w:tc>
        <w:tc>
          <w:tcPr>
            <w:tcW w:w="1133" w:type="dxa"/>
            <w:vAlign w:val="center"/>
          </w:tcPr>
          <w:p w14:paraId="02C97DFB" w14:textId="77777777" w:rsidR="009E3AFA" w:rsidRPr="00AF3413" w:rsidRDefault="009E3AFA" w:rsidP="009E3AFA">
            <w:pPr>
              <w:ind w:left="0" w:firstLine="0"/>
              <w:rPr>
                <w:rFonts w:eastAsia="微軟正黑體" w:cstheme="minorHAnsi"/>
                <w:szCs w:val="24"/>
              </w:rPr>
            </w:pPr>
            <w:r w:rsidRPr="00AF3413">
              <w:rPr>
                <w:rFonts w:eastAsia="微軟正黑體" w:cstheme="minorHAnsi"/>
              </w:rPr>
              <w:t>存款中台</w:t>
            </w:r>
          </w:p>
        </w:tc>
        <w:tc>
          <w:tcPr>
            <w:tcW w:w="2215" w:type="dxa"/>
            <w:vAlign w:val="center"/>
          </w:tcPr>
          <w:p w14:paraId="5C0A8B0E" w14:textId="38FDE4B5" w:rsidR="00D028BD" w:rsidRPr="00AF3413" w:rsidRDefault="00D028BD" w:rsidP="009E3AFA">
            <w:pPr>
              <w:ind w:left="0" w:firstLine="0"/>
              <w:rPr>
                <w:rFonts w:eastAsia="微軟正黑體" w:cstheme="minorHAnsi"/>
                <w:sz w:val="22"/>
              </w:rPr>
            </w:pPr>
            <w:r w:rsidRPr="00AF3413">
              <w:rPr>
                <w:rFonts w:eastAsia="微軟正黑體" w:cstheme="minorHAnsi"/>
                <w:sz w:val="22"/>
              </w:rPr>
              <w:t>【備註】選擇</w:t>
            </w:r>
            <w:r w:rsidRPr="00AF3413">
              <w:rPr>
                <w:rFonts w:eastAsia="微軟正黑體" w:cstheme="minorHAnsi"/>
                <w:sz w:val="22"/>
              </w:rPr>
              <w:t xml:space="preserve"> </w:t>
            </w:r>
            <w:r w:rsidRPr="00AF3413">
              <w:rPr>
                <w:rFonts w:eastAsia="微軟正黑體" w:cstheme="minorHAnsi"/>
                <w:sz w:val="22"/>
              </w:rPr>
              <w:t>套表文字樣式，需組合備註中的樣式</w:t>
            </w:r>
            <w:r w:rsidRPr="00AF3413">
              <w:rPr>
                <w:rFonts w:eastAsia="微軟正黑體" w:cstheme="minorHAnsi"/>
                <w:sz w:val="22"/>
              </w:rPr>
              <w:t xml:space="preserve"> + </w:t>
            </w:r>
            <w:r w:rsidRPr="00AF3413">
              <w:rPr>
                <w:rFonts w:eastAsia="微軟正黑體" w:cstheme="minorHAnsi"/>
                <w:sz w:val="22"/>
              </w:rPr>
              <w:t>備註內容</w:t>
            </w:r>
          </w:p>
          <w:p w14:paraId="6B80534C" w14:textId="341B3D36" w:rsidR="00D028BD" w:rsidRPr="00AF3413" w:rsidRDefault="00D028BD" w:rsidP="009E3AFA">
            <w:pPr>
              <w:ind w:left="0" w:firstLine="0"/>
              <w:rPr>
                <w:rFonts w:eastAsia="微軟正黑體" w:cstheme="minorHAnsi"/>
                <w:sz w:val="22"/>
              </w:rPr>
            </w:pPr>
            <w:r w:rsidRPr="00AF3413">
              <w:rPr>
                <w:rFonts w:eastAsia="微軟正黑體" w:cstheme="minorHAnsi"/>
                <w:sz w:val="22"/>
              </w:rPr>
              <w:t>【備註】選擇自定義，則僅需帶入</w:t>
            </w:r>
            <w:r w:rsidRPr="00AF3413">
              <w:rPr>
                <w:rFonts w:eastAsia="微軟正黑體" w:cstheme="minorHAnsi"/>
                <w:sz w:val="22"/>
              </w:rPr>
              <w:t xml:space="preserve"> </w:t>
            </w:r>
            <w:r w:rsidRPr="00AF3413">
              <w:rPr>
                <w:rFonts w:eastAsia="微軟正黑體" w:cstheme="minorHAnsi"/>
                <w:sz w:val="22"/>
              </w:rPr>
              <w:t>備註內容</w:t>
            </w:r>
            <w:r w:rsidRPr="00AF3413">
              <w:rPr>
                <w:rFonts w:eastAsia="微軟正黑體" w:cstheme="minorHAnsi"/>
                <w:sz w:val="22"/>
              </w:rPr>
              <w:t xml:space="preserve"> </w:t>
            </w:r>
            <w:r w:rsidRPr="00AF3413">
              <w:rPr>
                <w:rFonts w:eastAsia="微軟正黑體" w:cstheme="minorHAnsi"/>
                <w:sz w:val="22"/>
              </w:rPr>
              <w:t>之文字</w:t>
            </w:r>
          </w:p>
          <w:p w14:paraId="5F70ED7F" w14:textId="4D1FBFED" w:rsidR="00D028BD" w:rsidRPr="00AF3413" w:rsidRDefault="00D028BD" w:rsidP="009E3AFA">
            <w:pPr>
              <w:ind w:left="0" w:firstLine="0"/>
              <w:rPr>
                <w:rFonts w:eastAsia="微軟正黑體" w:cstheme="minorHAnsi"/>
                <w:sz w:val="22"/>
              </w:rPr>
            </w:pPr>
            <w:r w:rsidRPr="00AF3413">
              <w:rPr>
                <w:rFonts w:eastAsia="微軟正黑體" w:cstheme="minorHAnsi"/>
                <w:sz w:val="22"/>
              </w:rPr>
              <w:t>【備註】選擇</w:t>
            </w:r>
            <w:r w:rsidRPr="00AF3413">
              <w:rPr>
                <w:rFonts w:eastAsia="微軟正黑體" w:cstheme="minorHAnsi"/>
                <w:sz w:val="22"/>
              </w:rPr>
              <w:t xml:space="preserve"> </w:t>
            </w:r>
            <w:r w:rsidRPr="00AF3413">
              <w:rPr>
                <w:rFonts w:eastAsia="微軟正黑體" w:cstheme="minorHAnsi"/>
                <w:sz w:val="22"/>
              </w:rPr>
              <w:t>無，無須列印文字</w:t>
            </w:r>
          </w:p>
          <w:p w14:paraId="06F2C3EE" w14:textId="7D8D7457" w:rsidR="009E3AFA" w:rsidRPr="00AF3413" w:rsidRDefault="009E3AFA" w:rsidP="009E3AFA">
            <w:pPr>
              <w:ind w:left="0" w:firstLine="0"/>
              <w:rPr>
                <w:rFonts w:eastAsia="微軟正黑體" w:cstheme="minorHAnsi"/>
                <w:sz w:val="22"/>
              </w:rPr>
            </w:pPr>
          </w:p>
        </w:tc>
        <w:tc>
          <w:tcPr>
            <w:tcW w:w="1639" w:type="dxa"/>
          </w:tcPr>
          <w:p w14:paraId="2A53285A" w14:textId="4B7E5C44" w:rsidR="009E3AFA" w:rsidRPr="00AF3413" w:rsidRDefault="00D028BD" w:rsidP="009E3AFA">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 xml:space="preserve"> &amp; </w:t>
            </w:r>
            <w:r w:rsidRPr="00AF3413">
              <w:rPr>
                <w:rFonts w:eastAsia="微軟正黑體" w:cstheme="minorHAnsi"/>
                <w:sz w:val="22"/>
              </w:rPr>
              <w:t>備註內容</w:t>
            </w:r>
          </w:p>
        </w:tc>
      </w:tr>
      <w:tr w:rsidR="009E3AFA" w:rsidRPr="00AF3413" w14:paraId="07D2663F" w14:textId="77777777" w:rsidTr="005D0DF8">
        <w:trPr>
          <w:tblHeader/>
        </w:trPr>
        <w:tc>
          <w:tcPr>
            <w:tcW w:w="588" w:type="dxa"/>
            <w:vAlign w:val="center"/>
          </w:tcPr>
          <w:p w14:paraId="1D306F2C" w14:textId="77777777" w:rsidR="009E3AFA" w:rsidRPr="00AF3413" w:rsidRDefault="009E3AFA" w:rsidP="009E3AFA">
            <w:pPr>
              <w:pStyle w:val="af2"/>
              <w:numPr>
                <w:ilvl w:val="0"/>
                <w:numId w:val="17"/>
              </w:numPr>
              <w:ind w:leftChars="0"/>
              <w:rPr>
                <w:rFonts w:eastAsia="微軟正黑體" w:cstheme="minorHAnsi"/>
              </w:rPr>
            </w:pPr>
          </w:p>
        </w:tc>
        <w:tc>
          <w:tcPr>
            <w:tcW w:w="1285" w:type="dxa"/>
            <w:vAlign w:val="center"/>
          </w:tcPr>
          <w:p w14:paraId="6625A08E" w14:textId="4EDE944F" w:rsidR="009E3AFA" w:rsidRPr="00AF3413" w:rsidRDefault="009E3AFA" w:rsidP="009E3AFA">
            <w:pPr>
              <w:ind w:left="0" w:firstLine="0"/>
              <w:rPr>
                <w:rFonts w:eastAsia="微軟正黑體" w:cstheme="minorHAnsi"/>
                <w:szCs w:val="24"/>
              </w:rPr>
            </w:pPr>
            <w:r w:rsidRPr="00AF3413">
              <w:rPr>
                <w:rFonts w:eastAsia="微軟正黑體" w:cstheme="minorHAnsi"/>
                <w:szCs w:val="24"/>
              </w:rPr>
              <w:t>符號定義</w:t>
            </w:r>
          </w:p>
        </w:tc>
        <w:tc>
          <w:tcPr>
            <w:tcW w:w="835" w:type="dxa"/>
            <w:vAlign w:val="center"/>
          </w:tcPr>
          <w:p w14:paraId="4C8D62EB" w14:textId="4D7FDE7E" w:rsidR="009E3AFA" w:rsidRPr="00AF3413" w:rsidRDefault="009E3AFA" w:rsidP="009E3AFA">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6718AA75" w14:textId="3C2662EC" w:rsidR="009E3AFA" w:rsidRPr="00AF3413" w:rsidRDefault="009E3AFA" w:rsidP="009E3AFA">
            <w:pPr>
              <w:ind w:left="0" w:firstLine="0"/>
              <w:rPr>
                <w:rFonts w:eastAsia="微軟正黑體" w:cstheme="minorHAnsi"/>
                <w:szCs w:val="24"/>
              </w:rPr>
            </w:pPr>
            <w:r w:rsidRPr="00AF3413">
              <w:rPr>
                <w:rFonts w:eastAsia="微軟正黑體" w:cstheme="minorHAnsi"/>
                <w:szCs w:val="24"/>
              </w:rPr>
              <w:t>50</w:t>
            </w:r>
          </w:p>
        </w:tc>
        <w:tc>
          <w:tcPr>
            <w:tcW w:w="1133" w:type="dxa"/>
            <w:vAlign w:val="center"/>
          </w:tcPr>
          <w:p w14:paraId="38504995" w14:textId="1CF4874E" w:rsidR="009E3AFA" w:rsidRPr="00AF3413" w:rsidRDefault="009E3AFA" w:rsidP="009E3AFA">
            <w:pPr>
              <w:ind w:left="0" w:firstLine="0"/>
              <w:rPr>
                <w:rFonts w:eastAsia="微軟正黑體" w:cstheme="minorHAnsi"/>
              </w:rPr>
            </w:pPr>
            <w:r w:rsidRPr="00AF3413">
              <w:rPr>
                <w:rFonts w:eastAsia="微軟正黑體" w:cstheme="minorHAnsi"/>
              </w:rPr>
              <w:t>存款中台</w:t>
            </w:r>
          </w:p>
        </w:tc>
        <w:tc>
          <w:tcPr>
            <w:tcW w:w="2215" w:type="dxa"/>
            <w:vAlign w:val="center"/>
          </w:tcPr>
          <w:p w14:paraId="6587BD58"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(1) %</w:t>
            </w:r>
            <w:r w:rsidRPr="00AF3413">
              <w:rPr>
                <w:rFonts w:eastAsia="微軟正黑體" w:cstheme="minorHAnsi"/>
                <w:sz w:val="22"/>
              </w:rPr>
              <w:t>：存單設質</w:t>
            </w:r>
          </w:p>
          <w:p w14:paraId="2377C684"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(2) #</w:t>
            </w:r>
            <w:r w:rsidRPr="00AF3413">
              <w:rPr>
                <w:rFonts w:eastAsia="微軟正黑體" w:cstheme="minorHAnsi"/>
                <w:sz w:val="22"/>
              </w:rPr>
              <w:t>：存單設質已借款</w:t>
            </w:r>
          </w:p>
          <w:p w14:paraId="45077EDC" w14:textId="77777777" w:rsidR="002C5272" w:rsidRPr="00AF3413" w:rsidRDefault="002C5272" w:rsidP="002C5272">
            <w:pPr>
              <w:ind w:left="0" w:firstLine="0"/>
              <w:rPr>
                <w:rFonts w:eastAsia="微軟正黑體" w:cstheme="minorHAnsi"/>
                <w:sz w:val="22"/>
              </w:rPr>
            </w:pPr>
            <w:r w:rsidRPr="00AF3413">
              <w:rPr>
                <w:rFonts w:eastAsia="微軟正黑體" w:cstheme="minorHAnsi"/>
                <w:sz w:val="22"/>
              </w:rPr>
              <w:t>(3) &amp;</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質未借款</w:t>
            </w:r>
          </w:p>
          <w:p w14:paraId="7B23B55D" w14:textId="2F8813A6" w:rsidR="009E3AFA" w:rsidRPr="00AF3413" w:rsidRDefault="002C5272" w:rsidP="009E3AFA">
            <w:pPr>
              <w:ind w:left="0" w:firstLine="0"/>
              <w:rPr>
                <w:rFonts w:eastAsia="微軟正黑體" w:cstheme="minorHAnsi"/>
                <w:sz w:val="22"/>
              </w:rPr>
            </w:pPr>
            <w:r w:rsidRPr="00AF3413">
              <w:rPr>
                <w:rFonts w:eastAsia="微軟正黑體" w:cstheme="minorHAnsi"/>
                <w:sz w:val="22"/>
              </w:rPr>
              <w:t>(4) @</w:t>
            </w:r>
            <w:r w:rsidRPr="00AF3413">
              <w:rPr>
                <w:rFonts w:eastAsia="微軟正黑體" w:cstheme="minorHAnsi"/>
                <w:sz w:val="22"/>
              </w:rPr>
              <w:t>：</w:t>
            </w:r>
            <w:proofErr w:type="gramStart"/>
            <w:r w:rsidRPr="00AF3413">
              <w:rPr>
                <w:rFonts w:eastAsia="微軟正黑體" w:cstheme="minorHAnsi"/>
                <w:sz w:val="22"/>
              </w:rPr>
              <w:t>綜存設</w:t>
            </w:r>
            <w:proofErr w:type="gramEnd"/>
            <w:r w:rsidRPr="00AF3413">
              <w:rPr>
                <w:rFonts w:eastAsia="微軟正黑體" w:cstheme="minorHAnsi"/>
                <w:sz w:val="22"/>
              </w:rPr>
              <w:t>質已借款</w:t>
            </w:r>
          </w:p>
        </w:tc>
        <w:tc>
          <w:tcPr>
            <w:tcW w:w="1639" w:type="dxa"/>
          </w:tcPr>
          <w:p w14:paraId="6C915F3A" w14:textId="77777777" w:rsidR="009E3AFA" w:rsidRPr="00AF3413" w:rsidRDefault="009E3AFA" w:rsidP="009E3AFA">
            <w:pPr>
              <w:ind w:left="0" w:firstLine="0"/>
              <w:rPr>
                <w:rFonts w:eastAsia="微軟正黑體" w:cstheme="minorHAnsi"/>
                <w:sz w:val="22"/>
              </w:rPr>
            </w:pPr>
            <w:r w:rsidRPr="00AF3413">
              <w:rPr>
                <w:rFonts w:eastAsia="微軟正黑體" w:cstheme="minorHAnsi"/>
                <w:sz w:val="22"/>
              </w:rPr>
              <w:t>固定顯示此文字</w:t>
            </w:r>
            <w:proofErr w:type="gramStart"/>
            <w:r w:rsidRPr="00AF3413">
              <w:rPr>
                <w:rFonts w:eastAsia="微軟正黑體" w:cstheme="minorHAnsi"/>
                <w:sz w:val="22"/>
              </w:rPr>
              <w:t>於表尾</w:t>
            </w:r>
            <w:proofErr w:type="gramEnd"/>
          </w:p>
          <w:p w14:paraId="23F1A1A1" w14:textId="1B96FF19" w:rsidR="002C5272" w:rsidRPr="00AF3413" w:rsidRDefault="002C5272" w:rsidP="009E3AFA">
            <w:pPr>
              <w:ind w:left="0" w:firstLine="0"/>
              <w:rPr>
                <w:rFonts w:eastAsia="微軟正黑體" w:cstheme="minorHAnsi"/>
                <w:sz w:val="22"/>
              </w:rPr>
            </w:pPr>
          </w:p>
        </w:tc>
      </w:tr>
      <w:tr w:rsidR="009E3AFA" w:rsidRPr="00AF3413" w14:paraId="6D87CAE5" w14:textId="77777777" w:rsidTr="005D0DF8">
        <w:trPr>
          <w:tblHeader/>
        </w:trPr>
        <w:tc>
          <w:tcPr>
            <w:tcW w:w="588" w:type="dxa"/>
            <w:vAlign w:val="center"/>
          </w:tcPr>
          <w:p w14:paraId="538AEC00" w14:textId="77777777" w:rsidR="009E3AFA" w:rsidRPr="00AF3413" w:rsidRDefault="009E3AFA" w:rsidP="009E3AFA">
            <w:pPr>
              <w:pStyle w:val="af2"/>
              <w:numPr>
                <w:ilvl w:val="0"/>
                <w:numId w:val="17"/>
              </w:numPr>
              <w:ind w:leftChars="0"/>
              <w:rPr>
                <w:rFonts w:eastAsia="微軟正黑體" w:cstheme="minorHAnsi"/>
              </w:rPr>
            </w:pPr>
          </w:p>
        </w:tc>
        <w:tc>
          <w:tcPr>
            <w:tcW w:w="1285" w:type="dxa"/>
            <w:vAlign w:val="center"/>
          </w:tcPr>
          <w:p w14:paraId="138CAD72"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本證書簽發單位</w:t>
            </w:r>
          </w:p>
        </w:tc>
        <w:tc>
          <w:tcPr>
            <w:tcW w:w="835" w:type="dxa"/>
            <w:vAlign w:val="center"/>
          </w:tcPr>
          <w:p w14:paraId="16E6A20B"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文字</w:t>
            </w:r>
          </w:p>
        </w:tc>
        <w:tc>
          <w:tcPr>
            <w:tcW w:w="1226" w:type="dxa"/>
            <w:vAlign w:val="center"/>
          </w:tcPr>
          <w:p w14:paraId="28E3393E"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150</w:t>
            </w:r>
          </w:p>
        </w:tc>
        <w:tc>
          <w:tcPr>
            <w:tcW w:w="1133" w:type="dxa"/>
            <w:vAlign w:val="center"/>
          </w:tcPr>
          <w:p w14:paraId="3017D0AC" w14:textId="77777777" w:rsidR="009E3AFA" w:rsidRPr="00AF3413" w:rsidRDefault="009E3AFA" w:rsidP="009E3AFA">
            <w:pPr>
              <w:ind w:left="0" w:firstLine="0"/>
              <w:rPr>
                <w:rFonts w:eastAsia="微軟正黑體" w:cstheme="minorHAnsi"/>
                <w:szCs w:val="24"/>
              </w:rPr>
            </w:pPr>
            <w:r w:rsidRPr="00AF3413">
              <w:rPr>
                <w:rFonts w:eastAsia="微軟正黑體" w:cstheme="minorHAnsi"/>
                <w:szCs w:val="24"/>
              </w:rPr>
              <w:t>分行檔</w:t>
            </w:r>
          </w:p>
        </w:tc>
        <w:tc>
          <w:tcPr>
            <w:tcW w:w="2215" w:type="dxa"/>
            <w:vAlign w:val="center"/>
          </w:tcPr>
          <w:p w14:paraId="1CAD2576" w14:textId="77777777" w:rsidR="009E3AFA" w:rsidRPr="00AF3413" w:rsidRDefault="009E3AFA" w:rsidP="009E3AFA">
            <w:pPr>
              <w:ind w:left="0" w:firstLine="0"/>
              <w:rPr>
                <w:rFonts w:eastAsia="微軟正黑體" w:cstheme="minorHAnsi"/>
                <w:sz w:val="22"/>
              </w:rPr>
            </w:pPr>
            <w:r w:rsidRPr="00AF3413">
              <w:rPr>
                <w:rFonts w:eastAsia="微軟正黑體" w:cstheme="minorHAnsi"/>
                <w:sz w:val="22"/>
              </w:rPr>
              <w:t>簽發分行</w:t>
            </w:r>
            <w:r w:rsidRPr="00AF3413">
              <w:rPr>
                <w:rFonts w:eastAsia="微軟正黑體" w:cstheme="minorHAnsi"/>
                <w:sz w:val="22"/>
              </w:rPr>
              <w:t xml:space="preserve"> &amp; </w:t>
            </w:r>
            <w:r w:rsidRPr="00AF3413">
              <w:rPr>
                <w:rFonts w:eastAsia="微軟正黑體" w:cstheme="minorHAnsi"/>
                <w:sz w:val="22"/>
              </w:rPr>
              <w:t>地址</w:t>
            </w:r>
            <w:r w:rsidRPr="00AF3413">
              <w:rPr>
                <w:rFonts w:eastAsia="微軟正黑體" w:cstheme="minorHAnsi"/>
                <w:sz w:val="22"/>
              </w:rPr>
              <w:t xml:space="preserve"> (</w:t>
            </w:r>
            <w:r w:rsidRPr="00AF3413">
              <w:rPr>
                <w:rFonts w:eastAsia="微軟正黑體" w:cstheme="minorHAnsi"/>
                <w:sz w:val="22"/>
              </w:rPr>
              <w:t>中英文對照</w:t>
            </w:r>
            <w:r w:rsidRPr="00AF3413">
              <w:rPr>
                <w:rFonts w:eastAsia="微軟正黑體" w:cstheme="minorHAnsi"/>
                <w:sz w:val="22"/>
              </w:rPr>
              <w:t>)</w:t>
            </w:r>
          </w:p>
        </w:tc>
        <w:tc>
          <w:tcPr>
            <w:tcW w:w="1639" w:type="dxa"/>
          </w:tcPr>
          <w:p w14:paraId="3982E494" w14:textId="77777777" w:rsidR="009E3AFA" w:rsidRPr="00AF3413" w:rsidRDefault="009E3AFA" w:rsidP="009E3AFA">
            <w:pPr>
              <w:ind w:left="0" w:firstLine="0"/>
              <w:rPr>
                <w:rFonts w:eastAsia="微軟正黑體" w:cstheme="minorHAnsi"/>
                <w:sz w:val="22"/>
              </w:rPr>
            </w:pPr>
          </w:p>
        </w:tc>
      </w:tr>
    </w:tbl>
    <w:p w14:paraId="598F420F" w14:textId="77777777" w:rsidR="008F45E5" w:rsidRPr="00AF3413" w:rsidRDefault="008F45E5" w:rsidP="008F45E5">
      <w:pPr>
        <w:ind w:left="0" w:firstLine="0"/>
        <w:rPr>
          <w:rFonts w:eastAsia="微軟正黑體" w:cstheme="minorHAnsi"/>
        </w:rPr>
      </w:pPr>
    </w:p>
    <w:p w14:paraId="16ECA3E7" w14:textId="0F58A59E" w:rsidR="00E61501" w:rsidRPr="00AF3413" w:rsidRDefault="00E61501">
      <w:pPr>
        <w:pStyle w:val="af2"/>
        <w:numPr>
          <w:ilvl w:val="0"/>
          <w:numId w:val="84"/>
        </w:numPr>
        <w:tabs>
          <w:tab w:val="left" w:pos="1843"/>
        </w:tabs>
        <w:ind w:leftChars="0"/>
        <w:outlineLvl w:val="4"/>
        <w:rPr>
          <w:rFonts w:eastAsia="微軟正黑體" w:cstheme="minorHAnsi"/>
        </w:rPr>
      </w:pPr>
      <w:r w:rsidRPr="00AF3413">
        <w:rPr>
          <w:rFonts w:eastAsia="微軟正黑體" w:cstheme="minorHAnsi"/>
        </w:rPr>
        <w:t>存款證明報表</w:t>
      </w:r>
      <w:r w:rsidRPr="00AF3413">
        <w:rPr>
          <w:rFonts w:eastAsia="微軟正黑體" w:cstheme="minorHAnsi"/>
        </w:rPr>
        <w:t>-</w:t>
      </w:r>
      <w:r w:rsidRPr="00AF3413">
        <w:rPr>
          <w:rFonts w:eastAsia="微軟正黑體" w:cstheme="minorHAnsi"/>
        </w:rPr>
        <w:t>日報表</w:t>
      </w:r>
      <w:r w:rsidRPr="00AF3413">
        <w:rPr>
          <w:rFonts w:eastAsia="微軟正黑體" w:cstheme="minorHAnsi"/>
        </w:rPr>
        <w:t xml:space="preserve"> &amp; </w:t>
      </w:r>
      <w:r w:rsidRPr="00AF3413">
        <w:rPr>
          <w:rFonts w:eastAsia="微軟正黑體" w:cstheme="minorHAnsi"/>
        </w:rPr>
        <w:t>查核表</w:t>
      </w:r>
    </w:p>
    <w:p w14:paraId="2FEA988D" w14:textId="6DB60B5B" w:rsidR="00C45501" w:rsidRPr="00AF3413" w:rsidRDefault="00007CFC" w:rsidP="008F45E5">
      <w:pPr>
        <w:pStyle w:val="af2"/>
        <w:ind w:leftChars="0" w:left="480" w:firstLine="0"/>
        <w:rPr>
          <w:rFonts w:eastAsia="微軟正黑體" w:cstheme="minorHAnsi"/>
        </w:rPr>
      </w:pPr>
      <w:r w:rsidRPr="00AF3413">
        <w:rPr>
          <w:rFonts w:eastAsia="微軟正黑體" w:cstheme="minorHAnsi"/>
        </w:rPr>
        <w:t>存款證明</w:t>
      </w:r>
      <w:r w:rsidRPr="00AF3413">
        <w:rPr>
          <w:rFonts w:eastAsia="微軟正黑體" w:cstheme="minorHAnsi"/>
        </w:rPr>
        <w:t>-</w:t>
      </w:r>
      <w:r w:rsidR="00D17A71" w:rsidRPr="00AF3413">
        <w:rPr>
          <w:rFonts w:eastAsia="微軟正黑體" w:cstheme="minorHAnsi"/>
        </w:rPr>
        <w:t>日報表</w:t>
      </w:r>
      <w:r w:rsidR="00D17A71" w:rsidRPr="00AF3413">
        <w:rPr>
          <w:rFonts w:eastAsia="微軟正黑體" w:cstheme="minorHAnsi"/>
        </w:rPr>
        <w:t xml:space="preserve"> &amp; </w:t>
      </w:r>
      <w:r w:rsidR="00D17A71" w:rsidRPr="00AF3413">
        <w:rPr>
          <w:rFonts w:eastAsia="微軟正黑體" w:cstheme="minorHAnsi"/>
        </w:rPr>
        <w:t>查核表</w:t>
      </w:r>
    </w:p>
    <w:tbl>
      <w:tblPr>
        <w:tblStyle w:val="af1"/>
        <w:tblW w:w="9316" w:type="dxa"/>
        <w:tblLook w:val="04A0" w:firstRow="1" w:lastRow="0" w:firstColumn="1" w:lastColumn="0" w:noHBand="0" w:noVBand="1"/>
      </w:tblPr>
      <w:tblGrid>
        <w:gridCol w:w="830"/>
        <w:gridCol w:w="1859"/>
        <w:gridCol w:w="1222"/>
        <w:gridCol w:w="990"/>
        <w:gridCol w:w="1239"/>
        <w:gridCol w:w="992"/>
        <w:gridCol w:w="2184"/>
      </w:tblGrid>
      <w:tr w:rsidR="00007CFC" w:rsidRPr="00AF3413" w14:paraId="4312F891" w14:textId="77777777" w:rsidTr="00742488">
        <w:tc>
          <w:tcPr>
            <w:tcW w:w="830" w:type="dxa"/>
            <w:tcBorders>
              <w:bottom w:val="single" w:sz="4" w:space="0" w:color="auto"/>
            </w:tcBorders>
            <w:shd w:val="pct12" w:color="auto" w:fill="auto"/>
          </w:tcPr>
          <w:p w14:paraId="05BAD1C1" w14:textId="77777777"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編號</w:t>
            </w:r>
          </w:p>
        </w:tc>
        <w:tc>
          <w:tcPr>
            <w:tcW w:w="1859" w:type="dxa"/>
            <w:tcBorders>
              <w:bottom w:val="single" w:sz="4" w:space="0" w:color="auto"/>
            </w:tcBorders>
            <w:shd w:val="pct12" w:color="auto" w:fill="auto"/>
          </w:tcPr>
          <w:p w14:paraId="6B0D7C07" w14:textId="77777777"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欄位名稱</w:t>
            </w:r>
          </w:p>
        </w:tc>
        <w:tc>
          <w:tcPr>
            <w:tcW w:w="1222" w:type="dxa"/>
            <w:tcBorders>
              <w:bottom w:val="single" w:sz="4" w:space="0" w:color="auto"/>
            </w:tcBorders>
            <w:shd w:val="pct12" w:color="auto" w:fill="auto"/>
          </w:tcPr>
          <w:p w14:paraId="7F5C0B1B" w14:textId="77777777"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欄位種類</w:t>
            </w:r>
          </w:p>
        </w:tc>
        <w:tc>
          <w:tcPr>
            <w:tcW w:w="990" w:type="dxa"/>
            <w:tcBorders>
              <w:bottom w:val="single" w:sz="4" w:space="0" w:color="auto"/>
            </w:tcBorders>
            <w:shd w:val="pct12" w:color="auto" w:fill="auto"/>
          </w:tcPr>
          <w:p w14:paraId="092300AD" w14:textId="77777777"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類別</w:t>
            </w:r>
          </w:p>
        </w:tc>
        <w:tc>
          <w:tcPr>
            <w:tcW w:w="1239" w:type="dxa"/>
            <w:tcBorders>
              <w:bottom w:val="single" w:sz="4" w:space="0" w:color="auto"/>
            </w:tcBorders>
            <w:shd w:val="pct12" w:color="auto" w:fill="auto"/>
          </w:tcPr>
          <w:p w14:paraId="1EDD95B0" w14:textId="77777777"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長度</w:t>
            </w:r>
          </w:p>
        </w:tc>
        <w:tc>
          <w:tcPr>
            <w:tcW w:w="992" w:type="dxa"/>
            <w:tcBorders>
              <w:bottom w:val="single" w:sz="4" w:space="0" w:color="auto"/>
            </w:tcBorders>
            <w:shd w:val="pct12" w:color="auto" w:fill="auto"/>
          </w:tcPr>
          <w:p w14:paraId="44E8E8B4" w14:textId="1D6169E6"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資料源</w:t>
            </w:r>
          </w:p>
        </w:tc>
        <w:tc>
          <w:tcPr>
            <w:tcW w:w="2184" w:type="dxa"/>
            <w:tcBorders>
              <w:bottom w:val="single" w:sz="4" w:space="0" w:color="auto"/>
            </w:tcBorders>
            <w:shd w:val="pct12" w:color="auto" w:fill="auto"/>
          </w:tcPr>
          <w:p w14:paraId="35C43430" w14:textId="0B9A98E9" w:rsidR="00007CFC" w:rsidRPr="00AF3413" w:rsidRDefault="00007CFC" w:rsidP="001A2219">
            <w:pPr>
              <w:ind w:left="0" w:firstLine="0"/>
              <w:jc w:val="center"/>
              <w:rPr>
                <w:rFonts w:eastAsia="微軟正黑體" w:cstheme="minorHAnsi"/>
                <w:b/>
                <w:bCs/>
              </w:rPr>
            </w:pPr>
            <w:r w:rsidRPr="00AF3413">
              <w:rPr>
                <w:rFonts w:eastAsia="微軟正黑體" w:cstheme="minorHAnsi"/>
                <w:b/>
                <w:bCs/>
              </w:rPr>
              <w:t>說明</w:t>
            </w:r>
          </w:p>
        </w:tc>
      </w:tr>
      <w:tr w:rsidR="00007CFC" w:rsidRPr="00AF3413" w14:paraId="020D0299" w14:textId="77777777" w:rsidTr="00771F4B">
        <w:tc>
          <w:tcPr>
            <w:tcW w:w="9316" w:type="dxa"/>
            <w:gridSpan w:val="7"/>
            <w:tcBorders>
              <w:bottom w:val="single" w:sz="4" w:space="0" w:color="auto"/>
            </w:tcBorders>
            <w:shd w:val="clear" w:color="auto" w:fill="BDD6EE" w:themeFill="accent5" w:themeFillTint="66"/>
          </w:tcPr>
          <w:p w14:paraId="2FC05F19" w14:textId="0A7EAEEB" w:rsidR="00007CFC" w:rsidRPr="00AF3413" w:rsidRDefault="00007CFC" w:rsidP="00007CFC">
            <w:pPr>
              <w:ind w:left="0" w:firstLine="0"/>
              <w:rPr>
                <w:rFonts w:eastAsia="微軟正黑體" w:cstheme="minorHAnsi"/>
                <w:b/>
                <w:bCs/>
              </w:rPr>
            </w:pPr>
            <w:r w:rsidRPr="00AF3413">
              <w:rPr>
                <w:rFonts w:eastAsia="微軟正黑體" w:cstheme="minorHAnsi"/>
                <w:b/>
                <w:bCs/>
              </w:rPr>
              <w:t>表頭</w:t>
            </w:r>
            <w:r w:rsidR="00D17A71" w:rsidRPr="00AF3413">
              <w:rPr>
                <w:rFonts w:eastAsia="微軟正黑體" w:cstheme="minorHAnsi"/>
                <w:b/>
                <w:bCs/>
              </w:rPr>
              <w:t xml:space="preserve"> (</w:t>
            </w:r>
            <w:r w:rsidR="00D17A71" w:rsidRPr="00AF3413">
              <w:rPr>
                <w:rFonts w:eastAsia="微軟正黑體" w:cstheme="minorHAnsi"/>
                <w:b/>
                <w:bCs/>
              </w:rPr>
              <w:t>依行方現行報表格式為</w:t>
            </w:r>
            <w:proofErr w:type="gramStart"/>
            <w:r w:rsidR="00D17A71" w:rsidRPr="00AF3413">
              <w:rPr>
                <w:rFonts w:eastAsia="微軟正黑體" w:cstheme="minorHAnsi"/>
                <w:b/>
                <w:bCs/>
              </w:rPr>
              <w:t>準</w:t>
            </w:r>
            <w:proofErr w:type="gramEnd"/>
            <w:r w:rsidR="00D17A71" w:rsidRPr="00AF3413">
              <w:rPr>
                <w:rFonts w:eastAsia="微軟正黑體" w:cstheme="minorHAnsi"/>
                <w:b/>
                <w:bCs/>
              </w:rPr>
              <w:t>)</w:t>
            </w:r>
          </w:p>
        </w:tc>
      </w:tr>
      <w:tr w:rsidR="00007CFC" w:rsidRPr="00AF3413" w14:paraId="10723970" w14:textId="77777777" w:rsidTr="00742488">
        <w:tc>
          <w:tcPr>
            <w:tcW w:w="830" w:type="dxa"/>
            <w:vAlign w:val="center"/>
          </w:tcPr>
          <w:p w14:paraId="49D6B86E" w14:textId="77777777" w:rsidR="00007CFC" w:rsidRPr="00AF3413" w:rsidRDefault="00007CFC">
            <w:pPr>
              <w:pStyle w:val="af2"/>
              <w:numPr>
                <w:ilvl w:val="0"/>
                <w:numId w:val="123"/>
              </w:numPr>
              <w:ind w:leftChars="0"/>
              <w:rPr>
                <w:rFonts w:eastAsia="微軟正黑體" w:cstheme="minorHAnsi"/>
              </w:rPr>
            </w:pPr>
          </w:p>
        </w:tc>
        <w:tc>
          <w:tcPr>
            <w:tcW w:w="1859" w:type="dxa"/>
          </w:tcPr>
          <w:p w14:paraId="4D6E2110" w14:textId="6777B530" w:rsidR="00007CFC" w:rsidRPr="00AF3413" w:rsidRDefault="00007CFC" w:rsidP="00007CFC">
            <w:pPr>
              <w:ind w:left="0" w:firstLine="0"/>
              <w:rPr>
                <w:rFonts w:eastAsia="微軟正黑體" w:cstheme="minorHAnsi"/>
              </w:rPr>
            </w:pPr>
            <w:r w:rsidRPr="00AF3413">
              <w:rPr>
                <w:rFonts w:eastAsia="微軟正黑體" w:cstheme="minorHAnsi"/>
              </w:rPr>
              <w:t>報表代號</w:t>
            </w:r>
          </w:p>
        </w:tc>
        <w:tc>
          <w:tcPr>
            <w:tcW w:w="1222" w:type="dxa"/>
            <w:vAlign w:val="center"/>
          </w:tcPr>
          <w:p w14:paraId="14F73922" w14:textId="58752B12" w:rsidR="00007CFC" w:rsidRPr="00AF3413" w:rsidRDefault="00007CFC" w:rsidP="00007CFC">
            <w:pPr>
              <w:ind w:left="0" w:firstLine="0"/>
              <w:rPr>
                <w:rFonts w:eastAsia="微軟正黑體" w:cstheme="minorHAnsi"/>
              </w:rPr>
            </w:pPr>
            <w:r w:rsidRPr="00AF3413">
              <w:rPr>
                <w:rFonts w:eastAsia="微軟正黑體" w:cstheme="minorHAnsi"/>
              </w:rPr>
              <w:t>文數字</w:t>
            </w:r>
          </w:p>
        </w:tc>
        <w:tc>
          <w:tcPr>
            <w:tcW w:w="990" w:type="dxa"/>
          </w:tcPr>
          <w:p w14:paraId="6B578A6A" w14:textId="347A2D8D" w:rsidR="00007CFC" w:rsidRPr="00AF3413" w:rsidRDefault="00007CFC" w:rsidP="00007CFC">
            <w:pPr>
              <w:ind w:left="0" w:firstLine="0"/>
              <w:jc w:val="center"/>
              <w:rPr>
                <w:rFonts w:eastAsia="微軟正黑體" w:cstheme="minorHAnsi"/>
              </w:rPr>
            </w:pPr>
          </w:p>
        </w:tc>
        <w:tc>
          <w:tcPr>
            <w:tcW w:w="1239" w:type="dxa"/>
            <w:vAlign w:val="center"/>
          </w:tcPr>
          <w:p w14:paraId="18660623" w14:textId="45DBA72C" w:rsidR="00007CFC" w:rsidRPr="00AF3413" w:rsidRDefault="00007CFC" w:rsidP="00007CFC">
            <w:pPr>
              <w:ind w:left="0" w:firstLine="0"/>
              <w:rPr>
                <w:rFonts w:eastAsia="微軟正黑體" w:cstheme="minorHAnsi"/>
              </w:rPr>
            </w:pPr>
            <w:r w:rsidRPr="00AF3413">
              <w:rPr>
                <w:rFonts w:eastAsia="微軟正黑體" w:cstheme="minorHAnsi"/>
              </w:rPr>
              <w:t>8</w:t>
            </w:r>
          </w:p>
        </w:tc>
        <w:tc>
          <w:tcPr>
            <w:tcW w:w="992" w:type="dxa"/>
          </w:tcPr>
          <w:p w14:paraId="0711231A" w14:textId="77777777" w:rsidR="00007CFC" w:rsidRPr="00AF3413" w:rsidRDefault="00007CFC" w:rsidP="00007CFC">
            <w:pPr>
              <w:ind w:left="0" w:firstLine="0"/>
              <w:rPr>
                <w:rFonts w:eastAsia="微軟正黑體" w:cstheme="minorHAnsi"/>
              </w:rPr>
            </w:pPr>
          </w:p>
        </w:tc>
        <w:tc>
          <w:tcPr>
            <w:tcW w:w="2184" w:type="dxa"/>
            <w:vAlign w:val="center"/>
          </w:tcPr>
          <w:p w14:paraId="1D06297C" w14:textId="48560732" w:rsidR="00007CFC" w:rsidRPr="00AF3413" w:rsidRDefault="00007CFC" w:rsidP="00007CFC">
            <w:pPr>
              <w:ind w:left="0" w:firstLine="0"/>
              <w:rPr>
                <w:rFonts w:eastAsia="微軟正黑體" w:cstheme="minorHAnsi"/>
              </w:rPr>
            </w:pPr>
          </w:p>
        </w:tc>
      </w:tr>
      <w:tr w:rsidR="00007CFC" w:rsidRPr="00AF3413" w14:paraId="4716AA2C" w14:textId="77777777" w:rsidTr="00742488">
        <w:tc>
          <w:tcPr>
            <w:tcW w:w="830" w:type="dxa"/>
            <w:vAlign w:val="center"/>
          </w:tcPr>
          <w:p w14:paraId="09124ACB" w14:textId="77777777" w:rsidR="00007CFC" w:rsidRPr="00AF3413" w:rsidRDefault="00007CFC">
            <w:pPr>
              <w:pStyle w:val="af2"/>
              <w:numPr>
                <w:ilvl w:val="0"/>
                <w:numId w:val="123"/>
              </w:numPr>
              <w:ind w:leftChars="0"/>
              <w:rPr>
                <w:rFonts w:eastAsia="微軟正黑體" w:cstheme="minorHAnsi"/>
              </w:rPr>
            </w:pPr>
          </w:p>
        </w:tc>
        <w:tc>
          <w:tcPr>
            <w:tcW w:w="1859" w:type="dxa"/>
          </w:tcPr>
          <w:p w14:paraId="1DCBFDB4" w14:textId="1853FB48" w:rsidR="00007CFC" w:rsidRPr="00AF3413" w:rsidRDefault="00007CFC" w:rsidP="00007CFC">
            <w:pPr>
              <w:ind w:left="0" w:firstLine="0"/>
              <w:rPr>
                <w:rFonts w:eastAsia="微軟正黑體" w:cstheme="minorHAnsi"/>
              </w:rPr>
            </w:pPr>
            <w:r w:rsidRPr="00AF3413">
              <w:rPr>
                <w:rFonts w:eastAsia="微軟正黑體" w:cstheme="minorHAnsi"/>
              </w:rPr>
              <w:t>保存期限</w:t>
            </w:r>
          </w:p>
        </w:tc>
        <w:tc>
          <w:tcPr>
            <w:tcW w:w="1222" w:type="dxa"/>
            <w:vAlign w:val="center"/>
          </w:tcPr>
          <w:p w14:paraId="35D09F75" w14:textId="719D6B25" w:rsidR="00007CFC" w:rsidRPr="00AF3413" w:rsidRDefault="00007CFC" w:rsidP="00007CFC">
            <w:pPr>
              <w:ind w:left="0" w:firstLine="0"/>
              <w:rPr>
                <w:rFonts w:eastAsia="微軟正黑體" w:cstheme="minorHAnsi"/>
              </w:rPr>
            </w:pPr>
            <w:r w:rsidRPr="00AF3413">
              <w:rPr>
                <w:rFonts w:eastAsia="微軟正黑體" w:cstheme="minorHAnsi"/>
              </w:rPr>
              <w:t>數字</w:t>
            </w:r>
          </w:p>
        </w:tc>
        <w:tc>
          <w:tcPr>
            <w:tcW w:w="990" w:type="dxa"/>
          </w:tcPr>
          <w:p w14:paraId="1F8226C5" w14:textId="4E324B38" w:rsidR="00007CFC" w:rsidRPr="00AF3413" w:rsidRDefault="00007CFC" w:rsidP="00007CFC">
            <w:pPr>
              <w:ind w:left="0" w:firstLine="0"/>
              <w:jc w:val="center"/>
              <w:rPr>
                <w:rFonts w:eastAsia="微軟正黑體" w:cstheme="minorHAnsi"/>
              </w:rPr>
            </w:pPr>
          </w:p>
        </w:tc>
        <w:tc>
          <w:tcPr>
            <w:tcW w:w="1239" w:type="dxa"/>
            <w:vAlign w:val="center"/>
          </w:tcPr>
          <w:p w14:paraId="5F16102F" w14:textId="0F1A1312" w:rsidR="00007CFC" w:rsidRPr="00AF3413" w:rsidRDefault="00007CFC" w:rsidP="00007CFC">
            <w:pPr>
              <w:ind w:left="0" w:firstLine="0"/>
              <w:rPr>
                <w:rFonts w:eastAsia="微軟正黑體" w:cstheme="minorHAnsi"/>
              </w:rPr>
            </w:pPr>
            <w:r w:rsidRPr="00AF3413">
              <w:rPr>
                <w:rFonts w:eastAsia="微軟正黑體" w:cstheme="minorHAnsi"/>
              </w:rPr>
              <w:t>3</w:t>
            </w:r>
          </w:p>
        </w:tc>
        <w:tc>
          <w:tcPr>
            <w:tcW w:w="992" w:type="dxa"/>
          </w:tcPr>
          <w:p w14:paraId="37C23A85" w14:textId="77777777" w:rsidR="00007CFC" w:rsidRPr="00AF3413" w:rsidRDefault="00007CFC" w:rsidP="00007CFC">
            <w:pPr>
              <w:ind w:left="0" w:firstLine="0"/>
              <w:rPr>
                <w:rFonts w:eastAsia="微軟正黑體" w:cstheme="minorHAnsi"/>
              </w:rPr>
            </w:pPr>
          </w:p>
        </w:tc>
        <w:tc>
          <w:tcPr>
            <w:tcW w:w="2184" w:type="dxa"/>
            <w:vAlign w:val="center"/>
          </w:tcPr>
          <w:p w14:paraId="6C77B2E3" w14:textId="00BCF739" w:rsidR="00007CFC" w:rsidRPr="00AF3413" w:rsidRDefault="00007CFC" w:rsidP="00007CFC">
            <w:pPr>
              <w:ind w:left="0" w:firstLine="0"/>
              <w:rPr>
                <w:rFonts w:eastAsia="微軟正黑體" w:cstheme="minorHAnsi"/>
              </w:rPr>
            </w:pPr>
          </w:p>
        </w:tc>
      </w:tr>
      <w:tr w:rsidR="00007CFC" w:rsidRPr="00AF3413" w14:paraId="4A9E5F12" w14:textId="77777777" w:rsidTr="00742488">
        <w:tc>
          <w:tcPr>
            <w:tcW w:w="830" w:type="dxa"/>
            <w:vAlign w:val="center"/>
          </w:tcPr>
          <w:p w14:paraId="4B8B2FA1" w14:textId="77777777" w:rsidR="00007CFC" w:rsidRPr="00AF3413" w:rsidRDefault="00007CFC">
            <w:pPr>
              <w:pStyle w:val="af2"/>
              <w:numPr>
                <w:ilvl w:val="0"/>
                <w:numId w:val="123"/>
              </w:numPr>
              <w:ind w:leftChars="0"/>
              <w:rPr>
                <w:rFonts w:eastAsia="微軟正黑體" w:cstheme="minorHAnsi"/>
              </w:rPr>
            </w:pPr>
          </w:p>
        </w:tc>
        <w:tc>
          <w:tcPr>
            <w:tcW w:w="1859" w:type="dxa"/>
          </w:tcPr>
          <w:p w14:paraId="35AEFE91" w14:textId="4E5DD5D1" w:rsidR="00007CFC" w:rsidRPr="00AF3413" w:rsidRDefault="00007CFC" w:rsidP="00007CFC">
            <w:pPr>
              <w:ind w:left="0" w:firstLine="0"/>
              <w:rPr>
                <w:rFonts w:eastAsia="微軟正黑體" w:cstheme="minorHAnsi"/>
              </w:rPr>
            </w:pPr>
            <w:r w:rsidRPr="00AF3413">
              <w:rPr>
                <w:rFonts w:eastAsia="微軟正黑體" w:cstheme="minorHAnsi"/>
              </w:rPr>
              <w:t>列印櫃員</w:t>
            </w:r>
          </w:p>
        </w:tc>
        <w:tc>
          <w:tcPr>
            <w:tcW w:w="1222" w:type="dxa"/>
            <w:vAlign w:val="center"/>
          </w:tcPr>
          <w:p w14:paraId="1568DAAB" w14:textId="16200650" w:rsidR="00007CFC" w:rsidRPr="00AF3413" w:rsidRDefault="00007CFC" w:rsidP="00007CFC">
            <w:pPr>
              <w:ind w:left="0" w:firstLine="0"/>
              <w:rPr>
                <w:rFonts w:eastAsia="微軟正黑體" w:cstheme="minorHAnsi"/>
              </w:rPr>
            </w:pPr>
            <w:r w:rsidRPr="00AF3413">
              <w:rPr>
                <w:rFonts w:eastAsia="微軟正黑體" w:cstheme="minorHAnsi"/>
              </w:rPr>
              <w:t>數字</w:t>
            </w:r>
          </w:p>
        </w:tc>
        <w:tc>
          <w:tcPr>
            <w:tcW w:w="990" w:type="dxa"/>
          </w:tcPr>
          <w:p w14:paraId="72998B5D" w14:textId="7A7C8ABE" w:rsidR="00007CFC" w:rsidRPr="00AF3413" w:rsidRDefault="00007CFC" w:rsidP="00007CFC">
            <w:pPr>
              <w:ind w:left="0" w:firstLine="0"/>
              <w:jc w:val="center"/>
              <w:rPr>
                <w:rFonts w:eastAsia="微軟正黑體" w:cstheme="minorHAnsi"/>
              </w:rPr>
            </w:pPr>
          </w:p>
        </w:tc>
        <w:tc>
          <w:tcPr>
            <w:tcW w:w="1239" w:type="dxa"/>
            <w:vAlign w:val="center"/>
          </w:tcPr>
          <w:p w14:paraId="0784664D" w14:textId="765A5D45" w:rsidR="00007CFC" w:rsidRPr="00AF3413" w:rsidRDefault="00007CFC" w:rsidP="00007CFC">
            <w:pPr>
              <w:ind w:left="0" w:firstLine="0"/>
              <w:rPr>
                <w:rFonts w:eastAsia="微軟正黑體" w:cstheme="minorHAnsi"/>
              </w:rPr>
            </w:pPr>
            <w:r w:rsidRPr="00AF3413">
              <w:rPr>
                <w:rFonts w:eastAsia="微軟正黑體" w:cstheme="minorHAnsi"/>
              </w:rPr>
              <w:t>6</w:t>
            </w:r>
          </w:p>
        </w:tc>
        <w:tc>
          <w:tcPr>
            <w:tcW w:w="992" w:type="dxa"/>
          </w:tcPr>
          <w:p w14:paraId="42BE4794" w14:textId="77777777" w:rsidR="00007CFC" w:rsidRPr="00AF3413" w:rsidRDefault="00007CFC" w:rsidP="00007CFC">
            <w:pPr>
              <w:ind w:left="0" w:firstLine="0"/>
              <w:rPr>
                <w:rFonts w:eastAsia="微軟正黑體" w:cstheme="minorHAnsi"/>
              </w:rPr>
            </w:pPr>
          </w:p>
        </w:tc>
        <w:tc>
          <w:tcPr>
            <w:tcW w:w="2184" w:type="dxa"/>
            <w:vAlign w:val="center"/>
          </w:tcPr>
          <w:p w14:paraId="7D5540A8" w14:textId="5C71A6D5" w:rsidR="00007CFC" w:rsidRPr="00AF3413" w:rsidRDefault="00007CFC" w:rsidP="00007CFC">
            <w:pPr>
              <w:ind w:left="0" w:firstLine="0"/>
              <w:rPr>
                <w:rFonts w:eastAsia="微軟正黑體" w:cstheme="minorHAnsi"/>
              </w:rPr>
            </w:pPr>
            <w:r w:rsidRPr="00AF3413">
              <w:rPr>
                <w:rFonts w:eastAsia="微軟正黑體" w:cstheme="minorHAnsi"/>
              </w:rPr>
              <w:t>櫃員代號</w:t>
            </w:r>
          </w:p>
        </w:tc>
      </w:tr>
      <w:tr w:rsidR="00007CFC" w:rsidRPr="00AF3413" w14:paraId="223B7D2C" w14:textId="77777777" w:rsidTr="00742488">
        <w:tc>
          <w:tcPr>
            <w:tcW w:w="830" w:type="dxa"/>
            <w:vAlign w:val="center"/>
          </w:tcPr>
          <w:p w14:paraId="38B22110" w14:textId="77777777" w:rsidR="00007CFC" w:rsidRPr="00AF3413" w:rsidRDefault="00007CFC">
            <w:pPr>
              <w:pStyle w:val="af2"/>
              <w:numPr>
                <w:ilvl w:val="0"/>
                <w:numId w:val="123"/>
              </w:numPr>
              <w:ind w:leftChars="0"/>
              <w:rPr>
                <w:rFonts w:eastAsia="微軟正黑體" w:cstheme="minorHAnsi"/>
              </w:rPr>
            </w:pPr>
          </w:p>
        </w:tc>
        <w:tc>
          <w:tcPr>
            <w:tcW w:w="1859" w:type="dxa"/>
          </w:tcPr>
          <w:p w14:paraId="24AB2F64" w14:textId="41E108BD" w:rsidR="00007CFC" w:rsidRPr="00AF3413" w:rsidRDefault="00007CFC" w:rsidP="00007CFC">
            <w:pPr>
              <w:ind w:left="0" w:firstLine="0"/>
              <w:rPr>
                <w:rFonts w:eastAsia="微軟正黑體" w:cstheme="minorHAnsi"/>
                <w:szCs w:val="24"/>
              </w:rPr>
            </w:pPr>
            <w:r w:rsidRPr="00AF3413">
              <w:rPr>
                <w:rFonts w:eastAsia="微軟正黑體" w:cstheme="minorHAnsi"/>
              </w:rPr>
              <w:t>分行</w:t>
            </w:r>
          </w:p>
        </w:tc>
        <w:tc>
          <w:tcPr>
            <w:tcW w:w="1222" w:type="dxa"/>
            <w:vAlign w:val="center"/>
          </w:tcPr>
          <w:p w14:paraId="5645DB3B" w14:textId="13BE8CF9" w:rsidR="00007CFC" w:rsidRPr="00AF3413" w:rsidRDefault="00007CFC" w:rsidP="00007CFC">
            <w:pPr>
              <w:ind w:left="0" w:firstLine="0"/>
              <w:rPr>
                <w:rFonts w:eastAsia="微軟正黑體" w:cstheme="minorHAnsi"/>
                <w:szCs w:val="24"/>
              </w:rPr>
            </w:pPr>
            <w:r w:rsidRPr="00AF3413">
              <w:rPr>
                <w:rFonts w:eastAsia="微軟正黑體" w:cstheme="minorHAnsi"/>
                <w:szCs w:val="24"/>
              </w:rPr>
              <w:t>中文文字</w:t>
            </w:r>
          </w:p>
        </w:tc>
        <w:tc>
          <w:tcPr>
            <w:tcW w:w="990" w:type="dxa"/>
          </w:tcPr>
          <w:p w14:paraId="50F84059" w14:textId="16E38E57" w:rsidR="00007CFC" w:rsidRPr="00AF3413" w:rsidRDefault="00007CFC" w:rsidP="00007CFC">
            <w:pPr>
              <w:ind w:left="0" w:firstLine="0"/>
              <w:jc w:val="center"/>
              <w:rPr>
                <w:rFonts w:eastAsia="微軟正黑體" w:cstheme="minorHAnsi"/>
                <w:szCs w:val="24"/>
              </w:rPr>
            </w:pPr>
          </w:p>
        </w:tc>
        <w:tc>
          <w:tcPr>
            <w:tcW w:w="1239" w:type="dxa"/>
            <w:vAlign w:val="center"/>
          </w:tcPr>
          <w:p w14:paraId="5EC96EF8" w14:textId="7142BB5C" w:rsidR="00007CFC" w:rsidRPr="00AF3413" w:rsidRDefault="00007CFC" w:rsidP="00007CFC">
            <w:pPr>
              <w:ind w:left="0" w:firstLine="0"/>
              <w:rPr>
                <w:rFonts w:eastAsia="微軟正黑體" w:cstheme="minorHAnsi"/>
                <w:szCs w:val="24"/>
              </w:rPr>
            </w:pPr>
            <w:r w:rsidRPr="00AF3413">
              <w:rPr>
                <w:rFonts w:eastAsia="微軟正黑體" w:cstheme="minorHAnsi"/>
                <w:szCs w:val="24"/>
              </w:rPr>
              <w:t>10</w:t>
            </w:r>
          </w:p>
        </w:tc>
        <w:tc>
          <w:tcPr>
            <w:tcW w:w="992" w:type="dxa"/>
          </w:tcPr>
          <w:p w14:paraId="04E933C9" w14:textId="77777777" w:rsidR="00007CFC" w:rsidRPr="00AF3413" w:rsidRDefault="00007CFC" w:rsidP="00007CFC">
            <w:pPr>
              <w:ind w:left="0" w:firstLine="0"/>
              <w:rPr>
                <w:rFonts w:eastAsia="微軟正黑體" w:cstheme="minorHAnsi"/>
                <w:sz w:val="22"/>
              </w:rPr>
            </w:pPr>
          </w:p>
        </w:tc>
        <w:tc>
          <w:tcPr>
            <w:tcW w:w="2184" w:type="dxa"/>
            <w:vAlign w:val="center"/>
          </w:tcPr>
          <w:p w14:paraId="70B31BB9" w14:textId="18CCD3E2" w:rsidR="00007CFC" w:rsidRPr="00AF3413" w:rsidRDefault="00007CFC" w:rsidP="00007CFC">
            <w:pPr>
              <w:ind w:left="0" w:firstLine="0"/>
              <w:rPr>
                <w:rFonts w:eastAsia="微軟正黑體" w:cstheme="minorHAnsi"/>
                <w:sz w:val="22"/>
              </w:rPr>
            </w:pPr>
            <w:r w:rsidRPr="00AF3413">
              <w:rPr>
                <w:rFonts w:eastAsia="微軟正黑體" w:cstheme="minorHAnsi"/>
                <w:sz w:val="22"/>
              </w:rPr>
              <w:t>可輸入客戶帳號或內部帳號</w:t>
            </w:r>
          </w:p>
        </w:tc>
      </w:tr>
      <w:tr w:rsidR="00007CFC" w:rsidRPr="00AF3413" w14:paraId="0D5032B6" w14:textId="77777777" w:rsidTr="00742488">
        <w:tc>
          <w:tcPr>
            <w:tcW w:w="830" w:type="dxa"/>
            <w:vAlign w:val="center"/>
          </w:tcPr>
          <w:p w14:paraId="5F3DC94A" w14:textId="77777777" w:rsidR="00007CFC" w:rsidRPr="00AF3413" w:rsidRDefault="00007CFC">
            <w:pPr>
              <w:pStyle w:val="af2"/>
              <w:numPr>
                <w:ilvl w:val="0"/>
                <w:numId w:val="123"/>
              </w:numPr>
              <w:ind w:leftChars="0"/>
              <w:rPr>
                <w:rFonts w:eastAsia="微軟正黑體" w:cstheme="minorHAnsi"/>
              </w:rPr>
            </w:pPr>
          </w:p>
        </w:tc>
        <w:tc>
          <w:tcPr>
            <w:tcW w:w="1859" w:type="dxa"/>
          </w:tcPr>
          <w:p w14:paraId="60600096" w14:textId="679F2D61" w:rsidR="00007CFC" w:rsidRPr="00AF3413" w:rsidRDefault="00007CFC" w:rsidP="00007CFC">
            <w:pPr>
              <w:ind w:left="0" w:firstLine="0"/>
              <w:rPr>
                <w:rFonts w:eastAsia="微軟正黑體" w:cstheme="minorHAnsi"/>
                <w:szCs w:val="24"/>
              </w:rPr>
            </w:pPr>
            <w:r w:rsidRPr="00AF3413">
              <w:rPr>
                <w:rFonts w:eastAsia="微軟正黑體" w:cstheme="minorHAnsi"/>
              </w:rPr>
              <w:t>列印日期</w:t>
            </w:r>
            <w:r w:rsidRPr="00AF3413">
              <w:rPr>
                <w:rFonts w:eastAsia="微軟正黑體" w:cstheme="minorHAnsi"/>
              </w:rPr>
              <w:t>/</w:t>
            </w:r>
            <w:r w:rsidRPr="00AF3413">
              <w:rPr>
                <w:rFonts w:eastAsia="微軟正黑體" w:cstheme="minorHAnsi"/>
              </w:rPr>
              <w:t>時間</w:t>
            </w:r>
          </w:p>
        </w:tc>
        <w:tc>
          <w:tcPr>
            <w:tcW w:w="1222" w:type="dxa"/>
            <w:vAlign w:val="center"/>
          </w:tcPr>
          <w:p w14:paraId="5E035920" w14:textId="24A7BF8D" w:rsidR="00007CFC" w:rsidRPr="00AF3413" w:rsidRDefault="00007CFC" w:rsidP="00007CFC">
            <w:pPr>
              <w:ind w:left="0" w:firstLine="0"/>
              <w:rPr>
                <w:rFonts w:eastAsia="微軟正黑體" w:cstheme="minorHAnsi"/>
                <w:szCs w:val="24"/>
              </w:rPr>
            </w:pPr>
            <w:r w:rsidRPr="00AF3413">
              <w:rPr>
                <w:rFonts w:eastAsia="微軟正黑體" w:cstheme="minorHAnsi"/>
                <w:szCs w:val="24"/>
              </w:rPr>
              <w:t>日期</w:t>
            </w:r>
            <w:r w:rsidRPr="00AF3413">
              <w:rPr>
                <w:rFonts w:eastAsia="微軟正黑體" w:cstheme="minorHAnsi"/>
                <w:szCs w:val="24"/>
              </w:rPr>
              <w:t>/</w:t>
            </w:r>
            <w:r w:rsidRPr="00AF3413">
              <w:rPr>
                <w:rFonts w:eastAsia="微軟正黑體" w:cstheme="minorHAnsi"/>
                <w:szCs w:val="24"/>
              </w:rPr>
              <w:t>時間</w:t>
            </w:r>
          </w:p>
        </w:tc>
        <w:tc>
          <w:tcPr>
            <w:tcW w:w="990" w:type="dxa"/>
          </w:tcPr>
          <w:p w14:paraId="417F0A46" w14:textId="32D86810" w:rsidR="00007CFC" w:rsidRPr="00AF3413" w:rsidRDefault="00007CFC" w:rsidP="00007CFC">
            <w:pPr>
              <w:ind w:left="0" w:firstLine="0"/>
              <w:jc w:val="center"/>
              <w:rPr>
                <w:rFonts w:eastAsia="微軟正黑體" w:cstheme="minorHAnsi"/>
                <w:szCs w:val="24"/>
              </w:rPr>
            </w:pPr>
          </w:p>
        </w:tc>
        <w:tc>
          <w:tcPr>
            <w:tcW w:w="1239" w:type="dxa"/>
            <w:vAlign w:val="center"/>
          </w:tcPr>
          <w:p w14:paraId="41B9FD9D" w14:textId="04105A4F" w:rsidR="00007CFC" w:rsidRPr="00AF3413" w:rsidRDefault="00007CFC" w:rsidP="00007CFC">
            <w:pPr>
              <w:ind w:left="0" w:firstLine="0"/>
              <w:rPr>
                <w:rFonts w:eastAsia="微軟正黑體" w:cstheme="minorHAnsi"/>
                <w:szCs w:val="24"/>
              </w:rPr>
            </w:pPr>
            <w:r w:rsidRPr="00AF3413">
              <w:rPr>
                <w:rFonts w:eastAsia="微軟正黑體" w:cstheme="minorHAnsi"/>
                <w:szCs w:val="24"/>
              </w:rPr>
              <w:t>10/8</w:t>
            </w:r>
          </w:p>
        </w:tc>
        <w:tc>
          <w:tcPr>
            <w:tcW w:w="992" w:type="dxa"/>
          </w:tcPr>
          <w:p w14:paraId="6888C413" w14:textId="77777777" w:rsidR="00007CFC" w:rsidRPr="00AF3413" w:rsidRDefault="00007CFC" w:rsidP="00007CFC">
            <w:pPr>
              <w:ind w:left="0" w:firstLine="0"/>
              <w:rPr>
                <w:rFonts w:eastAsia="微軟正黑體" w:cstheme="minorHAnsi"/>
                <w:sz w:val="22"/>
              </w:rPr>
            </w:pPr>
          </w:p>
        </w:tc>
        <w:tc>
          <w:tcPr>
            <w:tcW w:w="2184" w:type="dxa"/>
            <w:vAlign w:val="center"/>
          </w:tcPr>
          <w:p w14:paraId="1743563D" w14:textId="01745FB8" w:rsidR="00007CFC" w:rsidRPr="00AF3413" w:rsidRDefault="00007CFC" w:rsidP="00007CFC">
            <w:pPr>
              <w:ind w:left="0" w:firstLine="0"/>
              <w:rPr>
                <w:rFonts w:eastAsia="微軟正黑體" w:cstheme="minorHAnsi"/>
                <w:sz w:val="22"/>
              </w:rPr>
            </w:pPr>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007CFC" w:rsidRPr="00AF3413" w14:paraId="587156F1" w14:textId="77777777" w:rsidTr="00742488">
        <w:tc>
          <w:tcPr>
            <w:tcW w:w="830" w:type="dxa"/>
            <w:vAlign w:val="center"/>
          </w:tcPr>
          <w:p w14:paraId="58B62DB5" w14:textId="77777777" w:rsidR="00007CFC" w:rsidRPr="00AF3413" w:rsidRDefault="00007CFC">
            <w:pPr>
              <w:pStyle w:val="af2"/>
              <w:numPr>
                <w:ilvl w:val="0"/>
                <w:numId w:val="123"/>
              </w:numPr>
              <w:ind w:leftChars="0"/>
              <w:rPr>
                <w:rFonts w:eastAsia="微軟正黑體" w:cstheme="minorHAnsi"/>
              </w:rPr>
            </w:pPr>
          </w:p>
        </w:tc>
        <w:tc>
          <w:tcPr>
            <w:tcW w:w="1859" w:type="dxa"/>
          </w:tcPr>
          <w:p w14:paraId="60045E6E" w14:textId="7AB6BC9A" w:rsidR="00007CFC" w:rsidRPr="00AF3413" w:rsidRDefault="00007CFC" w:rsidP="00007CFC">
            <w:pPr>
              <w:ind w:left="0" w:firstLine="0"/>
              <w:rPr>
                <w:rFonts w:eastAsia="微軟正黑體" w:cstheme="minorHAnsi"/>
                <w:szCs w:val="24"/>
              </w:rPr>
            </w:pPr>
            <w:r w:rsidRPr="00AF3413">
              <w:rPr>
                <w:rFonts w:eastAsia="微軟正黑體" w:cstheme="minorHAnsi"/>
              </w:rPr>
              <w:t>頁次</w:t>
            </w:r>
          </w:p>
        </w:tc>
        <w:tc>
          <w:tcPr>
            <w:tcW w:w="1222" w:type="dxa"/>
            <w:vAlign w:val="center"/>
          </w:tcPr>
          <w:p w14:paraId="22A78E76" w14:textId="77777777" w:rsidR="00007CFC" w:rsidRPr="00AF3413" w:rsidRDefault="00007CFC" w:rsidP="00007CFC">
            <w:pPr>
              <w:ind w:left="0" w:firstLine="0"/>
              <w:rPr>
                <w:rFonts w:eastAsia="微軟正黑體" w:cstheme="minorHAnsi"/>
                <w:szCs w:val="24"/>
              </w:rPr>
            </w:pPr>
            <w:r w:rsidRPr="00AF3413">
              <w:rPr>
                <w:rFonts w:eastAsia="微軟正黑體" w:cstheme="minorHAnsi"/>
                <w:szCs w:val="24"/>
              </w:rPr>
              <w:t>數字</w:t>
            </w:r>
          </w:p>
        </w:tc>
        <w:tc>
          <w:tcPr>
            <w:tcW w:w="990" w:type="dxa"/>
          </w:tcPr>
          <w:p w14:paraId="1110F8F2" w14:textId="331CFA17" w:rsidR="00007CFC" w:rsidRPr="00AF3413" w:rsidRDefault="00007CFC" w:rsidP="00007CFC">
            <w:pPr>
              <w:ind w:left="0" w:firstLine="0"/>
              <w:jc w:val="center"/>
              <w:rPr>
                <w:rFonts w:eastAsia="微軟正黑體" w:cstheme="minorHAnsi"/>
                <w:szCs w:val="24"/>
              </w:rPr>
            </w:pPr>
          </w:p>
        </w:tc>
        <w:tc>
          <w:tcPr>
            <w:tcW w:w="1239" w:type="dxa"/>
            <w:vAlign w:val="center"/>
          </w:tcPr>
          <w:p w14:paraId="532B189B" w14:textId="02653270" w:rsidR="00007CFC" w:rsidRPr="00AF3413" w:rsidRDefault="00007CFC" w:rsidP="00007CFC">
            <w:pPr>
              <w:ind w:left="0" w:firstLine="0"/>
              <w:rPr>
                <w:rFonts w:eastAsia="微軟正黑體" w:cstheme="minorHAnsi"/>
                <w:szCs w:val="24"/>
              </w:rPr>
            </w:pPr>
            <w:r w:rsidRPr="00AF3413">
              <w:rPr>
                <w:rFonts w:eastAsia="微軟正黑體" w:cstheme="minorHAnsi"/>
                <w:szCs w:val="24"/>
              </w:rPr>
              <w:t>5</w:t>
            </w:r>
          </w:p>
        </w:tc>
        <w:tc>
          <w:tcPr>
            <w:tcW w:w="992" w:type="dxa"/>
          </w:tcPr>
          <w:p w14:paraId="0CC93F61" w14:textId="77777777" w:rsidR="00007CFC" w:rsidRPr="00AF3413" w:rsidRDefault="00007CFC" w:rsidP="00007CFC">
            <w:pPr>
              <w:ind w:left="0" w:firstLine="0"/>
              <w:rPr>
                <w:rFonts w:eastAsia="微軟正黑體" w:cstheme="minorHAnsi"/>
                <w:sz w:val="22"/>
              </w:rPr>
            </w:pPr>
          </w:p>
        </w:tc>
        <w:tc>
          <w:tcPr>
            <w:tcW w:w="2184" w:type="dxa"/>
            <w:vAlign w:val="center"/>
          </w:tcPr>
          <w:p w14:paraId="375BD118" w14:textId="61D6E983" w:rsidR="00007CFC" w:rsidRPr="00AF3413" w:rsidRDefault="00007CFC" w:rsidP="00007CFC">
            <w:pPr>
              <w:ind w:left="0" w:firstLine="0"/>
              <w:rPr>
                <w:rFonts w:eastAsia="微軟正黑體" w:cstheme="minorHAnsi"/>
                <w:sz w:val="22"/>
              </w:rPr>
            </w:pPr>
            <w:r w:rsidRPr="00AF3413">
              <w:rPr>
                <w:rFonts w:eastAsia="微軟正黑體" w:cstheme="minorHAnsi"/>
                <w:sz w:val="22"/>
              </w:rPr>
              <w:t>預設</w:t>
            </w:r>
            <w:r w:rsidRPr="00AF3413">
              <w:rPr>
                <w:rFonts w:eastAsia="微軟正黑體" w:cstheme="minorHAnsi"/>
                <w:sz w:val="22"/>
              </w:rPr>
              <w:t>99:</w:t>
            </w:r>
            <w:r w:rsidRPr="00AF3413">
              <w:rPr>
                <w:rFonts w:eastAsia="微軟正黑體" w:cstheme="minorHAnsi"/>
                <w:sz w:val="22"/>
              </w:rPr>
              <w:t>全部</w:t>
            </w:r>
          </w:p>
        </w:tc>
      </w:tr>
      <w:tr w:rsidR="00007CFC" w:rsidRPr="00AF3413" w14:paraId="0E2F76FC" w14:textId="77777777" w:rsidTr="00742488">
        <w:tc>
          <w:tcPr>
            <w:tcW w:w="830" w:type="dxa"/>
            <w:vAlign w:val="center"/>
          </w:tcPr>
          <w:p w14:paraId="0F21317F" w14:textId="77777777" w:rsidR="00007CFC" w:rsidRPr="00AF3413" w:rsidRDefault="00007CFC">
            <w:pPr>
              <w:pStyle w:val="af2"/>
              <w:numPr>
                <w:ilvl w:val="0"/>
                <w:numId w:val="123"/>
              </w:numPr>
              <w:ind w:leftChars="0"/>
              <w:rPr>
                <w:rFonts w:eastAsia="微軟正黑體" w:cstheme="minorHAnsi"/>
              </w:rPr>
            </w:pPr>
          </w:p>
        </w:tc>
        <w:tc>
          <w:tcPr>
            <w:tcW w:w="1859" w:type="dxa"/>
          </w:tcPr>
          <w:p w14:paraId="077495BB" w14:textId="592EDAC2" w:rsidR="00007CFC" w:rsidRPr="00AF3413" w:rsidRDefault="00007CFC" w:rsidP="00007CFC">
            <w:pPr>
              <w:ind w:left="0" w:firstLine="0"/>
              <w:rPr>
                <w:rFonts w:eastAsia="微軟正黑體" w:cstheme="minorHAnsi"/>
                <w:szCs w:val="24"/>
              </w:rPr>
            </w:pPr>
            <w:r w:rsidRPr="00AF3413">
              <w:rPr>
                <w:rFonts w:eastAsia="微軟正黑體" w:cstheme="minorHAnsi"/>
              </w:rPr>
              <w:t>使用單位</w:t>
            </w:r>
          </w:p>
        </w:tc>
        <w:tc>
          <w:tcPr>
            <w:tcW w:w="1222" w:type="dxa"/>
            <w:vAlign w:val="center"/>
          </w:tcPr>
          <w:p w14:paraId="1EA0CA14" w14:textId="0F61C2C8" w:rsidR="00007CFC" w:rsidRPr="00AF3413" w:rsidRDefault="00007CFC" w:rsidP="00007CFC">
            <w:pPr>
              <w:ind w:left="0" w:firstLine="0"/>
              <w:rPr>
                <w:rFonts w:eastAsia="微軟正黑體" w:cstheme="minorHAnsi"/>
                <w:szCs w:val="24"/>
              </w:rPr>
            </w:pPr>
            <w:r w:rsidRPr="00AF3413">
              <w:rPr>
                <w:rFonts w:eastAsia="微軟正黑體" w:cstheme="minorHAnsi"/>
                <w:szCs w:val="24"/>
              </w:rPr>
              <w:t>中文文字</w:t>
            </w:r>
          </w:p>
        </w:tc>
        <w:tc>
          <w:tcPr>
            <w:tcW w:w="990" w:type="dxa"/>
          </w:tcPr>
          <w:p w14:paraId="19751C03" w14:textId="79B31ABF" w:rsidR="00007CFC" w:rsidRPr="00AF3413" w:rsidRDefault="00007CFC" w:rsidP="00007CFC">
            <w:pPr>
              <w:ind w:left="0" w:firstLine="0"/>
              <w:jc w:val="center"/>
              <w:rPr>
                <w:rFonts w:eastAsia="微軟正黑體" w:cstheme="minorHAnsi"/>
                <w:szCs w:val="24"/>
              </w:rPr>
            </w:pPr>
          </w:p>
        </w:tc>
        <w:tc>
          <w:tcPr>
            <w:tcW w:w="1239" w:type="dxa"/>
            <w:vAlign w:val="center"/>
          </w:tcPr>
          <w:p w14:paraId="3CC06227" w14:textId="3B8F3F6C" w:rsidR="00007CFC" w:rsidRPr="00AF3413" w:rsidRDefault="00007CFC" w:rsidP="00007CFC">
            <w:pPr>
              <w:ind w:left="0" w:firstLine="0"/>
              <w:rPr>
                <w:rFonts w:eastAsia="微軟正黑體" w:cstheme="minorHAnsi"/>
                <w:szCs w:val="24"/>
              </w:rPr>
            </w:pPr>
            <w:r w:rsidRPr="00AF3413">
              <w:rPr>
                <w:rFonts w:eastAsia="微軟正黑體" w:cstheme="minorHAnsi"/>
                <w:szCs w:val="24"/>
              </w:rPr>
              <w:t>10</w:t>
            </w:r>
          </w:p>
        </w:tc>
        <w:tc>
          <w:tcPr>
            <w:tcW w:w="992" w:type="dxa"/>
          </w:tcPr>
          <w:p w14:paraId="1C5B0E16" w14:textId="77777777" w:rsidR="00007CFC" w:rsidRPr="00AF3413" w:rsidRDefault="00007CFC" w:rsidP="00007CFC">
            <w:pPr>
              <w:ind w:left="0" w:firstLine="0"/>
              <w:rPr>
                <w:rFonts w:eastAsia="微軟正黑體" w:cstheme="minorHAnsi"/>
                <w:sz w:val="22"/>
              </w:rPr>
            </w:pPr>
          </w:p>
        </w:tc>
        <w:tc>
          <w:tcPr>
            <w:tcW w:w="2184" w:type="dxa"/>
            <w:vAlign w:val="center"/>
          </w:tcPr>
          <w:p w14:paraId="3B823B73" w14:textId="1F911839" w:rsidR="00007CFC" w:rsidRPr="00AF3413" w:rsidRDefault="00007CFC" w:rsidP="00007CFC">
            <w:pPr>
              <w:ind w:left="0" w:firstLine="0"/>
              <w:rPr>
                <w:rFonts w:eastAsia="微軟正黑體" w:cstheme="minorHAnsi"/>
                <w:sz w:val="22"/>
              </w:rPr>
            </w:pPr>
          </w:p>
        </w:tc>
      </w:tr>
      <w:tr w:rsidR="00007CFC" w:rsidRPr="00AF3413" w14:paraId="28D7D093" w14:textId="77777777" w:rsidTr="00771F4B">
        <w:tc>
          <w:tcPr>
            <w:tcW w:w="9316" w:type="dxa"/>
            <w:gridSpan w:val="7"/>
            <w:shd w:val="clear" w:color="auto" w:fill="BDD6EE" w:themeFill="accent5" w:themeFillTint="66"/>
            <w:vAlign w:val="center"/>
          </w:tcPr>
          <w:p w14:paraId="06C403F0" w14:textId="4504C9D5" w:rsidR="00007CFC" w:rsidRPr="00AF3413" w:rsidRDefault="00007CFC" w:rsidP="00007CFC">
            <w:pPr>
              <w:ind w:left="0" w:firstLine="0"/>
              <w:rPr>
                <w:rFonts w:eastAsia="微軟正黑體" w:cstheme="minorHAnsi"/>
                <w:b/>
                <w:bCs/>
                <w:sz w:val="22"/>
              </w:rPr>
            </w:pPr>
            <w:r w:rsidRPr="00AF3413">
              <w:rPr>
                <w:rFonts w:eastAsia="微軟正黑體" w:cstheme="minorHAnsi"/>
                <w:b/>
                <w:bCs/>
                <w:sz w:val="22"/>
              </w:rPr>
              <w:t>明細</w:t>
            </w:r>
          </w:p>
        </w:tc>
      </w:tr>
      <w:tr w:rsidR="00742488" w:rsidRPr="00AF3413" w14:paraId="2418CF43" w14:textId="77777777" w:rsidTr="00742488">
        <w:tc>
          <w:tcPr>
            <w:tcW w:w="830" w:type="dxa"/>
            <w:vAlign w:val="center"/>
          </w:tcPr>
          <w:p w14:paraId="3A5A91CC" w14:textId="2BFEDC76" w:rsidR="00742488" w:rsidRPr="00AF3413" w:rsidRDefault="00742488" w:rsidP="00742488">
            <w:pPr>
              <w:pStyle w:val="af2"/>
              <w:numPr>
                <w:ilvl w:val="0"/>
                <w:numId w:val="123"/>
              </w:numPr>
              <w:ind w:leftChars="0"/>
              <w:rPr>
                <w:rFonts w:eastAsia="微軟正黑體" w:cstheme="minorHAnsi"/>
              </w:rPr>
            </w:pPr>
          </w:p>
        </w:tc>
        <w:tc>
          <w:tcPr>
            <w:tcW w:w="1859" w:type="dxa"/>
          </w:tcPr>
          <w:p w14:paraId="3F981C8C" w14:textId="70E81DB4" w:rsidR="00742488" w:rsidRPr="00AF3413" w:rsidRDefault="00742488" w:rsidP="00742488">
            <w:pPr>
              <w:ind w:left="0" w:firstLine="0"/>
              <w:rPr>
                <w:rFonts w:eastAsia="微軟正黑體" w:cstheme="minorHAnsi"/>
              </w:rPr>
            </w:pPr>
            <w:r w:rsidRPr="00AF3413">
              <w:rPr>
                <w:rFonts w:eastAsia="微軟正黑體" w:cstheme="minorHAnsi"/>
              </w:rPr>
              <w:t>編號</w:t>
            </w:r>
            <w:r w:rsidRPr="00AF3413">
              <w:rPr>
                <w:rFonts w:eastAsia="微軟正黑體" w:cstheme="minorHAnsi"/>
              </w:rPr>
              <w:t>/</w:t>
            </w:r>
            <w:r w:rsidRPr="00AF3413">
              <w:rPr>
                <w:rFonts w:eastAsia="微軟正黑體" w:cstheme="minorHAnsi"/>
              </w:rPr>
              <w:t>戶名</w:t>
            </w:r>
          </w:p>
        </w:tc>
        <w:tc>
          <w:tcPr>
            <w:tcW w:w="1222" w:type="dxa"/>
            <w:vAlign w:val="center"/>
          </w:tcPr>
          <w:p w14:paraId="498BEDBE" w14:textId="4BF576E1" w:rsidR="00742488" w:rsidRPr="00AF3413" w:rsidRDefault="00742488" w:rsidP="00742488">
            <w:pPr>
              <w:ind w:left="0" w:firstLine="0"/>
              <w:rPr>
                <w:rFonts w:eastAsia="微軟正黑體" w:cstheme="minorHAnsi"/>
              </w:rPr>
            </w:pPr>
            <w:r w:rsidRPr="00AF3413">
              <w:rPr>
                <w:rFonts w:eastAsia="微軟正黑體" w:cstheme="minorHAnsi"/>
              </w:rPr>
              <w:t>文數字</w:t>
            </w:r>
          </w:p>
        </w:tc>
        <w:tc>
          <w:tcPr>
            <w:tcW w:w="990" w:type="dxa"/>
          </w:tcPr>
          <w:p w14:paraId="182C656C"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7A3B9A13" w14:textId="0ECBA827" w:rsidR="00742488" w:rsidRPr="00AF3413" w:rsidRDefault="00742488" w:rsidP="00742488">
            <w:pPr>
              <w:ind w:left="0" w:firstLine="0"/>
              <w:rPr>
                <w:rFonts w:eastAsia="微軟正黑體" w:cstheme="minorHAnsi"/>
              </w:rPr>
            </w:pPr>
            <w:r w:rsidRPr="00AF3413">
              <w:rPr>
                <w:rFonts w:eastAsia="微軟正黑體" w:cstheme="minorHAnsi"/>
              </w:rPr>
              <w:t>17</w:t>
            </w:r>
          </w:p>
        </w:tc>
        <w:tc>
          <w:tcPr>
            <w:tcW w:w="992" w:type="dxa"/>
          </w:tcPr>
          <w:p w14:paraId="5B92D3CC" w14:textId="77777777" w:rsidR="00742488" w:rsidRPr="00AF3413" w:rsidRDefault="00742488" w:rsidP="00742488">
            <w:pPr>
              <w:ind w:left="0" w:firstLine="0"/>
              <w:rPr>
                <w:rFonts w:eastAsia="微軟正黑體" w:cstheme="minorHAnsi"/>
                <w:sz w:val="22"/>
              </w:rPr>
            </w:pPr>
          </w:p>
        </w:tc>
        <w:tc>
          <w:tcPr>
            <w:tcW w:w="2184" w:type="dxa"/>
            <w:vAlign w:val="center"/>
          </w:tcPr>
          <w:p w14:paraId="1A73EB5A" w14:textId="77777777" w:rsidR="00742488" w:rsidRPr="00AF3413" w:rsidRDefault="00742488" w:rsidP="00742488">
            <w:pPr>
              <w:ind w:left="0" w:firstLine="0"/>
              <w:rPr>
                <w:rFonts w:eastAsia="微軟正黑體" w:cstheme="minorHAnsi"/>
              </w:rPr>
            </w:pPr>
            <w:r w:rsidRPr="00AF3413">
              <w:rPr>
                <w:rFonts w:eastAsia="微軟正黑體" w:cstheme="minorHAnsi"/>
              </w:rPr>
              <w:t>文件編號</w:t>
            </w:r>
            <w:r w:rsidRPr="00AF3413">
              <w:rPr>
                <w:rFonts w:eastAsia="微軟正黑體" w:cstheme="minorHAnsi"/>
              </w:rPr>
              <w:t>/</w:t>
            </w:r>
            <w:r w:rsidRPr="00AF3413">
              <w:rPr>
                <w:rFonts w:eastAsia="微軟正黑體" w:cstheme="minorHAnsi"/>
              </w:rPr>
              <w:t>戶名</w:t>
            </w:r>
          </w:p>
          <w:p w14:paraId="2AD40D8E" w14:textId="4C6ED933" w:rsidR="00742488" w:rsidRPr="00AF3413" w:rsidRDefault="00742488" w:rsidP="00742488">
            <w:pPr>
              <w:ind w:left="0" w:firstLine="0"/>
              <w:rPr>
                <w:rFonts w:eastAsia="微軟正黑體" w:cstheme="minorHAnsi"/>
              </w:rPr>
            </w:pPr>
            <w:r w:rsidRPr="00AF3413">
              <w:rPr>
                <w:rFonts w:eastAsia="微軟正黑體" w:cstheme="minorHAnsi"/>
              </w:rPr>
              <w:t>文件編號：</w:t>
            </w:r>
            <w:r w:rsidRPr="00AF3413">
              <w:rPr>
                <w:rFonts w:eastAsia="微軟正黑體" w:cstheme="minorHAnsi"/>
              </w:rPr>
              <w:t>(2023)002-1-0001</w:t>
            </w:r>
          </w:p>
        </w:tc>
      </w:tr>
      <w:tr w:rsidR="00742488" w:rsidRPr="00AF3413" w14:paraId="6AA5B3AB" w14:textId="77777777" w:rsidTr="00742488">
        <w:tc>
          <w:tcPr>
            <w:tcW w:w="830" w:type="dxa"/>
            <w:vAlign w:val="center"/>
          </w:tcPr>
          <w:p w14:paraId="47991C05"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57D4B52C" w14:textId="750EE750" w:rsidR="00742488" w:rsidRPr="00AF3413" w:rsidRDefault="00742488" w:rsidP="00742488">
            <w:pPr>
              <w:ind w:left="0" w:firstLine="0"/>
              <w:rPr>
                <w:rFonts w:eastAsia="微軟正黑體" w:cstheme="minorHAnsi"/>
              </w:rPr>
            </w:pPr>
            <w:r w:rsidRPr="00AF3413">
              <w:rPr>
                <w:rFonts w:eastAsia="微軟正黑體" w:cstheme="minorHAnsi"/>
              </w:rPr>
              <w:t>證明日期</w:t>
            </w:r>
          </w:p>
        </w:tc>
        <w:tc>
          <w:tcPr>
            <w:tcW w:w="1222" w:type="dxa"/>
            <w:vAlign w:val="center"/>
          </w:tcPr>
          <w:p w14:paraId="16372C28" w14:textId="6832AE06" w:rsidR="00742488" w:rsidRPr="00AF3413" w:rsidRDefault="00742488" w:rsidP="00742488">
            <w:pPr>
              <w:ind w:left="0" w:firstLine="0"/>
              <w:rPr>
                <w:rFonts w:eastAsia="微軟正黑體" w:cstheme="minorHAnsi"/>
              </w:rPr>
            </w:pPr>
            <w:r w:rsidRPr="00AF3413">
              <w:rPr>
                <w:rFonts w:eastAsia="微軟正黑體" w:cstheme="minorHAnsi"/>
              </w:rPr>
              <w:t>日期</w:t>
            </w:r>
          </w:p>
        </w:tc>
        <w:tc>
          <w:tcPr>
            <w:tcW w:w="990" w:type="dxa"/>
          </w:tcPr>
          <w:p w14:paraId="5DA5C5D5"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3BA36B46" w14:textId="35FE92E5" w:rsidR="00742488" w:rsidRPr="00AF3413" w:rsidRDefault="00742488" w:rsidP="00742488">
            <w:pPr>
              <w:ind w:left="0" w:firstLine="0"/>
              <w:rPr>
                <w:rFonts w:eastAsia="微軟正黑體" w:cstheme="minorHAnsi"/>
              </w:rPr>
            </w:pPr>
            <w:r w:rsidRPr="00AF3413">
              <w:rPr>
                <w:rFonts w:eastAsia="微軟正黑體" w:cstheme="minorHAnsi"/>
              </w:rPr>
              <w:t>9</w:t>
            </w:r>
          </w:p>
        </w:tc>
        <w:tc>
          <w:tcPr>
            <w:tcW w:w="992" w:type="dxa"/>
          </w:tcPr>
          <w:p w14:paraId="07572FAE" w14:textId="77777777" w:rsidR="00742488" w:rsidRPr="00AF3413" w:rsidRDefault="00742488" w:rsidP="00742488">
            <w:pPr>
              <w:ind w:left="0" w:firstLine="0"/>
              <w:rPr>
                <w:rFonts w:eastAsia="微軟正黑體" w:cstheme="minorHAnsi"/>
                <w:sz w:val="22"/>
              </w:rPr>
            </w:pPr>
          </w:p>
        </w:tc>
        <w:tc>
          <w:tcPr>
            <w:tcW w:w="2184" w:type="dxa"/>
            <w:vAlign w:val="center"/>
          </w:tcPr>
          <w:p w14:paraId="706FACD0" w14:textId="77777777" w:rsidR="00742488" w:rsidRPr="00AF3413" w:rsidRDefault="00742488" w:rsidP="00742488">
            <w:pPr>
              <w:ind w:left="0" w:firstLine="0"/>
              <w:rPr>
                <w:rFonts w:eastAsia="微軟正黑體" w:cstheme="minorHAnsi"/>
              </w:rPr>
            </w:pPr>
            <w:r w:rsidRPr="00AF3413">
              <w:rPr>
                <w:rFonts w:eastAsia="微軟正黑體" w:cstheme="minorHAnsi"/>
              </w:rPr>
              <w:t>開立證明日期</w:t>
            </w:r>
          </w:p>
          <w:p w14:paraId="36CCD21F" w14:textId="5764DEB9" w:rsidR="00742488" w:rsidRPr="00AF3413" w:rsidRDefault="00742488" w:rsidP="00742488">
            <w:pPr>
              <w:ind w:left="0" w:firstLine="0"/>
              <w:rPr>
                <w:rFonts w:eastAsia="微軟正黑體" w:cstheme="minorHAnsi"/>
              </w:rPr>
            </w:pPr>
            <w:r w:rsidRPr="00AF3413">
              <w:rPr>
                <w:rFonts w:eastAsia="微軟正黑體" w:cstheme="minorHAnsi"/>
              </w:rPr>
              <w:t>Ex: 112/04/20</w:t>
            </w:r>
          </w:p>
        </w:tc>
      </w:tr>
      <w:tr w:rsidR="00742488" w:rsidRPr="00AF3413" w14:paraId="4EA93F69" w14:textId="77777777" w:rsidTr="00742488">
        <w:tc>
          <w:tcPr>
            <w:tcW w:w="830" w:type="dxa"/>
            <w:vAlign w:val="center"/>
          </w:tcPr>
          <w:p w14:paraId="3229FA28"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0F6E9CBD" w14:textId="605C7E88" w:rsidR="00742488" w:rsidRPr="00AF3413" w:rsidRDefault="00742488" w:rsidP="00742488">
            <w:pPr>
              <w:ind w:left="0" w:firstLine="0"/>
              <w:rPr>
                <w:rFonts w:eastAsia="微軟正黑體" w:cstheme="minorHAnsi"/>
              </w:rPr>
            </w:pPr>
            <w:r w:rsidRPr="00AF3413">
              <w:rPr>
                <w:rFonts w:eastAsia="微軟正黑體" w:cstheme="minorHAnsi"/>
              </w:rPr>
              <w:t>統一編號</w:t>
            </w:r>
          </w:p>
        </w:tc>
        <w:tc>
          <w:tcPr>
            <w:tcW w:w="1222" w:type="dxa"/>
            <w:vAlign w:val="center"/>
          </w:tcPr>
          <w:p w14:paraId="217FA7B9" w14:textId="66D488D7" w:rsidR="00742488" w:rsidRPr="00AF3413" w:rsidRDefault="00742488" w:rsidP="00742488">
            <w:pPr>
              <w:ind w:left="0" w:firstLine="0"/>
              <w:rPr>
                <w:rFonts w:eastAsia="微軟正黑體" w:cstheme="minorHAnsi"/>
              </w:rPr>
            </w:pPr>
            <w:r w:rsidRPr="00AF3413">
              <w:rPr>
                <w:rFonts w:eastAsia="微軟正黑體" w:cstheme="minorHAnsi"/>
              </w:rPr>
              <w:t>數字</w:t>
            </w:r>
          </w:p>
        </w:tc>
        <w:tc>
          <w:tcPr>
            <w:tcW w:w="990" w:type="dxa"/>
          </w:tcPr>
          <w:p w14:paraId="39522C5D"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207CC28E" w14:textId="025633E9" w:rsidR="00742488" w:rsidRPr="00AF3413" w:rsidRDefault="00742488" w:rsidP="00742488">
            <w:pPr>
              <w:ind w:left="0" w:firstLine="0"/>
              <w:rPr>
                <w:rFonts w:eastAsia="微軟正黑體" w:cstheme="minorHAnsi"/>
              </w:rPr>
            </w:pPr>
            <w:r w:rsidRPr="00AF3413">
              <w:rPr>
                <w:rFonts w:eastAsia="微軟正黑體" w:cstheme="minorHAnsi"/>
              </w:rPr>
              <w:t>10</w:t>
            </w:r>
          </w:p>
        </w:tc>
        <w:tc>
          <w:tcPr>
            <w:tcW w:w="992" w:type="dxa"/>
          </w:tcPr>
          <w:p w14:paraId="6D408219" w14:textId="77777777" w:rsidR="00742488" w:rsidRPr="00AF3413" w:rsidRDefault="00742488" w:rsidP="00742488">
            <w:pPr>
              <w:ind w:left="0" w:firstLine="0"/>
              <w:rPr>
                <w:rFonts w:eastAsia="微軟正黑體" w:cstheme="minorHAnsi"/>
                <w:sz w:val="22"/>
              </w:rPr>
            </w:pPr>
          </w:p>
        </w:tc>
        <w:tc>
          <w:tcPr>
            <w:tcW w:w="2184" w:type="dxa"/>
            <w:vAlign w:val="center"/>
          </w:tcPr>
          <w:p w14:paraId="5ECBE1FB" w14:textId="08C1D1FF" w:rsidR="00742488" w:rsidRPr="00AF3413" w:rsidRDefault="00742488" w:rsidP="00742488">
            <w:pPr>
              <w:ind w:left="0" w:firstLine="0"/>
              <w:rPr>
                <w:rFonts w:eastAsia="微軟正黑體" w:cstheme="minorHAnsi"/>
              </w:rPr>
            </w:pPr>
          </w:p>
        </w:tc>
      </w:tr>
      <w:tr w:rsidR="00742488" w:rsidRPr="00AF3413" w14:paraId="4E43C4EA" w14:textId="77777777" w:rsidTr="00742488">
        <w:tc>
          <w:tcPr>
            <w:tcW w:w="830" w:type="dxa"/>
            <w:vAlign w:val="center"/>
          </w:tcPr>
          <w:p w14:paraId="3C07DF5C"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15109508" w14:textId="0C3EF733" w:rsidR="00742488" w:rsidRPr="00AF3413" w:rsidRDefault="00742488" w:rsidP="00742488">
            <w:pPr>
              <w:ind w:left="0" w:firstLine="0"/>
              <w:rPr>
                <w:rFonts w:eastAsia="微軟正黑體" w:cstheme="minorHAnsi"/>
              </w:rPr>
            </w:pPr>
            <w:r w:rsidRPr="00AF3413">
              <w:rPr>
                <w:rFonts w:eastAsia="微軟正黑體" w:cstheme="minorHAnsi"/>
              </w:rPr>
              <w:t>帳號</w:t>
            </w:r>
            <w:r w:rsidRPr="00AF3413">
              <w:rPr>
                <w:rFonts w:eastAsia="微軟正黑體" w:cstheme="minorHAnsi"/>
              </w:rPr>
              <w:t>/</w:t>
            </w:r>
            <w:r w:rsidRPr="00AF3413">
              <w:rPr>
                <w:rFonts w:eastAsia="微軟正黑體" w:cstheme="minorHAnsi"/>
              </w:rPr>
              <w:t>備註</w:t>
            </w:r>
          </w:p>
        </w:tc>
        <w:tc>
          <w:tcPr>
            <w:tcW w:w="1222" w:type="dxa"/>
            <w:vAlign w:val="center"/>
          </w:tcPr>
          <w:p w14:paraId="383207C2" w14:textId="0A379649" w:rsidR="00742488" w:rsidRPr="00AF3413" w:rsidRDefault="00742488" w:rsidP="00742488">
            <w:pPr>
              <w:ind w:left="0" w:firstLine="0"/>
              <w:rPr>
                <w:rFonts w:eastAsia="微軟正黑體" w:cstheme="minorHAnsi"/>
                <w:szCs w:val="24"/>
              </w:rPr>
            </w:pPr>
            <w:r w:rsidRPr="00AF3413">
              <w:rPr>
                <w:rFonts w:eastAsia="微軟正黑體" w:cstheme="minorHAnsi"/>
                <w:szCs w:val="24"/>
              </w:rPr>
              <w:t>數字</w:t>
            </w:r>
          </w:p>
        </w:tc>
        <w:tc>
          <w:tcPr>
            <w:tcW w:w="990" w:type="dxa"/>
          </w:tcPr>
          <w:p w14:paraId="72606BA0"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780DC445" w14:textId="40122785" w:rsidR="00742488" w:rsidRPr="00AF3413" w:rsidRDefault="00742488" w:rsidP="00742488">
            <w:pPr>
              <w:ind w:left="0" w:firstLine="0"/>
              <w:rPr>
                <w:rFonts w:eastAsia="微軟正黑體" w:cstheme="minorHAnsi"/>
                <w:szCs w:val="24"/>
              </w:rPr>
            </w:pPr>
            <w:r w:rsidRPr="00AF3413">
              <w:rPr>
                <w:rFonts w:eastAsia="微軟正黑體" w:cstheme="minorHAnsi"/>
                <w:szCs w:val="24"/>
              </w:rPr>
              <w:t>同帳號規格</w:t>
            </w:r>
          </w:p>
        </w:tc>
        <w:tc>
          <w:tcPr>
            <w:tcW w:w="992" w:type="dxa"/>
          </w:tcPr>
          <w:p w14:paraId="432F81AE" w14:textId="77777777" w:rsidR="00742488" w:rsidRPr="00AF3413" w:rsidRDefault="00742488" w:rsidP="00742488">
            <w:pPr>
              <w:ind w:left="0" w:firstLine="0"/>
              <w:rPr>
                <w:rFonts w:eastAsia="微軟正黑體" w:cstheme="minorHAnsi"/>
                <w:sz w:val="22"/>
              </w:rPr>
            </w:pPr>
          </w:p>
        </w:tc>
        <w:tc>
          <w:tcPr>
            <w:tcW w:w="2184" w:type="dxa"/>
            <w:vAlign w:val="center"/>
          </w:tcPr>
          <w:p w14:paraId="108EB85F" w14:textId="1EFECCC6" w:rsidR="00742488" w:rsidRPr="00AF3413" w:rsidRDefault="00742488" w:rsidP="00742488">
            <w:pPr>
              <w:ind w:left="0" w:firstLine="0"/>
              <w:rPr>
                <w:rFonts w:eastAsia="微軟正黑體" w:cstheme="minorHAnsi"/>
                <w:sz w:val="22"/>
              </w:rPr>
            </w:pPr>
          </w:p>
        </w:tc>
      </w:tr>
      <w:tr w:rsidR="00742488" w:rsidRPr="00AF3413" w14:paraId="18E4AC44" w14:textId="77777777" w:rsidTr="00742488">
        <w:tc>
          <w:tcPr>
            <w:tcW w:w="830" w:type="dxa"/>
            <w:vAlign w:val="center"/>
          </w:tcPr>
          <w:p w14:paraId="63C8B2EB"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2584C879" w14:textId="0178AD6A" w:rsidR="00742488" w:rsidRPr="00AF3413" w:rsidRDefault="00742488" w:rsidP="00742488">
            <w:pPr>
              <w:ind w:left="0" w:firstLine="0"/>
              <w:rPr>
                <w:rFonts w:eastAsia="微軟正黑體" w:cstheme="minorHAnsi"/>
              </w:rPr>
            </w:pPr>
            <w:r w:rsidRPr="00AF3413">
              <w:rPr>
                <w:rFonts w:eastAsia="微軟正黑體" w:cstheme="minorHAnsi"/>
              </w:rPr>
              <w:t>證明存額</w:t>
            </w:r>
          </w:p>
        </w:tc>
        <w:tc>
          <w:tcPr>
            <w:tcW w:w="1222" w:type="dxa"/>
            <w:vAlign w:val="center"/>
          </w:tcPr>
          <w:p w14:paraId="720BA165" w14:textId="19AC50F3" w:rsidR="00742488" w:rsidRPr="00AF3413" w:rsidRDefault="00742488" w:rsidP="00742488">
            <w:pPr>
              <w:ind w:left="0" w:firstLine="0"/>
              <w:rPr>
                <w:rFonts w:eastAsia="微軟正黑體" w:cstheme="minorHAnsi"/>
                <w:szCs w:val="24"/>
              </w:rPr>
            </w:pPr>
            <w:r w:rsidRPr="00AF3413">
              <w:rPr>
                <w:rFonts w:eastAsia="微軟正黑體" w:cstheme="minorHAnsi"/>
                <w:szCs w:val="24"/>
              </w:rPr>
              <w:t>數字</w:t>
            </w:r>
          </w:p>
        </w:tc>
        <w:tc>
          <w:tcPr>
            <w:tcW w:w="990" w:type="dxa"/>
          </w:tcPr>
          <w:p w14:paraId="433B9EEB"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614C87B1" w14:textId="1382E3CD" w:rsidR="00742488" w:rsidRPr="00AF3413" w:rsidRDefault="00742488" w:rsidP="00742488">
            <w:pPr>
              <w:ind w:left="0" w:firstLine="0"/>
              <w:rPr>
                <w:rFonts w:eastAsia="微軟正黑體" w:cstheme="minorHAnsi"/>
                <w:szCs w:val="24"/>
              </w:rPr>
            </w:pPr>
            <w:r w:rsidRPr="00AF3413">
              <w:rPr>
                <w:rFonts w:eastAsia="微軟正黑體" w:cstheme="minorHAnsi"/>
                <w:szCs w:val="24"/>
              </w:rPr>
              <w:t>9(12)V99</w:t>
            </w:r>
          </w:p>
        </w:tc>
        <w:tc>
          <w:tcPr>
            <w:tcW w:w="992" w:type="dxa"/>
          </w:tcPr>
          <w:p w14:paraId="4FFE87D6" w14:textId="77777777" w:rsidR="00742488" w:rsidRPr="00AF3413" w:rsidRDefault="00742488" w:rsidP="00742488">
            <w:pPr>
              <w:ind w:left="0" w:firstLine="0"/>
              <w:rPr>
                <w:rFonts w:eastAsia="微軟正黑體" w:cstheme="minorHAnsi"/>
                <w:sz w:val="22"/>
              </w:rPr>
            </w:pPr>
          </w:p>
        </w:tc>
        <w:tc>
          <w:tcPr>
            <w:tcW w:w="2184" w:type="dxa"/>
            <w:vAlign w:val="center"/>
          </w:tcPr>
          <w:p w14:paraId="72AE0437" w14:textId="20E3F101" w:rsidR="00742488" w:rsidRPr="00AF3413" w:rsidRDefault="00742488" w:rsidP="00742488">
            <w:pPr>
              <w:ind w:left="0" w:firstLine="0"/>
              <w:rPr>
                <w:rFonts w:eastAsia="微軟正黑體" w:cstheme="minorHAnsi"/>
                <w:sz w:val="22"/>
              </w:rPr>
            </w:pPr>
          </w:p>
        </w:tc>
      </w:tr>
      <w:tr w:rsidR="00742488" w:rsidRPr="00AF3413" w14:paraId="536BFF55" w14:textId="77777777" w:rsidTr="00742488">
        <w:tc>
          <w:tcPr>
            <w:tcW w:w="830" w:type="dxa"/>
            <w:vAlign w:val="center"/>
          </w:tcPr>
          <w:p w14:paraId="000692A5"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17346763" w14:textId="6F4F4708" w:rsidR="00742488" w:rsidRPr="00AF3413" w:rsidRDefault="00742488" w:rsidP="00742488">
            <w:pPr>
              <w:ind w:left="0" w:firstLine="0"/>
              <w:rPr>
                <w:rFonts w:eastAsia="微軟正黑體" w:cstheme="minorHAnsi"/>
              </w:rPr>
            </w:pPr>
            <w:r w:rsidRPr="00AF3413">
              <w:rPr>
                <w:rFonts w:eastAsia="微軟正黑體" w:cstheme="minorHAnsi"/>
              </w:rPr>
              <w:t>證明餘額</w:t>
            </w:r>
          </w:p>
        </w:tc>
        <w:tc>
          <w:tcPr>
            <w:tcW w:w="1222" w:type="dxa"/>
            <w:vAlign w:val="center"/>
          </w:tcPr>
          <w:p w14:paraId="506EF138" w14:textId="56119221" w:rsidR="00742488" w:rsidRPr="00AF3413" w:rsidRDefault="00742488" w:rsidP="00742488">
            <w:pPr>
              <w:ind w:left="0" w:firstLine="0"/>
              <w:rPr>
                <w:rFonts w:eastAsia="微軟正黑體" w:cstheme="minorHAnsi"/>
                <w:szCs w:val="24"/>
              </w:rPr>
            </w:pPr>
            <w:r w:rsidRPr="00AF3413">
              <w:rPr>
                <w:rFonts w:eastAsia="微軟正黑體" w:cstheme="minorHAnsi"/>
                <w:szCs w:val="24"/>
              </w:rPr>
              <w:t>數字</w:t>
            </w:r>
          </w:p>
        </w:tc>
        <w:tc>
          <w:tcPr>
            <w:tcW w:w="990" w:type="dxa"/>
          </w:tcPr>
          <w:p w14:paraId="4B28D7F0" w14:textId="77777777" w:rsidR="00742488" w:rsidRPr="00AF3413" w:rsidRDefault="00742488" w:rsidP="00742488">
            <w:pPr>
              <w:ind w:left="0" w:firstLine="0"/>
              <w:jc w:val="center"/>
              <w:rPr>
                <w:rFonts w:eastAsia="微軟正黑體" w:cstheme="minorHAnsi"/>
                <w:szCs w:val="24"/>
              </w:rPr>
            </w:pPr>
          </w:p>
        </w:tc>
        <w:tc>
          <w:tcPr>
            <w:tcW w:w="1239" w:type="dxa"/>
            <w:vAlign w:val="center"/>
          </w:tcPr>
          <w:p w14:paraId="78F0FDB5" w14:textId="1F69E8B8" w:rsidR="00742488" w:rsidRPr="00AF3413" w:rsidRDefault="00742488" w:rsidP="00742488">
            <w:pPr>
              <w:ind w:left="0" w:firstLine="0"/>
              <w:rPr>
                <w:rFonts w:eastAsia="微軟正黑體" w:cstheme="minorHAnsi"/>
                <w:szCs w:val="24"/>
              </w:rPr>
            </w:pPr>
            <w:r w:rsidRPr="00AF3413">
              <w:rPr>
                <w:rFonts w:eastAsia="微軟正黑體" w:cstheme="minorHAnsi"/>
                <w:szCs w:val="24"/>
              </w:rPr>
              <w:t>9(12)V99</w:t>
            </w:r>
          </w:p>
        </w:tc>
        <w:tc>
          <w:tcPr>
            <w:tcW w:w="992" w:type="dxa"/>
          </w:tcPr>
          <w:p w14:paraId="5041FBB1" w14:textId="77777777" w:rsidR="00742488" w:rsidRPr="00AF3413" w:rsidRDefault="00742488" w:rsidP="00742488">
            <w:pPr>
              <w:ind w:left="0" w:firstLine="0"/>
              <w:rPr>
                <w:rFonts w:eastAsia="微軟正黑體" w:cstheme="minorHAnsi"/>
                <w:sz w:val="22"/>
              </w:rPr>
            </w:pPr>
          </w:p>
        </w:tc>
        <w:tc>
          <w:tcPr>
            <w:tcW w:w="2184" w:type="dxa"/>
            <w:vAlign w:val="center"/>
          </w:tcPr>
          <w:p w14:paraId="0E61A7B8" w14:textId="77777777" w:rsidR="00742488" w:rsidRPr="00AF3413" w:rsidRDefault="00742488" w:rsidP="00742488">
            <w:pPr>
              <w:ind w:left="0" w:firstLine="0"/>
              <w:rPr>
                <w:rFonts w:eastAsia="微軟正黑體" w:cstheme="minorHAnsi"/>
                <w:sz w:val="22"/>
              </w:rPr>
            </w:pPr>
          </w:p>
        </w:tc>
      </w:tr>
      <w:tr w:rsidR="00742488" w:rsidRPr="00AF3413" w14:paraId="3974F409" w14:textId="77777777" w:rsidTr="00742488">
        <w:tc>
          <w:tcPr>
            <w:tcW w:w="830" w:type="dxa"/>
          </w:tcPr>
          <w:p w14:paraId="26CC77DF"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0D1F77E9" w14:textId="028360EB" w:rsidR="00742488" w:rsidRPr="00AF3413" w:rsidRDefault="00742488" w:rsidP="00742488">
            <w:pPr>
              <w:ind w:left="0" w:firstLine="0"/>
              <w:rPr>
                <w:rFonts w:eastAsia="微軟正黑體" w:cstheme="minorHAnsi"/>
              </w:rPr>
            </w:pPr>
            <w:r w:rsidRPr="00AF3413">
              <w:rPr>
                <w:rFonts w:eastAsia="微軟正黑體" w:cstheme="minorHAnsi"/>
              </w:rPr>
              <w:t>櫃員</w:t>
            </w:r>
          </w:p>
        </w:tc>
        <w:tc>
          <w:tcPr>
            <w:tcW w:w="1222" w:type="dxa"/>
          </w:tcPr>
          <w:p w14:paraId="0B47ED94" w14:textId="349DB75B" w:rsidR="00742488" w:rsidRPr="00AF3413" w:rsidRDefault="00742488" w:rsidP="00742488">
            <w:pPr>
              <w:ind w:left="0" w:firstLine="0"/>
              <w:rPr>
                <w:rFonts w:eastAsia="微軟正黑體" w:cstheme="minorHAnsi"/>
                <w:szCs w:val="24"/>
              </w:rPr>
            </w:pPr>
            <w:r w:rsidRPr="00AF3413">
              <w:rPr>
                <w:rFonts w:eastAsia="微軟正黑體" w:cstheme="minorHAnsi"/>
                <w:szCs w:val="24"/>
              </w:rPr>
              <w:t>文數字</w:t>
            </w:r>
          </w:p>
        </w:tc>
        <w:tc>
          <w:tcPr>
            <w:tcW w:w="990" w:type="dxa"/>
          </w:tcPr>
          <w:p w14:paraId="617208A0" w14:textId="77777777" w:rsidR="00742488" w:rsidRPr="00AF3413" w:rsidRDefault="00742488" w:rsidP="00742488">
            <w:pPr>
              <w:ind w:left="0" w:firstLine="0"/>
              <w:jc w:val="center"/>
              <w:rPr>
                <w:rFonts w:eastAsia="微軟正黑體" w:cstheme="minorHAnsi"/>
                <w:szCs w:val="24"/>
              </w:rPr>
            </w:pPr>
          </w:p>
        </w:tc>
        <w:tc>
          <w:tcPr>
            <w:tcW w:w="1239" w:type="dxa"/>
          </w:tcPr>
          <w:p w14:paraId="6EC1D55D" w14:textId="3D11ABFE" w:rsidR="00742488" w:rsidRPr="00AF3413" w:rsidRDefault="00742488" w:rsidP="00742488">
            <w:pPr>
              <w:ind w:left="0" w:firstLine="0"/>
              <w:rPr>
                <w:rFonts w:eastAsia="微軟正黑體" w:cstheme="minorHAnsi"/>
                <w:szCs w:val="24"/>
              </w:rPr>
            </w:pPr>
            <w:r w:rsidRPr="00AF3413">
              <w:rPr>
                <w:rFonts w:eastAsia="微軟正黑體" w:cstheme="minorHAnsi"/>
                <w:szCs w:val="24"/>
              </w:rPr>
              <w:t>7</w:t>
            </w:r>
          </w:p>
        </w:tc>
        <w:tc>
          <w:tcPr>
            <w:tcW w:w="992" w:type="dxa"/>
          </w:tcPr>
          <w:p w14:paraId="1D233890" w14:textId="77777777" w:rsidR="00742488" w:rsidRPr="00AF3413" w:rsidRDefault="00742488" w:rsidP="00742488">
            <w:pPr>
              <w:ind w:left="0" w:firstLine="0"/>
              <w:rPr>
                <w:rFonts w:eastAsia="微軟正黑體" w:cstheme="minorHAnsi"/>
                <w:sz w:val="22"/>
              </w:rPr>
            </w:pPr>
          </w:p>
        </w:tc>
        <w:tc>
          <w:tcPr>
            <w:tcW w:w="2184" w:type="dxa"/>
          </w:tcPr>
          <w:p w14:paraId="6B3DB5D1" w14:textId="77777777" w:rsidR="00742488" w:rsidRPr="00AF3413" w:rsidRDefault="00742488" w:rsidP="00742488">
            <w:pPr>
              <w:ind w:left="0" w:firstLine="0"/>
              <w:rPr>
                <w:rFonts w:eastAsia="微軟正黑體" w:cstheme="minorHAnsi"/>
                <w:sz w:val="22"/>
              </w:rPr>
            </w:pPr>
          </w:p>
        </w:tc>
      </w:tr>
      <w:tr w:rsidR="00742488" w:rsidRPr="00AF3413" w14:paraId="6DF687F8" w14:textId="77777777" w:rsidTr="00742488">
        <w:tc>
          <w:tcPr>
            <w:tcW w:w="830" w:type="dxa"/>
          </w:tcPr>
          <w:p w14:paraId="56C2C054"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0859462A" w14:textId="2D93F5D6" w:rsidR="00742488" w:rsidRPr="00AF3413" w:rsidRDefault="00742488" w:rsidP="00742488">
            <w:pPr>
              <w:ind w:left="0" w:firstLine="0"/>
              <w:rPr>
                <w:rFonts w:eastAsia="微軟正黑體" w:cstheme="minorHAnsi"/>
              </w:rPr>
            </w:pPr>
            <w:r w:rsidRPr="00AF3413">
              <w:rPr>
                <w:rFonts w:eastAsia="微軟正黑體" w:cstheme="minorHAnsi"/>
              </w:rPr>
              <w:t>主管</w:t>
            </w:r>
          </w:p>
        </w:tc>
        <w:tc>
          <w:tcPr>
            <w:tcW w:w="1222" w:type="dxa"/>
          </w:tcPr>
          <w:p w14:paraId="63E55F18" w14:textId="33C610A1" w:rsidR="00742488" w:rsidRPr="00AF3413" w:rsidRDefault="00742488" w:rsidP="00742488">
            <w:pPr>
              <w:ind w:left="0" w:firstLine="0"/>
              <w:rPr>
                <w:rFonts w:eastAsia="微軟正黑體" w:cstheme="minorHAnsi"/>
                <w:szCs w:val="24"/>
              </w:rPr>
            </w:pPr>
            <w:r w:rsidRPr="00AF3413">
              <w:rPr>
                <w:rFonts w:eastAsia="微軟正黑體" w:cstheme="minorHAnsi"/>
                <w:szCs w:val="24"/>
              </w:rPr>
              <w:t>文數字</w:t>
            </w:r>
          </w:p>
        </w:tc>
        <w:tc>
          <w:tcPr>
            <w:tcW w:w="990" w:type="dxa"/>
          </w:tcPr>
          <w:p w14:paraId="717E1181" w14:textId="77777777" w:rsidR="00742488" w:rsidRPr="00AF3413" w:rsidRDefault="00742488" w:rsidP="00742488">
            <w:pPr>
              <w:ind w:left="0" w:firstLine="0"/>
              <w:jc w:val="center"/>
              <w:rPr>
                <w:rFonts w:eastAsia="微軟正黑體" w:cstheme="minorHAnsi"/>
                <w:szCs w:val="24"/>
              </w:rPr>
            </w:pPr>
          </w:p>
        </w:tc>
        <w:tc>
          <w:tcPr>
            <w:tcW w:w="1239" w:type="dxa"/>
          </w:tcPr>
          <w:p w14:paraId="0C727063" w14:textId="0C62A436" w:rsidR="00742488" w:rsidRPr="00AF3413" w:rsidRDefault="00742488" w:rsidP="00742488">
            <w:pPr>
              <w:ind w:left="0" w:firstLine="0"/>
              <w:rPr>
                <w:rFonts w:eastAsia="微軟正黑體" w:cstheme="minorHAnsi"/>
                <w:szCs w:val="24"/>
              </w:rPr>
            </w:pPr>
            <w:r w:rsidRPr="00AF3413">
              <w:rPr>
                <w:rFonts w:eastAsia="微軟正黑體" w:cstheme="minorHAnsi"/>
                <w:szCs w:val="24"/>
              </w:rPr>
              <w:t>7</w:t>
            </w:r>
          </w:p>
        </w:tc>
        <w:tc>
          <w:tcPr>
            <w:tcW w:w="992" w:type="dxa"/>
          </w:tcPr>
          <w:p w14:paraId="1D4E3672" w14:textId="77777777" w:rsidR="00742488" w:rsidRPr="00AF3413" w:rsidRDefault="00742488" w:rsidP="00742488">
            <w:pPr>
              <w:ind w:left="0" w:firstLine="0"/>
              <w:rPr>
                <w:rFonts w:eastAsia="微軟正黑體" w:cstheme="minorHAnsi"/>
                <w:sz w:val="22"/>
              </w:rPr>
            </w:pPr>
          </w:p>
        </w:tc>
        <w:tc>
          <w:tcPr>
            <w:tcW w:w="2184" w:type="dxa"/>
          </w:tcPr>
          <w:p w14:paraId="5C8B7AE5" w14:textId="77777777" w:rsidR="00742488" w:rsidRPr="00AF3413" w:rsidRDefault="00742488" w:rsidP="00742488">
            <w:pPr>
              <w:ind w:left="0" w:firstLine="0"/>
              <w:rPr>
                <w:rFonts w:eastAsia="微軟正黑體" w:cstheme="minorHAnsi"/>
                <w:sz w:val="22"/>
              </w:rPr>
            </w:pPr>
          </w:p>
        </w:tc>
      </w:tr>
      <w:tr w:rsidR="00742488" w:rsidRPr="00AF3413" w14:paraId="7195C38B" w14:textId="77777777" w:rsidTr="00742488">
        <w:tc>
          <w:tcPr>
            <w:tcW w:w="830" w:type="dxa"/>
          </w:tcPr>
          <w:p w14:paraId="25CB1AB3" w14:textId="77777777" w:rsidR="00742488" w:rsidRPr="00AF3413" w:rsidRDefault="00742488" w:rsidP="00742488">
            <w:pPr>
              <w:pStyle w:val="af2"/>
              <w:numPr>
                <w:ilvl w:val="0"/>
                <w:numId w:val="86"/>
              </w:numPr>
              <w:ind w:leftChars="0"/>
              <w:rPr>
                <w:rFonts w:eastAsia="微軟正黑體" w:cstheme="minorHAnsi"/>
              </w:rPr>
            </w:pPr>
          </w:p>
        </w:tc>
        <w:tc>
          <w:tcPr>
            <w:tcW w:w="1859" w:type="dxa"/>
          </w:tcPr>
          <w:p w14:paraId="7BCC0430" w14:textId="391C36FC" w:rsidR="00742488" w:rsidRPr="00AF3413" w:rsidRDefault="00742488" w:rsidP="00742488">
            <w:pPr>
              <w:ind w:left="0" w:firstLine="0"/>
              <w:rPr>
                <w:rFonts w:eastAsia="微軟正黑體" w:cstheme="minorHAnsi"/>
              </w:rPr>
            </w:pPr>
            <w:r w:rsidRPr="00AF3413">
              <w:rPr>
                <w:rFonts w:eastAsia="微軟正黑體" w:cstheme="minorHAnsi"/>
              </w:rPr>
              <w:t>分行合計</w:t>
            </w:r>
          </w:p>
        </w:tc>
        <w:tc>
          <w:tcPr>
            <w:tcW w:w="1222" w:type="dxa"/>
          </w:tcPr>
          <w:p w14:paraId="5CC9AA5C" w14:textId="14C7DA58" w:rsidR="00742488" w:rsidRPr="00AF3413" w:rsidRDefault="00742488" w:rsidP="00742488">
            <w:pPr>
              <w:ind w:left="0" w:firstLine="0"/>
              <w:rPr>
                <w:rFonts w:eastAsia="微軟正黑體" w:cstheme="minorHAnsi"/>
                <w:szCs w:val="24"/>
              </w:rPr>
            </w:pPr>
            <w:r w:rsidRPr="00AF3413">
              <w:rPr>
                <w:rFonts w:eastAsia="微軟正黑體" w:cstheme="minorHAnsi"/>
                <w:szCs w:val="24"/>
              </w:rPr>
              <w:t>數字</w:t>
            </w:r>
          </w:p>
        </w:tc>
        <w:tc>
          <w:tcPr>
            <w:tcW w:w="990" w:type="dxa"/>
          </w:tcPr>
          <w:p w14:paraId="3F996E41" w14:textId="77777777" w:rsidR="00742488" w:rsidRPr="00AF3413" w:rsidRDefault="00742488" w:rsidP="00742488">
            <w:pPr>
              <w:ind w:left="0" w:firstLine="0"/>
              <w:jc w:val="center"/>
              <w:rPr>
                <w:rFonts w:eastAsia="微軟正黑體" w:cstheme="minorHAnsi"/>
                <w:szCs w:val="24"/>
              </w:rPr>
            </w:pPr>
          </w:p>
        </w:tc>
        <w:tc>
          <w:tcPr>
            <w:tcW w:w="1239" w:type="dxa"/>
          </w:tcPr>
          <w:p w14:paraId="7C277D7D" w14:textId="3F42574D" w:rsidR="00742488" w:rsidRPr="00AF3413" w:rsidRDefault="00742488" w:rsidP="00742488">
            <w:pPr>
              <w:ind w:left="0" w:firstLine="0"/>
              <w:rPr>
                <w:rFonts w:eastAsia="微軟正黑體" w:cstheme="minorHAnsi"/>
                <w:szCs w:val="24"/>
              </w:rPr>
            </w:pPr>
            <w:r w:rsidRPr="00AF3413">
              <w:rPr>
                <w:rFonts w:eastAsia="微軟正黑體" w:cstheme="minorHAnsi"/>
                <w:szCs w:val="24"/>
              </w:rPr>
              <w:t>2</w:t>
            </w:r>
          </w:p>
        </w:tc>
        <w:tc>
          <w:tcPr>
            <w:tcW w:w="992" w:type="dxa"/>
          </w:tcPr>
          <w:p w14:paraId="1206285D" w14:textId="77777777" w:rsidR="00742488" w:rsidRPr="00AF3413" w:rsidRDefault="00742488" w:rsidP="00742488">
            <w:pPr>
              <w:ind w:left="0" w:firstLine="0"/>
              <w:rPr>
                <w:rFonts w:eastAsia="微軟正黑體" w:cstheme="minorHAnsi"/>
                <w:sz w:val="22"/>
              </w:rPr>
            </w:pPr>
          </w:p>
        </w:tc>
        <w:tc>
          <w:tcPr>
            <w:tcW w:w="2184" w:type="dxa"/>
          </w:tcPr>
          <w:p w14:paraId="11472652" w14:textId="77777777" w:rsidR="00742488" w:rsidRPr="00AF3413" w:rsidRDefault="00742488" w:rsidP="00742488">
            <w:pPr>
              <w:ind w:left="0" w:firstLine="0"/>
              <w:rPr>
                <w:rFonts w:eastAsia="微軟正黑體" w:cstheme="minorHAnsi"/>
                <w:sz w:val="22"/>
              </w:rPr>
            </w:pPr>
          </w:p>
        </w:tc>
      </w:tr>
    </w:tbl>
    <w:p w14:paraId="53F1FE6F" w14:textId="77777777" w:rsidR="00007CFC" w:rsidRPr="00AF3413" w:rsidRDefault="00007CFC" w:rsidP="00CD011C">
      <w:pPr>
        <w:ind w:left="0" w:firstLine="0"/>
        <w:rPr>
          <w:rFonts w:eastAsia="微軟正黑體" w:cstheme="minorHAnsi"/>
        </w:rPr>
      </w:pPr>
    </w:p>
    <w:p w14:paraId="70899AAA" w14:textId="31101829" w:rsidR="00730677" w:rsidRPr="00AF3413" w:rsidRDefault="00730677">
      <w:pPr>
        <w:widowControl/>
        <w:ind w:left="0" w:firstLine="0"/>
        <w:rPr>
          <w:rFonts w:eastAsia="微軟正黑體" w:cstheme="minorHAnsi"/>
        </w:rPr>
      </w:pPr>
      <w:r w:rsidRPr="00AF3413">
        <w:rPr>
          <w:rFonts w:eastAsia="微軟正黑體" w:cstheme="minorHAnsi"/>
        </w:rPr>
        <w:br w:type="page"/>
      </w:r>
    </w:p>
    <w:p w14:paraId="1FDFF45F" w14:textId="014D066C" w:rsidR="00AA70A7" w:rsidRPr="00AF3413" w:rsidRDefault="00C341CA" w:rsidP="00AA70A7">
      <w:pPr>
        <w:ind w:left="0" w:firstLine="0"/>
        <w:outlineLvl w:val="2"/>
        <w:rPr>
          <w:rFonts w:eastAsia="微軟正黑體" w:cstheme="minorHAnsi"/>
        </w:rPr>
      </w:pPr>
      <w:bookmarkStart w:id="322" w:name="_Toc149924144"/>
      <w:r w:rsidRPr="00AF3413">
        <w:rPr>
          <w:rFonts w:eastAsia="微軟正黑體" w:cstheme="minorHAnsi"/>
        </w:rPr>
        <w:lastRenderedPageBreak/>
        <w:t>2.3.2</w:t>
      </w:r>
      <w:r w:rsidR="00BF02E9" w:rsidRPr="00AF3413">
        <w:rPr>
          <w:rFonts w:eastAsia="微軟正黑體" w:cstheme="minorHAnsi"/>
        </w:rPr>
        <w:t xml:space="preserve"> </w:t>
      </w:r>
      <w:r w:rsidR="00742488" w:rsidRPr="00AF3413">
        <w:rPr>
          <w:rFonts w:eastAsia="微軟正黑體" w:cstheme="minorHAnsi"/>
        </w:rPr>
        <w:t>開立資信證明</w:t>
      </w:r>
      <w:r w:rsidR="00742488" w:rsidRPr="00AF3413">
        <w:rPr>
          <w:rFonts w:eastAsia="微軟正黑體" w:cstheme="minorHAnsi"/>
        </w:rPr>
        <w:t xml:space="preserve"> (OBU)/</w:t>
      </w:r>
      <w:r w:rsidR="00742488" w:rsidRPr="00AF3413">
        <w:rPr>
          <w:rFonts w:eastAsia="微軟正黑體" w:cstheme="minorHAnsi"/>
        </w:rPr>
        <w:t>存款業務證明</w:t>
      </w:r>
      <w:r w:rsidR="00742488" w:rsidRPr="00AF3413">
        <w:rPr>
          <w:rFonts w:eastAsia="微軟正黑體" w:cstheme="minorHAnsi"/>
        </w:rPr>
        <w:t>(DBU</w:t>
      </w:r>
      <w:r w:rsidR="006E725B" w:rsidRPr="00AF3413">
        <w:rPr>
          <w:rFonts w:eastAsia="微軟正黑體" w:cstheme="minorHAnsi"/>
        </w:rPr>
        <w:t>)</w:t>
      </w:r>
      <w:bookmarkEnd w:id="322"/>
    </w:p>
    <w:p w14:paraId="14F9D669" w14:textId="0B976D51" w:rsidR="004F7511" w:rsidRPr="00AF3413" w:rsidRDefault="004F7511" w:rsidP="004F7511">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 xml:space="preserve">2.3.2.1 </w:t>
      </w:r>
      <w:r w:rsidRPr="00AF3413">
        <w:rPr>
          <w:rFonts w:asciiTheme="minorHAnsi" w:eastAsia="微軟正黑體" w:hAnsiTheme="minorHAnsi" w:cstheme="minorHAnsi"/>
          <w:b w:val="0"/>
          <w:bCs/>
          <w:i w:val="0"/>
          <w:iCs/>
        </w:rPr>
        <w:t>功能</w:t>
      </w:r>
      <w:r w:rsidRPr="00AF3413">
        <w:rPr>
          <w:rFonts w:asciiTheme="minorHAnsi" w:eastAsia="微軟正黑體" w:hAnsiTheme="minorHAnsi" w:cstheme="minorHAnsi"/>
          <w:b w:val="0"/>
          <w:bCs/>
          <w:i w:val="0"/>
          <w:iCs/>
        </w:rPr>
        <w:t>/</w:t>
      </w:r>
      <w:r w:rsidRPr="00AF3413">
        <w:rPr>
          <w:rFonts w:asciiTheme="minorHAnsi" w:eastAsia="微軟正黑體" w:hAnsiTheme="minorHAnsi" w:cstheme="minorHAnsi"/>
          <w:b w:val="0"/>
          <w:bCs/>
          <w:i w:val="0"/>
          <w:iCs/>
        </w:rPr>
        <w:t>需求</w:t>
      </w:r>
      <w:r w:rsidRPr="00AF3413">
        <w:rPr>
          <w:rFonts w:asciiTheme="minorHAnsi" w:eastAsia="微軟正黑體" w:hAnsiTheme="minorHAnsi" w:cstheme="minorHAnsi"/>
          <w:b w:val="0"/>
          <w:bCs/>
          <w:i w:val="0"/>
          <w:iCs/>
        </w:rPr>
        <w:t xml:space="preserve"> Function/Requirement</w:t>
      </w:r>
    </w:p>
    <w:p w14:paraId="3297A5D6" w14:textId="77777777" w:rsidR="008D5AC2" w:rsidRPr="00AF3413" w:rsidRDefault="004F7511" w:rsidP="004F7511">
      <w:pPr>
        <w:rPr>
          <w:rFonts w:eastAsia="微軟正黑體" w:cstheme="minorHAnsi"/>
        </w:rPr>
      </w:pPr>
      <w:r w:rsidRPr="00AF3413">
        <w:rPr>
          <w:rFonts w:eastAsia="微軟正黑體" w:cstheme="minorHAnsi"/>
        </w:rPr>
        <w:t>交易說明</w:t>
      </w:r>
      <w:r w:rsidRPr="00AF3413">
        <w:rPr>
          <w:rFonts w:eastAsia="微軟正黑體" w:cstheme="minorHAnsi"/>
        </w:rPr>
        <w:t>/</w:t>
      </w:r>
      <w:r w:rsidRPr="00AF3413">
        <w:rPr>
          <w:rFonts w:eastAsia="微軟正黑體" w:cstheme="minorHAnsi"/>
        </w:rPr>
        <w:t>使用時機：</w:t>
      </w:r>
    </w:p>
    <w:p w14:paraId="4FA33A22" w14:textId="67B75210" w:rsidR="004F7511" w:rsidRPr="00AF3413" w:rsidRDefault="008D5AC2">
      <w:pPr>
        <w:pStyle w:val="af2"/>
        <w:numPr>
          <w:ilvl w:val="0"/>
          <w:numId w:val="90"/>
        </w:numPr>
        <w:ind w:leftChars="0"/>
        <w:rPr>
          <w:rFonts w:eastAsia="微軟正黑體" w:cstheme="minorHAnsi"/>
        </w:rPr>
      </w:pPr>
      <w:r w:rsidRPr="00AF3413">
        <w:rPr>
          <w:rFonts w:eastAsia="微軟正黑體" w:cstheme="minorHAnsi"/>
        </w:rPr>
        <w:t>客戶提出</w:t>
      </w:r>
      <w:r w:rsidR="004F7511" w:rsidRPr="00AF3413">
        <w:rPr>
          <w:rFonts w:eastAsia="微軟正黑體" w:cstheme="minorHAnsi"/>
        </w:rPr>
        <w:t>申請</w:t>
      </w:r>
      <w:r w:rsidR="004F7511" w:rsidRPr="00AF3413">
        <w:rPr>
          <w:rFonts w:eastAsia="微軟正黑體" w:cstheme="minorHAnsi"/>
        </w:rPr>
        <w:t>/</w:t>
      </w:r>
      <w:r w:rsidR="004F7511" w:rsidRPr="00AF3413">
        <w:rPr>
          <w:rFonts w:eastAsia="微軟正黑體" w:cstheme="minorHAnsi"/>
        </w:rPr>
        <w:t>列印</w:t>
      </w:r>
      <w:r w:rsidR="004F7511" w:rsidRPr="00AF3413">
        <w:rPr>
          <w:rFonts w:eastAsia="微軟正黑體" w:cstheme="minorHAnsi"/>
        </w:rPr>
        <w:t xml:space="preserve"> </w:t>
      </w:r>
      <w:r w:rsidR="004F7511" w:rsidRPr="00AF3413">
        <w:rPr>
          <w:rFonts w:eastAsia="微軟正黑體" w:cstheme="minorHAnsi"/>
        </w:rPr>
        <w:t>外幣</w:t>
      </w:r>
      <w:r w:rsidR="00425513" w:rsidRPr="00AF3413">
        <w:rPr>
          <w:rFonts w:eastAsia="微軟正黑體" w:cstheme="minorHAnsi"/>
        </w:rPr>
        <w:t>資信證明</w:t>
      </w:r>
      <w:r w:rsidR="00425513" w:rsidRPr="00AF3413">
        <w:rPr>
          <w:rFonts w:eastAsia="微軟正黑體" w:cstheme="minorHAnsi"/>
        </w:rPr>
        <w:t>/</w:t>
      </w:r>
      <w:r w:rsidR="00742488" w:rsidRPr="00AF3413">
        <w:rPr>
          <w:rFonts w:eastAsia="微軟正黑體" w:cstheme="minorHAnsi"/>
        </w:rPr>
        <w:t>台幣</w:t>
      </w:r>
      <w:r w:rsidR="00425513" w:rsidRPr="00AF3413">
        <w:rPr>
          <w:rFonts w:eastAsia="微軟正黑體" w:cstheme="minorHAnsi"/>
        </w:rPr>
        <w:t>存款業務證明</w:t>
      </w:r>
      <w:r w:rsidR="004F7511" w:rsidRPr="00AF3413">
        <w:rPr>
          <w:rFonts w:eastAsia="微軟正黑體" w:cstheme="minorHAnsi"/>
        </w:rPr>
        <w:t>。</w:t>
      </w:r>
      <w:r w:rsidR="00A55176" w:rsidRPr="00AF3413">
        <w:rPr>
          <w:rFonts w:eastAsia="微軟正黑體" w:cstheme="minorHAnsi"/>
        </w:rPr>
        <w:br/>
      </w:r>
      <w:r w:rsidR="00425513" w:rsidRPr="00AF3413">
        <w:rPr>
          <w:rFonts w:eastAsia="微軟正黑體" w:cstheme="minorHAnsi"/>
        </w:rPr>
        <w:t>(</w:t>
      </w:r>
      <w:r w:rsidR="00425513" w:rsidRPr="00AF3413">
        <w:rPr>
          <w:rFonts w:eastAsia="微軟正黑體" w:cstheme="minorHAnsi"/>
        </w:rPr>
        <w:t>餘額證明之金額為該帳戶前一營業日之存款餘額</w:t>
      </w:r>
      <w:r w:rsidR="00425513" w:rsidRPr="00AF3413">
        <w:rPr>
          <w:rFonts w:eastAsia="微軟正黑體" w:cstheme="minorHAnsi"/>
        </w:rPr>
        <w:t>)</w:t>
      </w:r>
    </w:p>
    <w:p w14:paraId="6CEFABCA" w14:textId="22C5BCB8" w:rsidR="008D5AC2" w:rsidRPr="00AF3413" w:rsidRDefault="008D5AC2">
      <w:pPr>
        <w:pStyle w:val="af2"/>
        <w:numPr>
          <w:ilvl w:val="0"/>
          <w:numId w:val="91"/>
        </w:numPr>
        <w:ind w:leftChars="0"/>
        <w:rPr>
          <w:rFonts w:eastAsia="微軟正黑體" w:cstheme="minorHAnsi"/>
        </w:rPr>
      </w:pPr>
      <w:r w:rsidRPr="00AF3413">
        <w:rPr>
          <w:rFonts w:eastAsia="微軟正黑體" w:cstheme="minorHAnsi"/>
        </w:rPr>
        <w:t xml:space="preserve">OBU </w:t>
      </w:r>
      <w:r w:rsidRPr="00AF3413">
        <w:rPr>
          <w:rFonts w:eastAsia="微軟正黑體" w:cstheme="minorHAnsi"/>
        </w:rPr>
        <w:t>帳號：提供資信證</w:t>
      </w:r>
      <w:r w:rsidR="00652AB8" w:rsidRPr="00AF3413">
        <w:rPr>
          <w:rFonts w:eastAsia="微軟正黑體" w:cstheme="minorHAnsi"/>
        </w:rPr>
        <w:t>明</w:t>
      </w:r>
    </w:p>
    <w:p w14:paraId="13F437E5" w14:textId="16448CC7" w:rsidR="00652AB8" w:rsidRPr="00AF3413" w:rsidRDefault="00652AB8">
      <w:pPr>
        <w:pStyle w:val="af2"/>
        <w:numPr>
          <w:ilvl w:val="0"/>
          <w:numId w:val="91"/>
        </w:numPr>
        <w:ind w:leftChars="0"/>
        <w:rPr>
          <w:rFonts w:eastAsia="微軟正黑體" w:cstheme="minorHAnsi"/>
        </w:rPr>
      </w:pPr>
      <w:r w:rsidRPr="00AF3413">
        <w:rPr>
          <w:rFonts w:eastAsia="微軟正黑體" w:cstheme="minorHAnsi"/>
        </w:rPr>
        <w:t xml:space="preserve">DBU </w:t>
      </w:r>
      <w:r w:rsidRPr="00AF3413">
        <w:rPr>
          <w:rFonts w:eastAsia="微軟正黑體" w:cstheme="minorHAnsi"/>
        </w:rPr>
        <w:t>帳號：提供存款業務證明。</w:t>
      </w:r>
    </w:p>
    <w:p w14:paraId="43FA08D6" w14:textId="77777777" w:rsidR="004F7511" w:rsidRPr="00AF3413" w:rsidRDefault="004F7511" w:rsidP="004F7511">
      <w:pPr>
        <w:rPr>
          <w:rFonts w:eastAsia="微軟正黑體" w:cstheme="minorHAnsi"/>
        </w:rPr>
      </w:pPr>
    </w:p>
    <w:p w14:paraId="6A31D574" w14:textId="77777777" w:rsidR="004F7511" w:rsidRPr="00AF3413" w:rsidRDefault="004F7511" w:rsidP="004F7511">
      <w:pPr>
        <w:rPr>
          <w:rFonts w:eastAsia="微軟正黑體" w:cstheme="minorHAnsi"/>
        </w:rPr>
      </w:pPr>
      <w:r w:rsidRPr="00AF3413">
        <w:rPr>
          <w:rFonts w:eastAsia="微軟正黑體" w:cstheme="minorHAnsi"/>
        </w:rPr>
        <w:t>中台將每日以批次從核心中撈取各帳號的每日餘額，並儲存於中台以供查詢</w:t>
      </w:r>
      <w:r w:rsidRPr="00AF3413">
        <w:rPr>
          <w:rFonts w:eastAsia="微軟正黑體" w:cstheme="minorHAnsi"/>
        </w:rPr>
        <w:t xml:space="preserve"> </w:t>
      </w:r>
      <w:r w:rsidRPr="00AF3413">
        <w:rPr>
          <w:rFonts w:eastAsia="微軟正黑體" w:cstheme="minorHAnsi"/>
        </w:rPr>
        <w:t>。</w:t>
      </w:r>
    </w:p>
    <w:p w14:paraId="14D6A992" w14:textId="77777777" w:rsidR="004F7511" w:rsidRPr="00AF3413" w:rsidRDefault="004F7511">
      <w:pPr>
        <w:pStyle w:val="af2"/>
        <w:numPr>
          <w:ilvl w:val="0"/>
          <w:numId w:val="89"/>
        </w:numPr>
        <w:ind w:leftChars="0" w:left="567"/>
        <w:rPr>
          <w:rFonts w:eastAsia="微軟正黑體" w:cstheme="minorHAnsi"/>
        </w:rPr>
      </w:pPr>
      <w:r w:rsidRPr="00AF3413">
        <w:rPr>
          <w:rFonts w:eastAsia="微軟正黑體" w:cstheme="minorHAnsi"/>
        </w:rPr>
        <w:t>台外幣</w:t>
      </w:r>
      <w:proofErr w:type="gramStart"/>
      <w:r w:rsidRPr="00AF3413">
        <w:rPr>
          <w:rFonts w:eastAsia="微軟正黑體" w:cstheme="minorHAnsi"/>
        </w:rPr>
        <w:t>活存</w:t>
      </w:r>
      <w:r w:rsidRPr="00AF3413">
        <w:rPr>
          <w:rFonts w:eastAsia="微軟正黑體" w:cstheme="minorHAnsi"/>
        </w:rPr>
        <w:t>/</w:t>
      </w:r>
      <w:r w:rsidRPr="00AF3413">
        <w:rPr>
          <w:rFonts w:eastAsia="微軟正黑體" w:cstheme="minorHAnsi"/>
        </w:rPr>
        <w:t>活儲</w:t>
      </w:r>
      <w:proofErr w:type="gramEnd"/>
      <w:r w:rsidRPr="00AF3413">
        <w:rPr>
          <w:rFonts w:eastAsia="微軟正黑體" w:cstheme="minorHAnsi"/>
        </w:rPr>
        <w:t>/</w:t>
      </w:r>
      <w:r w:rsidRPr="00AF3413">
        <w:rPr>
          <w:rFonts w:eastAsia="微軟正黑體" w:cstheme="minorHAnsi"/>
        </w:rPr>
        <w:t>支存：中台發動批次，儲存各帳號每日餘額</w:t>
      </w:r>
    </w:p>
    <w:p w14:paraId="08B59A95" w14:textId="77777777" w:rsidR="004F7511" w:rsidRPr="00AF3413" w:rsidRDefault="004F7511" w:rsidP="004F7511">
      <w:pPr>
        <w:ind w:left="0" w:firstLine="0"/>
        <w:rPr>
          <w:rFonts w:eastAsia="微軟正黑體" w:cstheme="minorHAnsi"/>
        </w:rPr>
      </w:pPr>
    </w:p>
    <w:tbl>
      <w:tblPr>
        <w:tblStyle w:val="af1"/>
        <w:tblW w:w="0" w:type="auto"/>
        <w:tblInd w:w="-5" w:type="dxa"/>
        <w:tblLook w:val="04A0" w:firstRow="1" w:lastRow="0" w:firstColumn="1" w:lastColumn="0" w:noHBand="0" w:noVBand="1"/>
      </w:tblPr>
      <w:tblGrid>
        <w:gridCol w:w="8647"/>
      </w:tblGrid>
      <w:tr w:rsidR="004F7511" w:rsidRPr="00AF3413" w14:paraId="7B20CA9B" w14:textId="77777777" w:rsidTr="004B78D4">
        <w:trPr>
          <w:trHeight w:val="480"/>
        </w:trPr>
        <w:tc>
          <w:tcPr>
            <w:tcW w:w="8647" w:type="dxa"/>
            <w:shd w:val="clear" w:color="auto" w:fill="4472C4" w:themeFill="accent1"/>
          </w:tcPr>
          <w:p w14:paraId="39F80691" w14:textId="0B2A85CF" w:rsidR="004F7511" w:rsidRPr="00AF3413" w:rsidRDefault="004F7511" w:rsidP="00383F4D">
            <w:pPr>
              <w:ind w:left="0" w:firstLine="0"/>
              <w:jc w:val="center"/>
              <w:rPr>
                <w:rFonts w:eastAsia="微軟正黑體" w:cstheme="minorHAnsi"/>
                <w:b/>
                <w:bCs/>
              </w:rPr>
            </w:pPr>
            <w:r w:rsidRPr="00AF3413">
              <w:rPr>
                <w:rFonts w:eastAsia="微軟正黑體" w:cstheme="minorHAnsi"/>
                <w:b/>
                <w:bCs/>
                <w:color w:val="FFFFFF" w:themeColor="background1"/>
              </w:rPr>
              <w:t>存款</w:t>
            </w:r>
            <w:r w:rsidR="00A55176" w:rsidRPr="00AF3413">
              <w:rPr>
                <w:rFonts w:eastAsia="微軟正黑體" w:cstheme="minorHAnsi"/>
                <w:b/>
                <w:bCs/>
                <w:color w:val="FFFFFF" w:themeColor="background1"/>
              </w:rPr>
              <w:t>業務</w:t>
            </w:r>
            <w:r w:rsidR="00A55176" w:rsidRPr="00AF3413">
              <w:rPr>
                <w:rFonts w:eastAsia="微軟正黑體" w:cstheme="minorHAnsi"/>
                <w:b/>
                <w:bCs/>
                <w:color w:val="FFFFFF" w:themeColor="background1"/>
              </w:rPr>
              <w:t xml:space="preserve"> &amp; </w:t>
            </w:r>
            <w:r w:rsidR="00A55176" w:rsidRPr="00AF3413">
              <w:rPr>
                <w:rFonts w:eastAsia="微軟正黑體" w:cstheme="minorHAnsi"/>
                <w:b/>
                <w:bCs/>
                <w:color w:val="FFFFFF" w:themeColor="background1"/>
              </w:rPr>
              <w:t>資信</w:t>
            </w:r>
            <w:r w:rsidRPr="00AF3413">
              <w:rPr>
                <w:rFonts w:eastAsia="微軟正黑體" w:cstheme="minorHAnsi"/>
                <w:b/>
                <w:bCs/>
                <w:color w:val="FFFFFF" w:themeColor="background1"/>
              </w:rPr>
              <w:t>證明</w:t>
            </w:r>
            <w:r w:rsidR="00A55176" w:rsidRPr="00AF3413">
              <w:rPr>
                <w:rFonts w:eastAsia="微軟正黑體" w:cstheme="minorHAnsi"/>
                <w:b/>
                <w:bCs/>
                <w:color w:val="FFFFFF" w:themeColor="background1"/>
              </w:rPr>
              <w:t>之</w:t>
            </w:r>
            <w:r w:rsidRPr="00AF3413">
              <w:rPr>
                <w:rFonts w:eastAsia="微軟正黑體" w:cstheme="minorHAnsi"/>
                <w:b/>
                <w:bCs/>
                <w:color w:val="FFFFFF" w:themeColor="background1"/>
              </w:rPr>
              <w:t>共同檢核邏輯</w:t>
            </w:r>
          </w:p>
        </w:tc>
      </w:tr>
      <w:tr w:rsidR="004F7511" w:rsidRPr="00AF3413" w14:paraId="2D80E178" w14:textId="77777777" w:rsidTr="00E738B3">
        <w:tc>
          <w:tcPr>
            <w:tcW w:w="8647" w:type="dxa"/>
          </w:tcPr>
          <w:p w14:paraId="02BA453B" w14:textId="0D49FDA9" w:rsidR="00616729" w:rsidRPr="00AF3413" w:rsidRDefault="004F7511" w:rsidP="005420F6">
            <w:pPr>
              <w:pStyle w:val="af2"/>
              <w:numPr>
                <w:ilvl w:val="0"/>
                <w:numId w:val="20"/>
              </w:numPr>
              <w:ind w:leftChars="0"/>
              <w:rPr>
                <w:ins w:id="323" w:author="Annie Chao" w:date="2024-06-05T18:16:00Z" w16du:dateUtc="2024-06-05T10:16:00Z"/>
                <w:rFonts w:eastAsia="微軟正黑體" w:cstheme="minorHAnsi"/>
              </w:rPr>
            </w:pPr>
            <w:r w:rsidRPr="00AF3413">
              <w:rPr>
                <w:rFonts w:eastAsia="微軟正黑體" w:cstheme="minorHAnsi"/>
              </w:rPr>
              <w:t>證明日時仍存續的帳號才可提供證明。</w:t>
            </w:r>
          </w:p>
          <w:p w14:paraId="0B703405" w14:textId="75AC4308" w:rsidR="00C8217E" w:rsidRPr="00AF3413" w:rsidRDefault="00C8217E" w:rsidP="00C8217E">
            <w:pPr>
              <w:pStyle w:val="af2"/>
              <w:numPr>
                <w:ilvl w:val="0"/>
                <w:numId w:val="150"/>
              </w:numPr>
              <w:ind w:leftChars="0"/>
              <w:rPr>
                <w:ins w:id="324" w:author="Annie Chao" w:date="2024-06-05T18:16:00Z" w16du:dateUtc="2024-06-05T10:16:00Z"/>
                <w:rFonts w:eastAsia="微軟正黑體" w:cstheme="minorHAnsi"/>
                <w:rPrChange w:id="325" w:author="Annie Chao" w:date="2024-06-05T18:17:00Z" w16du:dateUtc="2024-06-05T10:17:00Z">
                  <w:rPr>
                    <w:ins w:id="326" w:author="Annie Chao" w:date="2024-06-05T18:16:00Z" w16du:dateUtc="2024-06-05T10:16:00Z"/>
                  </w:rPr>
                </w:rPrChange>
              </w:rPr>
            </w:pPr>
            <w:ins w:id="327" w:author="Annie Chao" w:date="2024-06-05T18:16:00Z" w16du:dateUtc="2024-06-05T10:16:00Z">
              <w:r w:rsidRPr="00AF3413">
                <w:rPr>
                  <w:rFonts w:eastAsia="微軟正黑體" w:cstheme="minorHAnsi"/>
                </w:rPr>
                <w:t>OBU</w:t>
              </w:r>
              <w:r w:rsidRPr="00AF3413">
                <w:rPr>
                  <w:rFonts w:eastAsia="微軟正黑體" w:cstheme="minorHAnsi"/>
                </w:rPr>
                <w:t>法人戶存續的條件：</w:t>
              </w:r>
            </w:ins>
          </w:p>
          <w:p w14:paraId="13A298C6" w14:textId="0F0E86AE" w:rsidR="00C8217E" w:rsidRPr="00AF3413" w:rsidRDefault="00C8217E">
            <w:pPr>
              <w:pStyle w:val="af2"/>
              <w:ind w:leftChars="0" w:left="960" w:firstLine="0"/>
              <w:rPr>
                <w:rFonts w:eastAsia="微軟正黑體" w:cstheme="minorHAnsi"/>
              </w:rPr>
              <w:pPrChange w:id="328" w:author="Annie Chao" w:date="2024-06-05T18:17:00Z" w16du:dateUtc="2024-06-05T10:17:00Z">
                <w:pPr>
                  <w:pStyle w:val="af2"/>
                  <w:numPr>
                    <w:numId w:val="20"/>
                  </w:numPr>
                  <w:ind w:leftChars="0" w:left="480"/>
                </w:pPr>
              </w:pPrChange>
            </w:pPr>
            <w:ins w:id="329" w:author="Annie Chao" w:date="2024-06-05T18:16:00Z" w16du:dateUtc="2024-06-05T10:16:00Z">
              <w:r w:rsidRPr="00AF3413">
                <w:rPr>
                  <w:rFonts w:eastAsia="微軟正黑體" w:cstheme="minorHAnsi"/>
                </w:rPr>
                <w:t>可檢核的欄位為</w:t>
              </w:r>
              <w:r w:rsidRPr="00AF3413">
                <w:rPr>
                  <w:rFonts w:eastAsia="微軟正黑體" w:cstheme="minorHAnsi"/>
                </w:rPr>
                <w:t>CUSTOMER</w:t>
              </w:r>
            </w:ins>
            <w:ins w:id="330" w:author="Annie Chao" w:date="2024-06-05T18:17:00Z" w16du:dateUtc="2024-06-05T10:17:00Z">
              <w:r w:rsidRPr="00AF3413">
                <w:rPr>
                  <w:rFonts w:eastAsia="微軟正黑體" w:cstheme="minorHAnsi"/>
                </w:rPr>
                <w:br/>
              </w:r>
            </w:ins>
            <w:ins w:id="331" w:author="Annie Chao" w:date="2024-06-05T18:16:00Z" w16du:dateUtc="2024-06-05T10:16:00Z">
              <w:r w:rsidRPr="00AF3413">
                <w:rPr>
                  <w:rFonts w:eastAsia="微軟正黑體" w:cstheme="minorHAnsi"/>
                </w:rPr>
                <w:t>1.</w:t>
              </w:r>
            </w:ins>
            <w:ins w:id="332" w:author="Annie Chao" w:date="2024-06-05T18:17:00Z" w16du:dateUtc="2024-06-05T10:17:00Z">
              <w:r w:rsidRPr="00AF3413">
                <w:rPr>
                  <w:rFonts w:eastAsia="微軟正黑體" w:cstheme="minorHAnsi"/>
                </w:rPr>
                <w:t xml:space="preserve"> </w:t>
              </w:r>
            </w:ins>
            <w:ins w:id="333" w:author="Annie Chao" w:date="2024-06-05T18:16:00Z" w16du:dateUtc="2024-06-05T10:16:00Z">
              <w:r w:rsidRPr="00AF3413">
                <w:rPr>
                  <w:rFonts w:eastAsia="微軟正黑體" w:cstheme="minorHAnsi"/>
                </w:rPr>
                <w:t>OBU</w:t>
              </w:r>
              <w:r w:rsidRPr="00AF3413">
                <w:rPr>
                  <w:rFonts w:eastAsia="微軟正黑體" w:cstheme="minorHAnsi"/>
                </w:rPr>
                <w:t>存續證明為</w:t>
              </w:r>
            </w:ins>
            <w:ins w:id="334" w:author="Annie Chao" w:date="2024-06-05T18:17:00Z" w16du:dateUtc="2024-06-05T10:17:00Z">
              <w:r w:rsidRPr="00AF3413">
                <w:rPr>
                  <w:rFonts w:eastAsia="微軟正黑體" w:cstheme="minorHAnsi"/>
                </w:rPr>
                <w:t xml:space="preserve"> </w:t>
              </w:r>
            </w:ins>
            <w:ins w:id="335" w:author="Annie Chao" w:date="2024-06-05T18:16:00Z" w16du:dateUtc="2024-06-05T10:16:00Z">
              <w:r w:rsidRPr="00AF3413">
                <w:rPr>
                  <w:rFonts w:eastAsia="微軟正黑體" w:cstheme="minorHAnsi"/>
                </w:rPr>
                <w:t xml:space="preserve">"Y" </w:t>
              </w:r>
            </w:ins>
            <w:ins w:id="336" w:author="Annie Chao" w:date="2024-06-05T18:17:00Z" w16du:dateUtc="2024-06-05T10:17:00Z">
              <w:r w:rsidRPr="00AF3413">
                <w:rPr>
                  <w:rFonts w:eastAsia="微軟正黑體" w:cstheme="minorHAnsi"/>
                </w:rPr>
                <w:br/>
              </w:r>
            </w:ins>
            <w:ins w:id="337" w:author="Annie Chao" w:date="2024-06-05T18:16:00Z" w16du:dateUtc="2024-06-05T10:16:00Z">
              <w:r w:rsidRPr="00AF3413">
                <w:rPr>
                  <w:rFonts w:eastAsia="微軟正黑體" w:cstheme="minorHAnsi"/>
                </w:rPr>
                <w:t>2.OBU</w:t>
              </w:r>
              <w:r w:rsidRPr="00AF3413">
                <w:rPr>
                  <w:rFonts w:eastAsia="微軟正黑體" w:cstheme="minorHAnsi"/>
                </w:rPr>
                <w:t>存續證明核發日</w:t>
              </w:r>
              <w:r w:rsidRPr="00AF3413">
                <w:rPr>
                  <w:rFonts w:eastAsia="微軟正黑體" w:cstheme="minorHAnsi"/>
                </w:rPr>
                <w:t>"+1</w:t>
              </w:r>
              <w:r w:rsidRPr="00AF3413">
                <w:rPr>
                  <w:rFonts w:eastAsia="微軟正黑體" w:cstheme="minorHAnsi"/>
                </w:rPr>
                <w:t>年</w:t>
              </w:r>
              <w:r w:rsidRPr="00AF3413">
                <w:rPr>
                  <w:rFonts w:eastAsia="微軟正黑體" w:cstheme="minorHAnsi"/>
                </w:rPr>
                <w:t>"</w:t>
              </w:r>
              <w:r w:rsidRPr="00AF3413">
                <w:rPr>
                  <w:rFonts w:eastAsia="微軟正黑體" w:cstheme="minorHAnsi"/>
                </w:rPr>
                <w:t>內有效</w:t>
              </w:r>
            </w:ins>
          </w:p>
          <w:p w14:paraId="2EF1364E" w14:textId="77777777" w:rsidR="008D5AC2" w:rsidRPr="00AF3413" w:rsidRDefault="008D5AC2" w:rsidP="005420F6">
            <w:pPr>
              <w:pStyle w:val="af2"/>
              <w:numPr>
                <w:ilvl w:val="0"/>
                <w:numId w:val="20"/>
              </w:numPr>
              <w:ind w:leftChars="0"/>
              <w:rPr>
                <w:rFonts w:eastAsia="微軟正黑體" w:cstheme="minorHAnsi"/>
              </w:rPr>
            </w:pPr>
            <w:r w:rsidRPr="00AF3413">
              <w:rPr>
                <w:rFonts w:eastAsia="微軟正黑體" w:cstheme="minorHAnsi"/>
              </w:rPr>
              <w:t>各類帳戶狀態是否</w:t>
            </w:r>
            <w:proofErr w:type="gramStart"/>
            <w:r w:rsidRPr="00AF3413">
              <w:rPr>
                <w:rFonts w:eastAsia="微軟正黑體" w:cstheme="minorHAnsi"/>
              </w:rPr>
              <w:t>允</w:t>
            </w:r>
            <w:proofErr w:type="gramEnd"/>
            <w:r w:rsidRPr="00AF3413">
              <w:rPr>
                <w:rFonts w:eastAsia="微軟正黑體" w:cstheme="minorHAnsi"/>
              </w:rPr>
              <w:t>許開立存款證明</w:t>
            </w:r>
          </w:p>
          <w:tbl>
            <w:tblPr>
              <w:tblStyle w:val="af1"/>
              <w:tblW w:w="7513" w:type="dxa"/>
              <w:tblInd w:w="591" w:type="dxa"/>
              <w:tblLook w:val="04A0" w:firstRow="1" w:lastRow="0" w:firstColumn="1" w:lastColumn="0" w:noHBand="0" w:noVBand="1"/>
            </w:tblPr>
            <w:tblGrid>
              <w:gridCol w:w="3544"/>
              <w:gridCol w:w="3969"/>
            </w:tblGrid>
            <w:tr w:rsidR="008D5AC2" w:rsidRPr="00AF3413" w14:paraId="0FE3AE20" w14:textId="77777777" w:rsidTr="008D5AC2">
              <w:tc>
                <w:tcPr>
                  <w:tcW w:w="7513" w:type="dxa"/>
                  <w:gridSpan w:val="2"/>
                  <w:shd w:val="clear" w:color="auto" w:fill="2F5496" w:themeFill="accent1" w:themeFillShade="BF"/>
                </w:tcPr>
                <w:p w14:paraId="606B4FDD" w14:textId="7852358E"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OBU-</w:t>
                  </w:r>
                  <w:r w:rsidRPr="00AF3413">
                    <w:rPr>
                      <w:rFonts w:eastAsia="微軟正黑體" w:cstheme="minorHAnsi"/>
                      <w:b/>
                      <w:bCs/>
                      <w:color w:val="FFFFFF" w:themeColor="background1"/>
                    </w:rPr>
                    <w:t>資信證明</w:t>
                  </w:r>
                </w:p>
              </w:tc>
            </w:tr>
            <w:tr w:rsidR="008D5AC2" w:rsidRPr="00AF3413" w14:paraId="56F21CF9" w14:textId="77777777" w:rsidTr="001A2219">
              <w:tc>
                <w:tcPr>
                  <w:tcW w:w="3544" w:type="dxa"/>
                  <w:shd w:val="clear" w:color="auto" w:fill="8EAADB" w:themeFill="accent1" w:themeFillTint="99"/>
                </w:tcPr>
                <w:p w14:paraId="76BD1690" w14:textId="553A834F"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可開立資信證明</w:t>
                  </w:r>
                </w:p>
              </w:tc>
              <w:tc>
                <w:tcPr>
                  <w:tcW w:w="3969" w:type="dxa"/>
                  <w:shd w:val="clear" w:color="auto" w:fill="8EAADB" w:themeFill="accent1" w:themeFillTint="99"/>
                </w:tcPr>
                <w:p w14:paraId="4F179669" w14:textId="3882DAB3"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不可開立資信證明</w:t>
                  </w:r>
                </w:p>
              </w:tc>
            </w:tr>
            <w:tr w:rsidR="008D5AC2" w:rsidRPr="00AF3413" w14:paraId="7CFE17DA" w14:textId="77777777" w:rsidTr="001A2219">
              <w:tc>
                <w:tcPr>
                  <w:tcW w:w="3544" w:type="dxa"/>
                </w:tcPr>
                <w:p w14:paraId="1D19BEF5" w14:textId="77777777" w:rsidR="00742488" w:rsidRPr="00AF3413" w:rsidRDefault="00742488" w:rsidP="00742488">
                  <w:pPr>
                    <w:ind w:left="0" w:firstLine="0"/>
                    <w:rPr>
                      <w:rFonts w:eastAsia="微軟正黑體" w:cstheme="minorHAnsi"/>
                    </w:rPr>
                  </w:pPr>
                  <w:proofErr w:type="gramStart"/>
                  <w:r w:rsidRPr="00AF3413">
                    <w:rPr>
                      <w:rFonts w:eastAsia="微軟正黑體" w:cstheme="minorHAnsi"/>
                    </w:rPr>
                    <w:t>行員戶</w:t>
                  </w:r>
                  <w:proofErr w:type="gramEnd"/>
                  <w:r w:rsidRPr="00AF3413">
                    <w:rPr>
                      <w:rFonts w:eastAsia="微軟正黑體" w:cstheme="minorHAnsi"/>
                    </w:rPr>
                    <w:t xml:space="preserve">- </w:t>
                  </w:r>
                  <w:r w:rsidRPr="00AF3413">
                    <w:rPr>
                      <w:rFonts w:eastAsia="微軟正黑體" w:cstheme="minorHAnsi"/>
                    </w:rPr>
                    <w:t>一般</w:t>
                  </w:r>
                </w:p>
                <w:p w14:paraId="7FBF871B"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p w14:paraId="71AF094C" w14:textId="77777777" w:rsidR="00742488" w:rsidRPr="00AF3413" w:rsidRDefault="00742488" w:rsidP="00742488">
                  <w:pPr>
                    <w:ind w:left="0" w:firstLine="0"/>
                    <w:rPr>
                      <w:rFonts w:eastAsia="微軟正黑體" w:cstheme="minorHAnsi"/>
                    </w:rPr>
                  </w:pPr>
                  <w:r w:rsidRPr="00AF3413">
                    <w:rPr>
                      <w:rFonts w:eastAsia="微軟正黑體" w:cstheme="minorHAnsi"/>
                    </w:rPr>
                    <w:t>行</w:t>
                  </w:r>
                  <w:proofErr w:type="gramStart"/>
                  <w:r w:rsidRPr="00AF3413">
                    <w:rPr>
                      <w:rFonts w:eastAsia="微軟正黑體" w:cstheme="minorHAnsi"/>
                    </w:rPr>
                    <w:t>員戶</w:t>
                  </w:r>
                  <w:r w:rsidRPr="00AF3413">
                    <w:rPr>
                      <w:rFonts w:eastAsia="微軟正黑體" w:cstheme="minorHAnsi"/>
                    </w:rPr>
                    <w:t>-</w:t>
                  </w:r>
                  <w:r w:rsidRPr="00AF3413">
                    <w:rPr>
                      <w:rFonts w:eastAsia="微軟正黑體" w:cstheme="minorHAnsi"/>
                    </w:rPr>
                    <w:t>警工</w:t>
                  </w:r>
                  <w:proofErr w:type="gramEnd"/>
                  <w:r w:rsidRPr="00AF3413">
                    <w:rPr>
                      <w:rFonts w:eastAsia="微軟正黑體" w:cstheme="minorHAnsi"/>
                    </w:rPr>
                    <w:t>生</w:t>
                  </w:r>
                </w:p>
                <w:p w14:paraId="214E6CB4" w14:textId="43F8CAB0" w:rsidR="005420F6" w:rsidRPr="00AF3413" w:rsidRDefault="00742488" w:rsidP="008D5AC2">
                  <w:pPr>
                    <w:ind w:left="0" w:firstLine="0"/>
                    <w:rPr>
                      <w:rFonts w:eastAsia="微軟正黑體" w:cstheme="minorHAnsi"/>
                    </w:rPr>
                  </w:pPr>
                  <w:r w:rsidRPr="00AF3413">
                    <w:rPr>
                      <w:rFonts w:eastAsia="微軟正黑體" w:cstheme="minorHAnsi"/>
                    </w:rPr>
                    <w:t>(</w:t>
                  </w:r>
                  <w:r w:rsidRPr="00AF3413">
                    <w:rPr>
                      <w:rFonts w:eastAsia="微軟正黑體" w:cstheme="minorHAnsi"/>
                    </w:rPr>
                    <w:t>分行可開立</w:t>
                  </w:r>
                  <w:r w:rsidRPr="00AF3413">
                    <w:rPr>
                      <w:rFonts w:eastAsia="微軟正黑體" w:cstheme="minorHAnsi"/>
                    </w:rPr>
                    <w:t>)</w:t>
                  </w:r>
                </w:p>
              </w:tc>
              <w:tc>
                <w:tcPr>
                  <w:tcW w:w="3969" w:type="dxa"/>
                </w:tcPr>
                <w:p w14:paraId="58ACEC9D" w14:textId="77777777" w:rsidR="008D5AC2" w:rsidRPr="00AF3413" w:rsidRDefault="008D5AC2" w:rsidP="008D5AC2">
                  <w:pPr>
                    <w:ind w:left="0" w:firstLine="0"/>
                    <w:rPr>
                      <w:rFonts w:eastAsia="微軟正黑體" w:cstheme="minorHAnsi"/>
                    </w:rPr>
                  </w:pPr>
                  <w:r w:rsidRPr="00AF3413">
                    <w:rPr>
                      <w:rFonts w:eastAsia="微軟正黑體" w:cstheme="minorHAnsi"/>
                    </w:rPr>
                    <w:t>凍結戶</w:t>
                  </w:r>
                </w:p>
              </w:tc>
            </w:tr>
            <w:tr w:rsidR="008D5AC2" w:rsidRPr="00AF3413" w14:paraId="27960DBE" w14:textId="77777777" w:rsidTr="001A2219">
              <w:tc>
                <w:tcPr>
                  <w:tcW w:w="3544" w:type="dxa"/>
                </w:tcPr>
                <w:p w14:paraId="3AE5F7B6" w14:textId="77777777" w:rsidR="008D5AC2" w:rsidRPr="00AF3413" w:rsidRDefault="008D5AC2" w:rsidP="008D5AC2">
                  <w:pPr>
                    <w:ind w:left="0" w:firstLine="0"/>
                    <w:rPr>
                      <w:rFonts w:eastAsia="微軟正黑體" w:cstheme="minorHAnsi"/>
                    </w:rPr>
                  </w:pPr>
                  <w:r w:rsidRPr="00AF3413">
                    <w:rPr>
                      <w:rFonts w:eastAsia="微軟正黑體" w:cstheme="minorHAnsi"/>
                    </w:rPr>
                    <w:t>退休戶</w:t>
                  </w:r>
                  <w:r w:rsidRPr="00AF3413">
                    <w:rPr>
                      <w:rFonts w:eastAsia="微軟正黑體" w:cstheme="minorHAnsi"/>
                    </w:rPr>
                    <w:t xml:space="preserve"> </w:t>
                  </w:r>
                </w:p>
                <w:p w14:paraId="235CE227" w14:textId="0D5307B8" w:rsidR="008D5AC2" w:rsidRPr="00AF3413" w:rsidRDefault="00742488" w:rsidP="008D5AC2">
                  <w:pPr>
                    <w:ind w:left="0" w:firstLine="0"/>
                    <w:rPr>
                      <w:rFonts w:eastAsia="微軟正黑體" w:cstheme="minorHAnsi"/>
                    </w:rPr>
                  </w:pPr>
                  <w:r w:rsidRPr="00AF3413">
                    <w:rPr>
                      <w:rFonts w:eastAsia="微軟正黑體" w:cstheme="minorHAnsi"/>
                    </w:rPr>
                    <w:t>(</w:t>
                  </w:r>
                  <w:r w:rsidRPr="00AF3413">
                    <w:rPr>
                      <w:rFonts w:eastAsia="微軟正黑體" w:cstheme="minorHAnsi"/>
                    </w:rPr>
                    <w:t>退休戶已確定會入核心，營業單位皆可開立，但須主管過卡授權</w:t>
                  </w:r>
                  <w:r w:rsidR="008D5AC2" w:rsidRPr="00AF3413">
                    <w:rPr>
                      <w:rFonts w:eastAsia="微軟正黑體" w:cstheme="minorHAnsi"/>
                    </w:rPr>
                    <w:t>)</w:t>
                  </w:r>
                </w:p>
              </w:tc>
              <w:tc>
                <w:tcPr>
                  <w:tcW w:w="3969" w:type="dxa"/>
                </w:tcPr>
                <w:p w14:paraId="3D5CAE43" w14:textId="226CBC65" w:rsidR="008D5AC2" w:rsidRPr="00AF3413" w:rsidRDefault="008D5AC2" w:rsidP="008D5AC2">
                  <w:pPr>
                    <w:ind w:left="0" w:firstLine="0"/>
                    <w:rPr>
                      <w:rFonts w:eastAsia="微軟正黑體" w:cstheme="minorHAnsi"/>
                    </w:rPr>
                  </w:pPr>
                  <w:r w:rsidRPr="00AF3413">
                    <w:rPr>
                      <w:rFonts w:eastAsia="微軟正黑體" w:cstheme="minorHAnsi"/>
                    </w:rPr>
                    <w:t>有法院扣押已</w:t>
                  </w:r>
                  <w:proofErr w:type="gramStart"/>
                  <w:r w:rsidRPr="00AF3413">
                    <w:rPr>
                      <w:rFonts w:eastAsia="微軟正黑體" w:cstheme="minorHAnsi"/>
                    </w:rPr>
                    <w:t>出帳</w:t>
                  </w:r>
                  <w:proofErr w:type="gramEnd"/>
                </w:p>
              </w:tc>
            </w:tr>
            <w:tr w:rsidR="008D5AC2" w:rsidRPr="00AF3413" w14:paraId="78FDACD6" w14:textId="77777777" w:rsidTr="001A2219">
              <w:tc>
                <w:tcPr>
                  <w:tcW w:w="3544" w:type="dxa"/>
                </w:tcPr>
                <w:p w14:paraId="1FE988E4" w14:textId="77777777" w:rsidR="008D5AC2" w:rsidRPr="00AF3413" w:rsidRDefault="008D5AC2" w:rsidP="008D5AC2">
                  <w:pPr>
                    <w:ind w:left="0" w:firstLine="0"/>
                    <w:rPr>
                      <w:rFonts w:eastAsia="微軟正黑體" w:cstheme="minorHAnsi"/>
                    </w:rPr>
                  </w:pPr>
                  <w:r w:rsidRPr="00AF3413">
                    <w:rPr>
                      <w:rFonts w:eastAsia="微軟正黑體" w:cstheme="minorHAnsi"/>
                    </w:rPr>
                    <w:t>留職停薪戶</w:t>
                  </w:r>
                </w:p>
                <w:p w14:paraId="4299FDDA" w14:textId="2EB79375" w:rsidR="00742488" w:rsidRPr="00AF3413" w:rsidRDefault="00742488" w:rsidP="008D5AC2">
                  <w:pPr>
                    <w:ind w:left="0" w:firstLine="0"/>
                    <w:rPr>
                      <w:rFonts w:eastAsia="微軟正黑體" w:cstheme="minorHAnsi"/>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tc>
              <w:tc>
                <w:tcPr>
                  <w:tcW w:w="3969" w:type="dxa"/>
                </w:tcPr>
                <w:p w14:paraId="28AC6725" w14:textId="40842CBC" w:rsidR="008D5AC2" w:rsidRPr="00AF3413" w:rsidRDefault="008D5AC2" w:rsidP="008D5AC2">
                  <w:pPr>
                    <w:ind w:left="0" w:firstLine="0"/>
                    <w:rPr>
                      <w:rFonts w:eastAsia="微軟正黑體" w:cstheme="minorHAnsi"/>
                    </w:rPr>
                  </w:pPr>
                  <w:r w:rsidRPr="00AF3413">
                    <w:rPr>
                      <w:rFonts w:eastAsia="微軟正黑體" w:cstheme="minorHAnsi"/>
                    </w:rPr>
                    <w:t>有</w:t>
                  </w:r>
                  <w:proofErr w:type="gramStart"/>
                  <w:r w:rsidRPr="00AF3413">
                    <w:rPr>
                      <w:rFonts w:eastAsia="微軟正黑體" w:cstheme="minorHAnsi"/>
                    </w:rPr>
                    <w:t>票據禁付已出帳</w:t>
                  </w:r>
                  <w:proofErr w:type="gramEnd"/>
                </w:p>
              </w:tc>
            </w:tr>
            <w:tr w:rsidR="008D5AC2" w:rsidRPr="00AF3413" w14:paraId="71353CF7" w14:textId="77777777" w:rsidTr="001A2219">
              <w:tc>
                <w:tcPr>
                  <w:tcW w:w="3544" w:type="dxa"/>
                </w:tcPr>
                <w:p w14:paraId="36DC8900" w14:textId="77777777" w:rsidR="008D5AC2" w:rsidRPr="00AF3413" w:rsidRDefault="008D5AC2" w:rsidP="008D5AC2">
                  <w:pPr>
                    <w:ind w:left="0" w:firstLine="0"/>
                    <w:rPr>
                      <w:rFonts w:eastAsia="微軟正黑體" w:cstheme="minorHAnsi"/>
                    </w:rPr>
                  </w:pPr>
                </w:p>
              </w:tc>
              <w:tc>
                <w:tcPr>
                  <w:tcW w:w="3969" w:type="dxa"/>
                </w:tcPr>
                <w:p w14:paraId="45809732" w14:textId="29B4F690" w:rsidR="008D5AC2" w:rsidRPr="00AF3413" w:rsidRDefault="008D5AC2" w:rsidP="008D5AC2">
                  <w:pPr>
                    <w:ind w:left="0" w:firstLine="0"/>
                    <w:rPr>
                      <w:rFonts w:eastAsia="微軟正黑體" w:cstheme="minorHAnsi"/>
                    </w:rPr>
                  </w:pPr>
                  <w:r w:rsidRPr="00AF3413">
                    <w:rPr>
                      <w:rFonts w:eastAsia="微軟正黑體" w:cstheme="minorHAnsi"/>
                    </w:rPr>
                    <w:t>申請個資刪除者</w:t>
                  </w:r>
                </w:p>
              </w:tc>
            </w:tr>
            <w:tr w:rsidR="008D5AC2" w:rsidRPr="00AF3413" w14:paraId="00497366" w14:textId="77777777" w:rsidTr="001A2219">
              <w:tc>
                <w:tcPr>
                  <w:tcW w:w="3544" w:type="dxa"/>
                </w:tcPr>
                <w:p w14:paraId="5AC2F0F1" w14:textId="77777777" w:rsidR="008D5AC2" w:rsidRPr="00AF3413" w:rsidRDefault="008D5AC2" w:rsidP="008D5AC2">
                  <w:pPr>
                    <w:ind w:left="0" w:firstLine="0"/>
                    <w:rPr>
                      <w:rFonts w:eastAsia="微軟正黑體" w:cstheme="minorHAnsi"/>
                    </w:rPr>
                  </w:pPr>
                </w:p>
              </w:tc>
              <w:tc>
                <w:tcPr>
                  <w:tcW w:w="3969" w:type="dxa"/>
                </w:tcPr>
                <w:p w14:paraId="03A23149" w14:textId="70D1D2A1" w:rsidR="008D5AC2" w:rsidRPr="00AF3413" w:rsidRDefault="008D5AC2" w:rsidP="008D5AC2">
                  <w:pPr>
                    <w:ind w:left="0" w:firstLine="0"/>
                    <w:rPr>
                      <w:rFonts w:eastAsia="微軟正黑體" w:cstheme="minorHAnsi"/>
                    </w:rPr>
                  </w:pPr>
                  <w:r w:rsidRPr="00AF3413">
                    <w:rPr>
                      <w:rFonts w:eastAsia="微軟正黑體" w:cstheme="minorHAnsi"/>
                    </w:rPr>
                    <w:t>有不配合定期審查之註記</w:t>
                  </w:r>
                </w:p>
              </w:tc>
            </w:tr>
            <w:tr w:rsidR="008D5AC2" w:rsidRPr="00AF3413" w14:paraId="2B63293D" w14:textId="77777777" w:rsidTr="001A2219">
              <w:tc>
                <w:tcPr>
                  <w:tcW w:w="3544" w:type="dxa"/>
                </w:tcPr>
                <w:p w14:paraId="167F1440" w14:textId="73D3FED2" w:rsidR="008D5AC2" w:rsidRPr="00AF3413" w:rsidRDefault="008D5AC2" w:rsidP="008D5AC2">
                  <w:pPr>
                    <w:ind w:left="0" w:firstLine="0"/>
                    <w:rPr>
                      <w:rFonts w:eastAsia="微軟正黑體" w:cstheme="minorHAnsi"/>
                    </w:rPr>
                  </w:pPr>
                </w:p>
              </w:tc>
              <w:tc>
                <w:tcPr>
                  <w:tcW w:w="3969" w:type="dxa"/>
                </w:tcPr>
                <w:p w14:paraId="2438A01C" w14:textId="4B3060AE" w:rsidR="008D5AC2" w:rsidRPr="00AF3413" w:rsidRDefault="008D5AC2" w:rsidP="008D5AC2">
                  <w:pPr>
                    <w:ind w:left="0" w:firstLine="0"/>
                    <w:rPr>
                      <w:rFonts w:eastAsia="微軟正黑體" w:cstheme="minorHAnsi"/>
                    </w:rPr>
                  </w:pPr>
                  <w:r w:rsidRPr="00AF3413">
                    <w:rPr>
                      <w:rFonts w:eastAsia="微軟正黑體" w:cstheme="minorHAnsi"/>
                    </w:rPr>
                    <w:t>可疑交易帳戶</w:t>
                  </w:r>
                </w:p>
              </w:tc>
            </w:tr>
            <w:tr w:rsidR="008D5AC2" w:rsidRPr="00AF3413" w14:paraId="537852DA" w14:textId="77777777" w:rsidTr="001A2219">
              <w:tc>
                <w:tcPr>
                  <w:tcW w:w="3544" w:type="dxa"/>
                </w:tcPr>
                <w:p w14:paraId="6EEBF0B8" w14:textId="40D96542" w:rsidR="008D5AC2" w:rsidRPr="00AF3413" w:rsidRDefault="008D5AC2" w:rsidP="008D5AC2">
                  <w:pPr>
                    <w:ind w:left="0" w:firstLine="0"/>
                    <w:rPr>
                      <w:rFonts w:eastAsia="微軟正黑體" w:cstheme="minorHAnsi"/>
                    </w:rPr>
                  </w:pPr>
                </w:p>
              </w:tc>
              <w:tc>
                <w:tcPr>
                  <w:tcW w:w="3969" w:type="dxa"/>
                </w:tcPr>
                <w:p w14:paraId="6C7EB1CF" w14:textId="57D83E9F" w:rsidR="008D5AC2" w:rsidRPr="00AF3413" w:rsidRDefault="008D5AC2" w:rsidP="008D5AC2">
                  <w:pPr>
                    <w:ind w:left="0" w:firstLine="0"/>
                    <w:rPr>
                      <w:rFonts w:eastAsia="微軟正黑體" w:cstheme="minorHAnsi"/>
                    </w:rPr>
                  </w:pPr>
                  <w:r w:rsidRPr="00AF3413">
                    <w:rPr>
                      <w:rFonts w:eastAsia="微軟正黑體" w:cstheme="minorHAnsi"/>
                    </w:rPr>
                    <w:t>禁止交易事故</w:t>
                  </w:r>
                </w:p>
              </w:tc>
            </w:tr>
          </w:tbl>
          <w:p w14:paraId="0D982CC4" w14:textId="5B1FE600" w:rsidR="00616729" w:rsidRPr="00AF3413" w:rsidRDefault="00616729" w:rsidP="008D5AC2">
            <w:pPr>
              <w:pStyle w:val="af2"/>
              <w:ind w:leftChars="0" w:left="480" w:firstLine="0"/>
              <w:rPr>
                <w:rFonts w:eastAsia="微軟正黑體" w:cstheme="minorHAnsi"/>
              </w:rPr>
            </w:pPr>
          </w:p>
          <w:tbl>
            <w:tblPr>
              <w:tblStyle w:val="af1"/>
              <w:tblW w:w="7513" w:type="dxa"/>
              <w:tblInd w:w="591" w:type="dxa"/>
              <w:tblLook w:val="04A0" w:firstRow="1" w:lastRow="0" w:firstColumn="1" w:lastColumn="0" w:noHBand="0" w:noVBand="1"/>
            </w:tblPr>
            <w:tblGrid>
              <w:gridCol w:w="3544"/>
              <w:gridCol w:w="3969"/>
            </w:tblGrid>
            <w:tr w:rsidR="008D5AC2" w:rsidRPr="00AF3413" w14:paraId="091B1075" w14:textId="77777777" w:rsidTr="001A2219">
              <w:tc>
                <w:tcPr>
                  <w:tcW w:w="7513" w:type="dxa"/>
                  <w:gridSpan w:val="2"/>
                  <w:shd w:val="clear" w:color="auto" w:fill="2F5496" w:themeFill="accent1" w:themeFillShade="BF"/>
                </w:tcPr>
                <w:p w14:paraId="48C6AE57" w14:textId="7E4451AA"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DBU-</w:t>
                  </w:r>
                  <w:r w:rsidRPr="00AF3413">
                    <w:rPr>
                      <w:rFonts w:eastAsia="微軟正黑體" w:cstheme="minorHAnsi"/>
                      <w:b/>
                      <w:bCs/>
                      <w:color w:val="FFFFFF" w:themeColor="background1"/>
                    </w:rPr>
                    <w:t>存款業務證明</w:t>
                  </w:r>
                </w:p>
              </w:tc>
            </w:tr>
            <w:tr w:rsidR="008D5AC2" w:rsidRPr="00AF3413" w14:paraId="74C63291" w14:textId="77777777" w:rsidTr="001A2219">
              <w:tc>
                <w:tcPr>
                  <w:tcW w:w="3544" w:type="dxa"/>
                  <w:shd w:val="clear" w:color="auto" w:fill="8EAADB" w:themeFill="accent1" w:themeFillTint="99"/>
                </w:tcPr>
                <w:p w14:paraId="6E530B9A" w14:textId="6C6C0020"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可開立</w:t>
                  </w:r>
                  <w:r w:rsidRPr="00AF3413">
                    <w:rPr>
                      <w:rFonts w:eastAsia="微軟正黑體" w:cstheme="minorHAnsi"/>
                      <w:b/>
                      <w:bCs/>
                      <w:color w:val="FFFFFF" w:themeColor="background1"/>
                    </w:rPr>
                    <w:t xml:space="preserve"> </w:t>
                  </w:r>
                  <w:r w:rsidRPr="00AF3413">
                    <w:rPr>
                      <w:rFonts w:eastAsia="微軟正黑體" w:cstheme="minorHAnsi"/>
                      <w:b/>
                      <w:bCs/>
                      <w:color w:val="FFFFFF" w:themeColor="background1"/>
                    </w:rPr>
                    <w:t>存款業務證明</w:t>
                  </w:r>
                </w:p>
              </w:tc>
              <w:tc>
                <w:tcPr>
                  <w:tcW w:w="3969" w:type="dxa"/>
                  <w:shd w:val="clear" w:color="auto" w:fill="8EAADB" w:themeFill="accent1" w:themeFillTint="99"/>
                </w:tcPr>
                <w:p w14:paraId="02F10E82" w14:textId="6F890D3E" w:rsidR="008D5AC2" w:rsidRPr="00AF3413" w:rsidRDefault="008D5AC2" w:rsidP="008D5AC2">
                  <w:pPr>
                    <w:ind w:left="0" w:firstLine="0"/>
                    <w:jc w:val="center"/>
                    <w:rPr>
                      <w:rFonts w:eastAsia="微軟正黑體" w:cstheme="minorHAnsi"/>
                      <w:b/>
                      <w:bCs/>
                      <w:color w:val="FFFFFF" w:themeColor="background1"/>
                    </w:rPr>
                  </w:pPr>
                  <w:r w:rsidRPr="00AF3413">
                    <w:rPr>
                      <w:rFonts w:eastAsia="微軟正黑體" w:cstheme="minorHAnsi"/>
                      <w:b/>
                      <w:bCs/>
                      <w:color w:val="FFFFFF" w:themeColor="background1"/>
                    </w:rPr>
                    <w:t>不可開立</w:t>
                  </w:r>
                  <w:r w:rsidRPr="00AF3413">
                    <w:rPr>
                      <w:rFonts w:eastAsia="微軟正黑體" w:cstheme="minorHAnsi"/>
                      <w:b/>
                      <w:bCs/>
                      <w:color w:val="FFFFFF" w:themeColor="background1"/>
                    </w:rPr>
                    <w:t xml:space="preserve"> </w:t>
                  </w:r>
                  <w:r w:rsidRPr="00AF3413">
                    <w:rPr>
                      <w:rFonts w:eastAsia="微軟正黑體" w:cstheme="minorHAnsi"/>
                      <w:b/>
                      <w:bCs/>
                      <w:color w:val="FFFFFF" w:themeColor="background1"/>
                    </w:rPr>
                    <w:t>存款業務證明</w:t>
                  </w:r>
                </w:p>
              </w:tc>
            </w:tr>
            <w:tr w:rsidR="008D5AC2" w:rsidRPr="00AF3413" w14:paraId="7966BA49" w14:textId="77777777" w:rsidTr="001A2219">
              <w:tc>
                <w:tcPr>
                  <w:tcW w:w="3544" w:type="dxa"/>
                </w:tcPr>
                <w:p w14:paraId="48A700BB" w14:textId="77777777" w:rsidR="00742488" w:rsidRPr="00AF3413" w:rsidRDefault="00742488" w:rsidP="00742488">
                  <w:pPr>
                    <w:ind w:left="0" w:firstLine="0"/>
                    <w:rPr>
                      <w:rFonts w:eastAsia="微軟正黑體" w:cstheme="minorHAnsi"/>
                    </w:rPr>
                  </w:pPr>
                  <w:proofErr w:type="gramStart"/>
                  <w:r w:rsidRPr="00AF3413">
                    <w:rPr>
                      <w:rFonts w:eastAsia="微軟正黑體" w:cstheme="minorHAnsi"/>
                    </w:rPr>
                    <w:t>行員戶</w:t>
                  </w:r>
                  <w:proofErr w:type="gramEnd"/>
                  <w:r w:rsidRPr="00AF3413">
                    <w:rPr>
                      <w:rFonts w:eastAsia="微軟正黑體" w:cstheme="minorHAnsi"/>
                    </w:rPr>
                    <w:t xml:space="preserve">- </w:t>
                  </w:r>
                  <w:r w:rsidRPr="00AF3413">
                    <w:rPr>
                      <w:rFonts w:eastAsia="微軟正黑體" w:cstheme="minorHAnsi"/>
                    </w:rPr>
                    <w:t>一般</w:t>
                  </w:r>
                </w:p>
                <w:p w14:paraId="49D3EA1D"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p w14:paraId="61C92EC1" w14:textId="77777777" w:rsidR="00742488" w:rsidRPr="00AF3413" w:rsidRDefault="00742488" w:rsidP="00742488">
                  <w:pPr>
                    <w:ind w:left="0" w:firstLine="0"/>
                    <w:rPr>
                      <w:rFonts w:eastAsia="微軟正黑體" w:cstheme="minorHAnsi"/>
                    </w:rPr>
                  </w:pPr>
                  <w:r w:rsidRPr="00AF3413">
                    <w:rPr>
                      <w:rFonts w:eastAsia="微軟正黑體" w:cstheme="minorHAnsi"/>
                    </w:rPr>
                    <w:t>行</w:t>
                  </w:r>
                  <w:proofErr w:type="gramStart"/>
                  <w:r w:rsidRPr="00AF3413">
                    <w:rPr>
                      <w:rFonts w:eastAsia="微軟正黑體" w:cstheme="minorHAnsi"/>
                    </w:rPr>
                    <w:t>員戶</w:t>
                  </w:r>
                  <w:r w:rsidRPr="00AF3413">
                    <w:rPr>
                      <w:rFonts w:eastAsia="微軟正黑體" w:cstheme="minorHAnsi"/>
                    </w:rPr>
                    <w:t>-</w:t>
                  </w:r>
                  <w:r w:rsidRPr="00AF3413">
                    <w:rPr>
                      <w:rFonts w:eastAsia="微軟正黑體" w:cstheme="minorHAnsi"/>
                    </w:rPr>
                    <w:t>警工</w:t>
                  </w:r>
                  <w:proofErr w:type="gramEnd"/>
                  <w:r w:rsidRPr="00AF3413">
                    <w:rPr>
                      <w:rFonts w:eastAsia="微軟正黑體" w:cstheme="minorHAnsi"/>
                    </w:rPr>
                    <w:t>生</w:t>
                  </w:r>
                </w:p>
                <w:p w14:paraId="728EDE5C" w14:textId="4B6521D8" w:rsidR="005420F6" w:rsidRPr="00AF3413" w:rsidRDefault="00742488" w:rsidP="008D5AC2">
                  <w:pPr>
                    <w:ind w:left="0" w:firstLine="0"/>
                    <w:rPr>
                      <w:rFonts w:eastAsia="微軟正黑體" w:cstheme="minorHAnsi"/>
                    </w:rPr>
                  </w:pPr>
                  <w:r w:rsidRPr="00AF3413">
                    <w:rPr>
                      <w:rFonts w:eastAsia="微軟正黑體" w:cstheme="minorHAnsi"/>
                    </w:rPr>
                    <w:t>(</w:t>
                  </w:r>
                  <w:r w:rsidRPr="00AF3413">
                    <w:rPr>
                      <w:rFonts w:eastAsia="微軟正黑體" w:cstheme="minorHAnsi"/>
                    </w:rPr>
                    <w:t>分行可開立</w:t>
                  </w:r>
                  <w:r w:rsidRPr="00AF3413">
                    <w:rPr>
                      <w:rFonts w:eastAsia="微軟正黑體" w:cstheme="minorHAnsi"/>
                    </w:rPr>
                    <w:t>)</w:t>
                  </w:r>
                </w:p>
              </w:tc>
              <w:tc>
                <w:tcPr>
                  <w:tcW w:w="3969" w:type="dxa"/>
                </w:tcPr>
                <w:p w14:paraId="6DF55FBD" w14:textId="77777777" w:rsidR="008D5AC2" w:rsidRPr="00AF3413" w:rsidRDefault="008D5AC2" w:rsidP="008D5AC2">
                  <w:pPr>
                    <w:ind w:left="0" w:firstLine="0"/>
                    <w:rPr>
                      <w:rFonts w:eastAsia="微軟正黑體" w:cstheme="minorHAnsi"/>
                    </w:rPr>
                  </w:pPr>
                  <w:r w:rsidRPr="00AF3413">
                    <w:rPr>
                      <w:rFonts w:eastAsia="微軟正黑體" w:cstheme="minorHAnsi"/>
                    </w:rPr>
                    <w:t>凍結戶</w:t>
                  </w:r>
                </w:p>
              </w:tc>
            </w:tr>
            <w:tr w:rsidR="008D5AC2" w:rsidRPr="00AF3413" w14:paraId="69D4D55F" w14:textId="77777777" w:rsidTr="001A2219">
              <w:tc>
                <w:tcPr>
                  <w:tcW w:w="3544" w:type="dxa"/>
                </w:tcPr>
                <w:p w14:paraId="7505809F" w14:textId="77777777" w:rsidR="008D5AC2" w:rsidRPr="00AF3413" w:rsidRDefault="008D5AC2" w:rsidP="008D5AC2">
                  <w:pPr>
                    <w:ind w:left="0" w:firstLine="0"/>
                    <w:rPr>
                      <w:rFonts w:eastAsia="微軟正黑體" w:cstheme="minorHAnsi"/>
                    </w:rPr>
                  </w:pPr>
                  <w:r w:rsidRPr="00AF3413">
                    <w:rPr>
                      <w:rFonts w:eastAsia="微軟正黑體" w:cstheme="minorHAnsi"/>
                    </w:rPr>
                    <w:t>退休戶</w:t>
                  </w:r>
                  <w:r w:rsidRPr="00AF3413">
                    <w:rPr>
                      <w:rFonts w:eastAsia="微軟正黑體" w:cstheme="minorHAnsi"/>
                    </w:rPr>
                    <w:t xml:space="preserve"> </w:t>
                  </w:r>
                </w:p>
                <w:p w14:paraId="6F244893" w14:textId="2BAE0878" w:rsidR="008D5AC2" w:rsidRPr="00AF3413" w:rsidRDefault="00742488" w:rsidP="008D5AC2">
                  <w:pPr>
                    <w:ind w:left="0" w:firstLine="0"/>
                    <w:rPr>
                      <w:rFonts w:eastAsia="微軟正黑體" w:cstheme="minorHAnsi"/>
                    </w:rPr>
                  </w:pPr>
                  <w:r w:rsidRPr="00AF3413">
                    <w:rPr>
                      <w:rFonts w:eastAsia="微軟正黑體" w:cstheme="minorHAnsi"/>
                    </w:rPr>
                    <w:t>(</w:t>
                  </w:r>
                  <w:r w:rsidRPr="00AF3413">
                    <w:rPr>
                      <w:rFonts w:eastAsia="微軟正黑體" w:cstheme="minorHAnsi"/>
                    </w:rPr>
                    <w:t>退休戶已確定會入核心，營業單位皆可開立，但須主管過卡授權</w:t>
                  </w:r>
                  <w:r w:rsidR="008D5AC2" w:rsidRPr="00AF3413">
                    <w:rPr>
                      <w:rFonts w:eastAsia="微軟正黑體" w:cstheme="minorHAnsi"/>
                    </w:rPr>
                    <w:t>)</w:t>
                  </w:r>
                </w:p>
              </w:tc>
              <w:tc>
                <w:tcPr>
                  <w:tcW w:w="3969" w:type="dxa"/>
                </w:tcPr>
                <w:p w14:paraId="5E011022" w14:textId="77777777" w:rsidR="008D5AC2" w:rsidRPr="00AF3413" w:rsidRDefault="008D5AC2" w:rsidP="008D5AC2">
                  <w:pPr>
                    <w:ind w:left="0" w:firstLine="0"/>
                    <w:rPr>
                      <w:rFonts w:eastAsia="微軟正黑體" w:cstheme="minorHAnsi"/>
                    </w:rPr>
                  </w:pPr>
                  <w:r w:rsidRPr="00AF3413">
                    <w:rPr>
                      <w:rFonts w:eastAsia="微軟正黑體" w:cstheme="minorHAnsi"/>
                    </w:rPr>
                    <w:t>有法院扣押已</w:t>
                  </w:r>
                  <w:proofErr w:type="gramStart"/>
                  <w:r w:rsidRPr="00AF3413">
                    <w:rPr>
                      <w:rFonts w:eastAsia="微軟正黑體" w:cstheme="minorHAnsi"/>
                    </w:rPr>
                    <w:t>出帳</w:t>
                  </w:r>
                  <w:proofErr w:type="gramEnd"/>
                </w:p>
              </w:tc>
            </w:tr>
            <w:tr w:rsidR="008D5AC2" w:rsidRPr="00AF3413" w14:paraId="45BE8277" w14:textId="77777777" w:rsidTr="001A2219">
              <w:tc>
                <w:tcPr>
                  <w:tcW w:w="3544" w:type="dxa"/>
                </w:tcPr>
                <w:p w14:paraId="6E209067" w14:textId="77777777" w:rsidR="008D5AC2" w:rsidRPr="00AF3413" w:rsidRDefault="008D5AC2" w:rsidP="008D5AC2">
                  <w:pPr>
                    <w:ind w:left="0" w:firstLine="0"/>
                    <w:rPr>
                      <w:rFonts w:eastAsia="微軟正黑體" w:cstheme="minorHAnsi"/>
                    </w:rPr>
                  </w:pPr>
                  <w:r w:rsidRPr="00AF3413">
                    <w:rPr>
                      <w:rFonts w:eastAsia="微軟正黑體" w:cstheme="minorHAnsi"/>
                    </w:rPr>
                    <w:t>留職停薪戶</w:t>
                  </w:r>
                </w:p>
                <w:p w14:paraId="250A825E" w14:textId="3206EF42" w:rsidR="00742488" w:rsidRPr="00AF3413" w:rsidRDefault="00742488" w:rsidP="008D5AC2">
                  <w:pPr>
                    <w:ind w:left="0" w:firstLine="0"/>
                    <w:rPr>
                      <w:rFonts w:eastAsia="微軟正黑體" w:cstheme="minorHAnsi"/>
                    </w:rPr>
                  </w:pPr>
                  <w:r w:rsidRPr="00AF3413">
                    <w:rPr>
                      <w:rFonts w:eastAsia="微軟正黑體" w:cstheme="minorHAnsi"/>
                      <w:sz w:val="22"/>
                    </w:rPr>
                    <w:t>(</w:t>
                  </w:r>
                  <w:r w:rsidRPr="00AF3413">
                    <w:rPr>
                      <w:rFonts w:eastAsia="微軟正黑體" w:cstheme="minorHAnsi"/>
                      <w:sz w:val="22"/>
                    </w:rPr>
                    <w:t>限</w:t>
                  </w:r>
                  <w:r w:rsidRPr="00AF3413">
                    <w:rPr>
                      <w:rFonts w:eastAsia="微軟正黑體" w:cstheme="minorHAnsi"/>
                      <w:sz w:val="22"/>
                    </w:rPr>
                    <w:t xml:space="preserve"> HR </w:t>
                  </w:r>
                  <w:r w:rsidRPr="00AF3413">
                    <w:rPr>
                      <w:rFonts w:eastAsia="微軟正黑體" w:cstheme="minorHAnsi"/>
                      <w:sz w:val="22"/>
                    </w:rPr>
                    <w:t>執行，分行不可開立</w:t>
                  </w:r>
                  <w:r w:rsidRPr="00AF3413">
                    <w:rPr>
                      <w:rFonts w:eastAsia="微軟正黑體" w:cstheme="minorHAnsi"/>
                      <w:sz w:val="22"/>
                    </w:rPr>
                    <w:t>)</w:t>
                  </w:r>
                </w:p>
              </w:tc>
              <w:tc>
                <w:tcPr>
                  <w:tcW w:w="3969" w:type="dxa"/>
                </w:tcPr>
                <w:p w14:paraId="1F38165C" w14:textId="77777777" w:rsidR="008D5AC2" w:rsidRPr="00AF3413" w:rsidRDefault="008D5AC2" w:rsidP="008D5AC2">
                  <w:pPr>
                    <w:ind w:left="0" w:firstLine="0"/>
                    <w:rPr>
                      <w:rFonts w:eastAsia="微軟正黑體" w:cstheme="minorHAnsi"/>
                    </w:rPr>
                  </w:pPr>
                  <w:r w:rsidRPr="00AF3413">
                    <w:rPr>
                      <w:rFonts w:eastAsia="微軟正黑體" w:cstheme="minorHAnsi"/>
                    </w:rPr>
                    <w:t>有</w:t>
                  </w:r>
                  <w:proofErr w:type="gramStart"/>
                  <w:r w:rsidRPr="00AF3413">
                    <w:rPr>
                      <w:rFonts w:eastAsia="微軟正黑體" w:cstheme="minorHAnsi"/>
                    </w:rPr>
                    <w:t>票據禁付已出帳</w:t>
                  </w:r>
                  <w:proofErr w:type="gramEnd"/>
                </w:p>
              </w:tc>
            </w:tr>
            <w:tr w:rsidR="008D5AC2" w:rsidRPr="00AF3413" w14:paraId="6396F692" w14:textId="77777777" w:rsidTr="001A2219">
              <w:tc>
                <w:tcPr>
                  <w:tcW w:w="3544" w:type="dxa"/>
                </w:tcPr>
                <w:p w14:paraId="389FEE2A" w14:textId="77777777" w:rsidR="008D5AC2" w:rsidRPr="00AF3413" w:rsidRDefault="008D5AC2" w:rsidP="008D5AC2">
                  <w:pPr>
                    <w:ind w:left="0" w:firstLine="0"/>
                    <w:rPr>
                      <w:rFonts w:eastAsia="微軟正黑體" w:cstheme="minorHAnsi"/>
                    </w:rPr>
                  </w:pPr>
                </w:p>
              </w:tc>
              <w:tc>
                <w:tcPr>
                  <w:tcW w:w="3969" w:type="dxa"/>
                </w:tcPr>
                <w:p w14:paraId="6A80A06A" w14:textId="77777777" w:rsidR="008D5AC2" w:rsidRPr="00AF3413" w:rsidRDefault="008D5AC2" w:rsidP="008D5AC2">
                  <w:pPr>
                    <w:ind w:left="0" w:firstLine="0"/>
                    <w:rPr>
                      <w:rFonts w:eastAsia="微軟正黑體" w:cstheme="minorHAnsi"/>
                    </w:rPr>
                  </w:pPr>
                  <w:r w:rsidRPr="00AF3413">
                    <w:rPr>
                      <w:rFonts w:eastAsia="微軟正黑體" w:cstheme="minorHAnsi"/>
                    </w:rPr>
                    <w:t>申請個資刪除者</w:t>
                  </w:r>
                </w:p>
              </w:tc>
            </w:tr>
            <w:tr w:rsidR="008D5AC2" w:rsidRPr="00AF3413" w14:paraId="6FF5B84E" w14:textId="77777777" w:rsidTr="001A2219">
              <w:tc>
                <w:tcPr>
                  <w:tcW w:w="3544" w:type="dxa"/>
                </w:tcPr>
                <w:p w14:paraId="317E26BE" w14:textId="77777777" w:rsidR="008D5AC2" w:rsidRPr="00AF3413" w:rsidRDefault="008D5AC2" w:rsidP="008D5AC2">
                  <w:pPr>
                    <w:ind w:left="0" w:firstLine="0"/>
                    <w:rPr>
                      <w:rFonts w:eastAsia="微軟正黑體" w:cstheme="minorHAnsi"/>
                    </w:rPr>
                  </w:pPr>
                </w:p>
              </w:tc>
              <w:tc>
                <w:tcPr>
                  <w:tcW w:w="3969" w:type="dxa"/>
                </w:tcPr>
                <w:p w14:paraId="4FA1097C" w14:textId="77777777" w:rsidR="008D5AC2" w:rsidRPr="00AF3413" w:rsidRDefault="008D5AC2" w:rsidP="008D5AC2">
                  <w:pPr>
                    <w:ind w:left="0" w:firstLine="0"/>
                    <w:rPr>
                      <w:rFonts w:eastAsia="微軟正黑體" w:cstheme="minorHAnsi"/>
                    </w:rPr>
                  </w:pPr>
                  <w:r w:rsidRPr="00AF3413">
                    <w:rPr>
                      <w:rFonts w:eastAsia="微軟正黑體" w:cstheme="minorHAnsi"/>
                    </w:rPr>
                    <w:t>有不配合定期審查之註記</w:t>
                  </w:r>
                </w:p>
              </w:tc>
            </w:tr>
            <w:tr w:rsidR="008D5AC2" w:rsidRPr="00AF3413" w14:paraId="253572DF" w14:textId="77777777" w:rsidTr="001A2219">
              <w:tc>
                <w:tcPr>
                  <w:tcW w:w="3544" w:type="dxa"/>
                </w:tcPr>
                <w:p w14:paraId="40AC7582" w14:textId="77777777" w:rsidR="008D5AC2" w:rsidRPr="00AF3413" w:rsidRDefault="008D5AC2" w:rsidP="008D5AC2">
                  <w:pPr>
                    <w:ind w:left="0" w:firstLine="0"/>
                    <w:rPr>
                      <w:rFonts w:eastAsia="微軟正黑體" w:cstheme="minorHAnsi"/>
                    </w:rPr>
                  </w:pPr>
                </w:p>
              </w:tc>
              <w:tc>
                <w:tcPr>
                  <w:tcW w:w="3969" w:type="dxa"/>
                </w:tcPr>
                <w:p w14:paraId="3324C8BB" w14:textId="77777777" w:rsidR="008D5AC2" w:rsidRPr="00AF3413" w:rsidRDefault="008D5AC2" w:rsidP="008D5AC2">
                  <w:pPr>
                    <w:ind w:left="0" w:firstLine="0"/>
                    <w:rPr>
                      <w:rFonts w:eastAsia="微軟正黑體" w:cstheme="minorHAnsi"/>
                    </w:rPr>
                  </w:pPr>
                  <w:r w:rsidRPr="00AF3413">
                    <w:rPr>
                      <w:rFonts w:eastAsia="微軟正黑體" w:cstheme="minorHAnsi"/>
                    </w:rPr>
                    <w:t>可疑交易帳戶</w:t>
                  </w:r>
                </w:p>
              </w:tc>
            </w:tr>
            <w:tr w:rsidR="008D5AC2" w:rsidRPr="00AF3413" w14:paraId="7A5229E4" w14:textId="77777777" w:rsidTr="001A2219">
              <w:tc>
                <w:tcPr>
                  <w:tcW w:w="3544" w:type="dxa"/>
                </w:tcPr>
                <w:p w14:paraId="0E848CB0" w14:textId="77777777" w:rsidR="008D5AC2" w:rsidRPr="00AF3413" w:rsidRDefault="008D5AC2" w:rsidP="008D5AC2">
                  <w:pPr>
                    <w:ind w:left="0" w:firstLine="0"/>
                    <w:rPr>
                      <w:rFonts w:eastAsia="微軟正黑體" w:cstheme="minorHAnsi"/>
                    </w:rPr>
                  </w:pPr>
                </w:p>
              </w:tc>
              <w:tc>
                <w:tcPr>
                  <w:tcW w:w="3969" w:type="dxa"/>
                </w:tcPr>
                <w:p w14:paraId="0E15EDD8" w14:textId="77777777" w:rsidR="008D5AC2" w:rsidRPr="00AF3413" w:rsidRDefault="008D5AC2" w:rsidP="008D5AC2">
                  <w:pPr>
                    <w:ind w:left="0" w:firstLine="0"/>
                    <w:rPr>
                      <w:rFonts w:eastAsia="微軟正黑體" w:cstheme="minorHAnsi"/>
                    </w:rPr>
                  </w:pPr>
                  <w:r w:rsidRPr="00AF3413">
                    <w:rPr>
                      <w:rFonts w:eastAsia="微軟正黑體" w:cstheme="minorHAnsi"/>
                    </w:rPr>
                    <w:t>禁止交易事故</w:t>
                  </w:r>
                </w:p>
              </w:tc>
            </w:tr>
            <w:tr w:rsidR="00652AB8" w:rsidRPr="00AF3413" w14:paraId="4FC5457D" w14:textId="77777777" w:rsidTr="001A2219">
              <w:tc>
                <w:tcPr>
                  <w:tcW w:w="3544" w:type="dxa"/>
                </w:tcPr>
                <w:p w14:paraId="03A27CA3" w14:textId="77777777" w:rsidR="00652AB8" w:rsidRPr="00AF3413" w:rsidRDefault="00652AB8" w:rsidP="008D5AC2">
                  <w:pPr>
                    <w:ind w:left="0" w:firstLine="0"/>
                    <w:rPr>
                      <w:rFonts w:eastAsia="微軟正黑體" w:cstheme="minorHAnsi"/>
                    </w:rPr>
                  </w:pPr>
                </w:p>
              </w:tc>
              <w:tc>
                <w:tcPr>
                  <w:tcW w:w="3969" w:type="dxa"/>
                </w:tcPr>
                <w:p w14:paraId="0B943516" w14:textId="68DAF6CC" w:rsidR="00652AB8" w:rsidRPr="00AF3413" w:rsidRDefault="00652AB8" w:rsidP="008D5AC2">
                  <w:pPr>
                    <w:ind w:left="0" w:firstLine="0"/>
                    <w:rPr>
                      <w:rFonts w:eastAsia="微軟正黑體" w:cstheme="minorHAnsi"/>
                    </w:rPr>
                  </w:pPr>
                  <w:proofErr w:type="gramStart"/>
                  <w:r w:rsidRPr="00AF3413">
                    <w:rPr>
                      <w:rFonts w:eastAsia="微軟正黑體" w:cstheme="minorHAnsi"/>
                    </w:rPr>
                    <w:t>警示戶</w:t>
                  </w:r>
                  <w:proofErr w:type="gramEnd"/>
                </w:p>
              </w:tc>
            </w:tr>
            <w:tr w:rsidR="00652AB8" w:rsidRPr="00AF3413" w14:paraId="69AE7D40" w14:textId="77777777" w:rsidTr="001A2219">
              <w:tc>
                <w:tcPr>
                  <w:tcW w:w="3544" w:type="dxa"/>
                </w:tcPr>
                <w:p w14:paraId="78A1AE1D" w14:textId="77777777" w:rsidR="00652AB8" w:rsidRPr="00AF3413" w:rsidRDefault="00652AB8" w:rsidP="008D5AC2">
                  <w:pPr>
                    <w:ind w:left="0" w:firstLine="0"/>
                    <w:rPr>
                      <w:rFonts w:eastAsia="微軟正黑體" w:cstheme="minorHAnsi"/>
                    </w:rPr>
                  </w:pPr>
                </w:p>
              </w:tc>
              <w:tc>
                <w:tcPr>
                  <w:tcW w:w="3969" w:type="dxa"/>
                </w:tcPr>
                <w:p w14:paraId="6DA18D16" w14:textId="6E6A216D" w:rsidR="00652AB8" w:rsidRPr="00AF3413" w:rsidRDefault="00652AB8" w:rsidP="008D5AC2">
                  <w:pPr>
                    <w:ind w:left="0" w:firstLine="0"/>
                    <w:rPr>
                      <w:rFonts w:eastAsia="微軟正黑體" w:cstheme="minorHAnsi"/>
                    </w:rPr>
                  </w:pPr>
                  <w:r w:rsidRPr="00AF3413">
                    <w:rPr>
                      <w:rFonts w:eastAsia="微軟正黑體" w:cstheme="minorHAnsi"/>
                    </w:rPr>
                    <w:t>衍生管制帳戶</w:t>
                  </w:r>
                </w:p>
              </w:tc>
            </w:tr>
            <w:tr w:rsidR="0038671C" w:rsidRPr="00AF3413" w14:paraId="57364A0C" w14:textId="77777777" w:rsidTr="001A2219">
              <w:tc>
                <w:tcPr>
                  <w:tcW w:w="3544" w:type="dxa"/>
                </w:tcPr>
                <w:p w14:paraId="45722774" w14:textId="77777777" w:rsidR="0038671C" w:rsidRPr="00AF3413" w:rsidRDefault="0038671C" w:rsidP="008D5AC2">
                  <w:pPr>
                    <w:ind w:left="0" w:firstLine="0"/>
                    <w:rPr>
                      <w:rFonts w:eastAsia="微軟正黑體" w:cstheme="minorHAnsi"/>
                    </w:rPr>
                  </w:pPr>
                </w:p>
              </w:tc>
              <w:tc>
                <w:tcPr>
                  <w:tcW w:w="3969" w:type="dxa"/>
                </w:tcPr>
                <w:p w14:paraId="47605F56" w14:textId="20CB7522" w:rsidR="0038671C" w:rsidRPr="00AF3413" w:rsidRDefault="0038671C" w:rsidP="008D5AC2">
                  <w:pPr>
                    <w:ind w:left="0" w:firstLine="0"/>
                    <w:rPr>
                      <w:rFonts w:eastAsia="微軟正黑體" w:cstheme="minorHAnsi"/>
                    </w:rPr>
                  </w:pPr>
                  <w:r w:rsidRPr="00AF3413">
                    <w:rPr>
                      <w:rFonts w:eastAsia="微軟正黑體" w:cstheme="minorHAnsi"/>
                      <w:color w:val="FF0000"/>
                    </w:rPr>
                    <w:t>經濟部登記之法人戶：須至經濟部商業司網站查詢</w:t>
                  </w:r>
                  <w:commentRangeStart w:id="338"/>
                  <w:r w:rsidRPr="00AF3413">
                    <w:rPr>
                      <w:rFonts w:eastAsia="微軟正黑體" w:cstheme="minorHAnsi"/>
                      <w:color w:val="FF0000"/>
                    </w:rPr>
                    <w:t>公司狀況為「核准設立」</w:t>
                  </w:r>
                  <w:commentRangeEnd w:id="338"/>
                  <w:r w:rsidRPr="00AF3413">
                    <w:rPr>
                      <w:rStyle w:val="afa"/>
                      <w:rFonts w:cstheme="minorHAnsi"/>
                    </w:rPr>
                    <w:commentReference w:id="338"/>
                  </w:r>
                  <w:r w:rsidR="00742488" w:rsidRPr="00AF3413">
                    <w:rPr>
                      <w:rFonts w:eastAsia="微軟正黑體" w:cstheme="minorHAnsi"/>
                    </w:rPr>
                    <w:t>(</w:t>
                  </w:r>
                  <w:r w:rsidR="00742488" w:rsidRPr="00AF3413">
                    <w:rPr>
                      <w:rFonts w:eastAsia="微軟正黑體" w:cstheme="minorHAnsi"/>
                    </w:rPr>
                    <w:t>此規範為人工進行查詢，未來新系統上線也維持現行做法，故此處說明中台無須介入檢核此部分</w:t>
                  </w:r>
                  <w:r w:rsidR="00742488" w:rsidRPr="00AF3413">
                    <w:rPr>
                      <w:rFonts w:eastAsia="微軟正黑體" w:cstheme="minorHAnsi"/>
                    </w:rPr>
                    <w:t>)</w:t>
                  </w:r>
                </w:p>
              </w:tc>
            </w:tr>
          </w:tbl>
          <w:p w14:paraId="70FD843B" w14:textId="77777777" w:rsidR="008D5AC2" w:rsidRPr="00AF3413" w:rsidRDefault="008D5AC2" w:rsidP="008D5AC2">
            <w:pPr>
              <w:pStyle w:val="af2"/>
              <w:ind w:leftChars="0" w:left="480" w:firstLine="0"/>
              <w:rPr>
                <w:rFonts w:eastAsia="微軟正黑體" w:cstheme="minorHAnsi"/>
              </w:rPr>
            </w:pPr>
          </w:p>
          <w:p w14:paraId="3C998012" w14:textId="77777777" w:rsidR="004F7511" w:rsidRPr="00AF3413" w:rsidRDefault="004F7511" w:rsidP="005420F6">
            <w:pPr>
              <w:pStyle w:val="af2"/>
              <w:numPr>
                <w:ilvl w:val="0"/>
                <w:numId w:val="20"/>
              </w:numPr>
              <w:ind w:leftChars="0"/>
              <w:rPr>
                <w:rFonts w:eastAsia="微軟正黑體" w:cstheme="minorHAnsi"/>
              </w:rPr>
            </w:pPr>
            <w:r w:rsidRPr="00AF3413">
              <w:rPr>
                <w:rFonts w:eastAsia="微軟正黑體" w:cstheme="minorHAnsi"/>
              </w:rPr>
              <w:t>移籍戶</w:t>
            </w:r>
            <w:r w:rsidRPr="00AF3413">
              <w:rPr>
                <w:rFonts w:eastAsia="微軟正黑體" w:cstheme="minorHAnsi"/>
              </w:rPr>
              <w:t xml:space="preserve"> (</w:t>
            </w:r>
            <w:r w:rsidRPr="00AF3413">
              <w:rPr>
                <w:rFonts w:eastAsia="微軟正黑體" w:cstheme="minorHAnsi"/>
              </w:rPr>
              <w:t>新帳號</w:t>
            </w:r>
            <w:r w:rsidRPr="00AF3413">
              <w:rPr>
                <w:rFonts w:eastAsia="微軟正黑體" w:cstheme="minorHAnsi"/>
              </w:rPr>
              <w:t>:</w:t>
            </w:r>
            <w:proofErr w:type="spellStart"/>
            <w:r w:rsidRPr="00AF3413">
              <w:rPr>
                <w:rFonts w:eastAsia="微軟正黑體" w:cstheme="minorHAnsi"/>
              </w:rPr>
              <w:t>xxxxxxx</w:t>
            </w:r>
            <w:proofErr w:type="spellEnd"/>
            <w:r w:rsidRPr="00AF3413">
              <w:rPr>
                <w:rFonts w:eastAsia="微軟正黑體" w:cstheme="minorHAnsi"/>
              </w:rPr>
              <w:t>)</w:t>
            </w:r>
            <w:r w:rsidRPr="00AF3413">
              <w:rPr>
                <w:rFonts w:eastAsia="微軟正黑體" w:cstheme="minorHAnsi"/>
              </w:rPr>
              <w:t>：移籍戶若帳號輸入舊帳號，需要顯示錯誤訊息：請用新移籍戶帳號</w:t>
            </w:r>
            <w:r w:rsidRPr="00AF3413">
              <w:rPr>
                <w:rFonts w:eastAsia="微軟正黑體" w:cstheme="minorHAnsi"/>
              </w:rPr>
              <w:t xml:space="preserve"> </w:t>
            </w:r>
            <w:proofErr w:type="spellStart"/>
            <w:r w:rsidRPr="00AF3413">
              <w:rPr>
                <w:rFonts w:eastAsia="微軟正黑體" w:cstheme="minorHAnsi"/>
              </w:rPr>
              <w:t>xxxxx</w:t>
            </w:r>
            <w:proofErr w:type="spellEnd"/>
          </w:p>
          <w:p w14:paraId="6DF00F1E" w14:textId="58C03B07" w:rsidR="005420F6" w:rsidRPr="00AF3413" w:rsidRDefault="005420F6" w:rsidP="005420F6">
            <w:pPr>
              <w:pStyle w:val="af2"/>
              <w:numPr>
                <w:ilvl w:val="0"/>
                <w:numId w:val="20"/>
              </w:numPr>
              <w:ind w:leftChars="0"/>
              <w:rPr>
                <w:rFonts w:eastAsia="微軟正黑體" w:cstheme="minorHAnsi"/>
              </w:rPr>
            </w:pPr>
            <w:proofErr w:type="gramStart"/>
            <w:r w:rsidRPr="00AF3413">
              <w:rPr>
                <w:rFonts w:eastAsia="微軟正黑體" w:cstheme="minorHAnsi"/>
              </w:rPr>
              <w:t>行員戶申請</w:t>
            </w:r>
            <w:proofErr w:type="gramEnd"/>
            <w:r w:rsidRPr="00AF3413">
              <w:rPr>
                <w:rFonts w:eastAsia="微軟正黑體" w:cstheme="minorHAnsi"/>
              </w:rPr>
              <w:t>存款證明：存款種類屬於行員儲蓄存款，查詢</w:t>
            </w:r>
            <w:proofErr w:type="gramStart"/>
            <w:r w:rsidRPr="00AF3413">
              <w:rPr>
                <w:rFonts w:eastAsia="微軟正黑體" w:cstheme="minorHAnsi"/>
              </w:rPr>
              <w:t>櫃員非</w:t>
            </w:r>
            <w:proofErr w:type="gramEnd"/>
            <w:r w:rsidRPr="00AF3413">
              <w:rPr>
                <w:rFonts w:eastAsia="微軟正黑體" w:cstheme="minorHAnsi"/>
              </w:rPr>
              <w:t>HR</w:t>
            </w:r>
            <w:r w:rsidRPr="00AF3413">
              <w:rPr>
                <w:rFonts w:eastAsia="微軟正黑體" w:cstheme="minorHAnsi"/>
              </w:rPr>
              <w:t>部門，回覆錯誤訊息「行員儲蓄存款僅</w:t>
            </w:r>
            <w:r w:rsidRPr="00AF3413">
              <w:rPr>
                <w:rFonts w:eastAsia="微軟正黑體" w:cstheme="minorHAnsi"/>
              </w:rPr>
              <w:t>HR</w:t>
            </w:r>
            <w:r w:rsidRPr="00AF3413">
              <w:rPr>
                <w:rFonts w:eastAsia="微軟正黑體" w:cstheme="minorHAnsi"/>
              </w:rPr>
              <w:t>部分可查詢」，結束交易</w:t>
            </w:r>
          </w:p>
        </w:tc>
      </w:tr>
    </w:tbl>
    <w:p w14:paraId="44567DE7" w14:textId="77777777" w:rsidR="004F7511" w:rsidRPr="00AF3413" w:rsidRDefault="004F7511" w:rsidP="004F7511">
      <w:pPr>
        <w:rPr>
          <w:rFonts w:eastAsia="微軟正黑體" w:cstheme="minorHAnsi"/>
        </w:rPr>
      </w:pPr>
    </w:p>
    <w:p w14:paraId="4A245538" w14:textId="477C4879" w:rsidR="00554E30" w:rsidRPr="00AF3413" w:rsidRDefault="00554E30" w:rsidP="00323918">
      <w:pPr>
        <w:ind w:left="482" w:hanging="482"/>
        <w:outlineLvl w:val="4"/>
        <w:rPr>
          <w:rFonts w:eastAsia="微軟正黑體" w:cstheme="minorHAnsi"/>
          <w:b/>
          <w:bCs/>
        </w:rPr>
      </w:pPr>
      <w:r w:rsidRPr="00AF3413">
        <w:rPr>
          <w:rFonts w:eastAsia="微軟正黑體" w:cstheme="minorHAnsi"/>
          <w:b/>
          <w:bCs/>
        </w:rPr>
        <w:t>輸入欄位</w:t>
      </w:r>
      <w:r w:rsidR="00CB583C" w:rsidRPr="00AF3413">
        <w:rPr>
          <w:rFonts w:eastAsia="微軟正黑體" w:cstheme="minorHAnsi"/>
          <w:b/>
          <w:bCs/>
        </w:rPr>
        <w:t>-</w:t>
      </w:r>
      <w:r w:rsidR="00CB583C" w:rsidRPr="00AF3413">
        <w:rPr>
          <w:rFonts w:eastAsia="微軟正黑體" w:cstheme="minorHAnsi"/>
          <w:b/>
          <w:bCs/>
        </w:rPr>
        <w:t>查詢畫面</w:t>
      </w:r>
    </w:p>
    <w:p w14:paraId="4AC52AAD" w14:textId="529553B9" w:rsidR="00382AFA" w:rsidRPr="00AF3413" w:rsidRDefault="00FF0A87">
      <w:pPr>
        <w:pStyle w:val="af2"/>
        <w:widowControl/>
        <w:numPr>
          <w:ilvl w:val="0"/>
          <w:numId w:val="21"/>
        </w:numPr>
        <w:spacing w:before="120" w:after="120"/>
        <w:ind w:leftChars="0"/>
        <w:rPr>
          <w:rFonts w:eastAsia="微軟正黑體" w:cstheme="minorHAnsi"/>
        </w:rPr>
      </w:pPr>
      <w:r w:rsidRPr="00AF3413">
        <w:rPr>
          <w:rFonts w:eastAsia="微軟正黑體" w:cstheme="minorHAnsi"/>
        </w:rPr>
        <w:lastRenderedPageBreak/>
        <w:t>證明種類</w:t>
      </w:r>
      <w:r w:rsidR="004F7511" w:rsidRPr="00AF3413">
        <w:rPr>
          <w:rFonts w:eastAsia="微軟正黑體" w:cstheme="minorHAnsi"/>
        </w:rPr>
        <w:t>：提供以下四種證明功能</w:t>
      </w:r>
      <w:r w:rsidR="00166428" w:rsidRPr="00AF3413">
        <w:rPr>
          <w:rFonts w:eastAsia="微軟正黑體" w:cstheme="minorHAnsi"/>
        </w:rPr>
        <w:br/>
        <w:t xml:space="preserve">(1) </w:t>
      </w:r>
      <w:r w:rsidR="00166428" w:rsidRPr="00AF3413">
        <w:rPr>
          <w:rFonts w:eastAsia="微軟正黑體" w:cstheme="minorHAnsi"/>
        </w:rPr>
        <w:t>資信證明</w:t>
      </w:r>
      <w:r w:rsidR="00166428" w:rsidRPr="00AF3413">
        <w:rPr>
          <w:rFonts w:eastAsia="微軟正黑體" w:cstheme="minorHAnsi"/>
        </w:rPr>
        <w:t>-</w:t>
      </w:r>
      <w:r w:rsidR="00166428" w:rsidRPr="00AF3413">
        <w:rPr>
          <w:rFonts w:eastAsia="微軟正黑體" w:cstheme="minorHAnsi"/>
        </w:rPr>
        <w:t>往來狀況</w:t>
      </w:r>
      <w:r w:rsidR="00166428" w:rsidRPr="00AF3413">
        <w:rPr>
          <w:rFonts w:eastAsia="微軟正黑體" w:cstheme="minorHAnsi"/>
        </w:rPr>
        <w:t xml:space="preserve"> (2) </w:t>
      </w:r>
      <w:r w:rsidR="00166428" w:rsidRPr="00AF3413">
        <w:rPr>
          <w:rFonts w:eastAsia="微軟正黑體" w:cstheme="minorHAnsi"/>
        </w:rPr>
        <w:t>資信證明</w:t>
      </w:r>
      <w:r w:rsidR="00166428" w:rsidRPr="00AF3413">
        <w:rPr>
          <w:rFonts w:eastAsia="微軟正黑體" w:cstheme="minorHAnsi"/>
        </w:rPr>
        <w:t>-</w:t>
      </w:r>
      <w:r w:rsidR="00166428" w:rsidRPr="00AF3413">
        <w:rPr>
          <w:rFonts w:eastAsia="微軟正黑體" w:cstheme="minorHAnsi"/>
        </w:rPr>
        <w:t>餘額</w:t>
      </w:r>
      <w:r w:rsidR="00166428" w:rsidRPr="00AF3413">
        <w:rPr>
          <w:rFonts w:eastAsia="微軟正黑體" w:cstheme="minorHAnsi"/>
        </w:rPr>
        <w:t xml:space="preserve"> </w:t>
      </w:r>
      <w:r w:rsidR="00166428" w:rsidRPr="00AF3413">
        <w:rPr>
          <w:rFonts w:eastAsia="微軟正黑體" w:cstheme="minorHAnsi"/>
        </w:rPr>
        <w:br/>
        <w:t xml:space="preserve">(3) </w:t>
      </w:r>
      <w:r w:rsidR="00166428" w:rsidRPr="00AF3413">
        <w:rPr>
          <w:rFonts w:eastAsia="微軟正黑體" w:cstheme="minorHAnsi"/>
        </w:rPr>
        <w:t>存款業務</w:t>
      </w:r>
      <w:r w:rsidR="00166428" w:rsidRPr="00AF3413">
        <w:rPr>
          <w:rFonts w:eastAsia="微軟正黑體" w:cstheme="minorHAnsi"/>
        </w:rPr>
        <w:t>-</w:t>
      </w:r>
      <w:r w:rsidR="00166428" w:rsidRPr="00AF3413">
        <w:rPr>
          <w:rFonts w:eastAsia="微軟正黑體" w:cstheme="minorHAnsi"/>
        </w:rPr>
        <w:t>往來狀況</w:t>
      </w:r>
      <w:r w:rsidR="00166428" w:rsidRPr="00AF3413">
        <w:rPr>
          <w:rFonts w:eastAsia="微軟正黑體" w:cstheme="minorHAnsi"/>
        </w:rPr>
        <w:t xml:space="preserve"> (4) </w:t>
      </w:r>
      <w:r w:rsidR="00166428" w:rsidRPr="00AF3413">
        <w:rPr>
          <w:rFonts w:eastAsia="微軟正黑體" w:cstheme="minorHAnsi"/>
        </w:rPr>
        <w:t>存款業務</w:t>
      </w:r>
      <w:r w:rsidR="00166428" w:rsidRPr="00AF3413">
        <w:rPr>
          <w:rFonts w:eastAsia="微軟正黑體" w:cstheme="minorHAnsi"/>
        </w:rPr>
        <w:t>-</w:t>
      </w:r>
      <w:r w:rsidR="00166428" w:rsidRPr="00AF3413">
        <w:rPr>
          <w:rFonts w:eastAsia="微軟正黑體" w:cstheme="minorHAnsi"/>
        </w:rPr>
        <w:t>餘額</w:t>
      </w:r>
    </w:p>
    <w:tbl>
      <w:tblPr>
        <w:tblW w:w="7655" w:type="dxa"/>
        <w:tblInd w:w="562" w:type="dxa"/>
        <w:tblCellMar>
          <w:left w:w="28" w:type="dxa"/>
          <w:right w:w="28" w:type="dxa"/>
        </w:tblCellMar>
        <w:tblLook w:val="04A0" w:firstRow="1" w:lastRow="0" w:firstColumn="1" w:lastColumn="0" w:noHBand="0" w:noVBand="1"/>
      </w:tblPr>
      <w:tblGrid>
        <w:gridCol w:w="1280"/>
        <w:gridCol w:w="1280"/>
        <w:gridCol w:w="1693"/>
        <w:gridCol w:w="1417"/>
        <w:gridCol w:w="1985"/>
      </w:tblGrid>
      <w:tr w:rsidR="00382AFA" w:rsidRPr="00AF3413" w14:paraId="6CBDA0B0" w14:textId="77777777" w:rsidTr="00A7561F">
        <w:trPr>
          <w:trHeight w:val="320"/>
        </w:trPr>
        <w:tc>
          <w:tcPr>
            <w:tcW w:w="128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76518FD"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分行類型</w:t>
            </w:r>
          </w:p>
        </w:tc>
        <w:tc>
          <w:tcPr>
            <w:tcW w:w="2973" w:type="dxa"/>
            <w:gridSpan w:val="2"/>
            <w:tcBorders>
              <w:top w:val="single" w:sz="4" w:space="0" w:color="auto"/>
              <w:left w:val="nil"/>
              <w:bottom w:val="single" w:sz="4" w:space="0" w:color="auto"/>
              <w:right w:val="single" w:sz="4" w:space="0" w:color="auto"/>
            </w:tcBorders>
            <w:shd w:val="clear" w:color="000000" w:fill="4472C4"/>
            <w:noWrap/>
            <w:vAlign w:val="center"/>
            <w:hideMark/>
          </w:tcPr>
          <w:p w14:paraId="3C7C7F92"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證明種類</w:t>
            </w:r>
          </w:p>
        </w:tc>
        <w:tc>
          <w:tcPr>
            <w:tcW w:w="1417" w:type="dxa"/>
            <w:tcBorders>
              <w:top w:val="single" w:sz="4" w:space="0" w:color="auto"/>
              <w:left w:val="nil"/>
              <w:bottom w:val="single" w:sz="4" w:space="0" w:color="auto"/>
              <w:right w:val="single" w:sz="4" w:space="0" w:color="auto"/>
            </w:tcBorders>
            <w:shd w:val="clear" w:color="000000" w:fill="4472C4"/>
            <w:noWrap/>
            <w:vAlign w:val="center"/>
            <w:hideMark/>
          </w:tcPr>
          <w:p w14:paraId="0F36DFD4"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存續狀況</w:t>
            </w:r>
          </w:p>
        </w:tc>
        <w:tc>
          <w:tcPr>
            <w:tcW w:w="1985" w:type="dxa"/>
            <w:tcBorders>
              <w:top w:val="single" w:sz="4" w:space="0" w:color="auto"/>
              <w:left w:val="nil"/>
              <w:bottom w:val="single" w:sz="4" w:space="0" w:color="auto"/>
              <w:right w:val="single" w:sz="4" w:space="0" w:color="auto"/>
            </w:tcBorders>
            <w:shd w:val="clear" w:color="000000" w:fill="4472C4"/>
            <w:noWrap/>
            <w:vAlign w:val="center"/>
            <w:hideMark/>
          </w:tcPr>
          <w:p w14:paraId="47358F0C"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存款餘額</w:t>
            </w:r>
          </w:p>
        </w:tc>
      </w:tr>
      <w:tr w:rsidR="00382AFA" w:rsidRPr="00AF3413" w14:paraId="33AC2C69" w14:textId="77777777" w:rsidTr="00A7561F">
        <w:trPr>
          <w:trHeight w:val="310"/>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CA7E44"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OBU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5ADA23"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資信證明</w:t>
            </w:r>
          </w:p>
        </w:tc>
        <w:tc>
          <w:tcPr>
            <w:tcW w:w="1693" w:type="dxa"/>
            <w:tcBorders>
              <w:top w:val="nil"/>
              <w:left w:val="nil"/>
              <w:bottom w:val="single" w:sz="4" w:space="0" w:color="auto"/>
              <w:right w:val="single" w:sz="4" w:space="0" w:color="auto"/>
            </w:tcBorders>
            <w:shd w:val="clear" w:color="auto" w:fill="auto"/>
            <w:noWrap/>
            <w:vAlign w:val="center"/>
            <w:hideMark/>
          </w:tcPr>
          <w:p w14:paraId="086F259E"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p>
        </w:tc>
        <w:tc>
          <w:tcPr>
            <w:tcW w:w="1417" w:type="dxa"/>
            <w:tcBorders>
              <w:top w:val="nil"/>
              <w:left w:val="nil"/>
              <w:bottom w:val="single" w:sz="4" w:space="0" w:color="auto"/>
              <w:right w:val="single" w:sz="4" w:space="0" w:color="auto"/>
            </w:tcBorders>
            <w:shd w:val="clear" w:color="auto" w:fill="auto"/>
            <w:noWrap/>
            <w:vAlign w:val="center"/>
            <w:hideMark/>
          </w:tcPr>
          <w:p w14:paraId="2B02DB04"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c>
          <w:tcPr>
            <w:tcW w:w="1985" w:type="dxa"/>
            <w:tcBorders>
              <w:top w:val="nil"/>
              <w:left w:val="nil"/>
              <w:bottom w:val="single" w:sz="4" w:space="0" w:color="auto"/>
              <w:right w:val="single" w:sz="4" w:space="0" w:color="auto"/>
            </w:tcBorders>
            <w:shd w:val="clear" w:color="auto" w:fill="auto"/>
            <w:noWrap/>
            <w:vAlign w:val="center"/>
            <w:hideMark/>
          </w:tcPr>
          <w:p w14:paraId="27990045"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 xml:space="preserve">　</w:t>
            </w:r>
          </w:p>
        </w:tc>
      </w:tr>
      <w:tr w:rsidR="00382AFA" w:rsidRPr="00AF3413" w14:paraId="125795D7" w14:textId="77777777" w:rsidTr="00A7561F">
        <w:trPr>
          <w:trHeight w:val="310"/>
        </w:trPr>
        <w:tc>
          <w:tcPr>
            <w:tcW w:w="1280" w:type="dxa"/>
            <w:vMerge/>
            <w:tcBorders>
              <w:top w:val="nil"/>
              <w:left w:val="single" w:sz="4" w:space="0" w:color="auto"/>
              <w:bottom w:val="single" w:sz="4" w:space="0" w:color="auto"/>
              <w:right w:val="single" w:sz="4" w:space="0" w:color="auto"/>
            </w:tcBorders>
            <w:vAlign w:val="center"/>
            <w:hideMark/>
          </w:tcPr>
          <w:p w14:paraId="6F308DB6" w14:textId="77777777" w:rsidR="00382AFA" w:rsidRPr="00AF3413" w:rsidRDefault="00382AFA" w:rsidP="00382AFA">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34B96997" w14:textId="77777777" w:rsidR="00382AFA" w:rsidRPr="00AF3413" w:rsidRDefault="00382AFA" w:rsidP="00382AFA">
            <w:pPr>
              <w:widowControl/>
              <w:ind w:left="0" w:firstLine="0"/>
              <w:rPr>
                <w:rFonts w:eastAsia="微軟正黑體" w:cstheme="minorHAnsi"/>
                <w:color w:val="000000"/>
                <w:kern w:val="0"/>
                <w:szCs w:val="24"/>
              </w:rPr>
            </w:pPr>
          </w:p>
        </w:tc>
        <w:tc>
          <w:tcPr>
            <w:tcW w:w="1693" w:type="dxa"/>
            <w:tcBorders>
              <w:top w:val="nil"/>
              <w:left w:val="nil"/>
              <w:bottom w:val="single" w:sz="4" w:space="0" w:color="auto"/>
              <w:right w:val="single" w:sz="4" w:space="0" w:color="auto"/>
            </w:tcBorders>
            <w:shd w:val="clear" w:color="auto" w:fill="auto"/>
            <w:noWrap/>
            <w:vAlign w:val="center"/>
            <w:hideMark/>
          </w:tcPr>
          <w:p w14:paraId="4814A40A"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p>
        </w:tc>
        <w:tc>
          <w:tcPr>
            <w:tcW w:w="1417" w:type="dxa"/>
            <w:tcBorders>
              <w:top w:val="nil"/>
              <w:left w:val="nil"/>
              <w:bottom w:val="single" w:sz="4" w:space="0" w:color="auto"/>
              <w:right w:val="single" w:sz="4" w:space="0" w:color="auto"/>
            </w:tcBorders>
            <w:shd w:val="clear" w:color="auto" w:fill="auto"/>
            <w:noWrap/>
            <w:vAlign w:val="center"/>
            <w:hideMark/>
          </w:tcPr>
          <w:p w14:paraId="5AE5F9D5"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c>
          <w:tcPr>
            <w:tcW w:w="1985" w:type="dxa"/>
            <w:tcBorders>
              <w:top w:val="nil"/>
              <w:left w:val="nil"/>
              <w:bottom w:val="single" w:sz="4" w:space="0" w:color="auto"/>
              <w:right w:val="single" w:sz="4" w:space="0" w:color="auto"/>
            </w:tcBorders>
            <w:shd w:val="clear" w:color="auto" w:fill="auto"/>
            <w:noWrap/>
            <w:vAlign w:val="center"/>
            <w:hideMark/>
          </w:tcPr>
          <w:p w14:paraId="43AE574A"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r>
      <w:tr w:rsidR="00382AFA" w:rsidRPr="00AF3413" w14:paraId="02F4523E" w14:textId="77777777" w:rsidTr="00A7561F">
        <w:trPr>
          <w:trHeight w:val="310"/>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1C186B"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DBU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E1AD5E"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存款業務</w:t>
            </w:r>
          </w:p>
        </w:tc>
        <w:tc>
          <w:tcPr>
            <w:tcW w:w="1693" w:type="dxa"/>
            <w:tcBorders>
              <w:top w:val="nil"/>
              <w:left w:val="nil"/>
              <w:bottom w:val="single" w:sz="4" w:space="0" w:color="auto"/>
              <w:right w:val="single" w:sz="4" w:space="0" w:color="auto"/>
            </w:tcBorders>
            <w:shd w:val="clear" w:color="auto" w:fill="auto"/>
            <w:noWrap/>
            <w:vAlign w:val="center"/>
            <w:hideMark/>
          </w:tcPr>
          <w:p w14:paraId="29C4C997"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p>
        </w:tc>
        <w:tc>
          <w:tcPr>
            <w:tcW w:w="1417" w:type="dxa"/>
            <w:tcBorders>
              <w:top w:val="nil"/>
              <w:left w:val="nil"/>
              <w:bottom w:val="single" w:sz="4" w:space="0" w:color="auto"/>
              <w:right w:val="single" w:sz="4" w:space="0" w:color="auto"/>
            </w:tcBorders>
            <w:shd w:val="clear" w:color="auto" w:fill="auto"/>
            <w:noWrap/>
            <w:vAlign w:val="center"/>
            <w:hideMark/>
          </w:tcPr>
          <w:p w14:paraId="7D76628B"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c>
          <w:tcPr>
            <w:tcW w:w="1985" w:type="dxa"/>
            <w:tcBorders>
              <w:top w:val="nil"/>
              <w:left w:val="nil"/>
              <w:bottom w:val="single" w:sz="4" w:space="0" w:color="auto"/>
              <w:right w:val="single" w:sz="4" w:space="0" w:color="auto"/>
            </w:tcBorders>
            <w:shd w:val="clear" w:color="auto" w:fill="auto"/>
            <w:noWrap/>
            <w:vAlign w:val="center"/>
            <w:hideMark/>
          </w:tcPr>
          <w:p w14:paraId="41AF73A5"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 xml:space="preserve">　</w:t>
            </w:r>
          </w:p>
        </w:tc>
      </w:tr>
      <w:tr w:rsidR="00382AFA" w:rsidRPr="00AF3413" w14:paraId="2EA1026B" w14:textId="77777777" w:rsidTr="00A7561F">
        <w:trPr>
          <w:trHeight w:val="310"/>
        </w:trPr>
        <w:tc>
          <w:tcPr>
            <w:tcW w:w="1280" w:type="dxa"/>
            <w:vMerge/>
            <w:tcBorders>
              <w:top w:val="nil"/>
              <w:left w:val="single" w:sz="4" w:space="0" w:color="auto"/>
              <w:bottom w:val="single" w:sz="4" w:space="0" w:color="auto"/>
              <w:right w:val="single" w:sz="4" w:space="0" w:color="auto"/>
            </w:tcBorders>
            <w:vAlign w:val="center"/>
            <w:hideMark/>
          </w:tcPr>
          <w:p w14:paraId="7203CB12" w14:textId="77777777" w:rsidR="00382AFA" w:rsidRPr="00AF3413" w:rsidRDefault="00382AFA" w:rsidP="00382AFA">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16925460" w14:textId="77777777" w:rsidR="00382AFA" w:rsidRPr="00AF3413" w:rsidRDefault="00382AFA" w:rsidP="00382AFA">
            <w:pPr>
              <w:widowControl/>
              <w:ind w:left="0" w:firstLine="0"/>
              <w:rPr>
                <w:rFonts w:eastAsia="微軟正黑體" w:cstheme="minorHAnsi"/>
                <w:color w:val="000000"/>
                <w:kern w:val="0"/>
                <w:szCs w:val="24"/>
              </w:rPr>
            </w:pPr>
          </w:p>
        </w:tc>
        <w:tc>
          <w:tcPr>
            <w:tcW w:w="1693" w:type="dxa"/>
            <w:tcBorders>
              <w:top w:val="nil"/>
              <w:left w:val="nil"/>
              <w:bottom w:val="single" w:sz="4" w:space="0" w:color="auto"/>
              <w:right w:val="single" w:sz="4" w:space="0" w:color="auto"/>
            </w:tcBorders>
            <w:shd w:val="clear" w:color="auto" w:fill="auto"/>
            <w:noWrap/>
            <w:vAlign w:val="center"/>
            <w:hideMark/>
          </w:tcPr>
          <w:p w14:paraId="06BBA166"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p>
        </w:tc>
        <w:tc>
          <w:tcPr>
            <w:tcW w:w="1417" w:type="dxa"/>
            <w:tcBorders>
              <w:top w:val="nil"/>
              <w:left w:val="nil"/>
              <w:bottom w:val="single" w:sz="4" w:space="0" w:color="auto"/>
              <w:right w:val="single" w:sz="4" w:space="0" w:color="auto"/>
            </w:tcBorders>
            <w:shd w:val="clear" w:color="auto" w:fill="auto"/>
            <w:noWrap/>
            <w:vAlign w:val="center"/>
            <w:hideMark/>
          </w:tcPr>
          <w:p w14:paraId="672B7435"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c>
          <w:tcPr>
            <w:tcW w:w="1985" w:type="dxa"/>
            <w:tcBorders>
              <w:top w:val="nil"/>
              <w:left w:val="nil"/>
              <w:bottom w:val="single" w:sz="4" w:space="0" w:color="auto"/>
              <w:right w:val="single" w:sz="4" w:space="0" w:color="auto"/>
            </w:tcBorders>
            <w:shd w:val="clear" w:color="auto" w:fill="auto"/>
            <w:noWrap/>
            <w:vAlign w:val="center"/>
            <w:hideMark/>
          </w:tcPr>
          <w:p w14:paraId="09161144"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V</w:t>
            </w:r>
          </w:p>
        </w:tc>
      </w:tr>
    </w:tbl>
    <w:p w14:paraId="42454392" w14:textId="2C9DEAE4" w:rsidR="00554E30" w:rsidRPr="00AF3413" w:rsidRDefault="00554E30" w:rsidP="00382AFA">
      <w:pPr>
        <w:widowControl/>
        <w:spacing w:before="120" w:after="120"/>
        <w:ind w:left="0" w:firstLineChars="200" w:firstLine="480"/>
        <w:rPr>
          <w:rFonts w:eastAsia="微軟正黑體" w:cstheme="minorHAnsi"/>
        </w:rPr>
      </w:pPr>
      <w:r w:rsidRPr="00AF3413">
        <w:rPr>
          <w:rFonts w:eastAsia="微軟正黑體" w:cstheme="minorHAnsi"/>
        </w:rPr>
        <w:t>各種類需列印出的欄位請見</w:t>
      </w:r>
      <w:r w:rsidRPr="00AF3413">
        <w:rPr>
          <w:rFonts w:eastAsia="微軟正黑體" w:cstheme="minorHAnsi"/>
        </w:rPr>
        <w:t xml:space="preserve">2.3.2.2 </w:t>
      </w:r>
      <w:r w:rsidRPr="00AF3413">
        <w:rPr>
          <w:rFonts w:eastAsia="微軟正黑體" w:cstheme="minorHAnsi"/>
        </w:rPr>
        <w:t>使用者介面說明</w:t>
      </w:r>
    </w:p>
    <w:p w14:paraId="1DFBBA3D" w14:textId="2B7339A6" w:rsidR="00554E30" w:rsidRPr="00AF3413" w:rsidRDefault="00554E30">
      <w:pPr>
        <w:pStyle w:val="af2"/>
        <w:widowControl/>
        <w:numPr>
          <w:ilvl w:val="0"/>
          <w:numId w:val="21"/>
        </w:numPr>
        <w:spacing w:before="120" w:after="120"/>
        <w:ind w:leftChars="0"/>
        <w:rPr>
          <w:rFonts w:eastAsia="微軟正黑體" w:cstheme="minorHAnsi"/>
        </w:rPr>
      </w:pPr>
      <w:r w:rsidRPr="00AF3413">
        <w:rPr>
          <w:rFonts w:eastAsia="微軟正黑體" w:cstheme="minorHAnsi"/>
        </w:rPr>
        <w:t>帳號：輸入欲證明的</w:t>
      </w:r>
      <w:proofErr w:type="gramStart"/>
      <w:r w:rsidRPr="00AF3413">
        <w:rPr>
          <w:rFonts w:eastAsia="微軟正黑體" w:cstheme="minorHAnsi"/>
        </w:rPr>
        <w:t>活存</w:t>
      </w:r>
      <w:r w:rsidRPr="00AF3413">
        <w:rPr>
          <w:rFonts w:eastAsia="微軟正黑體" w:cstheme="minorHAnsi"/>
        </w:rPr>
        <w:t>/</w:t>
      </w:r>
      <w:r w:rsidRPr="00AF3413">
        <w:rPr>
          <w:rFonts w:eastAsia="微軟正黑體" w:cstheme="minorHAnsi"/>
        </w:rPr>
        <w:t>活儲</w:t>
      </w:r>
      <w:proofErr w:type="gramEnd"/>
      <w:r w:rsidRPr="00AF3413">
        <w:rPr>
          <w:rFonts w:eastAsia="微軟正黑體" w:cstheme="minorHAnsi"/>
        </w:rPr>
        <w:t>/</w:t>
      </w:r>
      <w:r w:rsidRPr="00AF3413">
        <w:rPr>
          <w:rFonts w:eastAsia="微軟正黑體" w:cstheme="minorHAnsi"/>
        </w:rPr>
        <w:t>支存帳號。</w:t>
      </w:r>
    </w:p>
    <w:p w14:paraId="6FD0AA10" w14:textId="01C27A81" w:rsidR="00616729" w:rsidRPr="00AF3413" w:rsidRDefault="00616729">
      <w:pPr>
        <w:pStyle w:val="af2"/>
        <w:widowControl/>
        <w:numPr>
          <w:ilvl w:val="0"/>
          <w:numId w:val="106"/>
        </w:numPr>
        <w:spacing w:before="120" w:after="120"/>
        <w:ind w:leftChars="0" w:left="993"/>
        <w:rPr>
          <w:rFonts w:eastAsia="微軟正黑體" w:cstheme="minorHAnsi"/>
        </w:rPr>
      </w:pPr>
      <w:r w:rsidRPr="00AF3413">
        <w:rPr>
          <w:rFonts w:eastAsia="微軟正黑體" w:cstheme="minorHAnsi"/>
        </w:rPr>
        <w:t>檢核：</w:t>
      </w:r>
    </w:p>
    <w:p w14:paraId="134ED2F4" w14:textId="48D0D59C" w:rsidR="00AF4EF0" w:rsidRPr="00AF3413" w:rsidRDefault="00AF4EF0">
      <w:pPr>
        <w:pStyle w:val="af2"/>
        <w:widowControl/>
        <w:numPr>
          <w:ilvl w:val="0"/>
          <w:numId w:val="125"/>
        </w:numPr>
        <w:spacing w:before="120" w:after="120"/>
        <w:ind w:leftChars="0"/>
        <w:rPr>
          <w:rFonts w:eastAsia="微軟正黑體" w:cstheme="minorHAnsi"/>
        </w:rPr>
      </w:pPr>
      <w:r w:rsidRPr="00AF3413">
        <w:rPr>
          <w:rFonts w:eastAsia="微軟正黑體" w:cstheme="minorHAnsi"/>
        </w:rPr>
        <w:t>限輸入</w:t>
      </w:r>
      <w:proofErr w:type="gramStart"/>
      <w:r w:rsidRPr="00AF3413">
        <w:rPr>
          <w:rFonts w:eastAsia="微軟正黑體" w:cstheme="minorHAnsi"/>
        </w:rPr>
        <w:t>活存</w:t>
      </w:r>
      <w:r w:rsidRPr="00AF3413">
        <w:rPr>
          <w:rFonts w:eastAsia="微軟正黑體" w:cstheme="minorHAnsi"/>
        </w:rPr>
        <w:t>/</w:t>
      </w:r>
      <w:r w:rsidRPr="00AF3413">
        <w:rPr>
          <w:rFonts w:eastAsia="微軟正黑體" w:cstheme="minorHAnsi"/>
        </w:rPr>
        <w:t>活儲</w:t>
      </w:r>
      <w:proofErr w:type="gramEnd"/>
      <w:r w:rsidRPr="00AF3413">
        <w:rPr>
          <w:rFonts w:eastAsia="微軟正黑體" w:cstheme="minorHAnsi"/>
        </w:rPr>
        <w:t>/</w:t>
      </w:r>
      <w:r w:rsidRPr="00AF3413">
        <w:rPr>
          <w:rFonts w:eastAsia="微軟正黑體" w:cstheme="minorHAnsi"/>
        </w:rPr>
        <w:t>支存帳號</w:t>
      </w:r>
    </w:p>
    <w:p w14:paraId="20B09505" w14:textId="5702EF4E" w:rsidR="00AF4EF0" w:rsidRPr="00AF3413" w:rsidRDefault="00AF4EF0">
      <w:pPr>
        <w:pStyle w:val="af2"/>
        <w:widowControl/>
        <w:numPr>
          <w:ilvl w:val="0"/>
          <w:numId w:val="125"/>
        </w:numPr>
        <w:spacing w:before="120" w:after="120"/>
        <w:ind w:leftChars="0"/>
        <w:rPr>
          <w:rFonts w:eastAsia="微軟正黑體" w:cstheme="minorHAnsi"/>
        </w:rPr>
      </w:pPr>
      <w:r w:rsidRPr="00AF3413">
        <w:rPr>
          <w:rFonts w:eastAsia="微軟正黑體" w:cstheme="minorHAnsi"/>
        </w:rPr>
        <w:t>限證明種類的分行類型</w:t>
      </w:r>
    </w:p>
    <w:tbl>
      <w:tblPr>
        <w:tblW w:w="7655" w:type="dxa"/>
        <w:tblInd w:w="562" w:type="dxa"/>
        <w:tblCellMar>
          <w:left w:w="28" w:type="dxa"/>
          <w:right w:w="28" w:type="dxa"/>
        </w:tblCellMar>
        <w:tblLook w:val="04A0" w:firstRow="1" w:lastRow="0" w:firstColumn="1" w:lastColumn="0" w:noHBand="0" w:noVBand="1"/>
      </w:tblPr>
      <w:tblGrid>
        <w:gridCol w:w="1280"/>
        <w:gridCol w:w="1280"/>
        <w:gridCol w:w="1693"/>
        <w:gridCol w:w="3402"/>
      </w:tblGrid>
      <w:tr w:rsidR="00382AFA" w:rsidRPr="00AF3413" w14:paraId="29A97E2F" w14:textId="77777777" w:rsidTr="00382AFA">
        <w:trPr>
          <w:trHeight w:val="320"/>
        </w:trPr>
        <w:tc>
          <w:tcPr>
            <w:tcW w:w="128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C5A902A"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分行類型</w:t>
            </w:r>
          </w:p>
        </w:tc>
        <w:tc>
          <w:tcPr>
            <w:tcW w:w="2973" w:type="dxa"/>
            <w:gridSpan w:val="2"/>
            <w:tcBorders>
              <w:top w:val="single" w:sz="4" w:space="0" w:color="auto"/>
              <w:left w:val="nil"/>
              <w:bottom w:val="single" w:sz="4" w:space="0" w:color="auto"/>
              <w:right w:val="single" w:sz="4" w:space="0" w:color="auto"/>
            </w:tcBorders>
            <w:shd w:val="clear" w:color="000000" w:fill="4472C4"/>
            <w:noWrap/>
            <w:vAlign w:val="center"/>
            <w:hideMark/>
          </w:tcPr>
          <w:p w14:paraId="2959679D"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證明種類</w:t>
            </w:r>
          </w:p>
        </w:tc>
        <w:tc>
          <w:tcPr>
            <w:tcW w:w="3402" w:type="dxa"/>
            <w:tcBorders>
              <w:top w:val="single" w:sz="4" w:space="0" w:color="auto"/>
              <w:left w:val="nil"/>
              <w:bottom w:val="single" w:sz="4" w:space="0" w:color="auto"/>
              <w:right w:val="single" w:sz="4" w:space="0" w:color="000000"/>
            </w:tcBorders>
            <w:shd w:val="clear" w:color="000000" w:fill="4472C4"/>
            <w:noWrap/>
            <w:vAlign w:val="center"/>
            <w:hideMark/>
          </w:tcPr>
          <w:p w14:paraId="65E8A908" w14:textId="77777777" w:rsidR="00382AFA" w:rsidRPr="00AF3413" w:rsidRDefault="00382AFA" w:rsidP="00382AFA">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檢核</w:t>
            </w:r>
          </w:p>
        </w:tc>
      </w:tr>
      <w:tr w:rsidR="00382AFA" w:rsidRPr="00AF3413" w14:paraId="1FE3E94D" w14:textId="77777777" w:rsidTr="00382AFA">
        <w:trPr>
          <w:trHeight w:val="310"/>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5AA897"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OBU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0288B0"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資信證明</w:t>
            </w:r>
          </w:p>
        </w:tc>
        <w:tc>
          <w:tcPr>
            <w:tcW w:w="1693" w:type="dxa"/>
            <w:tcBorders>
              <w:top w:val="nil"/>
              <w:left w:val="nil"/>
              <w:bottom w:val="single" w:sz="4" w:space="0" w:color="auto"/>
              <w:right w:val="single" w:sz="4" w:space="0" w:color="auto"/>
            </w:tcBorders>
            <w:shd w:val="clear" w:color="auto" w:fill="auto"/>
            <w:noWrap/>
            <w:vAlign w:val="center"/>
            <w:hideMark/>
          </w:tcPr>
          <w:p w14:paraId="5F42ADFD" w14:textId="27A4E6A2"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r w:rsidRPr="00AF3413">
              <w:rPr>
                <w:rFonts w:eastAsia="微軟正黑體" w:cstheme="minorHAnsi"/>
                <w:color w:val="000000"/>
                <w:kern w:val="0"/>
                <w:szCs w:val="24"/>
              </w:rPr>
              <w:t xml:space="preserve"> (1)</w:t>
            </w:r>
          </w:p>
        </w:tc>
        <w:tc>
          <w:tcPr>
            <w:tcW w:w="340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C19ABE3"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限制輸入帳號應為</w:t>
            </w:r>
            <w:r w:rsidRPr="00AF3413">
              <w:rPr>
                <w:rFonts w:eastAsia="微軟正黑體" w:cstheme="minorHAnsi"/>
                <w:color w:val="000000"/>
                <w:kern w:val="0"/>
                <w:szCs w:val="24"/>
              </w:rPr>
              <w:t>OBU</w:t>
            </w:r>
            <w:r w:rsidRPr="00AF3413">
              <w:rPr>
                <w:rFonts w:eastAsia="微軟正黑體" w:cstheme="minorHAnsi"/>
                <w:color w:val="000000"/>
                <w:kern w:val="0"/>
                <w:szCs w:val="24"/>
              </w:rPr>
              <w:t>，非</w:t>
            </w:r>
            <w:r w:rsidRPr="00AF3413">
              <w:rPr>
                <w:rFonts w:eastAsia="微軟正黑體" w:cstheme="minorHAnsi"/>
                <w:color w:val="000000"/>
                <w:kern w:val="0"/>
                <w:szCs w:val="24"/>
              </w:rPr>
              <w:t xml:space="preserve"> OBU </w:t>
            </w:r>
            <w:r w:rsidRPr="00AF3413">
              <w:rPr>
                <w:rFonts w:eastAsia="微軟正黑體" w:cstheme="minorHAnsi"/>
                <w:color w:val="000000"/>
                <w:kern w:val="0"/>
                <w:szCs w:val="24"/>
              </w:rPr>
              <w:t>帳號要顯示錯誤訊息</w:t>
            </w:r>
          </w:p>
        </w:tc>
      </w:tr>
      <w:tr w:rsidR="00382AFA" w:rsidRPr="00AF3413" w14:paraId="47CEF632" w14:textId="77777777" w:rsidTr="00382AFA">
        <w:trPr>
          <w:trHeight w:val="310"/>
        </w:trPr>
        <w:tc>
          <w:tcPr>
            <w:tcW w:w="1280" w:type="dxa"/>
            <w:vMerge/>
            <w:tcBorders>
              <w:top w:val="nil"/>
              <w:left w:val="single" w:sz="4" w:space="0" w:color="auto"/>
              <w:bottom w:val="single" w:sz="4" w:space="0" w:color="auto"/>
              <w:right w:val="single" w:sz="4" w:space="0" w:color="auto"/>
            </w:tcBorders>
            <w:vAlign w:val="center"/>
            <w:hideMark/>
          </w:tcPr>
          <w:p w14:paraId="0579ED8B" w14:textId="77777777" w:rsidR="00382AFA" w:rsidRPr="00AF3413" w:rsidRDefault="00382AFA" w:rsidP="00382AFA">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319A944F" w14:textId="77777777" w:rsidR="00382AFA" w:rsidRPr="00AF3413" w:rsidRDefault="00382AFA" w:rsidP="00382AFA">
            <w:pPr>
              <w:widowControl/>
              <w:ind w:left="0" w:firstLine="0"/>
              <w:rPr>
                <w:rFonts w:eastAsia="微軟正黑體" w:cstheme="minorHAnsi"/>
                <w:color w:val="000000"/>
                <w:kern w:val="0"/>
                <w:szCs w:val="24"/>
              </w:rPr>
            </w:pPr>
          </w:p>
        </w:tc>
        <w:tc>
          <w:tcPr>
            <w:tcW w:w="1693" w:type="dxa"/>
            <w:tcBorders>
              <w:top w:val="nil"/>
              <w:left w:val="nil"/>
              <w:bottom w:val="single" w:sz="4" w:space="0" w:color="auto"/>
              <w:right w:val="single" w:sz="4" w:space="0" w:color="auto"/>
            </w:tcBorders>
            <w:shd w:val="clear" w:color="auto" w:fill="auto"/>
            <w:noWrap/>
            <w:vAlign w:val="center"/>
            <w:hideMark/>
          </w:tcPr>
          <w:p w14:paraId="123877FD" w14:textId="256A067F"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r w:rsidRPr="00AF3413">
              <w:rPr>
                <w:rFonts w:eastAsia="微軟正黑體" w:cstheme="minorHAnsi"/>
                <w:color w:val="000000"/>
                <w:kern w:val="0"/>
                <w:szCs w:val="24"/>
              </w:rPr>
              <w:t>(2)</w:t>
            </w:r>
          </w:p>
        </w:tc>
        <w:tc>
          <w:tcPr>
            <w:tcW w:w="3402" w:type="dxa"/>
            <w:vMerge/>
            <w:tcBorders>
              <w:top w:val="nil"/>
              <w:left w:val="nil"/>
              <w:bottom w:val="single" w:sz="4" w:space="0" w:color="auto"/>
              <w:right w:val="single" w:sz="4" w:space="0" w:color="auto"/>
            </w:tcBorders>
            <w:vAlign w:val="center"/>
            <w:hideMark/>
          </w:tcPr>
          <w:p w14:paraId="1B5FDDDC" w14:textId="77777777" w:rsidR="00382AFA" w:rsidRPr="00AF3413" w:rsidRDefault="00382AFA" w:rsidP="00382AFA">
            <w:pPr>
              <w:widowControl/>
              <w:ind w:left="0" w:firstLine="0"/>
              <w:rPr>
                <w:rFonts w:eastAsia="微軟正黑體" w:cstheme="minorHAnsi"/>
                <w:color w:val="000000"/>
                <w:kern w:val="0"/>
                <w:szCs w:val="24"/>
              </w:rPr>
            </w:pPr>
          </w:p>
        </w:tc>
      </w:tr>
      <w:tr w:rsidR="00382AFA" w:rsidRPr="00AF3413" w14:paraId="20596544" w14:textId="77777777" w:rsidTr="00382AFA">
        <w:trPr>
          <w:trHeight w:val="310"/>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C7BB9F"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DBU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75AC56" w14:textId="77777777" w:rsidR="00382AFA" w:rsidRPr="00AF3413" w:rsidRDefault="00382AFA" w:rsidP="00382AFA">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存款業務</w:t>
            </w:r>
          </w:p>
        </w:tc>
        <w:tc>
          <w:tcPr>
            <w:tcW w:w="1693" w:type="dxa"/>
            <w:tcBorders>
              <w:top w:val="nil"/>
              <w:left w:val="nil"/>
              <w:bottom w:val="single" w:sz="4" w:space="0" w:color="auto"/>
              <w:right w:val="single" w:sz="4" w:space="0" w:color="auto"/>
            </w:tcBorders>
            <w:shd w:val="clear" w:color="auto" w:fill="auto"/>
            <w:noWrap/>
            <w:vAlign w:val="center"/>
            <w:hideMark/>
          </w:tcPr>
          <w:p w14:paraId="73613675" w14:textId="0495209C"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r w:rsidRPr="00AF3413">
              <w:rPr>
                <w:rFonts w:eastAsia="微軟正黑體" w:cstheme="minorHAnsi"/>
                <w:color w:val="000000"/>
                <w:kern w:val="0"/>
                <w:szCs w:val="24"/>
              </w:rPr>
              <w:t xml:space="preserve"> (3)</w:t>
            </w:r>
          </w:p>
        </w:tc>
        <w:tc>
          <w:tcPr>
            <w:tcW w:w="340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37310D3" w14:textId="77777777"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限制輸入帳號應為</w:t>
            </w:r>
            <w:r w:rsidRPr="00AF3413">
              <w:rPr>
                <w:rFonts w:eastAsia="微軟正黑體" w:cstheme="minorHAnsi"/>
                <w:color w:val="000000"/>
                <w:kern w:val="0"/>
                <w:szCs w:val="24"/>
              </w:rPr>
              <w:t>DBU</w:t>
            </w:r>
            <w:r w:rsidRPr="00AF3413">
              <w:rPr>
                <w:rFonts w:eastAsia="微軟正黑體" w:cstheme="minorHAnsi"/>
                <w:color w:val="000000"/>
                <w:kern w:val="0"/>
                <w:szCs w:val="24"/>
              </w:rPr>
              <w:t>，非</w:t>
            </w:r>
            <w:r w:rsidRPr="00AF3413">
              <w:rPr>
                <w:rFonts w:eastAsia="微軟正黑體" w:cstheme="minorHAnsi"/>
                <w:color w:val="000000"/>
                <w:kern w:val="0"/>
                <w:szCs w:val="24"/>
              </w:rPr>
              <w:t xml:space="preserve"> DBU </w:t>
            </w:r>
            <w:r w:rsidRPr="00AF3413">
              <w:rPr>
                <w:rFonts w:eastAsia="微軟正黑體" w:cstheme="minorHAnsi"/>
                <w:color w:val="000000"/>
                <w:kern w:val="0"/>
                <w:szCs w:val="24"/>
              </w:rPr>
              <w:t>帳號要顯示錯誤訊息</w:t>
            </w:r>
          </w:p>
        </w:tc>
      </w:tr>
      <w:tr w:rsidR="00382AFA" w:rsidRPr="00AF3413" w14:paraId="44E9CD18" w14:textId="77777777" w:rsidTr="00382AFA">
        <w:trPr>
          <w:trHeight w:val="310"/>
        </w:trPr>
        <w:tc>
          <w:tcPr>
            <w:tcW w:w="1280" w:type="dxa"/>
            <w:vMerge/>
            <w:tcBorders>
              <w:top w:val="nil"/>
              <w:left w:val="single" w:sz="4" w:space="0" w:color="auto"/>
              <w:bottom w:val="single" w:sz="4" w:space="0" w:color="auto"/>
              <w:right w:val="single" w:sz="4" w:space="0" w:color="auto"/>
            </w:tcBorders>
            <w:vAlign w:val="center"/>
            <w:hideMark/>
          </w:tcPr>
          <w:p w14:paraId="208EA9DC" w14:textId="77777777" w:rsidR="00382AFA" w:rsidRPr="00AF3413" w:rsidRDefault="00382AFA" w:rsidP="00382AFA">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1C1733B1" w14:textId="77777777" w:rsidR="00382AFA" w:rsidRPr="00AF3413" w:rsidRDefault="00382AFA" w:rsidP="00382AFA">
            <w:pPr>
              <w:widowControl/>
              <w:ind w:left="0" w:firstLine="0"/>
              <w:rPr>
                <w:rFonts w:eastAsia="微軟正黑體" w:cstheme="minorHAnsi"/>
                <w:color w:val="000000"/>
                <w:kern w:val="0"/>
                <w:szCs w:val="24"/>
              </w:rPr>
            </w:pPr>
          </w:p>
        </w:tc>
        <w:tc>
          <w:tcPr>
            <w:tcW w:w="1693" w:type="dxa"/>
            <w:tcBorders>
              <w:top w:val="nil"/>
              <w:left w:val="nil"/>
              <w:bottom w:val="single" w:sz="4" w:space="0" w:color="auto"/>
              <w:right w:val="single" w:sz="4" w:space="0" w:color="auto"/>
            </w:tcBorders>
            <w:shd w:val="clear" w:color="auto" w:fill="auto"/>
            <w:noWrap/>
            <w:vAlign w:val="center"/>
            <w:hideMark/>
          </w:tcPr>
          <w:p w14:paraId="4126CDD0" w14:textId="422F18E5" w:rsidR="00382AFA" w:rsidRPr="00AF3413" w:rsidRDefault="00382AFA" w:rsidP="00382AFA">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r w:rsidRPr="00AF3413">
              <w:rPr>
                <w:rFonts w:eastAsia="微軟正黑體" w:cstheme="minorHAnsi"/>
                <w:color w:val="000000"/>
                <w:kern w:val="0"/>
                <w:szCs w:val="24"/>
              </w:rPr>
              <w:t xml:space="preserve"> (4)</w:t>
            </w:r>
          </w:p>
        </w:tc>
        <w:tc>
          <w:tcPr>
            <w:tcW w:w="3402" w:type="dxa"/>
            <w:vMerge/>
            <w:tcBorders>
              <w:top w:val="nil"/>
              <w:left w:val="nil"/>
              <w:bottom w:val="single" w:sz="4" w:space="0" w:color="auto"/>
              <w:right w:val="single" w:sz="4" w:space="0" w:color="auto"/>
            </w:tcBorders>
            <w:vAlign w:val="center"/>
            <w:hideMark/>
          </w:tcPr>
          <w:p w14:paraId="08B28D77" w14:textId="77777777" w:rsidR="00382AFA" w:rsidRPr="00AF3413" w:rsidRDefault="00382AFA" w:rsidP="00382AFA">
            <w:pPr>
              <w:widowControl/>
              <w:ind w:left="0" w:firstLine="0"/>
              <w:rPr>
                <w:rFonts w:eastAsia="微軟正黑體" w:cstheme="minorHAnsi"/>
                <w:color w:val="000000"/>
                <w:kern w:val="0"/>
                <w:szCs w:val="24"/>
              </w:rPr>
            </w:pPr>
          </w:p>
        </w:tc>
      </w:tr>
    </w:tbl>
    <w:p w14:paraId="5093347F" w14:textId="77777777" w:rsidR="00AF4EF0" w:rsidRPr="00AF3413" w:rsidRDefault="00AF4EF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申請日期：為系統營業日</w:t>
      </w:r>
    </w:p>
    <w:p w14:paraId="3A51C095" w14:textId="77777777" w:rsidR="00AF4EF0" w:rsidRPr="00AF3413" w:rsidRDefault="00AF4EF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開戶日期：帳號開戶日。若</w:t>
      </w:r>
      <w:proofErr w:type="gramStart"/>
      <w:r w:rsidRPr="00AF3413">
        <w:rPr>
          <w:rFonts w:eastAsia="微軟正黑體" w:cstheme="minorHAnsi"/>
        </w:rPr>
        <w:t>為多幣別</w:t>
      </w:r>
      <w:proofErr w:type="gramEnd"/>
      <w:r w:rsidRPr="00AF3413">
        <w:rPr>
          <w:rFonts w:eastAsia="微軟正黑體" w:cstheme="minorHAnsi"/>
        </w:rPr>
        <w:t>帳號，</w:t>
      </w:r>
      <w:proofErr w:type="gramStart"/>
      <w:r w:rsidRPr="00AF3413">
        <w:rPr>
          <w:rFonts w:eastAsia="微軟正黑體" w:cstheme="minorHAnsi"/>
        </w:rPr>
        <w:t>則取主帳號</w:t>
      </w:r>
      <w:proofErr w:type="gramEnd"/>
      <w:r w:rsidRPr="00AF3413">
        <w:rPr>
          <w:rFonts w:eastAsia="微軟正黑體" w:cstheme="minorHAnsi"/>
        </w:rPr>
        <w:t>開戶日</w:t>
      </w:r>
      <w:r w:rsidRPr="00AF3413">
        <w:rPr>
          <w:rFonts w:eastAsia="微軟正黑體" w:cstheme="minorHAnsi"/>
        </w:rPr>
        <w:t>(</w:t>
      </w:r>
      <w:r w:rsidRPr="00AF3413">
        <w:rPr>
          <w:rFonts w:eastAsia="微軟正黑體" w:cstheme="minorHAnsi"/>
        </w:rPr>
        <w:t>開戶第</w:t>
      </w:r>
      <w:proofErr w:type="gramStart"/>
      <w:r w:rsidRPr="00AF3413">
        <w:rPr>
          <w:rFonts w:eastAsia="微軟正黑體" w:cstheme="minorHAnsi"/>
        </w:rPr>
        <w:t>一個幣</w:t>
      </w:r>
      <w:proofErr w:type="gramEnd"/>
      <w:r w:rsidRPr="00AF3413">
        <w:rPr>
          <w:rFonts w:eastAsia="微軟正黑體" w:cstheme="minorHAnsi"/>
        </w:rPr>
        <w:t>別</w:t>
      </w:r>
      <w:r w:rsidRPr="00AF3413">
        <w:rPr>
          <w:rFonts w:eastAsia="微軟正黑體" w:cstheme="minorHAnsi"/>
        </w:rPr>
        <w:t>)</w:t>
      </w:r>
    </w:p>
    <w:p w14:paraId="6D55E2CD" w14:textId="4B68F00B" w:rsidR="00AF4EF0" w:rsidRPr="00AF3413" w:rsidRDefault="00AF4EF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戶名：</w:t>
      </w:r>
      <w:r w:rsidR="004C1ABF" w:rsidRPr="00AF3413">
        <w:rPr>
          <w:rFonts w:eastAsia="微軟正黑體" w:cstheme="minorHAnsi"/>
        </w:rPr>
        <w:t>取得該帳號的</w:t>
      </w:r>
      <w:r w:rsidRPr="00AF3413">
        <w:rPr>
          <w:rFonts w:eastAsia="微軟正黑體" w:cstheme="minorHAnsi"/>
        </w:rPr>
        <w:t>戶名，帶出</w:t>
      </w:r>
      <w:r w:rsidR="004C1ABF" w:rsidRPr="00AF3413">
        <w:rPr>
          <w:rFonts w:eastAsia="微軟正黑體" w:cstheme="minorHAnsi"/>
        </w:rPr>
        <w:t>後</w:t>
      </w:r>
      <w:r w:rsidRPr="00AF3413">
        <w:rPr>
          <w:rFonts w:eastAsia="微軟正黑體" w:cstheme="minorHAnsi"/>
        </w:rPr>
        <w:t>不可修改</w:t>
      </w:r>
    </w:p>
    <w:p w14:paraId="4C62EA6B" w14:textId="56F33E7D" w:rsidR="00AF4EF0" w:rsidRPr="00AF3413" w:rsidRDefault="006E725B">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別</w:t>
      </w:r>
      <w:r w:rsidR="00AF4EF0" w:rsidRPr="00AF3413">
        <w:rPr>
          <w:rFonts w:eastAsia="微軟正黑體" w:cstheme="minorHAnsi"/>
        </w:rPr>
        <w:t>名：</w:t>
      </w:r>
      <w:r w:rsidR="004C1ABF" w:rsidRPr="00AF3413">
        <w:rPr>
          <w:rFonts w:eastAsia="微軟正黑體" w:cstheme="minorHAnsi"/>
        </w:rPr>
        <w:t>取得該帳號的</w:t>
      </w:r>
      <w:r w:rsidRPr="00AF3413">
        <w:rPr>
          <w:rFonts w:eastAsia="微軟正黑體" w:cstheme="minorHAnsi"/>
        </w:rPr>
        <w:t>別</w:t>
      </w:r>
      <w:r w:rsidR="00AF4EF0" w:rsidRPr="00AF3413">
        <w:rPr>
          <w:rFonts w:eastAsia="微軟正黑體" w:cstheme="minorHAnsi"/>
        </w:rPr>
        <w:t>名，</w:t>
      </w:r>
      <w:r w:rsidR="004C1ABF" w:rsidRPr="00AF3413">
        <w:rPr>
          <w:rFonts w:eastAsia="微軟正黑體" w:cstheme="minorHAnsi"/>
        </w:rPr>
        <w:t>帶出後不可修改</w:t>
      </w:r>
    </w:p>
    <w:p w14:paraId="193EF523" w14:textId="77777777" w:rsidR="00AF4EF0" w:rsidRPr="00AF3413" w:rsidRDefault="00554E3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證明幣別：輸入欲</w:t>
      </w:r>
      <w:proofErr w:type="gramStart"/>
      <w:r w:rsidRPr="00AF3413">
        <w:rPr>
          <w:rFonts w:eastAsia="微軟正黑體" w:cstheme="minorHAnsi"/>
        </w:rPr>
        <w:t>證明之幣別</w:t>
      </w:r>
      <w:proofErr w:type="gramEnd"/>
      <w:r w:rsidRPr="00AF3413">
        <w:rPr>
          <w:rFonts w:eastAsia="微軟正黑體" w:cstheme="minorHAnsi"/>
        </w:rPr>
        <w:t>。</w:t>
      </w:r>
    </w:p>
    <w:p w14:paraId="35340CF7" w14:textId="34EF3543" w:rsidR="00AF4EF0" w:rsidRPr="00AF3413" w:rsidRDefault="00554E3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證明書語言版本：提供中文</w:t>
      </w:r>
      <w:r w:rsidRPr="00AF3413">
        <w:rPr>
          <w:rFonts w:eastAsia="微軟正黑體" w:cstheme="minorHAnsi"/>
        </w:rPr>
        <w:t>&amp;</w:t>
      </w:r>
      <w:r w:rsidRPr="00AF3413">
        <w:rPr>
          <w:rFonts w:eastAsia="微軟正黑體" w:cstheme="minorHAnsi"/>
        </w:rPr>
        <w:t>英文可選擇</w:t>
      </w:r>
      <w:r w:rsidR="00C326A5" w:rsidRPr="00AF3413">
        <w:rPr>
          <w:rFonts w:eastAsia="微軟正黑體" w:cstheme="minorHAnsi"/>
        </w:rPr>
        <w:t>。列印時將相關欄位傳送給外圍系統處理</w:t>
      </w:r>
      <w:r w:rsidR="00B47554" w:rsidRPr="00AF3413">
        <w:rPr>
          <w:rFonts w:eastAsia="微軟正黑體" w:cstheme="minorHAnsi"/>
        </w:rPr>
        <w:t>，中台僅提供欄位內容，證明書上的文字語言由外圍系統處理。</w:t>
      </w:r>
    </w:p>
    <w:p w14:paraId="60AFFE16" w14:textId="5D973823" w:rsidR="00C326A5" w:rsidRPr="00AF3413" w:rsidRDefault="00554E30">
      <w:pPr>
        <w:pStyle w:val="af2"/>
        <w:widowControl/>
        <w:numPr>
          <w:ilvl w:val="0"/>
          <w:numId w:val="126"/>
        </w:numPr>
        <w:spacing w:before="120" w:after="120"/>
        <w:ind w:leftChars="0" w:left="426"/>
        <w:rPr>
          <w:rFonts w:eastAsia="微軟正黑體" w:cstheme="minorHAnsi"/>
        </w:rPr>
      </w:pPr>
      <w:r w:rsidRPr="00AF3413">
        <w:rPr>
          <w:rFonts w:eastAsia="微軟正黑體" w:cstheme="minorHAnsi"/>
        </w:rPr>
        <w:t>收取手續費：</w:t>
      </w:r>
      <w:ins w:id="339" w:author="Annie Chao" w:date="2024-07-10T17:37:00Z" w16du:dateUtc="2024-07-10T09:37:00Z">
        <w:r w:rsidR="00BC5C22">
          <w:rPr>
            <w:rFonts w:eastAsia="微軟正黑體" w:cstheme="minorHAnsi" w:hint="eastAsia"/>
          </w:rPr>
          <w:t>邏輯同存款證明</w:t>
        </w:r>
      </w:ins>
      <w:del w:id="340" w:author="Annie Chao" w:date="2024-07-10T17:37:00Z" w16du:dateUtc="2024-07-10T09:37:00Z">
        <w:r w:rsidR="00C326A5" w:rsidRPr="00AF3413" w:rsidDel="00BC5C22">
          <w:rPr>
            <w:rFonts w:eastAsia="微軟正黑體" w:cstheme="minorHAnsi"/>
          </w:rPr>
          <w:delText>預設值為</w:delText>
        </w:r>
        <w:r w:rsidR="00C326A5" w:rsidRPr="00AF3413" w:rsidDel="00BC5C22">
          <w:rPr>
            <w:rFonts w:eastAsia="微軟正黑體" w:cstheme="minorHAnsi"/>
          </w:rPr>
          <w:delText xml:space="preserve"> Y</w:delText>
        </w:r>
      </w:del>
      <w:r w:rsidR="00C326A5" w:rsidRPr="00AF3413">
        <w:rPr>
          <w:rFonts w:eastAsia="微軟正黑體" w:cstheme="minorHAnsi"/>
        </w:rPr>
        <w:t>。</w:t>
      </w:r>
    </w:p>
    <w:p w14:paraId="603B2059" w14:textId="2187CBD1" w:rsidR="00323918" w:rsidRPr="00AF3413" w:rsidRDefault="00616729">
      <w:pPr>
        <w:pStyle w:val="af2"/>
        <w:widowControl/>
        <w:numPr>
          <w:ilvl w:val="1"/>
          <w:numId w:val="107"/>
        </w:numPr>
        <w:spacing w:before="120" w:after="120"/>
        <w:ind w:leftChars="0" w:left="851"/>
        <w:rPr>
          <w:rFonts w:eastAsia="微軟正黑體" w:cstheme="minorHAnsi"/>
        </w:rPr>
      </w:pPr>
      <w:r w:rsidRPr="00AF3413">
        <w:rPr>
          <w:rFonts w:eastAsia="微軟正黑體" w:cstheme="minorHAnsi"/>
        </w:rPr>
        <w:t>收取手續費的計價方式</w:t>
      </w:r>
      <w:r w:rsidRPr="00AF3413">
        <w:rPr>
          <w:rFonts w:eastAsia="微軟正黑體" w:cstheme="minorHAnsi"/>
        </w:rPr>
        <w:t xml:space="preserve"> </w:t>
      </w:r>
      <w:r w:rsidRPr="00AF3413">
        <w:rPr>
          <w:rFonts w:eastAsia="微軟正黑體" w:cstheme="minorHAnsi"/>
        </w:rPr>
        <w:t>資信證明</w:t>
      </w:r>
      <w:r w:rsidRPr="00AF3413">
        <w:rPr>
          <w:rFonts w:eastAsia="微軟正黑體" w:cstheme="minorHAnsi"/>
        </w:rPr>
        <w:t xml:space="preserve">OBU &amp; </w:t>
      </w:r>
      <w:r w:rsidRPr="00AF3413">
        <w:rPr>
          <w:rFonts w:eastAsia="微軟正黑體" w:cstheme="minorHAnsi"/>
        </w:rPr>
        <w:t>存款業務證明</w:t>
      </w:r>
      <w:r w:rsidRPr="00AF3413">
        <w:rPr>
          <w:rFonts w:eastAsia="微軟正黑體" w:cstheme="minorHAnsi"/>
        </w:rPr>
        <w:t xml:space="preserve"> DBU</w:t>
      </w:r>
      <w:r w:rsidRPr="00AF3413">
        <w:rPr>
          <w:rFonts w:eastAsia="微軟正黑體" w:cstheme="minorHAnsi"/>
        </w:rPr>
        <w:t>不同</w:t>
      </w:r>
      <w:ins w:id="341" w:author="Annie Chao" w:date="2024-07-10T17:37:00Z" w16du:dateUtc="2024-07-10T09:37:00Z">
        <w:r w:rsidR="00BC5C22">
          <w:rPr>
            <w:rFonts w:eastAsia="微軟正黑體" w:cstheme="minorHAnsi" w:hint="eastAsia"/>
          </w:rPr>
          <w:t xml:space="preserve"> (</w:t>
        </w:r>
        <w:r w:rsidR="00BC5C22">
          <w:rPr>
            <w:rFonts w:eastAsia="微軟正黑體" w:cstheme="minorHAnsi" w:hint="eastAsia"/>
          </w:rPr>
          <w:t>價格以定價中心為</w:t>
        </w:r>
        <w:proofErr w:type="gramStart"/>
        <w:r w:rsidR="00BC5C22">
          <w:rPr>
            <w:rFonts w:eastAsia="微軟正黑體" w:cstheme="minorHAnsi" w:hint="eastAsia"/>
          </w:rPr>
          <w:t>準</w:t>
        </w:r>
        <w:proofErr w:type="gramEnd"/>
        <w:r w:rsidR="00BC5C22">
          <w:rPr>
            <w:rFonts w:eastAsia="微軟正黑體" w:cstheme="minorHAnsi" w:hint="eastAsia"/>
          </w:rPr>
          <w:t>)</w:t>
        </w:r>
      </w:ins>
    </w:p>
    <w:tbl>
      <w:tblPr>
        <w:tblW w:w="7796" w:type="dxa"/>
        <w:tblInd w:w="421" w:type="dxa"/>
        <w:tblCellMar>
          <w:left w:w="28" w:type="dxa"/>
          <w:right w:w="28" w:type="dxa"/>
        </w:tblCellMar>
        <w:tblLook w:val="04A0" w:firstRow="1" w:lastRow="0" w:firstColumn="1" w:lastColumn="0" w:noHBand="0" w:noVBand="1"/>
      </w:tblPr>
      <w:tblGrid>
        <w:gridCol w:w="1280"/>
        <w:gridCol w:w="1280"/>
        <w:gridCol w:w="1280"/>
        <w:gridCol w:w="1971"/>
        <w:gridCol w:w="1985"/>
      </w:tblGrid>
      <w:tr w:rsidR="003F41F4" w:rsidRPr="00AF3413" w14:paraId="35D43EC8" w14:textId="77777777" w:rsidTr="005D0DF8">
        <w:trPr>
          <w:trHeight w:val="320"/>
          <w:tblHeader/>
        </w:trPr>
        <w:tc>
          <w:tcPr>
            <w:tcW w:w="128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F557BCA" w14:textId="77777777" w:rsidR="003F41F4" w:rsidRPr="00AF3413" w:rsidRDefault="003F41F4" w:rsidP="003F41F4">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lastRenderedPageBreak/>
              <w:t>分行類型</w:t>
            </w:r>
          </w:p>
        </w:tc>
        <w:tc>
          <w:tcPr>
            <w:tcW w:w="2560" w:type="dxa"/>
            <w:gridSpan w:val="2"/>
            <w:tcBorders>
              <w:top w:val="single" w:sz="4" w:space="0" w:color="auto"/>
              <w:left w:val="nil"/>
              <w:bottom w:val="single" w:sz="4" w:space="0" w:color="auto"/>
              <w:right w:val="single" w:sz="4" w:space="0" w:color="auto"/>
            </w:tcBorders>
            <w:shd w:val="clear" w:color="000000" w:fill="4472C4"/>
            <w:noWrap/>
            <w:vAlign w:val="center"/>
            <w:hideMark/>
          </w:tcPr>
          <w:p w14:paraId="2D7AAA7C" w14:textId="77777777" w:rsidR="003F41F4" w:rsidRPr="00AF3413" w:rsidRDefault="003F41F4" w:rsidP="003F41F4">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證明種類</w:t>
            </w:r>
          </w:p>
        </w:tc>
        <w:tc>
          <w:tcPr>
            <w:tcW w:w="3956" w:type="dxa"/>
            <w:gridSpan w:val="2"/>
            <w:tcBorders>
              <w:top w:val="single" w:sz="4" w:space="0" w:color="auto"/>
              <w:left w:val="nil"/>
              <w:bottom w:val="single" w:sz="4" w:space="0" w:color="auto"/>
              <w:right w:val="single" w:sz="4" w:space="0" w:color="auto"/>
            </w:tcBorders>
            <w:shd w:val="clear" w:color="000000" w:fill="4472C4"/>
            <w:noWrap/>
            <w:vAlign w:val="center"/>
            <w:hideMark/>
          </w:tcPr>
          <w:p w14:paraId="55EB1011" w14:textId="77777777" w:rsidR="003F41F4" w:rsidRPr="00AF3413" w:rsidRDefault="003F41F4" w:rsidP="003F41F4">
            <w:pPr>
              <w:widowControl/>
              <w:ind w:left="0" w:firstLine="0"/>
              <w:jc w:val="center"/>
              <w:rPr>
                <w:rFonts w:eastAsia="微軟正黑體" w:cstheme="minorHAnsi"/>
                <w:b/>
                <w:bCs/>
                <w:color w:val="FFFFFF"/>
                <w:kern w:val="0"/>
                <w:szCs w:val="24"/>
              </w:rPr>
            </w:pPr>
            <w:r w:rsidRPr="00AF3413">
              <w:rPr>
                <w:rFonts w:eastAsia="微軟正黑體" w:cstheme="minorHAnsi"/>
                <w:b/>
                <w:bCs/>
                <w:color w:val="FFFFFF"/>
                <w:kern w:val="0"/>
                <w:szCs w:val="24"/>
              </w:rPr>
              <w:t>收手續費</w:t>
            </w:r>
          </w:p>
        </w:tc>
      </w:tr>
      <w:tr w:rsidR="003F41F4" w:rsidRPr="00AF3413" w14:paraId="59FF60B5" w14:textId="77777777" w:rsidTr="005D0DF8">
        <w:trPr>
          <w:trHeight w:val="930"/>
          <w:tblHead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7959FF" w14:textId="77777777" w:rsidR="003F41F4" w:rsidRPr="00AF3413" w:rsidRDefault="003F41F4" w:rsidP="003F41F4">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OBU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7E4F3A" w14:textId="77777777" w:rsidR="003F41F4" w:rsidRPr="00AF3413" w:rsidRDefault="003F41F4" w:rsidP="003F41F4">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資信證明</w:t>
            </w:r>
          </w:p>
        </w:tc>
        <w:tc>
          <w:tcPr>
            <w:tcW w:w="1280" w:type="dxa"/>
            <w:tcBorders>
              <w:top w:val="nil"/>
              <w:left w:val="nil"/>
              <w:bottom w:val="single" w:sz="4" w:space="0" w:color="auto"/>
              <w:right w:val="single" w:sz="4" w:space="0" w:color="auto"/>
            </w:tcBorders>
            <w:shd w:val="clear" w:color="auto" w:fill="auto"/>
            <w:noWrap/>
            <w:vAlign w:val="center"/>
            <w:hideMark/>
          </w:tcPr>
          <w:p w14:paraId="64B21166"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p>
        </w:tc>
        <w:tc>
          <w:tcPr>
            <w:tcW w:w="1971" w:type="dxa"/>
            <w:vMerge w:val="restart"/>
            <w:tcBorders>
              <w:top w:val="nil"/>
              <w:left w:val="single" w:sz="4" w:space="0" w:color="auto"/>
              <w:bottom w:val="single" w:sz="4" w:space="0" w:color="000000"/>
              <w:right w:val="single" w:sz="4" w:space="0" w:color="auto"/>
            </w:tcBorders>
            <w:shd w:val="clear" w:color="auto" w:fill="auto"/>
            <w:vAlign w:val="center"/>
            <w:hideMark/>
          </w:tcPr>
          <w:p w14:paraId="1E527223"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申請</w:t>
            </w:r>
            <w:r w:rsidRPr="00AF3413">
              <w:rPr>
                <w:rFonts w:eastAsia="微軟正黑體" w:cstheme="minorHAnsi"/>
                <w:color w:val="000000"/>
                <w:kern w:val="0"/>
                <w:szCs w:val="24"/>
              </w:rPr>
              <w:t xml:space="preserve"> 5 </w:t>
            </w:r>
            <w:r w:rsidRPr="00AF3413">
              <w:rPr>
                <w:rFonts w:eastAsia="微軟正黑體" w:cstheme="minorHAnsi"/>
                <w:color w:val="000000"/>
                <w:kern w:val="0"/>
                <w:szCs w:val="24"/>
              </w:rPr>
              <w:t>份之內一次收</w:t>
            </w:r>
            <w:r w:rsidRPr="00AF3413">
              <w:rPr>
                <w:rFonts w:eastAsia="微軟正黑體" w:cstheme="minorHAnsi"/>
                <w:color w:val="000000"/>
                <w:kern w:val="0"/>
                <w:szCs w:val="24"/>
              </w:rPr>
              <w:t xml:space="preserve"> USD 15.00</w:t>
            </w:r>
          </w:p>
        </w:tc>
        <w:tc>
          <w:tcPr>
            <w:tcW w:w="1985" w:type="dxa"/>
            <w:vMerge w:val="restart"/>
            <w:tcBorders>
              <w:top w:val="nil"/>
              <w:left w:val="single" w:sz="4" w:space="0" w:color="auto"/>
              <w:bottom w:val="single" w:sz="4" w:space="0" w:color="000000"/>
              <w:right w:val="single" w:sz="4" w:space="0" w:color="auto"/>
            </w:tcBorders>
            <w:shd w:val="clear" w:color="auto" w:fill="auto"/>
            <w:vAlign w:val="center"/>
            <w:hideMark/>
          </w:tcPr>
          <w:p w14:paraId="5BF17AC3"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超過</w:t>
            </w:r>
            <w:r w:rsidRPr="00AF3413">
              <w:rPr>
                <w:rFonts w:eastAsia="微軟正黑體" w:cstheme="minorHAnsi"/>
                <w:color w:val="000000"/>
                <w:kern w:val="0"/>
                <w:szCs w:val="24"/>
              </w:rPr>
              <w:t xml:space="preserve"> 5 </w:t>
            </w:r>
            <w:r w:rsidRPr="00AF3413">
              <w:rPr>
                <w:rFonts w:eastAsia="微軟正黑體" w:cstheme="minorHAnsi"/>
                <w:color w:val="000000"/>
                <w:kern w:val="0"/>
                <w:szCs w:val="24"/>
              </w:rPr>
              <w:t>份每一份加收</w:t>
            </w:r>
            <w:r w:rsidRPr="00AF3413">
              <w:rPr>
                <w:rFonts w:eastAsia="微軟正黑體" w:cstheme="minorHAnsi"/>
                <w:color w:val="000000"/>
                <w:kern w:val="0"/>
                <w:szCs w:val="24"/>
              </w:rPr>
              <w:t xml:space="preserve"> USD 5.00</w:t>
            </w:r>
          </w:p>
        </w:tc>
      </w:tr>
      <w:tr w:rsidR="003F41F4" w:rsidRPr="00AF3413" w14:paraId="72AB750C" w14:textId="77777777" w:rsidTr="005D0DF8">
        <w:trPr>
          <w:trHeight w:val="310"/>
          <w:tblHeader/>
        </w:trPr>
        <w:tc>
          <w:tcPr>
            <w:tcW w:w="1280" w:type="dxa"/>
            <w:vMerge/>
            <w:tcBorders>
              <w:top w:val="nil"/>
              <w:left w:val="single" w:sz="4" w:space="0" w:color="auto"/>
              <w:bottom w:val="single" w:sz="4" w:space="0" w:color="auto"/>
              <w:right w:val="single" w:sz="4" w:space="0" w:color="auto"/>
            </w:tcBorders>
            <w:vAlign w:val="center"/>
            <w:hideMark/>
          </w:tcPr>
          <w:p w14:paraId="352DDFBD" w14:textId="77777777" w:rsidR="003F41F4" w:rsidRPr="00AF3413" w:rsidRDefault="003F41F4" w:rsidP="003F41F4">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3BED2349" w14:textId="77777777" w:rsidR="003F41F4" w:rsidRPr="00AF3413" w:rsidRDefault="003F41F4" w:rsidP="003F41F4">
            <w:pPr>
              <w:widowControl/>
              <w:ind w:left="0" w:firstLine="0"/>
              <w:rPr>
                <w:rFonts w:eastAsia="微軟正黑體" w:cstheme="minorHAnsi"/>
                <w:color w:val="000000"/>
                <w:kern w:val="0"/>
                <w:szCs w:val="24"/>
              </w:rPr>
            </w:pPr>
          </w:p>
        </w:tc>
        <w:tc>
          <w:tcPr>
            <w:tcW w:w="1280" w:type="dxa"/>
            <w:tcBorders>
              <w:top w:val="nil"/>
              <w:left w:val="nil"/>
              <w:bottom w:val="single" w:sz="4" w:space="0" w:color="auto"/>
              <w:right w:val="single" w:sz="4" w:space="0" w:color="auto"/>
            </w:tcBorders>
            <w:shd w:val="clear" w:color="auto" w:fill="auto"/>
            <w:noWrap/>
            <w:vAlign w:val="center"/>
            <w:hideMark/>
          </w:tcPr>
          <w:p w14:paraId="136F8841"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p>
        </w:tc>
        <w:tc>
          <w:tcPr>
            <w:tcW w:w="1971" w:type="dxa"/>
            <w:vMerge/>
            <w:tcBorders>
              <w:top w:val="nil"/>
              <w:left w:val="single" w:sz="4" w:space="0" w:color="auto"/>
              <w:bottom w:val="single" w:sz="4" w:space="0" w:color="000000"/>
              <w:right w:val="single" w:sz="4" w:space="0" w:color="auto"/>
            </w:tcBorders>
            <w:vAlign w:val="center"/>
            <w:hideMark/>
          </w:tcPr>
          <w:p w14:paraId="38CAEC32" w14:textId="77777777" w:rsidR="003F41F4" w:rsidRPr="00AF3413" w:rsidRDefault="003F41F4" w:rsidP="003F41F4">
            <w:pPr>
              <w:widowControl/>
              <w:ind w:left="0" w:firstLine="0"/>
              <w:rPr>
                <w:rFonts w:eastAsia="微軟正黑體" w:cstheme="minorHAnsi"/>
                <w:color w:val="000000"/>
                <w:kern w:val="0"/>
                <w:szCs w:val="24"/>
              </w:rPr>
            </w:pPr>
          </w:p>
        </w:tc>
        <w:tc>
          <w:tcPr>
            <w:tcW w:w="1985" w:type="dxa"/>
            <w:vMerge/>
            <w:tcBorders>
              <w:top w:val="nil"/>
              <w:left w:val="single" w:sz="4" w:space="0" w:color="auto"/>
              <w:bottom w:val="single" w:sz="4" w:space="0" w:color="000000"/>
              <w:right w:val="single" w:sz="4" w:space="0" w:color="auto"/>
            </w:tcBorders>
            <w:vAlign w:val="center"/>
            <w:hideMark/>
          </w:tcPr>
          <w:p w14:paraId="5BD4180C" w14:textId="77777777" w:rsidR="003F41F4" w:rsidRPr="00AF3413" w:rsidRDefault="003F41F4" w:rsidP="003F41F4">
            <w:pPr>
              <w:widowControl/>
              <w:ind w:left="0" w:firstLine="0"/>
              <w:rPr>
                <w:rFonts w:eastAsia="微軟正黑體" w:cstheme="minorHAnsi"/>
                <w:color w:val="000000"/>
                <w:kern w:val="0"/>
                <w:szCs w:val="24"/>
              </w:rPr>
            </w:pPr>
          </w:p>
        </w:tc>
      </w:tr>
      <w:tr w:rsidR="003F41F4" w:rsidRPr="00AF3413" w14:paraId="59F45193" w14:textId="77777777" w:rsidTr="005D0DF8">
        <w:trPr>
          <w:trHeight w:val="310"/>
          <w:tblHeader/>
        </w:trPr>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B654C1" w14:textId="77777777" w:rsidR="003F41F4" w:rsidRPr="00AF3413" w:rsidRDefault="003F41F4" w:rsidP="003F41F4">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DBU</w:t>
            </w:r>
          </w:p>
        </w:tc>
        <w:tc>
          <w:tcPr>
            <w:tcW w:w="1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DE52A6" w14:textId="77777777" w:rsidR="003F41F4" w:rsidRPr="00AF3413" w:rsidRDefault="003F41F4" w:rsidP="003F41F4">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存款業務</w:t>
            </w:r>
          </w:p>
        </w:tc>
        <w:tc>
          <w:tcPr>
            <w:tcW w:w="1280" w:type="dxa"/>
            <w:tcBorders>
              <w:top w:val="nil"/>
              <w:left w:val="nil"/>
              <w:bottom w:val="single" w:sz="4" w:space="0" w:color="auto"/>
              <w:right w:val="single" w:sz="4" w:space="0" w:color="auto"/>
            </w:tcBorders>
            <w:shd w:val="clear" w:color="auto" w:fill="auto"/>
            <w:noWrap/>
            <w:vAlign w:val="center"/>
            <w:hideMark/>
          </w:tcPr>
          <w:p w14:paraId="6B15584F"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往來狀況</w:t>
            </w:r>
          </w:p>
        </w:tc>
        <w:tc>
          <w:tcPr>
            <w:tcW w:w="1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E9BCC5" w14:textId="05BCABEE"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每一份新臺幣</w:t>
            </w:r>
            <w:r w:rsidRPr="00AF3413">
              <w:rPr>
                <w:rFonts w:eastAsia="微軟正黑體" w:cstheme="minorHAnsi"/>
                <w:color w:val="000000"/>
                <w:kern w:val="0"/>
                <w:szCs w:val="24"/>
              </w:rPr>
              <w:t xml:space="preserve"> 100 </w:t>
            </w:r>
            <w:r w:rsidRPr="00AF3413">
              <w:rPr>
                <w:rFonts w:eastAsia="微軟正黑體" w:cstheme="minorHAnsi"/>
                <w:color w:val="000000"/>
                <w:kern w:val="0"/>
                <w:szCs w:val="24"/>
              </w:rPr>
              <w:t>元</w:t>
            </w:r>
          </w:p>
        </w:tc>
        <w:tc>
          <w:tcPr>
            <w:tcW w:w="1985" w:type="dxa"/>
            <w:vMerge w:val="restart"/>
            <w:tcBorders>
              <w:top w:val="nil"/>
              <w:left w:val="single" w:sz="4" w:space="0" w:color="auto"/>
              <w:bottom w:val="single" w:sz="4" w:space="0" w:color="000000"/>
              <w:right w:val="single" w:sz="4" w:space="0" w:color="auto"/>
            </w:tcBorders>
            <w:shd w:val="clear" w:color="auto" w:fill="auto"/>
            <w:vAlign w:val="center"/>
            <w:hideMark/>
          </w:tcPr>
          <w:p w14:paraId="1DFBA4F7"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每多加一份加收新臺幣</w:t>
            </w:r>
            <w:r w:rsidRPr="00AF3413">
              <w:rPr>
                <w:rFonts w:eastAsia="微軟正黑體" w:cstheme="minorHAnsi"/>
                <w:color w:val="000000"/>
                <w:kern w:val="0"/>
                <w:szCs w:val="24"/>
              </w:rPr>
              <w:t xml:space="preserve"> 30 </w:t>
            </w:r>
            <w:r w:rsidRPr="00AF3413">
              <w:rPr>
                <w:rFonts w:eastAsia="微軟正黑體" w:cstheme="minorHAnsi"/>
                <w:color w:val="000000"/>
                <w:kern w:val="0"/>
                <w:szCs w:val="24"/>
              </w:rPr>
              <w:t>元</w:t>
            </w:r>
          </w:p>
        </w:tc>
      </w:tr>
      <w:tr w:rsidR="003F41F4" w:rsidRPr="00AF3413" w14:paraId="1E363D8D" w14:textId="77777777" w:rsidTr="005D0DF8">
        <w:trPr>
          <w:trHeight w:val="310"/>
          <w:tblHeader/>
        </w:trPr>
        <w:tc>
          <w:tcPr>
            <w:tcW w:w="1280" w:type="dxa"/>
            <w:vMerge/>
            <w:tcBorders>
              <w:top w:val="nil"/>
              <w:left w:val="single" w:sz="4" w:space="0" w:color="auto"/>
              <w:bottom w:val="single" w:sz="4" w:space="0" w:color="auto"/>
              <w:right w:val="single" w:sz="4" w:space="0" w:color="auto"/>
            </w:tcBorders>
            <w:vAlign w:val="center"/>
            <w:hideMark/>
          </w:tcPr>
          <w:p w14:paraId="0CEA56F0" w14:textId="77777777" w:rsidR="003F41F4" w:rsidRPr="00AF3413" w:rsidRDefault="003F41F4" w:rsidP="003F41F4">
            <w:pPr>
              <w:widowControl/>
              <w:ind w:left="0" w:firstLine="0"/>
              <w:rPr>
                <w:rFonts w:eastAsia="微軟正黑體" w:cstheme="minorHAnsi"/>
                <w:color w:val="000000"/>
                <w:kern w:val="0"/>
                <w:szCs w:val="24"/>
              </w:rPr>
            </w:pPr>
          </w:p>
        </w:tc>
        <w:tc>
          <w:tcPr>
            <w:tcW w:w="1280" w:type="dxa"/>
            <w:vMerge/>
            <w:tcBorders>
              <w:top w:val="nil"/>
              <w:left w:val="single" w:sz="4" w:space="0" w:color="auto"/>
              <w:bottom w:val="single" w:sz="4" w:space="0" w:color="auto"/>
              <w:right w:val="single" w:sz="4" w:space="0" w:color="auto"/>
            </w:tcBorders>
            <w:vAlign w:val="center"/>
            <w:hideMark/>
          </w:tcPr>
          <w:p w14:paraId="1515E332" w14:textId="77777777" w:rsidR="003F41F4" w:rsidRPr="00AF3413" w:rsidRDefault="003F41F4" w:rsidP="003F41F4">
            <w:pPr>
              <w:widowControl/>
              <w:ind w:left="0" w:firstLine="0"/>
              <w:rPr>
                <w:rFonts w:eastAsia="微軟正黑體" w:cstheme="minorHAnsi"/>
                <w:color w:val="000000"/>
                <w:kern w:val="0"/>
                <w:szCs w:val="24"/>
              </w:rPr>
            </w:pPr>
          </w:p>
        </w:tc>
        <w:tc>
          <w:tcPr>
            <w:tcW w:w="1280" w:type="dxa"/>
            <w:tcBorders>
              <w:top w:val="nil"/>
              <w:left w:val="nil"/>
              <w:bottom w:val="single" w:sz="4" w:space="0" w:color="auto"/>
              <w:right w:val="single" w:sz="4" w:space="0" w:color="auto"/>
            </w:tcBorders>
            <w:shd w:val="clear" w:color="auto" w:fill="auto"/>
            <w:noWrap/>
            <w:vAlign w:val="center"/>
            <w:hideMark/>
          </w:tcPr>
          <w:p w14:paraId="03B9BCE0" w14:textId="77777777" w:rsidR="003F41F4" w:rsidRPr="00AF3413" w:rsidRDefault="003F41F4" w:rsidP="003F41F4">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餘額</w:t>
            </w:r>
          </w:p>
        </w:tc>
        <w:tc>
          <w:tcPr>
            <w:tcW w:w="1971" w:type="dxa"/>
            <w:vMerge/>
            <w:tcBorders>
              <w:top w:val="nil"/>
              <w:left w:val="single" w:sz="4" w:space="0" w:color="auto"/>
              <w:bottom w:val="single" w:sz="4" w:space="0" w:color="000000"/>
              <w:right w:val="single" w:sz="4" w:space="0" w:color="auto"/>
            </w:tcBorders>
            <w:vAlign w:val="center"/>
            <w:hideMark/>
          </w:tcPr>
          <w:p w14:paraId="078F8A56" w14:textId="77777777" w:rsidR="003F41F4" w:rsidRPr="00AF3413" w:rsidRDefault="003F41F4" w:rsidP="003F41F4">
            <w:pPr>
              <w:widowControl/>
              <w:ind w:left="0" w:firstLine="0"/>
              <w:rPr>
                <w:rFonts w:eastAsia="微軟正黑體" w:cstheme="minorHAnsi"/>
                <w:color w:val="000000"/>
                <w:kern w:val="0"/>
                <w:szCs w:val="24"/>
              </w:rPr>
            </w:pPr>
          </w:p>
        </w:tc>
        <w:tc>
          <w:tcPr>
            <w:tcW w:w="1985" w:type="dxa"/>
            <w:vMerge/>
            <w:tcBorders>
              <w:top w:val="nil"/>
              <w:left w:val="single" w:sz="4" w:space="0" w:color="auto"/>
              <w:bottom w:val="single" w:sz="4" w:space="0" w:color="000000"/>
              <w:right w:val="single" w:sz="4" w:space="0" w:color="auto"/>
            </w:tcBorders>
            <w:vAlign w:val="center"/>
            <w:hideMark/>
          </w:tcPr>
          <w:p w14:paraId="28BAB81F" w14:textId="77777777" w:rsidR="003F41F4" w:rsidRPr="00AF3413" w:rsidRDefault="003F41F4" w:rsidP="003F41F4">
            <w:pPr>
              <w:widowControl/>
              <w:ind w:left="0" w:firstLine="0"/>
              <w:rPr>
                <w:rFonts w:eastAsia="微軟正黑體" w:cstheme="minorHAnsi"/>
                <w:color w:val="000000"/>
                <w:kern w:val="0"/>
                <w:szCs w:val="24"/>
              </w:rPr>
            </w:pPr>
          </w:p>
        </w:tc>
      </w:tr>
    </w:tbl>
    <w:p w14:paraId="314CC587" w14:textId="77777777" w:rsidR="003F41F4" w:rsidRPr="00AF3413" w:rsidRDefault="003F41F4" w:rsidP="003F41F4">
      <w:pPr>
        <w:widowControl/>
        <w:spacing w:before="120" w:after="120"/>
        <w:ind w:left="0" w:firstLine="0"/>
        <w:rPr>
          <w:rFonts w:eastAsia="微軟正黑體" w:cstheme="minorHAnsi"/>
        </w:rPr>
      </w:pPr>
    </w:p>
    <w:p w14:paraId="6AF52967" w14:textId="22052803" w:rsidR="00616729" w:rsidRPr="00AF3413" w:rsidDel="00BC5C22" w:rsidRDefault="00C326A5">
      <w:pPr>
        <w:pStyle w:val="af2"/>
        <w:widowControl/>
        <w:numPr>
          <w:ilvl w:val="1"/>
          <w:numId w:val="107"/>
        </w:numPr>
        <w:spacing w:before="120" w:after="120"/>
        <w:ind w:leftChars="0" w:left="851"/>
        <w:rPr>
          <w:del w:id="342" w:author="Annie Chao" w:date="2024-07-10T17:38:00Z" w16du:dateUtc="2024-07-10T09:38:00Z"/>
          <w:rFonts w:eastAsia="微軟正黑體" w:cstheme="minorHAnsi"/>
        </w:rPr>
      </w:pPr>
      <w:del w:id="343" w:author="Annie Chao" w:date="2024-07-10T17:38:00Z" w16du:dateUtc="2024-07-10T09:38:00Z">
        <w:r w:rsidRPr="00AF3413" w:rsidDel="00BC5C22">
          <w:rPr>
            <w:rFonts w:eastAsia="微軟正黑體" w:cstheme="minorHAnsi"/>
          </w:rPr>
          <w:delText>列印證明完成後，將手續費金額帶入並跳轉去手續費交易畫面。</w:delText>
        </w:r>
      </w:del>
    </w:p>
    <w:p w14:paraId="31480707" w14:textId="5F576CDC" w:rsidR="00C326A5" w:rsidRPr="00AF3413" w:rsidDel="00BC5C22" w:rsidRDefault="00C326A5">
      <w:pPr>
        <w:pStyle w:val="af2"/>
        <w:widowControl/>
        <w:numPr>
          <w:ilvl w:val="1"/>
          <w:numId w:val="107"/>
        </w:numPr>
        <w:spacing w:before="120" w:after="120"/>
        <w:ind w:leftChars="0" w:left="851"/>
        <w:rPr>
          <w:del w:id="344" w:author="Annie Chao" w:date="2024-07-10T17:38:00Z" w16du:dateUtc="2024-07-10T09:38:00Z"/>
          <w:rFonts w:eastAsia="微軟正黑體" w:cstheme="minorHAnsi"/>
        </w:rPr>
      </w:pPr>
      <w:del w:id="345" w:author="Annie Chao" w:date="2024-07-10T17:38:00Z" w16du:dateUtc="2024-07-10T09:38:00Z">
        <w:r w:rsidRPr="00AF3413" w:rsidDel="00BC5C22">
          <w:rPr>
            <w:rFonts w:eastAsia="微軟正黑體" w:cstheme="minorHAnsi"/>
          </w:rPr>
          <w:delText>送出查詢時應檢核客戶是否有手續費優惠資格：若客戶手續費優惠註記</w:delText>
        </w:r>
        <w:r w:rsidRPr="00AF3413" w:rsidDel="00BC5C22">
          <w:rPr>
            <w:rFonts w:eastAsia="微軟正黑體" w:cstheme="minorHAnsi"/>
          </w:rPr>
          <w:delText>= Y</w:delText>
        </w:r>
        <w:r w:rsidRPr="00AF3413" w:rsidDel="00BC5C22">
          <w:rPr>
            <w:rFonts w:eastAsia="微軟正黑體" w:cstheme="minorHAnsi"/>
          </w:rPr>
          <w:delText>，則顯示錯誤訊息：該客戶可免手續費，並自動將此欄位改為</w:delText>
        </w:r>
        <w:r w:rsidRPr="00AF3413" w:rsidDel="00BC5C22">
          <w:rPr>
            <w:rFonts w:eastAsia="微軟正黑體" w:cstheme="minorHAnsi"/>
          </w:rPr>
          <w:delText>N</w:delText>
        </w:r>
      </w:del>
    </w:p>
    <w:p w14:paraId="3342683E" w14:textId="472E2A38" w:rsidR="00C326A5" w:rsidRPr="00AF3413" w:rsidDel="00BC5C22" w:rsidRDefault="00C326A5">
      <w:pPr>
        <w:pStyle w:val="af2"/>
        <w:widowControl/>
        <w:numPr>
          <w:ilvl w:val="1"/>
          <w:numId w:val="108"/>
        </w:numPr>
        <w:spacing w:before="120" w:after="120"/>
        <w:ind w:leftChars="0" w:left="1276"/>
        <w:rPr>
          <w:del w:id="346" w:author="Annie Chao" w:date="2024-07-10T17:38:00Z" w16du:dateUtc="2024-07-10T09:38:00Z"/>
          <w:rFonts w:eastAsia="微軟正黑體" w:cstheme="minorHAnsi"/>
        </w:rPr>
      </w:pPr>
      <w:del w:id="347" w:author="Annie Chao" w:date="2024-07-10T17:38:00Z" w16du:dateUtc="2024-07-10T09:38:00Z">
        <w:r w:rsidRPr="00AF3413" w:rsidDel="00BC5C22">
          <w:rPr>
            <w:rFonts w:eastAsia="微軟正黑體" w:cstheme="minorHAnsi"/>
          </w:rPr>
          <w:delText>要收手續費情境：將手續費的金額自動帶入手續費交易畫面。</w:delText>
        </w:r>
      </w:del>
    </w:p>
    <w:p w14:paraId="15A5DE0E" w14:textId="698DA23B" w:rsidR="00C326A5" w:rsidRPr="00AF3413" w:rsidDel="00BC5C22" w:rsidRDefault="00C326A5">
      <w:pPr>
        <w:pStyle w:val="af2"/>
        <w:widowControl/>
        <w:numPr>
          <w:ilvl w:val="1"/>
          <w:numId w:val="108"/>
        </w:numPr>
        <w:spacing w:before="120" w:after="120"/>
        <w:ind w:leftChars="0" w:left="1276"/>
        <w:rPr>
          <w:del w:id="348" w:author="Annie Chao" w:date="2024-07-10T17:38:00Z" w16du:dateUtc="2024-07-10T09:38:00Z"/>
          <w:rFonts w:eastAsia="微軟正黑體" w:cstheme="minorHAnsi"/>
        </w:rPr>
      </w:pPr>
      <w:del w:id="349" w:author="Annie Chao" w:date="2024-07-10T17:38:00Z" w16du:dateUtc="2024-07-10T09:38:00Z">
        <w:r w:rsidRPr="00AF3413" w:rsidDel="00BC5C22">
          <w:rPr>
            <w:rFonts w:eastAsia="微軟正黑體" w:cstheme="minorHAnsi"/>
          </w:rPr>
          <w:delText>免收手續費情境：系統顯示錯誤訊息，不帶入手續費金額至手續費交易畫面。</w:delText>
        </w:r>
      </w:del>
    </w:p>
    <w:p w14:paraId="20AD9C7B" w14:textId="04BD27B1" w:rsidR="00554E30" w:rsidRPr="00AF3413" w:rsidRDefault="00C326A5">
      <w:pPr>
        <w:pStyle w:val="af2"/>
        <w:widowControl/>
        <w:numPr>
          <w:ilvl w:val="0"/>
          <w:numId w:val="126"/>
        </w:numPr>
        <w:spacing w:before="120" w:after="120"/>
        <w:ind w:leftChars="0" w:left="567"/>
        <w:rPr>
          <w:rFonts w:eastAsia="微軟正黑體" w:cstheme="minorHAnsi"/>
        </w:rPr>
      </w:pPr>
      <w:r w:rsidRPr="00AF3413">
        <w:rPr>
          <w:rFonts w:eastAsia="微軟正黑體" w:cstheme="minorHAnsi"/>
        </w:rPr>
        <w:t>份數</w:t>
      </w:r>
      <w:r w:rsidR="00287D23" w:rsidRPr="00AF3413">
        <w:rPr>
          <w:rFonts w:eastAsia="微軟正黑體" w:cstheme="minorHAnsi"/>
        </w:rPr>
        <w:t>：</w:t>
      </w:r>
      <w:r w:rsidR="00616729" w:rsidRPr="00AF3413">
        <w:rPr>
          <w:rFonts w:eastAsia="微軟正黑體" w:cstheme="minorHAnsi"/>
        </w:rPr>
        <w:t>輸入證明要列印的份數。</w:t>
      </w:r>
    </w:p>
    <w:p w14:paraId="69AFB0D5" w14:textId="141FCB53" w:rsidR="00616729" w:rsidRPr="00AF3413" w:rsidRDefault="00616729">
      <w:pPr>
        <w:pStyle w:val="af2"/>
        <w:widowControl/>
        <w:numPr>
          <w:ilvl w:val="0"/>
          <w:numId w:val="109"/>
        </w:numPr>
        <w:spacing w:before="120" w:after="120"/>
        <w:ind w:leftChars="0" w:left="851"/>
        <w:rPr>
          <w:rFonts w:eastAsia="微軟正黑體" w:cstheme="minorHAnsi"/>
        </w:rPr>
      </w:pPr>
      <w:r w:rsidRPr="00AF3413">
        <w:rPr>
          <w:rFonts w:eastAsia="微軟正黑體" w:cstheme="minorHAnsi"/>
        </w:rPr>
        <w:t>實際列印份數</w:t>
      </w:r>
      <w:r w:rsidRPr="00AF3413">
        <w:rPr>
          <w:rFonts w:eastAsia="微軟正黑體" w:cstheme="minorHAnsi"/>
        </w:rPr>
        <w:t xml:space="preserve"> = </w:t>
      </w:r>
      <w:r w:rsidRPr="00AF3413">
        <w:rPr>
          <w:rFonts w:eastAsia="微軟正黑體" w:cstheme="minorHAnsi"/>
        </w:rPr>
        <w:t>輸入份數</w:t>
      </w:r>
      <w:r w:rsidRPr="00AF3413">
        <w:rPr>
          <w:rFonts w:eastAsia="微軟正黑體" w:cstheme="minorHAnsi"/>
        </w:rPr>
        <w:t xml:space="preserve"> + 1 </w:t>
      </w:r>
      <w:r w:rsidRPr="00AF3413">
        <w:rPr>
          <w:rFonts w:eastAsia="微軟正黑體" w:cstheme="minorHAnsi"/>
        </w:rPr>
        <w:t>。最後一份作為銀行的</w:t>
      </w:r>
      <w:proofErr w:type="gramStart"/>
      <w:r w:rsidRPr="00AF3413">
        <w:rPr>
          <w:rFonts w:eastAsia="微軟正黑體" w:cstheme="minorHAnsi"/>
        </w:rPr>
        <w:t>留底聯</w:t>
      </w:r>
      <w:proofErr w:type="gramEnd"/>
      <w:r w:rsidRPr="00AF3413">
        <w:rPr>
          <w:rFonts w:eastAsia="微軟正黑體" w:cstheme="minorHAnsi"/>
        </w:rPr>
        <w:t>，需有【留底聯】之字樣</w:t>
      </w:r>
    </w:p>
    <w:p w14:paraId="6E43731A" w14:textId="4735C277" w:rsidR="00C326A5" w:rsidRPr="00AF3413" w:rsidRDefault="00C326A5" w:rsidP="00323918">
      <w:pPr>
        <w:widowControl/>
        <w:spacing w:before="120" w:after="120"/>
        <w:ind w:left="482" w:hanging="482"/>
        <w:outlineLvl w:val="4"/>
        <w:rPr>
          <w:rFonts w:eastAsia="微軟正黑體" w:cstheme="minorHAnsi"/>
          <w:b/>
          <w:bCs/>
        </w:rPr>
      </w:pPr>
      <w:r w:rsidRPr="00AF3413">
        <w:rPr>
          <w:rFonts w:eastAsia="微軟正黑體" w:cstheme="minorHAnsi"/>
          <w:b/>
          <w:bCs/>
        </w:rPr>
        <w:t>輸出欄位</w:t>
      </w:r>
      <w:r w:rsidR="00CB583C" w:rsidRPr="00AF3413">
        <w:rPr>
          <w:rFonts w:eastAsia="微軟正黑體" w:cstheme="minorHAnsi"/>
          <w:b/>
          <w:bCs/>
        </w:rPr>
        <w:t>-</w:t>
      </w:r>
      <w:r w:rsidR="00CB583C" w:rsidRPr="00AF3413">
        <w:rPr>
          <w:rFonts w:eastAsia="微軟正黑體" w:cstheme="minorHAnsi"/>
          <w:b/>
          <w:bCs/>
        </w:rPr>
        <w:t>結果畫面</w:t>
      </w:r>
    </w:p>
    <w:p w14:paraId="103D8732" w14:textId="07ACE23A" w:rsidR="00C326A5" w:rsidRPr="00AF3413" w:rsidRDefault="00C326A5">
      <w:pPr>
        <w:pStyle w:val="af2"/>
        <w:widowControl/>
        <w:numPr>
          <w:ilvl w:val="0"/>
          <w:numId w:val="127"/>
        </w:numPr>
        <w:spacing w:before="120" w:after="120"/>
        <w:ind w:leftChars="0"/>
        <w:rPr>
          <w:rFonts w:eastAsia="微軟正黑體" w:cstheme="minorHAnsi"/>
        </w:rPr>
      </w:pPr>
      <w:r w:rsidRPr="00AF3413">
        <w:rPr>
          <w:rFonts w:eastAsia="微軟正黑體" w:cstheme="minorHAnsi"/>
        </w:rPr>
        <w:t>種類</w:t>
      </w:r>
      <w:r w:rsidR="006622BE" w:rsidRPr="00AF3413">
        <w:rPr>
          <w:rFonts w:eastAsia="微軟正黑體" w:cstheme="minorHAnsi"/>
        </w:rPr>
        <w:t>：帶</w:t>
      </w:r>
      <w:proofErr w:type="gramStart"/>
      <w:r w:rsidR="006622BE" w:rsidRPr="00AF3413">
        <w:rPr>
          <w:rFonts w:eastAsia="微軟正黑體" w:cstheme="minorHAnsi"/>
        </w:rPr>
        <w:t>出帳</w:t>
      </w:r>
      <w:proofErr w:type="gramEnd"/>
      <w:r w:rsidR="006622BE" w:rsidRPr="00AF3413">
        <w:rPr>
          <w:rFonts w:eastAsia="微軟正黑體" w:cstheme="minorHAnsi"/>
        </w:rPr>
        <w:t>號之產品種類</w:t>
      </w:r>
    </w:p>
    <w:p w14:paraId="7F8D5C9E" w14:textId="3CBE8D5B" w:rsidR="00C326A5" w:rsidRPr="00AF3413" w:rsidRDefault="00C326A5">
      <w:pPr>
        <w:pStyle w:val="af2"/>
        <w:widowControl/>
        <w:numPr>
          <w:ilvl w:val="0"/>
          <w:numId w:val="127"/>
        </w:numPr>
        <w:spacing w:before="120" w:after="120"/>
        <w:ind w:leftChars="0"/>
        <w:rPr>
          <w:rFonts w:eastAsia="微軟正黑體" w:cstheme="minorHAnsi"/>
        </w:rPr>
      </w:pPr>
      <w:r w:rsidRPr="00AF3413">
        <w:rPr>
          <w:rFonts w:eastAsia="微軟正黑體" w:cstheme="minorHAnsi"/>
        </w:rPr>
        <w:t>帳號</w:t>
      </w:r>
      <w:r w:rsidR="006622BE" w:rsidRPr="00AF3413">
        <w:rPr>
          <w:rFonts w:eastAsia="微軟正黑體" w:cstheme="minorHAnsi"/>
        </w:rPr>
        <w:t>：</w:t>
      </w:r>
      <w:r w:rsidR="005B4AB6" w:rsidRPr="00AF3413">
        <w:rPr>
          <w:rFonts w:eastAsia="微軟正黑體" w:cstheme="minorHAnsi"/>
        </w:rPr>
        <w:t>若為</w:t>
      </w:r>
      <w:r w:rsidR="006622BE" w:rsidRPr="00AF3413">
        <w:rPr>
          <w:rFonts w:eastAsia="微軟正黑體" w:cstheme="minorHAnsi"/>
        </w:rPr>
        <w:t>台幣</w:t>
      </w:r>
      <w:r w:rsidR="005B4AB6" w:rsidRPr="00AF3413">
        <w:rPr>
          <w:rFonts w:eastAsia="微軟正黑體" w:cstheme="minorHAnsi"/>
        </w:rPr>
        <w:t>帳號，則</w:t>
      </w:r>
      <w:r w:rsidR="006622BE" w:rsidRPr="00AF3413">
        <w:rPr>
          <w:rFonts w:eastAsia="微軟正黑體" w:cstheme="minorHAnsi"/>
        </w:rPr>
        <w:t>顯示該帳號；</w:t>
      </w:r>
      <w:proofErr w:type="gramStart"/>
      <w:r w:rsidR="006622BE" w:rsidRPr="00AF3413">
        <w:rPr>
          <w:rFonts w:eastAsia="微軟正黑體" w:cstheme="minorHAnsi"/>
        </w:rPr>
        <w:t>外幣多幣別</w:t>
      </w:r>
      <w:proofErr w:type="gramEnd"/>
      <w:r w:rsidR="006622BE" w:rsidRPr="00AF3413">
        <w:rPr>
          <w:rFonts w:eastAsia="微軟正黑體" w:cstheme="minorHAnsi"/>
        </w:rPr>
        <w:t>帳號則只顯示主帳號。</w:t>
      </w:r>
    </w:p>
    <w:p w14:paraId="41CEAE03" w14:textId="17BCE9D5" w:rsidR="00C326A5" w:rsidRPr="00AF3413" w:rsidRDefault="00C326A5">
      <w:pPr>
        <w:pStyle w:val="af2"/>
        <w:widowControl/>
        <w:numPr>
          <w:ilvl w:val="0"/>
          <w:numId w:val="127"/>
        </w:numPr>
        <w:spacing w:before="120" w:after="120"/>
        <w:ind w:leftChars="0"/>
        <w:rPr>
          <w:rFonts w:eastAsia="微軟正黑體" w:cstheme="minorHAnsi"/>
        </w:rPr>
      </w:pPr>
      <w:r w:rsidRPr="00AF3413">
        <w:rPr>
          <w:rFonts w:eastAsia="微軟正黑體" w:cstheme="minorHAnsi"/>
        </w:rPr>
        <w:t>幣別</w:t>
      </w:r>
      <w:r w:rsidR="006622BE" w:rsidRPr="00AF3413">
        <w:rPr>
          <w:rFonts w:eastAsia="微軟正黑體" w:cstheme="minorHAnsi"/>
        </w:rPr>
        <w:t>：台幣顯示</w:t>
      </w:r>
      <w:r w:rsidR="006622BE" w:rsidRPr="00AF3413">
        <w:rPr>
          <w:rFonts w:eastAsia="微軟正黑體" w:cstheme="minorHAnsi"/>
        </w:rPr>
        <w:t>TWD</w:t>
      </w:r>
      <w:r w:rsidR="006622BE" w:rsidRPr="00AF3413">
        <w:rPr>
          <w:rFonts w:eastAsia="微軟正黑體" w:cstheme="minorHAnsi"/>
        </w:rPr>
        <w:t>；外幣則顯示主帳號下的各幣別。</w:t>
      </w:r>
    </w:p>
    <w:p w14:paraId="6CF10B5F" w14:textId="1806D5BA" w:rsidR="00C326A5" w:rsidRPr="00AF3413" w:rsidRDefault="00C326A5">
      <w:pPr>
        <w:pStyle w:val="af2"/>
        <w:widowControl/>
        <w:numPr>
          <w:ilvl w:val="0"/>
          <w:numId w:val="127"/>
        </w:numPr>
        <w:spacing w:before="120" w:after="120"/>
        <w:ind w:leftChars="0"/>
        <w:rPr>
          <w:rFonts w:eastAsia="微軟正黑體" w:cstheme="minorHAnsi"/>
        </w:rPr>
      </w:pPr>
      <w:r w:rsidRPr="00AF3413">
        <w:rPr>
          <w:rFonts w:eastAsia="微軟正黑體" w:cstheme="minorHAnsi"/>
        </w:rPr>
        <w:t>證明日金額</w:t>
      </w:r>
      <w:r w:rsidR="006622BE" w:rsidRPr="00AF3413">
        <w:rPr>
          <w:rFonts w:eastAsia="微軟正黑體" w:cstheme="minorHAnsi"/>
        </w:rPr>
        <w:t>：</w:t>
      </w:r>
      <w:r w:rsidR="00CE1A51" w:rsidRPr="00AF3413">
        <w:rPr>
          <w:rFonts w:eastAsia="微軟正黑體" w:cstheme="minorHAnsi"/>
        </w:rPr>
        <w:t>前一營業日之原幣餘額。</w:t>
      </w:r>
    </w:p>
    <w:p w14:paraId="63D8A5E3" w14:textId="4E87A023" w:rsidR="00616729" w:rsidRPr="00AF3413" w:rsidRDefault="00C326A5">
      <w:pPr>
        <w:pStyle w:val="af2"/>
        <w:widowControl/>
        <w:numPr>
          <w:ilvl w:val="0"/>
          <w:numId w:val="127"/>
        </w:numPr>
        <w:spacing w:before="120" w:after="120"/>
        <w:ind w:leftChars="0"/>
        <w:rPr>
          <w:rFonts w:eastAsia="微軟正黑體" w:cstheme="minorHAnsi"/>
        </w:rPr>
      </w:pPr>
      <w:r w:rsidRPr="00AF3413">
        <w:rPr>
          <w:rFonts w:eastAsia="微軟正黑體" w:cstheme="minorHAnsi"/>
        </w:rPr>
        <w:t>折算證明日金額</w:t>
      </w:r>
      <w:r w:rsidR="00DE7995" w:rsidRPr="00AF3413">
        <w:rPr>
          <w:rFonts w:eastAsia="微軟正黑體" w:cstheme="minorHAnsi"/>
        </w:rPr>
        <w:t>：</w:t>
      </w:r>
      <w:r w:rsidR="00742488" w:rsidRPr="00AF3413">
        <w:rPr>
          <w:rFonts w:eastAsia="微軟正黑體" w:cstheme="minorHAnsi"/>
        </w:rPr>
        <w:br/>
      </w:r>
      <w:r w:rsidR="00742488" w:rsidRPr="00AF3413">
        <w:rPr>
          <w:rFonts w:eastAsia="微軟正黑體" w:cstheme="minorHAnsi"/>
        </w:rPr>
        <w:t>換</w:t>
      </w:r>
      <w:proofErr w:type="gramStart"/>
      <w:r w:rsidR="00742488" w:rsidRPr="00AF3413">
        <w:rPr>
          <w:rFonts w:eastAsia="微軟正黑體" w:cstheme="minorHAnsi"/>
        </w:rPr>
        <w:t>匯</w:t>
      </w:r>
      <w:proofErr w:type="gramEnd"/>
      <w:r w:rsidR="00742488" w:rsidRPr="00AF3413">
        <w:rPr>
          <w:rFonts w:eastAsia="微軟正黑體" w:cstheme="minorHAnsi"/>
        </w:rPr>
        <w:t>方法</w:t>
      </w:r>
      <w:r w:rsidR="00616729" w:rsidRPr="00AF3413">
        <w:rPr>
          <w:rFonts w:eastAsia="微軟正黑體" w:cstheme="minorHAnsi"/>
        </w:rPr>
        <w:br/>
        <w:t xml:space="preserve">OBU </w:t>
      </w:r>
      <w:r w:rsidR="00616729" w:rsidRPr="00AF3413">
        <w:rPr>
          <w:rFonts w:eastAsia="微軟正黑體" w:cstheme="minorHAnsi"/>
        </w:rPr>
        <w:t>資信證明：帳號幣別金額</w:t>
      </w:r>
      <w:r w:rsidR="00616729" w:rsidRPr="00AF3413">
        <w:rPr>
          <w:rFonts w:eastAsia="微軟正黑體" w:cstheme="minorHAnsi"/>
        </w:rPr>
        <w:t xml:space="preserve"> </w:t>
      </w:r>
      <w:r w:rsidR="00616729" w:rsidRPr="00AF3413">
        <w:rPr>
          <w:rFonts w:eastAsia="微軟正黑體" w:cstheme="minorHAnsi"/>
        </w:rPr>
        <w:t>折算</w:t>
      </w:r>
      <w:r w:rsidR="00742488" w:rsidRPr="00AF3413">
        <w:rPr>
          <w:rFonts w:eastAsia="微軟正黑體" w:cstheme="minorHAnsi"/>
        </w:rPr>
        <w:t>台幣</w:t>
      </w:r>
      <w:r w:rsidR="00616729" w:rsidRPr="00AF3413">
        <w:rPr>
          <w:rFonts w:eastAsia="微軟正黑體" w:cstheme="minorHAnsi"/>
        </w:rPr>
        <w:t>後，再折算成證明幣別</w:t>
      </w:r>
      <w:r w:rsidR="00616729" w:rsidRPr="00AF3413">
        <w:rPr>
          <w:rFonts w:eastAsia="微軟正黑體" w:cstheme="minorHAnsi"/>
        </w:rPr>
        <w:br/>
        <w:t xml:space="preserve">DBU </w:t>
      </w:r>
      <w:r w:rsidR="00616729" w:rsidRPr="00AF3413">
        <w:rPr>
          <w:rFonts w:eastAsia="微軟正黑體" w:cstheme="minorHAnsi"/>
        </w:rPr>
        <w:t>存款業務證明：帳號幣別金額</w:t>
      </w:r>
      <w:r w:rsidR="00616729" w:rsidRPr="00AF3413">
        <w:rPr>
          <w:rFonts w:eastAsia="微軟正黑體" w:cstheme="minorHAnsi"/>
        </w:rPr>
        <w:t xml:space="preserve"> </w:t>
      </w:r>
      <w:r w:rsidR="00616729" w:rsidRPr="00AF3413">
        <w:rPr>
          <w:rFonts w:eastAsia="微軟正黑體" w:cstheme="minorHAnsi"/>
        </w:rPr>
        <w:t>折算台幣後，再折算成證明幣別</w:t>
      </w:r>
    </w:p>
    <w:p w14:paraId="2273B508" w14:textId="30652324" w:rsidR="00EE630E" w:rsidRPr="00AF3413" w:rsidRDefault="00EE630E">
      <w:pPr>
        <w:pStyle w:val="af2"/>
        <w:widowControl/>
        <w:numPr>
          <w:ilvl w:val="0"/>
          <w:numId w:val="127"/>
        </w:numPr>
        <w:spacing w:before="120" w:after="120"/>
        <w:ind w:leftChars="0"/>
        <w:rPr>
          <w:rFonts w:eastAsia="微軟正黑體" w:cstheme="minorHAnsi"/>
        </w:rPr>
      </w:pPr>
      <w:r w:rsidRPr="00AF3413">
        <w:rPr>
          <w:rFonts w:eastAsia="微軟正黑體" w:cstheme="minorHAnsi"/>
        </w:rPr>
        <w:t>合計證明金額：加總查詢結果帳號的所有【折算證明日金額】。</w:t>
      </w:r>
    </w:p>
    <w:p w14:paraId="2F90CB4F" w14:textId="4B885908" w:rsidR="004F7511" w:rsidRPr="00AF3413" w:rsidRDefault="00DE7995">
      <w:pPr>
        <w:pStyle w:val="af2"/>
        <w:widowControl/>
        <w:numPr>
          <w:ilvl w:val="0"/>
          <w:numId w:val="127"/>
        </w:numPr>
        <w:spacing w:before="120" w:after="120"/>
        <w:ind w:leftChars="0"/>
        <w:rPr>
          <w:rFonts w:eastAsia="微軟正黑體" w:cstheme="minorHAnsi"/>
        </w:rPr>
      </w:pPr>
      <w:r w:rsidRPr="00AF3413">
        <w:rPr>
          <w:rFonts w:eastAsia="微軟正黑體" w:cstheme="minorHAnsi"/>
        </w:rPr>
        <w:t>匯率比：</w:t>
      </w:r>
    </w:p>
    <w:p w14:paraId="7140F7AE" w14:textId="28D697BA" w:rsidR="00616729" w:rsidRPr="00AF3413" w:rsidRDefault="00616729" w:rsidP="00616729">
      <w:pPr>
        <w:pStyle w:val="af2"/>
        <w:widowControl/>
        <w:spacing w:before="120" w:after="120"/>
        <w:ind w:leftChars="0" w:left="360" w:firstLine="0"/>
        <w:rPr>
          <w:rFonts w:eastAsia="微軟正黑體" w:cstheme="minorHAnsi"/>
        </w:rPr>
      </w:pPr>
      <w:r w:rsidRPr="00AF3413">
        <w:rPr>
          <w:rFonts w:eastAsia="微軟正黑體" w:cstheme="minorHAnsi"/>
          <w:bCs/>
        </w:rPr>
        <w:t xml:space="preserve">OBU </w:t>
      </w:r>
      <w:r w:rsidRPr="00AF3413">
        <w:rPr>
          <w:rFonts w:eastAsia="微軟正黑體" w:cstheme="minorHAnsi"/>
          <w:bCs/>
        </w:rPr>
        <w:t>資信證明：帳號幣別</w:t>
      </w:r>
      <w:r w:rsidRPr="00AF3413">
        <w:rPr>
          <w:rFonts w:eastAsia="微軟正黑體" w:cstheme="minorHAnsi"/>
          <w:bCs/>
        </w:rPr>
        <w:t xml:space="preserve"> </w:t>
      </w:r>
      <w:r w:rsidRPr="00AF3413">
        <w:rPr>
          <w:rFonts w:eastAsia="微軟正黑體" w:cstheme="minorHAnsi"/>
          <w:bCs/>
        </w:rPr>
        <w:t>對</w:t>
      </w:r>
      <w:r w:rsidRPr="00AF3413">
        <w:rPr>
          <w:rFonts w:eastAsia="微軟正黑體" w:cstheme="minorHAnsi"/>
          <w:bCs/>
        </w:rPr>
        <w:t xml:space="preserve"> </w:t>
      </w:r>
      <w:r w:rsidRPr="00AF3413">
        <w:rPr>
          <w:rFonts w:eastAsia="微軟正黑體" w:cstheme="minorHAnsi"/>
          <w:bCs/>
        </w:rPr>
        <w:t>美金</w:t>
      </w:r>
      <w:r w:rsidRPr="00AF3413">
        <w:rPr>
          <w:rFonts w:eastAsia="微軟正黑體" w:cstheme="minorHAnsi"/>
          <w:bCs/>
        </w:rPr>
        <w:t xml:space="preserve"> </w:t>
      </w:r>
      <w:r w:rsidRPr="00AF3413">
        <w:rPr>
          <w:rFonts w:eastAsia="微軟正黑體" w:cstheme="minorHAnsi"/>
          <w:bCs/>
        </w:rPr>
        <w:t>的匯率比</w:t>
      </w:r>
      <w:r w:rsidRPr="00AF3413">
        <w:rPr>
          <w:rFonts w:eastAsia="微軟正黑體" w:cstheme="minorHAnsi"/>
          <w:bCs/>
        </w:rPr>
        <w:br/>
        <w:t xml:space="preserve">DBU </w:t>
      </w:r>
      <w:r w:rsidRPr="00AF3413">
        <w:rPr>
          <w:rFonts w:eastAsia="微軟正黑體" w:cstheme="minorHAnsi"/>
          <w:bCs/>
        </w:rPr>
        <w:t>存款業務證明：帳號幣別</w:t>
      </w:r>
      <w:r w:rsidRPr="00AF3413">
        <w:rPr>
          <w:rFonts w:eastAsia="微軟正黑體" w:cstheme="minorHAnsi"/>
          <w:bCs/>
        </w:rPr>
        <w:t xml:space="preserve"> </w:t>
      </w:r>
      <w:r w:rsidRPr="00AF3413">
        <w:rPr>
          <w:rFonts w:eastAsia="微軟正黑體" w:cstheme="minorHAnsi"/>
          <w:bCs/>
        </w:rPr>
        <w:t>對</w:t>
      </w:r>
      <w:r w:rsidRPr="00AF3413">
        <w:rPr>
          <w:rFonts w:eastAsia="微軟正黑體" w:cstheme="minorHAnsi"/>
          <w:bCs/>
        </w:rPr>
        <w:t xml:space="preserve"> </w:t>
      </w:r>
      <w:r w:rsidRPr="00AF3413">
        <w:rPr>
          <w:rFonts w:eastAsia="微軟正黑體" w:cstheme="minorHAnsi"/>
          <w:bCs/>
        </w:rPr>
        <w:t>台幣</w:t>
      </w:r>
      <w:r w:rsidRPr="00AF3413">
        <w:rPr>
          <w:rFonts w:eastAsia="微軟正黑體" w:cstheme="minorHAnsi"/>
          <w:bCs/>
        </w:rPr>
        <w:t xml:space="preserve"> </w:t>
      </w:r>
      <w:r w:rsidRPr="00AF3413">
        <w:rPr>
          <w:rFonts w:eastAsia="微軟正黑體" w:cstheme="minorHAnsi"/>
          <w:bCs/>
        </w:rPr>
        <w:t>的匯率比</w:t>
      </w:r>
    </w:p>
    <w:p w14:paraId="60D4511E" w14:textId="77777777" w:rsidR="004F7511" w:rsidRPr="00AF3413" w:rsidRDefault="004F7511">
      <w:pPr>
        <w:pStyle w:val="af2"/>
        <w:widowControl/>
        <w:numPr>
          <w:ilvl w:val="0"/>
          <w:numId w:val="110"/>
        </w:numPr>
        <w:spacing w:before="120" w:after="120"/>
        <w:ind w:leftChars="0"/>
        <w:rPr>
          <w:rFonts w:eastAsia="微軟正黑體" w:cstheme="minorHAnsi"/>
        </w:rPr>
      </w:pPr>
      <w:r w:rsidRPr="00AF3413">
        <w:rPr>
          <w:rFonts w:eastAsia="微軟正黑體" w:cstheme="minorHAnsi"/>
        </w:rPr>
        <w:t>檢核：</w:t>
      </w:r>
    </w:p>
    <w:p w14:paraId="71F4BB20" w14:textId="4B0FC7FC" w:rsidR="001B469E" w:rsidRPr="00AF3413" w:rsidRDefault="004F7511">
      <w:pPr>
        <w:pStyle w:val="af2"/>
        <w:widowControl/>
        <w:numPr>
          <w:ilvl w:val="0"/>
          <w:numId w:val="111"/>
        </w:numPr>
        <w:spacing w:before="120" w:after="120"/>
        <w:ind w:leftChars="0" w:left="1134"/>
        <w:rPr>
          <w:rFonts w:eastAsia="微軟正黑體" w:cstheme="minorHAnsi"/>
        </w:rPr>
      </w:pPr>
      <w:r w:rsidRPr="00AF3413">
        <w:rPr>
          <w:rFonts w:eastAsia="微軟正黑體" w:cstheme="minorHAnsi"/>
        </w:rPr>
        <w:t>若綜合存款的活期帳號有質借，餘額為負數</w:t>
      </w:r>
      <w:r w:rsidR="008F5E20" w:rsidRPr="00AF3413">
        <w:rPr>
          <w:rFonts w:eastAsia="微軟正黑體" w:cstheme="minorHAnsi"/>
        </w:rPr>
        <w:br/>
      </w:r>
      <w:r w:rsidRPr="00AF3413">
        <w:rPr>
          <w:rFonts w:eastAsia="微軟正黑體" w:cstheme="minorHAnsi"/>
        </w:rPr>
        <w:t>當【</w:t>
      </w:r>
      <w:r w:rsidR="00B9490C" w:rsidRPr="00AF3413">
        <w:rPr>
          <w:rFonts w:eastAsia="微軟正黑體" w:cstheme="minorHAnsi"/>
        </w:rPr>
        <w:t>證明種類</w:t>
      </w:r>
      <w:r w:rsidRPr="00AF3413">
        <w:rPr>
          <w:rFonts w:eastAsia="微軟正黑體" w:cstheme="minorHAnsi"/>
        </w:rPr>
        <w:t>】</w:t>
      </w:r>
      <w:r w:rsidRPr="00AF3413">
        <w:rPr>
          <w:rFonts w:eastAsia="微軟正黑體" w:cstheme="minorHAnsi"/>
        </w:rPr>
        <w:t>=</w:t>
      </w:r>
      <w:r w:rsidR="00B9490C" w:rsidRPr="00AF3413">
        <w:rPr>
          <w:rFonts w:eastAsia="微軟正黑體" w:cstheme="minorHAnsi"/>
        </w:rPr>
        <w:t>2-</w:t>
      </w:r>
      <w:r w:rsidR="00B9490C" w:rsidRPr="00AF3413">
        <w:rPr>
          <w:rFonts w:eastAsia="微軟正黑體" w:cstheme="minorHAnsi"/>
        </w:rPr>
        <w:t>資信證明</w:t>
      </w:r>
      <w:r w:rsidR="00B9490C" w:rsidRPr="00AF3413">
        <w:rPr>
          <w:rFonts w:eastAsia="微軟正黑體" w:cstheme="minorHAnsi"/>
        </w:rPr>
        <w:t>-</w:t>
      </w:r>
      <w:r w:rsidR="00B9490C" w:rsidRPr="00AF3413">
        <w:rPr>
          <w:rFonts w:eastAsia="微軟正黑體" w:cstheme="minorHAnsi"/>
        </w:rPr>
        <w:t>餘額</w:t>
      </w:r>
      <w:r w:rsidR="00B9490C" w:rsidRPr="00AF3413">
        <w:rPr>
          <w:rFonts w:eastAsia="微軟正黑體" w:cstheme="minorHAnsi"/>
        </w:rPr>
        <w:t xml:space="preserve"> &amp;</w:t>
      </w:r>
      <w:r w:rsidR="003F3FA8" w:rsidRPr="00AF3413">
        <w:rPr>
          <w:rFonts w:eastAsia="微軟正黑體" w:cstheme="minorHAnsi"/>
        </w:rPr>
        <w:t xml:space="preserve"> 4-</w:t>
      </w:r>
      <w:r w:rsidR="003F3FA8" w:rsidRPr="00AF3413">
        <w:rPr>
          <w:rFonts w:eastAsia="微軟正黑體" w:cstheme="minorHAnsi"/>
        </w:rPr>
        <w:t>存款業務</w:t>
      </w:r>
      <w:r w:rsidR="003F3FA8" w:rsidRPr="00AF3413">
        <w:rPr>
          <w:rFonts w:eastAsia="微軟正黑體" w:cstheme="minorHAnsi"/>
        </w:rPr>
        <w:t>-</w:t>
      </w:r>
      <w:r w:rsidR="003F3FA8" w:rsidRPr="00AF3413">
        <w:rPr>
          <w:rFonts w:eastAsia="微軟正黑體" w:cstheme="minorHAnsi"/>
        </w:rPr>
        <w:t>餘額</w:t>
      </w:r>
      <w:r w:rsidRPr="00AF3413">
        <w:rPr>
          <w:rFonts w:eastAsia="微軟正黑體" w:cstheme="minorHAnsi"/>
        </w:rPr>
        <w:t>，則</w:t>
      </w:r>
      <w:r w:rsidR="00FF0A87" w:rsidRPr="00AF3413">
        <w:rPr>
          <w:rFonts w:eastAsia="微軟正黑體" w:cstheme="minorHAnsi"/>
        </w:rPr>
        <w:t>：</w:t>
      </w:r>
    </w:p>
    <w:p w14:paraId="64822184" w14:textId="5A8F4E6F" w:rsidR="001B469E" w:rsidRPr="00AF3413" w:rsidRDefault="001B469E">
      <w:pPr>
        <w:pStyle w:val="af2"/>
        <w:widowControl/>
        <w:numPr>
          <w:ilvl w:val="0"/>
          <w:numId w:val="112"/>
        </w:numPr>
        <w:spacing w:before="120" w:after="120"/>
        <w:ind w:leftChars="0"/>
        <w:rPr>
          <w:rFonts w:eastAsia="微軟正黑體" w:cstheme="minorHAnsi"/>
        </w:rPr>
      </w:pPr>
      <w:r w:rsidRPr="00AF3413">
        <w:rPr>
          <w:rFonts w:eastAsia="微軟正黑體" w:cstheme="minorHAnsi"/>
        </w:rPr>
        <w:t>查詢畫面：餘額欄位顯示為</w:t>
      </w:r>
      <w:r w:rsidR="008F5E20" w:rsidRPr="00AF3413">
        <w:rPr>
          <w:rFonts w:eastAsia="微軟正黑體" w:cstheme="minorHAnsi"/>
        </w:rPr>
        <w:t xml:space="preserve"> </w:t>
      </w:r>
      <w:r w:rsidRPr="00AF3413">
        <w:rPr>
          <w:rFonts w:eastAsia="微軟正黑體" w:cstheme="minorHAnsi"/>
        </w:rPr>
        <w:t>實際負數金額</w:t>
      </w:r>
    </w:p>
    <w:p w14:paraId="730F5463" w14:textId="5DC60D28" w:rsidR="00471398" w:rsidRPr="00AF3413" w:rsidRDefault="001B469E" w:rsidP="00471398">
      <w:pPr>
        <w:pStyle w:val="af2"/>
        <w:widowControl/>
        <w:numPr>
          <w:ilvl w:val="0"/>
          <w:numId w:val="112"/>
        </w:numPr>
        <w:spacing w:before="120" w:after="120"/>
        <w:ind w:leftChars="0"/>
        <w:rPr>
          <w:rFonts w:eastAsia="微軟正黑體" w:cstheme="minorHAnsi"/>
        </w:rPr>
      </w:pPr>
      <w:r w:rsidRPr="00AF3413">
        <w:rPr>
          <w:rFonts w:eastAsia="微軟正黑體" w:cstheme="minorHAnsi"/>
        </w:rPr>
        <w:t>列印證明：餘額欄位顯示為</w:t>
      </w:r>
      <w:r w:rsidR="008F5E20" w:rsidRPr="00AF3413">
        <w:rPr>
          <w:rFonts w:eastAsia="微軟正黑體" w:cstheme="minorHAnsi"/>
        </w:rPr>
        <w:t xml:space="preserve"> </w:t>
      </w:r>
      <w:r w:rsidRPr="00AF3413">
        <w:rPr>
          <w:rFonts w:eastAsia="微軟正黑體" w:cstheme="minorHAnsi"/>
        </w:rPr>
        <w:t>0</w:t>
      </w:r>
      <w:r w:rsidRPr="00AF3413">
        <w:rPr>
          <w:rFonts w:eastAsia="微軟正黑體" w:cstheme="minorHAnsi"/>
        </w:rPr>
        <w:t>。</w:t>
      </w:r>
    </w:p>
    <w:p w14:paraId="0BFA2403" w14:textId="77777777" w:rsidR="00471398" w:rsidRPr="00AF3413" w:rsidRDefault="00471398" w:rsidP="00471398">
      <w:pPr>
        <w:widowControl/>
        <w:spacing w:before="120" w:after="120"/>
        <w:rPr>
          <w:rFonts w:eastAsia="微軟正黑體" w:cstheme="minorHAnsi"/>
        </w:rPr>
      </w:pPr>
    </w:p>
    <w:p w14:paraId="32778B57" w14:textId="77777777" w:rsidR="00471398" w:rsidRPr="00AF3413" w:rsidRDefault="00471398" w:rsidP="00471398">
      <w:pPr>
        <w:widowControl/>
        <w:spacing w:before="120" w:after="120"/>
        <w:ind w:left="0" w:firstLine="0"/>
        <w:rPr>
          <w:rFonts w:eastAsia="微軟正黑體" w:cstheme="minorHAnsi"/>
        </w:rPr>
        <w:sectPr w:rsidR="00471398" w:rsidRPr="00AF3413" w:rsidSect="001F684E">
          <w:headerReference w:type="default" r:id="rId54"/>
          <w:footerReference w:type="default" r:id="rId55"/>
          <w:headerReference w:type="first" r:id="rId56"/>
          <w:footerReference w:type="first" r:id="rId57"/>
          <w:pgSz w:w="11906" w:h="16838" w:code="9"/>
          <w:pgMar w:top="1440" w:right="1274" w:bottom="1440" w:left="1701" w:header="851" w:footer="992" w:gutter="0"/>
          <w:cols w:space="425"/>
          <w:titlePg/>
          <w:docGrid w:linePitch="360"/>
        </w:sectPr>
      </w:pPr>
      <w:proofErr w:type="gramStart"/>
      <w:r w:rsidRPr="00AF3413">
        <w:rPr>
          <w:rFonts w:eastAsia="微軟正黑體" w:cstheme="minorHAnsi"/>
        </w:rPr>
        <w:t>註</w:t>
      </w:r>
      <w:proofErr w:type="gramEnd"/>
      <w:r w:rsidRPr="00AF3413">
        <w:rPr>
          <w:rFonts w:eastAsia="微軟正黑體" w:cstheme="minorHAnsi"/>
        </w:rPr>
        <w:t>：套表列印文字是由分行系統組成，未來若有需要調整相關文字內容，系統將允許業管單位於分行系統中進行套表之格式與文字調整。業務中台於此功能之角色為將資料組成，並傳至分行系統進行套表列印。</w:t>
      </w:r>
    </w:p>
    <w:p w14:paraId="4E93553B" w14:textId="77777777" w:rsidR="00471398" w:rsidRPr="00AF3413" w:rsidRDefault="00471398" w:rsidP="00471398">
      <w:pPr>
        <w:widowControl/>
        <w:spacing w:before="120" w:after="120"/>
        <w:rPr>
          <w:rFonts w:eastAsia="微軟正黑體" w:cstheme="minorHAnsi"/>
        </w:rPr>
      </w:pPr>
    </w:p>
    <w:p w14:paraId="0A59A779" w14:textId="4B4961AA" w:rsidR="004F7511" w:rsidRPr="00AF3413" w:rsidRDefault="004F7511" w:rsidP="004F7511">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 xml:space="preserve">2.3.2.2 </w:t>
      </w:r>
      <w:r w:rsidRPr="00AF3413">
        <w:rPr>
          <w:rFonts w:asciiTheme="minorHAnsi" w:eastAsia="微軟正黑體" w:hAnsiTheme="minorHAnsi" w:cstheme="minorHAnsi"/>
          <w:b w:val="0"/>
          <w:bCs/>
          <w:i w:val="0"/>
          <w:iCs/>
        </w:rPr>
        <w:t>使用者介面</w:t>
      </w:r>
      <w:r w:rsidRPr="00AF3413">
        <w:rPr>
          <w:rFonts w:asciiTheme="minorHAnsi" w:eastAsia="微軟正黑體" w:hAnsiTheme="minorHAnsi" w:cstheme="minorHAnsi"/>
          <w:b w:val="0"/>
          <w:bCs/>
          <w:i w:val="0"/>
          <w:iCs/>
        </w:rPr>
        <w:t xml:space="preserve"> User Interface</w:t>
      </w:r>
    </w:p>
    <w:p w14:paraId="2C7A8588" w14:textId="77777777" w:rsidR="004F7511" w:rsidRPr="00AF3413" w:rsidRDefault="004F7511" w:rsidP="004F7511">
      <w:pPr>
        <w:ind w:left="0" w:firstLine="0"/>
        <w:rPr>
          <w:rFonts w:eastAsia="微軟正黑體" w:cstheme="minorHAnsi"/>
        </w:rPr>
      </w:pPr>
      <w:r w:rsidRPr="00AF3413">
        <w:rPr>
          <w:rFonts w:eastAsia="微軟正黑體" w:cstheme="minorHAnsi"/>
        </w:rPr>
        <w:t>本處提供為示意參考畫面，正式畫面請以新分行系統產出為主。</w:t>
      </w:r>
    </w:p>
    <w:p w14:paraId="66E54A54" w14:textId="77777777" w:rsidR="00B9490C" w:rsidRPr="00AF3413" w:rsidRDefault="00B9490C" w:rsidP="004F7511">
      <w:pPr>
        <w:ind w:left="0" w:firstLine="0"/>
        <w:rPr>
          <w:rFonts w:eastAsia="微軟正黑體" w:cstheme="minorHAnsi"/>
        </w:rPr>
      </w:pPr>
    </w:p>
    <w:p w14:paraId="063BC9B6" w14:textId="262E4F4C" w:rsidR="00B9490C" w:rsidRPr="00AF3413" w:rsidRDefault="00B9490C">
      <w:pPr>
        <w:pStyle w:val="af2"/>
        <w:numPr>
          <w:ilvl w:val="0"/>
          <w:numId w:val="113"/>
        </w:numPr>
        <w:ind w:leftChars="0" w:left="482" w:hanging="482"/>
        <w:outlineLvl w:val="4"/>
        <w:rPr>
          <w:rFonts w:eastAsia="微軟正黑體" w:cstheme="minorHAnsi"/>
        </w:rPr>
      </w:pPr>
      <w:r w:rsidRPr="00AF3413">
        <w:rPr>
          <w:rFonts w:eastAsia="微軟正黑體" w:cstheme="minorHAnsi"/>
        </w:rPr>
        <w:t>資信證明</w:t>
      </w:r>
      <w:r w:rsidRPr="00AF3413">
        <w:rPr>
          <w:rFonts w:eastAsia="微軟正黑體" w:cstheme="minorHAnsi"/>
        </w:rPr>
        <w:t>_</w:t>
      </w:r>
      <w:r w:rsidRPr="00AF3413">
        <w:rPr>
          <w:rFonts w:eastAsia="微軟正黑體" w:cstheme="minorHAnsi"/>
        </w:rPr>
        <w:t>查詢畫面</w:t>
      </w:r>
    </w:p>
    <w:p w14:paraId="6AA4CD20" w14:textId="31FD99B1" w:rsidR="00B846C3" w:rsidRPr="00AF3413" w:rsidRDefault="000F34F3" w:rsidP="004F7511">
      <w:pPr>
        <w:ind w:left="0" w:firstLine="0"/>
        <w:rPr>
          <w:rFonts w:eastAsia="微軟正黑體" w:cstheme="minorHAnsi"/>
        </w:rPr>
      </w:pPr>
      <w:r>
        <w:rPr>
          <w:noProof/>
        </w:rPr>
        <w:drawing>
          <wp:inline distT="0" distB="0" distL="0" distR="0" wp14:anchorId="25C0F029" wp14:editId="559526FD">
            <wp:extent cx="5671185" cy="3322955"/>
            <wp:effectExtent l="0" t="0" r="5715" b="0"/>
            <wp:docPr id="45870966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1185" cy="3322955"/>
                    </a:xfrm>
                    <a:prstGeom prst="rect">
                      <a:avLst/>
                    </a:prstGeom>
                    <a:noFill/>
                    <a:ln>
                      <a:noFill/>
                    </a:ln>
                  </pic:spPr>
                </pic:pic>
              </a:graphicData>
            </a:graphic>
          </wp:inline>
        </w:drawing>
      </w:r>
    </w:p>
    <w:p w14:paraId="13AC9ECD" w14:textId="1287EA05" w:rsidR="00B9490C" w:rsidRPr="00AF3413" w:rsidRDefault="00B9490C">
      <w:pPr>
        <w:pStyle w:val="af2"/>
        <w:numPr>
          <w:ilvl w:val="0"/>
          <w:numId w:val="89"/>
        </w:numPr>
        <w:ind w:leftChars="0" w:left="482" w:hanging="482"/>
        <w:outlineLvl w:val="4"/>
        <w:rPr>
          <w:rFonts w:eastAsia="微軟正黑體" w:cstheme="minorHAnsi"/>
        </w:rPr>
      </w:pPr>
      <w:r w:rsidRPr="00AF3413">
        <w:rPr>
          <w:rFonts w:eastAsia="微軟正黑體" w:cstheme="minorHAnsi"/>
        </w:rPr>
        <w:t>資信證明</w:t>
      </w:r>
      <w:r w:rsidRPr="00AF3413">
        <w:rPr>
          <w:rFonts w:eastAsia="微軟正黑體" w:cstheme="minorHAnsi"/>
        </w:rPr>
        <w:t>_</w:t>
      </w:r>
      <w:r w:rsidRPr="00AF3413">
        <w:rPr>
          <w:rFonts w:eastAsia="微軟正黑體" w:cstheme="minorHAnsi"/>
        </w:rPr>
        <w:t>結果畫面</w:t>
      </w:r>
    </w:p>
    <w:p w14:paraId="58AAC3A1" w14:textId="4A00F488" w:rsidR="004F7511" w:rsidRPr="00AF3413" w:rsidRDefault="000F34F3" w:rsidP="00B846C3">
      <w:pPr>
        <w:ind w:left="0" w:firstLine="0"/>
        <w:rPr>
          <w:rFonts w:eastAsia="微軟正黑體" w:cstheme="minorHAnsi"/>
        </w:rPr>
      </w:pPr>
      <w:r>
        <w:rPr>
          <w:noProof/>
        </w:rPr>
        <w:lastRenderedPageBreak/>
        <w:drawing>
          <wp:inline distT="0" distB="0" distL="0" distR="0" wp14:anchorId="08DB6AD4" wp14:editId="257B4566">
            <wp:extent cx="5671185" cy="4370070"/>
            <wp:effectExtent l="0" t="0" r="5715" b="0"/>
            <wp:docPr id="1916771653" name="圖片 8"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1653" name="圖片 8" descr="一張含有 文字, 螢幕擷取畫面, 軟體, 網頁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1185" cy="4370070"/>
                    </a:xfrm>
                    <a:prstGeom prst="rect">
                      <a:avLst/>
                    </a:prstGeom>
                    <a:noFill/>
                    <a:ln>
                      <a:noFill/>
                    </a:ln>
                  </pic:spPr>
                </pic:pic>
              </a:graphicData>
            </a:graphic>
          </wp:inline>
        </w:drawing>
      </w:r>
    </w:p>
    <w:p w14:paraId="1D4A0FAD" w14:textId="77777777" w:rsidR="007E55C6" w:rsidRPr="00AF3413" w:rsidRDefault="007E55C6" w:rsidP="004F7511">
      <w:pPr>
        <w:rPr>
          <w:rFonts w:eastAsia="微軟正黑體" w:cstheme="minorHAnsi"/>
        </w:rPr>
      </w:pPr>
    </w:p>
    <w:p w14:paraId="520C8606" w14:textId="652DB773" w:rsidR="00DB627D" w:rsidRPr="00AF3413" w:rsidRDefault="00DB627D">
      <w:pPr>
        <w:pStyle w:val="af2"/>
        <w:numPr>
          <w:ilvl w:val="0"/>
          <w:numId w:val="89"/>
        </w:numPr>
        <w:ind w:leftChars="0" w:left="482" w:hanging="482"/>
        <w:outlineLvl w:val="4"/>
        <w:rPr>
          <w:rFonts w:eastAsia="微軟正黑體" w:cstheme="minorHAnsi"/>
          <w:b/>
          <w:bCs/>
        </w:rPr>
      </w:pPr>
      <w:r w:rsidRPr="00AF3413">
        <w:rPr>
          <w:rFonts w:eastAsia="微軟正黑體" w:cstheme="minorHAnsi"/>
          <w:b/>
          <w:bCs/>
        </w:rPr>
        <w:t>產生證明所需欄位</w:t>
      </w:r>
    </w:p>
    <w:p w14:paraId="6C235965" w14:textId="6EC882AD" w:rsidR="004F7511" w:rsidRPr="00AF3413" w:rsidRDefault="004F7511">
      <w:pPr>
        <w:pStyle w:val="af2"/>
        <w:numPr>
          <w:ilvl w:val="0"/>
          <w:numId w:val="114"/>
        </w:numPr>
        <w:ind w:leftChars="0"/>
        <w:rPr>
          <w:rFonts w:eastAsia="微軟正黑體" w:cstheme="minorHAnsi"/>
        </w:rPr>
      </w:pPr>
      <w:r w:rsidRPr="00AF3413">
        <w:rPr>
          <w:rFonts w:eastAsia="微軟正黑體" w:cstheme="minorHAnsi"/>
        </w:rPr>
        <w:t>資信證明</w:t>
      </w:r>
      <w:r w:rsidRPr="00AF3413">
        <w:rPr>
          <w:rFonts w:eastAsia="微軟正黑體" w:cstheme="minorHAnsi"/>
        </w:rPr>
        <w:t>-</w:t>
      </w:r>
      <w:r w:rsidRPr="00AF3413">
        <w:rPr>
          <w:rFonts w:eastAsia="微軟正黑體" w:cstheme="minorHAnsi"/>
        </w:rPr>
        <w:t>往來狀況</w:t>
      </w:r>
    </w:p>
    <w:p w14:paraId="42EDBA50" w14:textId="0E138094" w:rsidR="00287D23" w:rsidRPr="00AF3413" w:rsidRDefault="00287D23" w:rsidP="005D0DF8">
      <w:pPr>
        <w:bidi/>
        <w:rPr>
          <w:rFonts w:eastAsia="微軟正黑體" w:cstheme="minorHAnsi"/>
        </w:rPr>
      </w:pPr>
      <w:r w:rsidRPr="00AF3413">
        <w:rPr>
          <w:rFonts w:eastAsia="微軟正黑體" w:cstheme="minorHAnsi"/>
          <w:noProof/>
        </w:rPr>
        <w:drawing>
          <wp:inline distT="0" distB="0" distL="0" distR="0" wp14:anchorId="1D385C73" wp14:editId="1C90BE9D">
            <wp:extent cx="5503913" cy="3200400"/>
            <wp:effectExtent l="0" t="0" r="1905" b="0"/>
            <wp:docPr id="1300686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664" name="圖片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3913" cy="3200400"/>
                    </a:xfrm>
                    <a:prstGeom prst="rect">
                      <a:avLst/>
                    </a:prstGeom>
                  </pic:spPr>
                </pic:pic>
              </a:graphicData>
            </a:graphic>
          </wp:inline>
        </w:drawing>
      </w:r>
    </w:p>
    <w:p w14:paraId="2D2D9BDB" w14:textId="77777777" w:rsidR="00E938F6" w:rsidRPr="00AF3413" w:rsidRDefault="00E938F6" w:rsidP="006A1B00">
      <w:pPr>
        <w:ind w:left="0" w:firstLine="0"/>
        <w:rPr>
          <w:rFonts w:eastAsia="微軟正黑體" w:cstheme="minorHAnsi"/>
        </w:rPr>
      </w:pPr>
    </w:p>
    <w:p w14:paraId="06685AB5" w14:textId="5094F4D4" w:rsidR="004F7511" w:rsidRPr="00AF3413" w:rsidRDefault="004F7511">
      <w:pPr>
        <w:pStyle w:val="af2"/>
        <w:numPr>
          <w:ilvl w:val="0"/>
          <w:numId w:val="114"/>
        </w:numPr>
        <w:ind w:leftChars="0"/>
        <w:rPr>
          <w:rFonts w:eastAsia="微軟正黑體" w:cstheme="minorHAnsi"/>
        </w:rPr>
      </w:pPr>
      <w:r w:rsidRPr="00AF3413">
        <w:rPr>
          <w:rFonts w:eastAsia="微軟正黑體" w:cstheme="minorHAnsi"/>
        </w:rPr>
        <w:lastRenderedPageBreak/>
        <w:t>資信證明</w:t>
      </w:r>
      <w:r w:rsidRPr="00AF3413">
        <w:rPr>
          <w:rFonts w:eastAsia="微軟正黑體" w:cstheme="minorHAnsi"/>
        </w:rPr>
        <w:t>-</w:t>
      </w:r>
      <w:r w:rsidRPr="00AF3413">
        <w:rPr>
          <w:rFonts w:eastAsia="微軟正黑體" w:cstheme="minorHAnsi"/>
        </w:rPr>
        <w:t>餘額</w:t>
      </w:r>
    </w:p>
    <w:p w14:paraId="30543EFD" w14:textId="3E20F0BD" w:rsidR="00287D23" w:rsidRPr="00AF3413" w:rsidRDefault="00287D23" w:rsidP="004F7511">
      <w:pPr>
        <w:rPr>
          <w:rFonts w:eastAsia="微軟正黑體" w:cstheme="minorHAnsi"/>
        </w:rPr>
      </w:pPr>
      <w:r w:rsidRPr="00AF3413">
        <w:rPr>
          <w:rFonts w:eastAsia="微軟正黑體" w:cstheme="minorHAnsi"/>
          <w:noProof/>
        </w:rPr>
        <w:drawing>
          <wp:inline distT="0" distB="0" distL="0" distR="0" wp14:anchorId="10C04BF1" wp14:editId="04BE88BF">
            <wp:extent cx="5529219" cy="3160628"/>
            <wp:effectExtent l="0" t="0" r="0" b="1905"/>
            <wp:docPr id="262379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9137" name="圖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29219" cy="3160628"/>
                    </a:xfrm>
                    <a:prstGeom prst="rect">
                      <a:avLst/>
                    </a:prstGeom>
                  </pic:spPr>
                </pic:pic>
              </a:graphicData>
            </a:graphic>
          </wp:inline>
        </w:drawing>
      </w:r>
    </w:p>
    <w:p w14:paraId="3190023A" w14:textId="77777777" w:rsidR="00741D55" w:rsidRPr="00AF3413" w:rsidRDefault="00741D55" w:rsidP="004F7511">
      <w:pPr>
        <w:rPr>
          <w:rFonts w:eastAsia="微軟正黑體" w:cstheme="minorHAnsi"/>
        </w:rPr>
      </w:pPr>
    </w:p>
    <w:p w14:paraId="35678638" w14:textId="77777777" w:rsidR="00E938F6" w:rsidRPr="00AF3413" w:rsidRDefault="00E938F6" w:rsidP="004F7511">
      <w:pPr>
        <w:rPr>
          <w:rFonts w:eastAsia="微軟正黑體" w:cstheme="minorHAnsi"/>
        </w:rPr>
      </w:pPr>
    </w:p>
    <w:p w14:paraId="6C6C830E" w14:textId="687AA007" w:rsidR="004F7511" w:rsidRPr="00AF3413" w:rsidRDefault="004F7511">
      <w:pPr>
        <w:pStyle w:val="af2"/>
        <w:numPr>
          <w:ilvl w:val="0"/>
          <w:numId w:val="114"/>
        </w:numPr>
        <w:ind w:leftChars="0"/>
        <w:rPr>
          <w:rFonts w:eastAsia="微軟正黑體" w:cstheme="minorHAnsi"/>
        </w:rPr>
      </w:pPr>
      <w:r w:rsidRPr="00AF3413">
        <w:rPr>
          <w:rFonts w:eastAsia="微軟正黑體" w:cstheme="minorHAnsi"/>
        </w:rPr>
        <w:t>存款業務證明</w:t>
      </w:r>
      <w:r w:rsidRPr="00AF3413">
        <w:rPr>
          <w:rFonts w:eastAsia="微軟正黑體" w:cstheme="minorHAnsi"/>
        </w:rPr>
        <w:t>-</w:t>
      </w:r>
      <w:r w:rsidRPr="00AF3413">
        <w:rPr>
          <w:rFonts w:eastAsia="微軟正黑體" w:cstheme="minorHAnsi"/>
        </w:rPr>
        <w:t>往來狀況</w:t>
      </w:r>
    </w:p>
    <w:p w14:paraId="0E293324" w14:textId="4649BB40" w:rsidR="00E938F6" w:rsidRPr="00AF3413" w:rsidRDefault="00944E80" w:rsidP="004F7511">
      <w:pPr>
        <w:rPr>
          <w:rFonts w:eastAsia="微軟正黑體" w:cstheme="minorHAnsi"/>
        </w:rPr>
      </w:pPr>
      <w:ins w:id="350" w:author="Annie Chao" w:date="2024-06-11T16:02:00Z" w16du:dateUtc="2024-06-11T08:02:00Z">
        <w:r w:rsidRPr="00AF3413">
          <w:rPr>
            <w:rFonts w:eastAsia="微軟正黑體" w:cstheme="minorHAnsi"/>
          </w:rPr>
          <w:t>ID</w:t>
        </w:r>
        <w:r w:rsidRPr="00AF3413">
          <w:rPr>
            <w:rFonts w:eastAsia="微軟正黑體" w:cstheme="minorHAnsi"/>
          </w:rPr>
          <w:t>：英文版</w:t>
        </w:r>
      </w:ins>
      <w:ins w:id="351" w:author="Annie Chao" w:date="2024-06-11T16:03:00Z" w16du:dateUtc="2024-06-11T08:03:00Z">
        <w:r w:rsidRPr="00AF3413">
          <w:rPr>
            <w:rFonts w:eastAsia="微軟正黑體" w:cstheme="minorHAnsi"/>
          </w:rPr>
          <w:t>需列印</w:t>
        </w:r>
        <w:r w:rsidRPr="00AF3413">
          <w:rPr>
            <w:rFonts w:eastAsia="微軟正黑體" w:cstheme="minorHAnsi"/>
          </w:rPr>
          <w:t xml:space="preserve"> ID (</w:t>
        </w:r>
        <w:r w:rsidRPr="00AF3413">
          <w:rPr>
            <w:rFonts w:eastAsia="微軟正黑體" w:cstheme="minorHAnsi"/>
          </w:rPr>
          <w:t>客戶編號</w:t>
        </w:r>
        <w:r w:rsidRPr="00AF3413">
          <w:rPr>
            <w:rFonts w:eastAsia="微軟正黑體" w:cstheme="minorHAnsi"/>
          </w:rPr>
          <w:t xml:space="preserve"> L.IDN)</w:t>
        </w:r>
      </w:ins>
      <w:ins w:id="352" w:author="Annie Chao" w:date="2024-06-11T16:05:00Z" w16du:dateUtc="2024-06-11T08:05:00Z">
        <w:r w:rsidRPr="00AF3413">
          <w:rPr>
            <w:rFonts w:eastAsia="微軟正黑體" w:cstheme="minorHAnsi"/>
          </w:rPr>
          <w:t>，中台需檢核若該客戶為公司戶，則</w:t>
        </w:r>
        <w:proofErr w:type="gramStart"/>
        <w:r w:rsidRPr="00AF3413">
          <w:rPr>
            <w:rFonts w:eastAsia="微軟正黑體" w:cstheme="minorHAnsi"/>
          </w:rPr>
          <w:t>可全碼顯示</w:t>
        </w:r>
        <w:proofErr w:type="gramEnd"/>
        <w:r w:rsidRPr="00AF3413">
          <w:rPr>
            <w:rFonts w:eastAsia="微軟正黑體" w:cstheme="minorHAnsi"/>
          </w:rPr>
          <w:t xml:space="preserve"> L.IDN</w:t>
        </w:r>
        <w:r w:rsidRPr="00AF3413">
          <w:rPr>
            <w:rFonts w:eastAsia="微軟正黑體" w:cstheme="minorHAnsi"/>
          </w:rPr>
          <w:t>，若為</w:t>
        </w:r>
        <w:proofErr w:type="gramStart"/>
        <w:r w:rsidRPr="00AF3413">
          <w:rPr>
            <w:rFonts w:eastAsia="微軟正黑體" w:cstheme="minorHAnsi"/>
          </w:rPr>
          <w:t>其它，</w:t>
        </w:r>
        <w:proofErr w:type="gramEnd"/>
        <w:r w:rsidRPr="00AF3413">
          <w:rPr>
            <w:rFonts w:eastAsia="微軟正黑體" w:cstheme="minorHAnsi"/>
          </w:rPr>
          <w:t>則全部遮蔽</w:t>
        </w:r>
      </w:ins>
      <w:ins w:id="353" w:author="Annie Chao" w:date="2024-06-11T16:06:00Z" w16du:dateUtc="2024-06-11T08:06:00Z">
        <w:r w:rsidRPr="00AF3413">
          <w:rPr>
            <w:rFonts w:eastAsia="微軟正黑體" w:cstheme="minorHAnsi"/>
          </w:rPr>
          <w:t>顯示</w:t>
        </w:r>
        <w:r w:rsidRPr="00AF3413">
          <w:rPr>
            <w:rFonts w:eastAsia="微軟正黑體" w:cstheme="minorHAnsi"/>
          </w:rPr>
          <w:t xml:space="preserve"> *****</w:t>
        </w:r>
      </w:ins>
    </w:p>
    <w:p w14:paraId="675A2E9C" w14:textId="43AB36D8" w:rsidR="00287D23" w:rsidRPr="00AF3413" w:rsidRDefault="00287D23" w:rsidP="004F7511">
      <w:pPr>
        <w:rPr>
          <w:rFonts w:eastAsia="微軟正黑體" w:cstheme="minorHAnsi"/>
        </w:rPr>
      </w:pPr>
      <w:r w:rsidRPr="00AF3413">
        <w:rPr>
          <w:rFonts w:eastAsia="微軟正黑體" w:cstheme="minorHAnsi"/>
          <w:noProof/>
        </w:rPr>
        <w:drawing>
          <wp:inline distT="0" distB="0" distL="0" distR="0" wp14:anchorId="1A63CBBF" wp14:editId="7F5F0E5C">
            <wp:extent cx="5551175" cy="3195366"/>
            <wp:effectExtent l="0" t="0" r="0" b="5080"/>
            <wp:docPr id="63009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95699" name="圖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51175" cy="3195366"/>
                    </a:xfrm>
                    <a:prstGeom prst="rect">
                      <a:avLst/>
                    </a:prstGeom>
                  </pic:spPr>
                </pic:pic>
              </a:graphicData>
            </a:graphic>
          </wp:inline>
        </w:drawing>
      </w:r>
    </w:p>
    <w:p w14:paraId="614FD8B7" w14:textId="77777777" w:rsidR="00A212B0" w:rsidRPr="00AF3413" w:rsidRDefault="00A212B0" w:rsidP="004F7511">
      <w:pPr>
        <w:rPr>
          <w:rFonts w:eastAsia="微軟正黑體" w:cstheme="minorHAnsi"/>
        </w:rPr>
      </w:pPr>
    </w:p>
    <w:p w14:paraId="7680735D" w14:textId="77777777" w:rsidR="00A212B0" w:rsidRPr="00AF3413" w:rsidRDefault="00A212B0" w:rsidP="004F7511">
      <w:pPr>
        <w:rPr>
          <w:rFonts w:eastAsia="微軟正黑體" w:cstheme="minorHAnsi"/>
        </w:rPr>
      </w:pPr>
    </w:p>
    <w:p w14:paraId="771E0B8C" w14:textId="5FABAB36" w:rsidR="00944E80" w:rsidRPr="00AF3413" w:rsidRDefault="004F7511" w:rsidP="00944E80">
      <w:pPr>
        <w:pStyle w:val="af2"/>
        <w:numPr>
          <w:ilvl w:val="0"/>
          <w:numId w:val="114"/>
        </w:numPr>
        <w:ind w:leftChars="0"/>
        <w:rPr>
          <w:ins w:id="354" w:author="Annie Chao" w:date="2024-06-11T16:06:00Z" w16du:dateUtc="2024-06-11T08:06:00Z"/>
          <w:rFonts w:eastAsia="微軟正黑體" w:cstheme="minorHAnsi"/>
        </w:rPr>
      </w:pPr>
      <w:r w:rsidRPr="00AF3413">
        <w:rPr>
          <w:rFonts w:eastAsia="微軟正黑體" w:cstheme="minorHAnsi"/>
        </w:rPr>
        <w:t>存款業務證明</w:t>
      </w:r>
      <w:r w:rsidRPr="00AF3413">
        <w:rPr>
          <w:rFonts w:eastAsia="微軟正黑體" w:cstheme="minorHAnsi"/>
        </w:rPr>
        <w:t>-</w:t>
      </w:r>
      <w:r w:rsidRPr="00AF3413">
        <w:rPr>
          <w:rFonts w:eastAsia="微軟正黑體" w:cstheme="minorHAnsi"/>
        </w:rPr>
        <w:t>餘額</w:t>
      </w:r>
    </w:p>
    <w:p w14:paraId="408CE8B8" w14:textId="01D063D7" w:rsidR="00944E80" w:rsidRPr="00AF3413" w:rsidRDefault="00944E80">
      <w:pPr>
        <w:ind w:left="0" w:firstLine="0"/>
        <w:rPr>
          <w:rFonts w:eastAsia="微軟正黑體" w:cstheme="minorHAnsi"/>
          <w:rPrChange w:id="355" w:author="Annie Chao" w:date="2024-06-11T16:06:00Z" w16du:dateUtc="2024-06-11T08:06:00Z">
            <w:rPr/>
          </w:rPrChange>
        </w:rPr>
        <w:pPrChange w:id="356" w:author="Annie Chao" w:date="2024-06-11T16:06:00Z" w16du:dateUtc="2024-06-11T08:06:00Z">
          <w:pPr>
            <w:pStyle w:val="af2"/>
            <w:numPr>
              <w:numId w:val="114"/>
            </w:numPr>
            <w:ind w:leftChars="0" w:left="480"/>
          </w:pPr>
        </w:pPrChange>
      </w:pPr>
      <w:ins w:id="357" w:author="Annie Chao" w:date="2024-06-11T16:06:00Z" w16du:dateUtc="2024-06-11T08:06:00Z">
        <w:r w:rsidRPr="00AF3413">
          <w:rPr>
            <w:rFonts w:eastAsia="微軟正黑體" w:cstheme="minorHAnsi"/>
            <w:rPrChange w:id="358" w:author="Annie Chao" w:date="2024-06-11T16:06:00Z" w16du:dateUtc="2024-06-11T08:06:00Z">
              <w:rPr/>
            </w:rPrChange>
          </w:rPr>
          <w:t>ID</w:t>
        </w:r>
        <w:r w:rsidRPr="00AF3413">
          <w:rPr>
            <w:rFonts w:eastAsia="微軟正黑體" w:cstheme="minorHAnsi" w:hint="eastAsia"/>
            <w:rPrChange w:id="359" w:author="Annie Chao" w:date="2024-06-11T16:06:00Z" w16du:dateUtc="2024-06-11T08:06:00Z">
              <w:rPr>
                <w:rFonts w:hint="eastAsia"/>
              </w:rPr>
            </w:rPrChange>
          </w:rPr>
          <w:t>：英文版需列印</w:t>
        </w:r>
        <w:r w:rsidRPr="00AF3413">
          <w:rPr>
            <w:rFonts w:eastAsia="微軟正黑體" w:cstheme="minorHAnsi"/>
            <w:rPrChange w:id="360" w:author="Annie Chao" w:date="2024-06-11T16:06:00Z" w16du:dateUtc="2024-06-11T08:06:00Z">
              <w:rPr/>
            </w:rPrChange>
          </w:rPr>
          <w:t xml:space="preserve"> ID (</w:t>
        </w:r>
        <w:r w:rsidRPr="00AF3413">
          <w:rPr>
            <w:rFonts w:eastAsia="微軟正黑體" w:cstheme="minorHAnsi" w:hint="eastAsia"/>
            <w:rPrChange w:id="361" w:author="Annie Chao" w:date="2024-06-11T16:06:00Z" w16du:dateUtc="2024-06-11T08:06:00Z">
              <w:rPr>
                <w:rFonts w:hint="eastAsia"/>
              </w:rPr>
            </w:rPrChange>
          </w:rPr>
          <w:t>客戶編號</w:t>
        </w:r>
        <w:r w:rsidRPr="00AF3413">
          <w:rPr>
            <w:rFonts w:eastAsia="微軟正黑體" w:cstheme="minorHAnsi"/>
            <w:rPrChange w:id="362" w:author="Annie Chao" w:date="2024-06-11T16:06:00Z" w16du:dateUtc="2024-06-11T08:06:00Z">
              <w:rPr/>
            </w:rPrChange>
          </w:rPr>
          <w:t xml:space="preserve"> L.IDN)</w:t>
        </w:r>
        <w:r w:rsidRPr="00AF3413">
          <w:rPr>
            <w:rFonts w:eastAsia="微軟正黑體" w:cstheme="minorHAnsi" w:hint="eastAsia"/>
            <w:rPrChange w:id="363" w:author="Annie Chao" w:date="2024-06-11T16:06:00Z" w16du:dateUtc="2024-06-11T08:06:00Z">
              <w:rPr>
                <w:rFonts w:hint="eastAsia"/>
              </w:rPr>
            </w:rPrChange>
          </w:rPr>
          <w:t>，中台需檢核若該客戶為公司戶，則</w:t>
        </w:r>
        <w:proofErr w:type="gramStart"/>
        <w:r w:rsidRPr="00AF3413">
          <w:rPr>
            <w:rFonts w:eastAsia="微軟正黑體" w:cstheme="minorHAnsi" w:hint="eastAsia"/>
            <w:rPrChange w:id="364" w:author="Annie Chao" w:date="2024-06-11T16:06:00Z" w16du:dateUtc="2024-06-11T08:06:00Z">
              <w:rPr>
                <w:rFonts w:hint="eastAsia"/>
              </w:rPr>
            </w:rPrChange>
          </w:rPr>
          <w:t>可全碼顯</w:t>
        </w:r>
        <w:r w:rsidRPr="00AF3413">
          <w:rPr>
            <w:rFonts w:eastAsia="微軟正黑體" w:cstheme="minorHAnsi" w:hint="eastAsia"/>
            <w:rPrChange w:id="365" w:author="Annie Chao" w:date="2024-06-11T16:06:00Z" w16du:dateUtc="2024-06-11T08:06:00Z">
              <w:rPr>
                <w:rFonts w:hint="eastAsia"/>
              </w:rPr>
            </w:rPrChange>
          </w:rPr>
          <w:lastRenderedPageBreak/>
          <w:t>示</w:t>
        </w:r>
        <w:proofErr w:type="gramEnd"/>
        <w:r w:rsidRPr="00AF3413">
          <w:rPr>
            <w:rFonts w:eastAsia="微軟正黑體" w:cstheme="minorHAnsi"/>
            <w:rPrChange w:id="366" w:author="Annie Chao" w:date="2024-06-11T16:06:00Z" w16du:dateUtc="2024-06-11T08:06:00Z">
              <w:rPr/>
            </w:rPrChange>
          </w:rPr>
          <w:t xml:space="preserve"> L.IDN</w:t>
        </w:r>
        <w:r w:rsidRPr="00AF3413">
          <w:rPr>
            <w:rFonts w:eastAsia="微軟正黑體" w:cstheme="minorHAnsi" w:hint="eastAsia"/>
            <w:rPrChange w:id="367" w:author="Annie Chao" w:date="2024-06-11T16:06:00Z" w16du:dateUtc="2024-06-11T08:06:00Z">
              <w:rPr>
                <w:rFonts w:hint="eastAsia"/>
              </w:rPr>
            </w:rPrChange>
          </w:rPr>
          <w:t>，若為</w:t>
        </w:r>
        <w:proofErr w:type="gramStart"/>
        <w:r w:rsidRPr="00AF3413">
          <w:rPr>
            <w:rFonts w:eastAsia="微軟正黑體" w:cstheme="minorHAnsi" w:hint="eastAsia"/>
            <w:rPrChange w:id="368" w:author="Annie Chao" w:date="2024-06-11T16:06:00Z" w16du:dateUtc="2024-06-11T08:06:00Z">
              <w:rPr>
                <w:rFonts w:hint="eastAsia"/>
              </w:rPr>
            </w:rPrChange>
          </w:rPr>
          <w:t>其它，</w:t>
        </w:r>
        <w:proofErr w:type="gramEnd"/>
        <w:r w:rsidRPr="00AF3413">
          <w:rPr>
            <w:rFonts w:eastAsia="微軟正黑體" w:cstheme="minorHAnsi" w:hint="eastAsia"/>
            <w:rPrChange w:id="369" w:author="Annie Chao" w:date="2024-06-11T16:06:00Z" w16du:dateUtc="2024-06-11T08:06:00Z">
              <w:rPr>
                <w:rFonts w:hint="eastAsia"/>
              </w:rPr>
            </w:rPrChange>
          </w:rPr>
          <w:t>則全部遮蔽顯示</w:t>
        </w:r>
        <w:r w:rsidRPr="00AF3413">
          <w:rPr>
            <w:rFonts w:eastAsia="微軟正黑體" w:cstheme="minorHAnsi"/>
            <w:rPrChange w:id="370" w:author="Annie Chao" w:date="2024-06-11T16:06:00Z" w16du:dateUtc="2024-06-11T08:06:00Z">
              <w:rPr/>
            </w:rPrChange>
          </w:rPr>
          <w:t xml:space="preserve"> *****</w:t>
        </w:r>
      </w:ins>
    </w:p>
    <w:p w14:paraId="711580A0" w14:textId="408ECFC8" w:rsidR="004F7511" w:rsidRPr="00AF3413" w:rsidRDefault="00287D23" w:rsidP="004F7511">
      <w:pPr>
        <w:rPr>
          <w:rFonts w:eastAsia="微軟正黑體" w:cstheme="minorHAnsi"/>
        </w:rPr>
      </w:pPr>
      <w:r w:rsidRPr="00AF3413">
        <w:rPr>
          <w:rFonts w:eastAsia="微軟正黑體" w:cstheme="minorHAnsi"/>
          <w:noProof/>
        </w:rPr>
        <w:drawing>
          <wp:inline distT="0" distB="0" distL="0" distR="0" wp14:anchorId="41C5FB9B" wp14:editId="7E04207B">
            <wp:extent cx="5462043" cy="3115004"/>
            <wp:effectExtent l="0" t="0" r="0" b="9525"/>
            <wp:docPr id="530386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6312" name="圖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62043" cy="3115004"/>
                    </a:xfrm>
                    <a:prstGeom prst="rect">
                      <a:avLst/>
                    </a:prstGeom>
                  </pic:spPr>
                </pic:pic>
              </a:graphicData>
            </a:graphic>
          </wp:inline>
        </w:drawing>
      </w:r>
    </w:p>
    <w:p w14:paraId="2AB3CE56" w14:textId="77777777" w:rsidR="00741D55" w:rsidRPr="00AF3413" w:rsidRDefault="00741D55" w:rsidP="004F7511">
      <w:pPr>
        <w:rPr>
          <w:rFonts w:eastAsia="微軟正黑體" w:cstheme="minorHAnsi"/>
        </w:rPr>
      </w:pPr>
    </w:p>
    <w:p w14:paraId="4C332606" w14:textId="6CFAB615" w:rsidR="005C025B" w:rsidRPr="00AF3413" w:rsidRDefault="005C025B">
      <w:pPr>
        <w:pStyle w:val="af2"/>
        <w:widowControl/>
        <w:numPr>
          <w:ilvl w:val="0"/>
          <w:numId w:val="114"/>
        </w:numPr>
        <w:spacing w:before="120" w:after="120"/>
        <w:ind w:leftChars="0"/>
        <w:rPr>
          <w:rFonts w:eastAsia="微軟正黑體" w:cstheme="minorHAnsi"/>
        </w:rPr>
      </w:pPr>
      <w:r w:rsidRPr="00AF3413">
        <w:rPr>
          <w:rFonts w:eastAsia="微軟正黑體" w:cstheme="minorHAnsi"/>
        </w:rPr>
        <w:t>文件編號邏輯</w:t>
      </w:r>
    </w:p>
    <w:p w14:paraId="61469F8D" w14:textId="77777777" w:rsidR="005C025B" w:rsidRPr="00AF3413" w:rsidRDefault="005C025B" w:rsidP="005C025B">
      <w:pPr>
        <w:widowControl/>
        <w:spacing w:before="120" w:after="120"/>
        <w:ind w:left="851"/>
        <w:rPr>
          <w:rFonts w:eastAsia="微軟正黑體" w:cstheme="minorHAnsi"/>
        </w:rPr>
      </w:pPr>
      <w:r w:rsidRPr="00AF3413">
        <w:rPr>
          <w:rFonts w:eastAsia="微軟正黑體" w:cstheme="minorHAnsi"/>
          <w:noProof/>
        </w:rPr>
        <w:drawing>
          <wp:inline distT="0" distB="0" distL="0" distR="0" wp14:anchorId="5EF1F7E6" wp14:editId="03C01697">
            <wp:extent cx="4503364" cy="990831"/>
            <wp:effectExtent l="0" t="0" r="0" b="0"/>
            <wp:docPr id="546204642" name="圖片 546204642" descr="一張含有 文字, 字型, 筆跡,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1281" name="圖片 1" descr="一張含有 文字, 字型, 筆跡, 行 的圖片&#10;&#10;自動產生的描述"/>
                    <pic:cNvPicPr/>
                  </pic:nvPicPr>
                  <pic:blipFill>
                    <a:blip r:embed="rId39"/>
                    <a:stretch>
                      <a:fillRect/>
                    </a:stretch>
                  </pic:blipFill>
                  <pic:spPr>
                    <a:xfrm>
                      <a:off x="0" y="0"/>
                      <a:ext cx="4521221" cy="994760"/>
                    </a:xfrm>
                    <a:prstGeom prst="rect">
                      <a:avLst/>
                    </a:prstGeom>
                  </pic:spPr>
                </pic:pic>
              </a:graphicData>
            </a:graphic>
          </wp:inline>
        </w:drawing>
      </w:r>
    </w:p>
    <w:p w14:paraId="6D63C939" w14:textId="77777777" w:rsidR="005C025B" w:rsidRPr="00AF3413" w:rsidRDefault="005C025B">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西元年：將配合系統全面改為西元年（４碼）。</w:t>
      </w:r>
    </w:p>
    <w:p w14:paraId="282B8A37" w14:textId="77777777" w:rsidR="005C025B" w:rsidRPr="00AF3413" w:rsidRDefault="005C025B">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分行別：改為３碼。</w:t>
      </w:r>
    </w:p>
    <w:p w14:paraId="29623939" w14:textId="77777777" w:rsidR="005C025B" w:rsidRPr="00AF3413" w:rsidRDefault="005C025B">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業務：</w:t>
      </w:r>
    </w:p>
    <w:tbl>
      <w:tblPr>
        <w:tblStyle w:val="af1"/>
        <w:tblW w:w="0" w:type="auto"/>
        <w:tblInd w:w="1560" w:type="dxa"/>
        <w:tblLook w:val="04A0" w:firstRow="1" w:lastRow="0" w:firstColumn="1" w:lastColumn="0" w:noHBand="0" w:noVBand="1"/>
      </w:tblPr>
      <w:tblGrid>
        <w:gridCol w:w="2430"/>
        <w:gridCol w:w="2501"/>
        <w:gridCol w:w="2430"/>
      </w:tblGrid>
      <w:tr w:rsidR="005C025B" w:rsidRPr="00AF3413" w14:paraId="0D024632" w14:textId="77777777" w:rsidTr="001A2219">
        <w:tc>
          <w:tcPr>
            <w:tcW w:w="2973" w:type="dxa"/>
          </w:tcPr>
          <w:p w14:paraId="3839FFFF" w14:textId="77777777" w:rsidR="005C025B" w:rsidRPr="00AF3413" w:rsidRDefault="005C025B" w:rsidP="001A2219">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存款餘額證明</w:t>
            </w:r>
          </w:p>
        </w:tc>
        <w:tc>
          <w:tcPr>
            <w:tcW w:w="2974" w:type="dxa"/>
          </w:tcPr>
          <w:p w14:paraId="241EADA2" w14:textId="77777777" w:rsidR="005C025B" w:rsidRPr="00AF3413" w:rsidRDefault="005C025B" w:rsidP="001A2219">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台幣、外幣</w:t>
            </w:r>
          </w:p>
        </w:tc>
        <w:tc>
          <w:tcPr>
            <w:tcW w:w="2974" w:type="dxa"/>
          </w:tcPr>
          <w:p w14:paraId="47F7EB14" w14:textId="77777777" w:rsidR="005C025B" w:rsidRPr="00AF3413" w:rsidRDefault="005C025B" w:rsidP="001A2219">
            <w:pPr>
              <w:pStyle w:val="af2"/>
              <w:widowControl/>
              <w:spacing w:before="120" w:after="120"/>
              <w:ind w:leftChars="0" w:left="0" w:firstLine="0"/>
              <w:rPr>
                <w:rFonts w:eastAsia="微軟正黑體" w:cstheme="minorHAnsi"/>
                <w:color w:val="AEAAAA" w:themeColor="background2" w:themeShade="BF"/>
                <w:sz w:val="22"/>
              </w:rPr>
            </w:pPr>
            <w:r w:rsidRPr="00AF3413">
              <w:rPr>
                <w:rFonts w:eastAsia="微軟正黑體" w:cstheme="minorHAnsi"/>
                <w:color w:val="AEAAAA" w:themeColor="background2" w:themeShade="BF"/>
                <w:sz w:val="22"/>
              </w:rPr>
              <w:t>１</w:t>
            </w:r>
          </w:p>
        </w:tc>
      </w:tr>
      <w:tr w:rsidR="005C025B" w:rsidRPr="00AF3413" w14:paraId="1AB5231D" w14:textId="77777777" w:rsidTr="001A2219">
        <w:tc>
          <w:tcPr>
            <w:tcW w:w="2973" w:type="dxa"/>
          </w:tcPr>
          <w:p w14:paraId="2B4B9D2B"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存款業務證明</w:t>
            </w:r>
          </w:p>
        </w:tc>
        <w:tc>
          <w:tcPr>
            <w:tcW w:w="2974" w:type="dxa"/>
          </w:tcPr>
          <w:p w14:paraId="0ED94C85"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台幣、外幣</w:t>
            </w:r>
          </w:p>
        </w:tc>
        <w:tc>
          <w:tcPr>
            <w:tcW w:w="2974" w:type="dxa"/>
          </w:tcPr>
          <w:p w14:paraId="4159523F"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２</w:t>
            </w:r>
          </w:p>
        </w:tc>
      </w:tr>
      <w:tr w:rsidR="005C025B" w:rsidRPr="00AF3413" w14:paraId="26629766" w14:textId="77777777" w:rsidTr="001A2219">
        <w:tc>
          <w:tcPr>
            <w:tcW w:w="2973" w:type="dxa"/>
          </w:tcPr>
          <w:p w14:paraId="3210DC6A"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資信證明</w:t>
            </w:r>
          </w:p>
        </w:tc>
        <w:tc>
          <w:tcPr>
            <w:tcW w:w="2974" w:type="dxa"/>
          </w:tcPr>
          <w:p w14:paraId="4BE48FEB"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外幣</w:t>
            </w:r>
            <w:r w:rsidRPr="00AF3413">
              <w:rPr>
                <w:rFonts w:eastAsia="微軟正黑體" w:cstheme="minorHAnsi"/>
                <w:b/>
                <w:bCs/>
                <w:sz w:val="22"/>
              </w:rPr>
              <w:t xml:space="preserve"> (OBU)</w:t>
            </w:r>
          </w:p>
        </w:tc>
        <w:tc>
          <w:tcPr>
            <w:tcW w:w="2974" w:type="dxa"/>
          </w:tcPr>
          <w:p w14:paraId="1A721A2B" w14:textId="77777777" w:rsidR="005C025B" w:rsidRPr="00AF3413" w:rsidRDefault="005C025B" w:rsidP="001A2219">
            <w:pPr>
              <w:pStyle w:val="af2"/>
              <w:widowControl/>
              <w:spacing w:before="120" w:after="120"/>
              <w:ind w:leftChars="0" w:left="0" w:firstLine="0"/>
              <w:rPr>
                <w:rFonts w:eastAsia="微軟正黑體" w:cstheme="minorHAnsi"/>
                <w:b/>
                <w:bCs/>
                <w:sz w:val="22"/>
              </w:rPr>
            </w:pPr>
            <w:r w:rsidRPr="00AF3413">
              <w:rPr>
                <w:rFonts w:eastAsia="微軟正黑體" w:cstheme="minorHAnsi"/>
                <w:b/>
                <w:bCs/>
                <w:sz w:val="22"/>
              </w:rPr>
              <w:t>3</w:t>
            </w:r>
          </w:p>
        </w:tc>
      </w:tr>
    </w:tbl>
    <w:p w14:paraId="2F56EB3D" w14:textId="77777777" w:rsidR="005C025B" w:rsidRPr="00AF3413" w:rsidRDefault="005C025B">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流水號：不分台、外幣，同一分行即依時間序排列。</w:t>
      </w:r>
    </w:p>
    <w:p w14:paraId="348B4C11" w14:textId="77777777" w:rsidR="005C025B" w:rsidRPr="00AF3413" w:rsidRDefault="005C025B">
      <w:pPr>
        <w:pStyle w:val="af2"/>
        <w:widowControl/>
        <w:numPr>
          <w:ilvl w:val="0"/>
          <w:numId w:val="88"/>
        </w:numPr>
        <w:spacing w:before="120" w:after="120"/>
        <w:ind w:leftChars="0" w:left="1560"/>
        <w:rPr>
          <w:rFonts w:eastAsia="微軟正黑體" w:cstheme="minorHAnsi"/>
        </w:rPr>
      </w:pPr>
      <w:r w:rsidRPr="00AF3413">
        <w:rPr>
          <w:rFonts w:eastAsia="微軟正黑體" w:cstheme="minorHAnsi"/>
        </w:rPr>
        <w:t>「人工」類型註記：開立人工餘額證明、人工存額證明，須有此註記。</w:t>
      </w:r>
    </w:p>
    <w:p w14:paraId="3AF45E3F" w14:textId="77777777" w:rsidR="00741D55" w:rsidRPr="00AF3413" w:rsidRDefault="00741D55" w:rsidP="004F7511">
      <w:pPr>
        <w:rPr>
          <w:rFonts w:eastAsia="微軟正黑體" w:cstheme="minorHAnsi"/>
        </w:rPr>
      </w:pPr>
    </w:p>
    <w:p w14:paraId="60F4808B" w14:textId="4ACA5C96" w:rsidR="004F7511" w:rsidRPr="00AF3413" w:rsidRDefault="004F7511" w:rsidP="004F7511">
      <w:pPr>
        <w:pStyle w:val="4"/>
        <w:ind w:left="142" w:firstLine="0"/>
        <w:rPr>
          <w:rFonts w:asciiTheme="minorHAnsi" w:eastAsia="微軟正黑體" w:hAnsiTheme="minorHAnsi" w:cstheme="minorHAnsi"/>
        </w:rPr>
      </w:pPr>
      <w:r w:rsidRPr="00AF3413">
        <w:rPr>
          <w:rFonts w:asciiTheme="minorHAnsi" w:eastAsia="微軟正黑體" w:hAnsiTheme="minorHAnsi" w:cstheme="minorHAnsi"/>
          <w:b w:val="0"/>
          <w:bCs/>
          <w:i w:val="0"/>
          <w:iCs/>
        </w:rPr>
        <w:lastRenderedPageBreak/>
        <w:t xml:space="preserve">2.3.2.3 </w:t>
      </w:r>
      <w:r w:rsidRPr="00AF3413">
        <w:rPr>
          <w:rFonts w:asciiTheme="minorHAnsi" w:eastAsia="微軟正黑體" w:hAnsiTheme="minorHAnsi" w:cstheme="minorHAnsi"/>
          <w:b w:val="0"/>
          <w:bCs/>
          <w:i w:val="0"/>
          <w:iCs/>
        </w:rPr>
        <w:t>欄位屬性</w:t>
      </w:r>
      <w:r w:rsidRPr="00AF3413">
        <w:rPr>
          <w:rFonts w:asciiTheme="minorHAnsi" w:eastAsia="微軟正黑體" w:hAnsiTheme="minorHAnsi" w:cstheme="minorHAnsi"/>
          <w:b w:val="0"/>
          <w:bCs/>
          <w:i w:val="0"/>
          <w:iCs/>
        </w:rPr>
        <w:t xml:space="preserve"> Field Properties</w:t>
      </w:r>
    </w:p>
    <w:p w14:paraId="58DAC15A" w14:textId="5B388C56" w:rsidR="00971F52" w:rsidRPr="00AF3413" w:rsidRDefault="00971F52" w:rsidP="00971F52">
      <w:pPr>
        <w:ind w:left="0" w:firstLine="0"/>
        <w:outlineLvl w:val="4"/>
        <w:rPr>
          <w:rFonts w:eastAsia="微軟正黑體" w:cstheme="minorHAnsi"/>
        </w:rPr>
      </w:pPr>
      <w:r w:rsidRPr="00AF3413">
        <w:rPr>
          <w:rFonts w:eastAsia="微軟正黑體" w:cstheme="minorHAnsi"/>
        </w:rPr>
        <w:t xml:space="preserve">1. </w:t>
      </w:r>
      <w:r w:rsidRPr="00AF3413">
        <w:rPr>
          <w:rFonts w:eastAsia="微軟正黑體" w:cstheme="minorHAnsi"/>
        </w:rPr>
        <w:t>資訊證明</w:t>
      </w:r>
      <w:r w:rsidRPr="00AF3413">
        <w:rPr>
          <w:rFonts w:eastAsia="微軟正黑體" w:cstheme="minorHAnsi"/>
        </w:rPr>
        <w:t>_</w:t>
      </w:r>
      <w:r w:rsidRPr="00AF3413">
        <w:rPr>
          <w:rFonts w:eastAsia="微軟正黑體" w:cstheme="minorHAnsi"/>
        </w:rPr>
        <w:t>查詢畫面</w:t>
      </w:r>
    </w:p>
    <w:tbl>
      <w:tblPr>
        <w:tblStyle w:val="af1"/>
        <w:tblW w:w="0" w:type="auto"/>
        <w:tblLook w:val="04A0" w:firstRow="1" w:lastRow="0" w:firstColumn="1" w:lastColumn="0" w:noHBand="0" w:noVBand="1"/>
      </w:tblPr>
      <w:tblGrid>
        <w:gridCol w:w="762"/>
        <w:gridCol w:w="1643"/>
        <w:gridCol w:w="1276"/>
        <w:gridCol w:w="709"/>
        <w:gridCol w:w="1275"/>
        <w:gridCol w:w="3256"/>
      </w:tblGrid>
      <w:tr w:rsidR="00971F52" w:rsidRPr="00AF3413" w14:paraId="3C68C822" w14:textId="77777777" w:rsidTr="001A2219">
        <w:tc>
          <w:tcPr>
            <w:tcW w:w="762" w:type="dxa"/>
            <w:tcBorders>
              <w:bottom w:val="single" w:sz="4" w:space="0" w:color="auto"/>
            </w:tcBorders>
            <w:shd w:val="pct12" w:color="auto" w:fill="auto"/>
          </w:tcPr>
          <w:p w14:paraId="22213865"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43" w:type="dxa"/>
            <w:tcBorders>
              <w:bottom w:val="single" w:sz="4" w:space="0" w:color="auto"/>
            </w:tcBorders>
            <w:shd w:val="pct12" w:color="auto" w:fill="auto"/>
          </w:tcPr>
          <w:p w14:paraId="6F7D37AE"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76" w:type="dxa"/>
            <w:tcBorders>
              <w:bottom w:val="single" w:sz="4" w:space="0" w:color="auto"/>
            </w:tcBorders>
            <w:shd w:val="pct12" w:color="auto" w:fill="auto"/>
          </w:tcPr>
          <w:p w14:paraId="31CE08DF"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9" w:type="dxa"/>
            <w:tcBorders>
              <w:bottom w:val="single" w:sz="4" w:space="0" w:color="auto"/>
            </w:tcBorders>
            <w:shd w:val="pct12" w:color="auto" w:fill="auto"/>
          </w:tcPr>
          <w:p w14:paraId="483713D3"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275" w:type="dxa"/>
            <w:tcBorders>
              <w:bottom w:val="single" w:sz="4" w:space="0" w:color="auto"/>
            </w:tcBorders>
            <w:shd w:val="pct12" w:color="auto" w:fill="auto"/>
          </w:tcPr>
          <w:p w14:paraId="04006411"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256" w:type="dxa"/>
            <w:tcBorders>
              <w:bottom w:val="single" w:sz="4" w:space="0" w:color="auto"/>
            </w:tcBorders>
            <w:shd w:val="pct12" w:color="auto" w:fill="auto"/>
          </w:tcPr>
          <w:p w14:paraId="1E0B8E8F" w14:textId="77777777" w:rsidR="00971F52" w:rsidRPr="00AF3413" w:rsidRDefault="00971F52"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971F52" w:rsidRPr="00AF3413" w14:paraId="09D651FC" w14:textId="77777777" w:rsidTr="001A2219">
        <w:tc>
          <w:tcPr>
            <w:tcW w:w="762" w:type="dxa"/>
            <w:vAlign w:val="center"/>
          </w:tcPr>
          <w:p w14:paraId="1AD2A56F"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1E214813" w14:textId="5962376F" w:rsidR="00971F52" w:rsidRPr="00AF3413" w:rsidRDefault="00CB583C" w:rsidP="001A2219">
            <w:pPr>
              <w:ind w:left="0" w:firstLine="0"/>
              <w:rPr>
                <w:rFonts w:eastAsia="微軟正黑體" w:cstheme="minorHAnsi"/>
                <w:sz w:val="22"/>
              </w:rPr>
            </w:pPr>
            <w:r w:rsidRPr="00AF3413">
              <w:rPr>
                <w:rFonts w:eastAsia="微軟正黑體" w:cstheme="minorHAnsi"/>
                <w:sz w:val="22"/>
              </w:rPr>
              <w:t>證明種類</w:t>
            </w:r>
          </w:p>
        </w:tc>
        <w:tc>
          <w:tcPr>
            <w:tcW w:w="1276" w:type="dxa"/>
            <w:vAlign w:val="center"/>
          </w:tcPr>
          <w:p w14:paraId="7DD6D5F1" w14:textId="1DE90447" w:rsidR="00971F52" w:rsidRPr="00AF3413" w:rsidRDefault="00CB583C" w:rsidP="001A2219">
            <w:pPr>
              <w:ind w:left="0" w:firstLine="0"/>
              <w:rPr>
                <w:rFonts w:eastAsia="微軟正黑體" w:cstheme="minorHAnsi"/>
                <w:sz w:val="22"/>
              </w:rPr>
            </w:pPr>
            <w:r w:rsidRPr="00AF3413">
              <w:rPr>
                <w:rFonts w:eastAsia="微軟正黑體" w:cstheme="minorHAnsi"/>
                <w:sz w:val="22"/>
              </w:rPr>
              <w:t>文數字</w:t>
            </w:r>
          </w:p>
        </w:tc>
        <w:tc>
          <w:tcPr>
            <w:tcW w:w="709" w:type="dxa"/>
          </w:tcPr>
          <w:p w14:paraId="35DA84F9" w14:textId="57B4B586" w:rsidR="00971F52" w:rsidRPr="00AF3413" w:rsidRDefault="00CB583C"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1B2C1934" w14:textId="2D38B89B" w:rsidR="00971F52" w:rsidRPr="00AF3413" w:rsidRDefault="00CB583C" w:rsidP="001A2219">
            <w:pPr>
              <w:ind w:left="0" w:firstLine="0"/>
              <w:rPr>
                <w:rFonts w:eastAsia="微軟正黑體" w:cstheme="minorHAnsi"/>
                <w:sz w:val="22"/>
              </w:rPr>
            </w:pPr>
            <w:r w:rsidRPr="00AF3413">
              <w:rPr>
                <w:rFonts w:eastAsia="微軟正黑體" w:cstheme="minorHAnsi"/>
                <w:sz w:val="22"/>
              </w:rPr>
              <w:t>10</w:t>
            </w:r>
          </w:p>
        </w:tc>
        <w:tc>
          <w:tcPr>
            <w:tcW w:w="3256" w:type="dxa"/>
            <w:vAlign w:val="center"/>
          </w:tcPr>
          <w:p w14:paraId="0E5742D8" w14:textId="77777777" w:rsidR="00CB583C" w:rsidRPr="00AF3413" w:rsidRDefault="00CB583C" w:rsidP="00CB583C">
            <w:pPr>
              <w:ind w:left="0" w:firstLine="0"/>
              <w:rPr>
                <w:rFonts w:eastAsia="微軟正黑體" w:cstheme="minorHAnsi"/>
                <w:sz w:val="22"/>
              </w:rPr>
            </w:pPr>
            <w:r w:rsidRPr="00AF3413">
              <w:rPr>
                <w:rFonts w:eastAsia="微軟正黑體" w:cstheme="minorHAnsi"/>
                <w:sz w:val="22"/>
              </w:rPr>
              <w:t>下拉選單選項：</w:t>
            </w:r>
            <w:r w:rsidRPr="00AF3413">
              <w:rPr>
                <w:rFonts w:eastAsia="微軟正黑體" w:cstheme="minorHAnsi"/>
                <w:sz w:val="22"/>
              </w:rPr>
              <w:br/>
              <w:t xml:space="preserve">(1) </w:t>
            </w:r>
            <w:r w:rsidRPr="00AF3413">
              <w:rPr>
                <w:rFonts w:eastAsia="微軟正黑體" w:cstheme="minorHAnsi"/>
                <w:sz w:val="22"/>
              </w:rPr>
              <w:t>資信證明</w:t>
            </w:r>
            <w:r w:rsidRPr="00AF3413">
              <w:rPr>
                <w:rFonts w:eastAsia="微軟正黑體" w:cstheme="minorHAnsi"/>
                <w:sz w:val="22"/>
              </w:rPr>
              <w:t>-</w:t>
            </w:r>
            <w:r w:rsidRPr="00AF3413">
              <w:rPr>
                <w:rFonts w:eastAsia="微軟正黑體" w:cstheme="minorHAnsi"/>
                <w:sz w:val="22"/>
              </w:rPr>
              <w:t>往來狀況</w:t>
            </w:r>
            <w:r w:rsidRPr="00AF3413">
              <w:rPr>
                <w:rFonts w:eastAsia="微軟正黑體" w:cstheme="minorHAnsi"/>
                <w:sz w:val="22"/>
              </w:rPr>
              <w:t xml:space="preserve"> </w:t>
            </w:r>
          </w:p>
          <w:p w14:paraId="44AC1071" w14:textId="77777777" w:rsidR="00CB583C" w:rsidRPr="00AF3413" w:rsidRDefault="00CB583C" w:rsidP="00CB583C">
            <w:pPr>
              <w:ind w:left="0" w:firstLine="0"/>
              <w:rPr>
                <w:rFonts w:eastAsia="微軟正黑體" w:cstheme="minorHAnsi"/>
                <w:sz w:val="22"/>
              </w:rPr>
            </w:pPr>
            <w:r w:rsidRPr="00AF3413">
              <w:rPr>
                <w:rFonts w:eastAsia="微軟正黑體" w:cstheme="minorHAnsi"/>
                <w:sz w:val="22"/>
              </w:rPr>
              <w:t xml:space="preserve">(2) </w:t>
            </w:r>
            <w:r w:rsidRPr="00AF3413">
              <w:rPr>
                <w:rFonts w:eastAsia="微軟正黑體" w:cstheme="minorHAnsi"/>
                <w:sz w:val="22"/>
              </w:rPr>
              <w:t>資信證明</w:t>
            </w:r>
            <w:r w:rsidRPr="00AF3413">
              <w:rPr>
                <w:rFonts w:eastAsia="微軟正黑體" w:cstheme="minorHAnsi"/>
                <w:sz w:val="22"/>
              </w:rPr>
              <w:t>-</w:t>
            </w:r>
            <w:r w:rsidRPr="00AF3413">
              <w:rPr>
                <w:rFonts w:eastAsia="微軟正黑體" w:cstheme="minorHAnsi"/>
                <w:sz w:val="22"/>
              </w:rPr>
              <w:t>餘額</w:t>
            </w:r>
            <w:r w:rsidRPr="00AF3413">
              <w:rPr>
                <w:rFonts w:eastAsia="微軟正黑體" w:cstheme="minorHAnsi"/>
                <w:sz w:val="22"/>
              </w:rPr>
              <w:t xml:space="preserve"> </w:t>
            </w:r>
          </w:p>
          <w:p w14:paraId="17FF8CD4" w14:textId="77777777" w:rsidR="00CB583C" w:rsidRPr="00AF3413" w:rsidRDefault="00CB583C" w:rsidP="00CB583C">
            <w:pPr>
              <w:ind w:left="0" w:firstLine="0"/>
              <w:rPr>
                <w:rFonts w:eastAsia="微軟正黑體" w:cstheme="minorHAnsi"/>
                <w:sz w:val="22"/>
              </w:rPr>
            </w:pPr>
            <w:r w:rsidRPr="00AF3413">
              <w:rPr>
                <w:rFonts w:eastAsia="微軟正黑體" w:cstheme="minorHAnsi"/>
                <w:sz w:val="22"/>
              </w:rPr>
              <w:t xml:space="preserve">(3) </w:t>
            </w:r>
            <w:r w:rsidRPr="00AF3413">
              <w:rPr>
                <w:rFonts w:eastAsia="微軟正黑體" w:cstheme="minorHAnsi"/>
                <w:sz w:val="22"/>
              </w:rPr>
              <w:t>存款業務</w:t>
            </w:r>
            <w:r w:rsidRPr="00AF3413">
              <w:rPr>
                <w:rFonts w:eastAsia="微軟正黑體" w:cstheme="minorHAnsi"/>
                <w:sz w:val="22"/>
              </w:rPr>
              <w:t>-</w:t>
            </w:r>
            <w:r w:rsidRPr="00AF3413">
              <w:rPr>
                <w:rFonts w:eastAsia="微軟正黑體" w:cstheme="minorHAnsi"/>
                <w:sz w:val="22"/>
              </w:rPr>
              <w:t>往來狀況</w:t>
            </w:r>
            <w:r w:rsidRPr="00AF3413">
              <w:rPr>
                <w:rFonts w:eastAsia="微軟正黑體" w:cstheme="minorHAnsi"/>
                <w:sz w:val="22"/>
              </w:rPr>
              <w:t xml:space="preserve"> </w:t>
            </w:r>
          </w:p>
          <w:p w14:paraId="05CFA414" w14:textId="41CA6952" w:rsidR="00971F52" w:rsidRPr="00AF3413" w:rsidRDefault="00CB583C" w:rsidP="00CB583C">
            <w:pPr>
              <w:ind w:left="0" w:firstLine="0"/>
              <w:rPr>
                <w:rFonts w:eastAsia="微軟正黑體" w:cstheme="minorHAnsi"/>
                <w:sz w:val="22"/>
              </w:rPr>
            </w:pPr>
            <w:r w:rsidRPr="00AF3413">
              <w:rPr>
                <w:rFonts w:eastAsia="微軟正黑體" w:cstheme="minorHAnsi"/>
                <w:sz w:val="22"/>
              </w:rPr>
              <w:t xml:space="preserve">(4) </w:t>
            </w:r>
            <w:r w:rsidRPr="00AF3413">
              <w:rPr>
                <w:rFonts w:eastAsia="微軟正黑體" w:cstheme="minorHAnsi"/>
                <w:sz w:val="22"/>
              </w:rPr>
              <w:t>存款業務</w:t>
            </w:r>
            <w:r w:rsidRPr="00AF3413">
              <w:rPr>
                <w:rFonts w:eastAsia="微軟正黑體" w:cstheme="minorHAnsi"/>
                <w:sz w:val="22"/>
              </w:rPr>
              <w:t>-</w:t>
            </w:r>
            <w:r w:rsidRPr="00AF3413">
              <w:rPr>
                <w:rFonts w:eastAsia="微軟正黑體" w:cstheme="minorHAnsi"/>
                <w:sz w:val="22"/>
              </w:rPr>
              <w:t>餘額</w:t>
            </w:r>
          </w:p>
        </w:tc>
      </w:tr>
      <w:tr w:rsidR="00971F52" w:rsidRPr="00AF3413" w14:paraId="1260917E" w14:textId="77777777" w:rsidTr="001A2219">
        <w:tc>
          <w:tcPr>
            <w:tcW w:w="762" w:type="dxa"/>
            <w:vAlign w:val="center"/>
          </w:tcPr>
          <w:p w14:paraId="7E13E54B"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5C5069A7" w14:textId="569BCF90" w:rsidR="00971F52" w:rsidRPr="00AF3413" w:rsidRDefault="00AF4EF0" w:rsidP="001A2219">
            <w:pPr>
              <w:ind w:left="0" w:firstLine="0"/>
              <w:rPr>
                <w:rFonts w:eastAsia="微軟正黑體" w:cstheme="minorHAnsi"/>
                <w:sz w:val="22"/>
              </w:rPr>
            </w:pPr>
            <w:r w:rsidRPr="00AF3413">
              <w:rPr>
                <w:rFonts w:eastAsia="微軟正黑體" w:cstheme="minorHAnsi"/>
                <w:sz w:val="22"/>
              </w:rPr>
              <w:t>帳號</w:t>
            </w:r>
          </w:p>
        </w:tc>
        <w:tc>
          <w:tcPr>
            <w:tcW w:w="1276" w:type="dxa"/>
            <w:vAlign w:val="center"/>
          </w:tcPr>
          <w:p w14:paraId="13F20BCE" w14:textId="75F1516D" w:rsidR="00971F52" w:rsidRPr="00AF3413" w:rsidRDefault="00AF4EF0"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47BB9309" w14:textId="2C9C42FB"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020498C4" w14:textId="191B2003" w:rsidR="00971F52" w:rsidRPr="00AF3413" w:rsidRDefault="00AF4EF0" w:rsidP="001A2219">
            <w:pPr>
              <w:ind w:left="0" w:firstLine="0"/>
              <w:rPr>
                <w:rFonts w:eastAsia="微軟正黑體" w:cstheme="minorHAnsi"/>
                <w:sz w:val="22"/>
              </w:rPr>
            </w:pPr>
            <w:r w:rsidRPr="00AF3413">
              <w:rPr>
                <w:rFonts w:eastAsia="微軟正黑體" w:cstheme="minorHAnsi"/>
                <w:sz w:val="22"/>
              </w:rPr>
              <w:t>14</w:t>
            </w:r>
          </w:p>
        </w:tc>
        <w:tc>
          <w:tcPr>
            <w:tcW w:w="3256" w:type="dxa"/>
            <w:vAlign w:val="center"/>
          </w:tcPr>
          <w:p w14:paraId="517C5502" w14:textId="77777777" w:rsidR="00971F52" w:rsidRPr="00AF3413" w:rsidRDefault="00AF4EF0" w:rsidP="001A2219">
            <w:pPr>
              <w:ind w:left="0" w:firstLine="0"/>
              <w:rPr>
                <w:rFonts w:eastAsia="微軟正黑體" w:cstheme="minorHAnsi"/>
                <w:sz w:val="22"/>
              </w:rPr>
            </w:pPr>
            <w:r w:rsidRPr="00AF3413">
              <w:rPr>
                <w:rFonts w:eastAsia="微軟正黑體" w:cstheme="minorHAnsi"/>
                <w:sz w:val="22"/>
              </w:rPr>
              <w:t>限輸入</w:t>
            </w:r>
            <w:r w:rsidRPr="00AF3413">
              <w:rPr>
                <w:rFonts w:eastAsia="微軟正黑體" w:cstheme="minorHAnsi"/>
                <w:sz w:val="22"/>
              </w:rPr>
              <w:t xml:space="preserve"> </w:t>
            </w:r>
            <w:proofErr w:type="gramStart"/>
            <w:r w:rsidRPr="00AF3413">
              <w:rPr>
                <w:rFonts w:eastAsia="微軟正黑體" w:cstheme="minorHAnsi"/>
                <w:sz w:val="22"/>
              </w:rPr>
              <w:t>活存</w:t>
            </w:r>
            <w:r w:rsidRPr="00AF3413">
              <w:rPr>
                <w:rFonts w:eastAsia="微軟正黑體" w:cstheme="minorHAnsi"/>
                <w:sz w:val="22"/>
              </w:rPr>
              <w:t>/</w:t>
            </w:r>
            <w:r w:rsidRPr="00AF3413">
              <w:rPr>
                <w:rFonts w:eastAsia="微軟正黑體" w:cstheme="minorHAnsi"/>
                <w:sz w:val="22"/>
              </w:rPr>
              <w:t>活儲</w:t>
            </w:r>
            <w:proofErr w:type="gramEnd"/>
            <w:r w:rsidRPr="00AF3413">
              <w:rPr>
                <w:rFonts w:eastAsia="微軟正黑體" w:cstheme="minorHAnsi"/>
                <w:sz w:val="22"/>
              </w:rPr>
              <w:t>/</w:t>
            </w:r>
            <w:r w:rsidRPr="00AF3413">
              <w:rPr>
                <w:rFonts w:eastAsia="微軟正黑體" w:cstheme="minorHAnsi"/>
                <w:sz w:val="22"/>
              </w:rPr>
              <w:t>支存帳號</w:t>
            </w:r>
          </w:p>
          <w:p w14:paraId="1728C6D5" w14:textId="200CB016" w:rsidR="00AF4EF0" w:rsidRPr="00AF3413" w:rsidRDefault="00AF4EF0" w:rsidP="001A2219">
            <w:pPr>
              <w:ind w:left="0" w:firstLine="0"/>
              <w:rPr>
                <w:rFonts w:eastAsia="微軟正黑體" w:cstheme="minorHAnsi"/>
                <w:sz w:val="22"/>
              </w:rPr>
            </w:pPr>
            <w:r w:rsidRPr="00AF3413">
              <w:rPr>
                <w:rFonts w:eastAsia="微軟正黑體" w:cstheme="minorHAnsi"/>
                <w:sz w:val="22"/>
              </w:rPr>
              <w:t>限證明種類的分行類型</w:t>
            </w:r>
          </w:p>
        </w:tc>
      </w:tr>
      <w:tr w:rsidR="00971F52" w:rsidRPr="00AF3413" w14:paraId="2D93B294" w14:textId="77777777" w:rsidTr="001A2219">
        <w:tc>
          <w:tcPr>
            <w:tcW w:w="762" w:type="dxa"/>
            <w:vAlign w:val="center"/>
          </w:tcPr>
          <w:p w14:paraId="1DBA5B3D"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114B07CB" w14:textId="54B67D24" w:rsidR="00971F52" w:rsidRPr="00AF3413" w:rsidRDefault="00AF4EF0" w:rsidP="001A2219">
            <w:pPr>
              <w:ind w:left="0" w:firstLine="0"/>
              <w:rPr>
                <w:rFonts w:eastAsia="微軟正黑體" w:cstheme="minorHAnsi"/>
                <w:sz w:val="22"/>
              </w:rPr>
            </w:pPr>
            <w:r w:rsidRPr="00AF3413">
              <w:rPr>
                <w:rFonts w:eastAsia="微軟正黑體" w:cstheme="minorHAnsi"/>
                <w:sz w:val="22"/>
              </w:rPr>
              <w:t>申請日期</w:t>
            </w:r>
          </w:p>
        </w:tc>
        <w:tc>
          <w:tcPr>
            <w:tcW w:w="1276" w:type="dxa"/>
            <w:vAlign w:val="center"/>
          </w:tcPr>
          <w:p w14:paraId="0676C3AA" w14:textId="7C3D6070" w:rsidR="00971F52" w:rsidRPr="00AF3413" w:rsidRDefault="00AF4EF0" w:rsidP="001A2219">
            <w:pPr>
              <w:ind w:left="0" w:firstLine="0"/>
              <w:rPr>
                <w:rFonts w:eastAsia="微軟正黑體" w:cstheme="minorHAnsi"/>
                <w:sz w:val="22"/>
              </w:rPr>
            </w:pPr>
            <w:r w:rsidRPr="00AF3413">
              <w:rPr>
                <w:rFonts w:eastAsia="微軟正黑體" w:cstheme="minorHAnsi"/>
                <w:sz w:val="22"/>
              </w:rPr>
              <w:t>日期</w:t>
            </w:r>
          </w:p>
        </w:tc>
        <w:tc>
          <w:tcPr>
            <w:tcW w:w="709" w:type="dxa"/>
          </w:tcPr>
          <w:p w14:paraId="153D027A" w14:textId="33B82958" w:rsidR="00971F52" w:rsidRPr="00AF3413" w:rsidRDefault="00825756"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6094B682" w14:textId="01EEA347" w:rsidR="00971F52" w:rsidRPr="00AF3413" w:rsidRDefault="00AF4EF0" w:rsidP="001A2219">
            <w:pPr>
              <w:ind w:left="0" w:firstLine="0"/>
              <w:rPr>
                <w:rFonts w:eastAsia="微軟正黑體" w:cstheme="minorHAnsi"/>
                <w:sz w:val="22"/>
              </w:rPr>
            </w:pPr>
            <w:r w:rsidRPr="00AF3413">
              <w:rPr>
                <w:rFonts w:eastAsia="微軟正黑體" w:cstheme="minorHAnsi"/>
                <w:sz w:val="22"/>
              </w:rPr>
              <w:t>8</w:t>
            </w:r>
          </w:p>
        </w:tc>
        <w:tc>
          <w:tcPr>
            <w:tcW w:w="3256" w:type="dxa"/>
            <w:vAlign w:val="center"/>
          </w:tcPr>
          <w:p w14:paraId="2B9FD3F9" w14:textId="28BBA44C" w:rsidR="00971F52" w:rsidRPr="00AF3413" w:rsidRDefault="00B47554" w:rsidP="001A2219">
            <w:pPr>
              <w:ind w:left="0" w:firstLine="0"/>
              <w:rPr>
                <w:rFonts w:eastAsia="微軟正黑體" w:cstheme="minorHAnsi"/>
                <w:sz w:val="22"/>
              </w:rPr>
            </w:pPr>
            <w:r w:rsidRPr="00AF3413">
              <w:rPr>
                <w:rFonts w:eastAsia="微軟正黑體" w:cstheme="minorHAnsi"/>
                <w:sz w:val="22"/>
              </w:rPr>
              <w:t>預設為系統營業日</w:t>
            </w:r>
          </w:p>
        </w:tc>
      </w:tr>
      <w:tr w:rsidR="00971F52" w:rsidRPr="00AF3413" w14:paraId="3DD2440F" w14:textId="77777777" w:rsidTr="001A2219">
        <w:tc>
          <w:tcPr>
            <w:tcW w:w="762" w:type="dxa"/>
            <w:vAlign w:val="center"/>
          </w:tcPr>
          <w:p w14:paraId="1636974F"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47576660" w14:textId="25831856" w:rsidR="00971F52" w:rsidRPr="00AF3413" w:rsidRDefault="00AF4EF0" w:rsidP="001A2219">
            <w:pPr>
              <w:ind w:left="0" w:firstLine="0"/>
              <w:rPr>
                <w:rFonts w:eastAsia="微軟正黑體" w:cstheme="minorHAnsi"/>
                <w:sz w:val="22"/>
              </w:rPr>
            </w:pPr>
            <w:r w:rsidRPr="00AF3413">
              <w:rPr>
                <w:rFonts w:eastAsia="微軟正黑體" w:cstheme="minorHAnsi"/>
                <w:sz w:val="22"/>
              </w:rPr>
              <w:t>開戶日期</w:t>
            </w:r>
          </w:p>
        </w:tc>
        <w:tc>
          <w:tcPr>
            <w:tcW w:w="1276" w:type="dxa"/>
            <w:vAlign w:val="center"/>
          </w:tcPr>
          <w:p w14:paraId="7EFF3EF2" w14:textId="524D139B" w:rsidR="00971F52" w:rsidRPr="00AF3413" w:rsidRDefault="00AF4EF0" w:rsidP="001A2219">
            <w:pPr>
              <w:ind w:left="0" w:firstLine="0"/>
              <w:rPr>
                <w:rFonts w:eastAsia="微軟正黑體" w:cstheme="minorHAnsi"/>
                <w:sz w:val="22"/>
              </w:rPr>
            </w:pPr>
            <w:r w:rsidRPr="00AF3413">
              <w:rPr>
                <w:rFonts w:eastAsia="微軟正黑體" w:cstheme="minorHAnsi"/>
                <w:sz w:val="22"/>
              </w:rPr>
              <w:t>日期</w:t>
            </w:r>
          </w:p>
        </w:tc>
        <w:tc>
          <w:tcPr>
            <w:tcW w:w="709" w:type="dxa"/>
          </w:tcPr>
          <w:p w14:paraId="211ED475" w14:textId="42924F07"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36C960CD" w14:textId="3AFA8534" w:rsidR="00971F52" w:rsidRPr="00AF3413" w:rsidRDefault="00AF4EF0" w:rsidP="001A2219">
            <w:pPr>
              <w:ind w:left="0" w:firstLine="0"/>
              <w:rPr>
                <w:rFonts w:eastAsia="微軟正黑體" w:cstheme="minorHAnsi"/>
                <w:sz w:val="22"/>
              </w:rPr>
            </w:pPr>
            <w:r w:rsidRPr="00AF3413">
              <w:rPr>
                <w:rFonts w:eastAsia="微軟正黑體" w:cstheme="minorHAnsi"/>
                <w:sz w:val="22"/>
              </w:rPr>
              <w:t>8</w:t>
            </w:r>
          </w:p>
        </w:tc>
        <w:tc>
          <w:tcPr>
            <w:tcW w:w="3256" w:type="dxa"/>
            <w:vAlign w:val="center"/>
          </w:tcPr>
          <w:p w14:paraId="66935935" w14:textId="3CF1F28B" w:rsidR="00971F52" w:rsidRPr="00AF3413" w:rsidRDefault="00B47554" w:rsidP="001A2219">
            <w:pPr>
              <w:ind w:left="0" w:firstLine="0"/>
              <w:rPr>
                <w:rFonts w:eastAsia="微軟正黑體" w:cstheme="minorHAnsi"/>
                <w:sz w:val="22"/>
              </w:rPr>
            </w:pPr>
            <w:r w:rsidRPr="00AF3413">
              <w:rPr>
                <w:rFonts w:eastAsia="微軟正黑體" w:cstheme="minorHAnsi"/>
                <w:sz w:val="22"/>
              </w:rPr>
              <w:t>送出查詢後，</w:t>
            </w:r>
            <w:proofErr w:type="gramStart"/>
            <w:r w:rsidRPr="00AF3413">
              <w:rPr>
                <w:rFonts w:eastAsia="微軟正黑體" w:cstheme="minorHAnsi"/>
                <w:sz w:val="22"/>
              </w:rPr>
              <w:t>查回帳號</w:t>
            </w:r>
            <w:proofErr w:type="gramEnd"/>
            <w:r w:rsidRPr="00AF3413">
              <w:rPr>
                <w:rFonts w:eastAsia="微軟正黑體" w:cstheme="minorHAnsi"/>
                <w:sz w:val="22"/>
              </w:rPr>
              <w:t>開戶日。若</w:t>
            </w:r>
            <w:proofErr w:type="gramStart"/>
            <w:r w:rsidRPr="00AF3413">
              <w:rPr>
                <w:rFonts w:eastAsia="微軟正黑體" w:cstheme="minorHAnsi"/>
                <w:sz w:val="22"/>
              </w:rPr>
              <w:t>為多幣別</w:t>
            </w:r>
            <w:proofErr w:type="gramEnd"/>
            <w:r w:rsidRPr="00AF3413">
              <w:rPr>
                <w:rFonts w:eastAsia="微軟正黑體" w:cstheme="minorHAnsi"/>
                <w:sz w:val="22"/>
              </w:rPr>
              <w:t>帳號，</w:t>
            </w:r>
            <w:proofErr w:type="gramStart"/>
            <w:r w:rsidRPr="00AF3413">
              <w:rPr>
                <w:rFonts w:eastAsia="微軟正黑體" w:cstheme="minorHAnsi"/>
                <w:sz w:val="22"/>
              </w:rPr>
              <w:t>則取主帳號</w:t>
            </w:r>
            <w:proofErr w:type="gramEnd"/>
            <w:r w:rsidRPr="00AF3413">
              <w:rPr>
                <w:rFonts w:eastAsia="微軟正黑體" w:cstheme="minorHAnsi"/>
                <w:sz w:val="22"/>
              </w:rPr>
              <w:t>開戶日</w:t>
            </w:r>
            <w:r w:rsidRPr="00AF3413">
              <w:rPr>
                <w:rFonts w:eastAsia="微軟正黑體" w:cstheme="minorHAnsi"/>
                <w:sz w:val="22"/>
              </w:rPr>
              <w:t>(</w:t>
            </w:r>
            <w:r w:rsidRPr="00AF3413">
              <w:rPr>
                <w:rFonts w:eastAsia="微軟正黑體" w:cstheme="minorHAnsi"/>
                <w:sz w:val="22"/>
              </w:rPr>
              <w:t>開戶第</w:t>
            </w:r>
            <w:proofErr w:type="gramStart"/>
            <w:r w:rsidRPr="00AF3413">
              <w:rPr>
                <w:rFonts w:eastAsia="微軟正黑體" w:cstheme="minorHAnsi"/>
                <w:sz w:val="22"/>
              </w:rPr>
              <w:t>一個幣</w:t>
            </w:r>
            <w:proofErr w:type="gramEnd"/>
            <w:r w:rsidRPr="00AF3413">
              <w:rPr>
                <w:rFonts w:eastAsia="微軟正黑體" w:cstheme="minorHAnsi"/>
                <w:sz w:val="22"/>
              </w:rPr>
              <w:t>別</w:t>
            </w:r>
            <w:r w:rsidRPr="00AF3413">
              <w:rPr>
                <w:rFonts w:eastAsia="微軟正黑體" w:cstheme="minorHAnsi"/>
                <w:sz w:val="22"/>
              </w:rPr>
              <w:t>)</w:t>
            </w:r>
          </w:p>
        </w:tc>
      </w:tr>
      <w:tr w:rsidR="00971F52" w:rsidRPr="00AF3413" w14:paraId="53BEDC5B" w14:textId="77777777" w:rsidTr="001A2219">
        <w:tc>
          <w:tcPr>
            <w:tcW w:w="762" w:type="dxa"/>
            <w:vAlign w:val="center"/>
          </w:tcPr>
          <w:p w14:paraId="4689CC50"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2F70033D" w14:textId="4CB11FAB" w:rsidR="00971F52" w:rsidRPr="00AF3413" w:rsidRDefault="00AF4EF0" w:rsidP="001A2219">
            <w:pPr>
              <w:ind w:left="0" w:firstLine="0"/>
              <w:rPr>
                <w:rFonts w:eastAsia="微軟正黑體" w:cstheme="minorHAnsi"/>
                <w:sz w:val="22"/>
              </w:rPr>
            </w:pPr>
            <w:r w:rsidRPr="00AF3413">
              <w:rPr>
                <w:rFonts w:eastAsia="微軟正黑體" w:cstheme="minorHAnsi"/>
                <w:sz w:val="22"/>
              </w:rPr>
              <w:t>戶名</w:t>
            </w:r>
          </w:p>
        </w:tc>
        <w:tc>
          <w:tcPr>
            <w:tcW w:w="1276" w:type="dxa"/>
            <w:vAlign w:val="center"/>
          </w:tcPr>
          <w:p w14:paraId="7738FD65" w14:textId="4B0DBBF8" w:rsidR="00971F52" w:rsidRPr="00AF3413" w:rsidRDefault="00AF4EF0"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605DFB68" w14:textId="3B7E6A3C"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1082BE65" w14:textId="4CF268B4" w:rsidR="00971F52" w:rsidRPr="00AF3413" w:rsidRDefault="00C245C0" w:rsidP="001A2219">
            <w:pPr>
              <w:ind w:left="0" w:firstLine="0"/>
              <w:rPr>
                <w:rFonts w:eastAsia="微軟正黑體" w:cstheme="minorHAnsi"/>
                <w:sz w:val="22"/>
              </w:rPr>
            </w:pPr>
            <w:r w:rsidRPr="00AF3413">
              <w:rPr>
                <w:rFonts w:eastAsia="微軟正黑體" w:cstheme="minorHAnsi"/>
                <w:sz w:val="22"/>
              </w:rPr>
              <w:t>200</w:t>
            </w:r>
          </w:p>
        </w:tc>
        <w:tc>
          <w:tcPr>
            <w:tcW w:w="3256" w:type="dxa"/>
            <w:vAlign w:val="center"/>
          </w:tcPr>
          <w:p w14:paraId="02CED49A" w14:textId="4218D04B" w:rsidR="00971F52" w:rsidRPr="00AF3413" w:rsidRDefault="00B47554" w:rsidP="001A2219">
            <w:pPr>
              <w:ind w:left="0" w:firstLine="0"/>
              <w:rPr>
                <w:rFonts w:eastAsia="微軟正黑體" w:cstheme="minorHAnsi"/>
                <w:sz w:val="22"/>
              </w:rPr>
            </w:pPr>
            <w:r w:rsidRPr="00AF3413">
              <w:rPr>
                <w:rFonts w:eastAsia="微軟正黑體" w:cstheme="minorHAnsi"/>
                <w:sz w:val="22"/>
              </w:rPr>
              <w:t>送出查詢後，</w:t>
            </w:r>
            <w:proofErr w:type="gramStart"/>
            <w:r w:rsidRPr="00AF3413">
              <w:rPr>
                <w:rFonts w:eastAsia="微軟正黑體" w:cstheme="minorHAnsi"/>
                <w:sz w:val="22"/>
              </w:rPr>
              <w:t>查回</w:t>
            </w:r>
            <w:r w:rsidR="00825756" w:rsidRPr="00AF3413">
              <w:rPr>
                <w:rFonts w:eastAsia="微軟正黑體" w:cstheme="minorHAnsi"/>
                <w:sz w:val="22"/>
              </w:rPr>
              <w:t>該</w:t>
            </w:r>
            <w:proofErr w:type="gramEnd"/>
            <w:r w:rsidR="004C1ABF" w:rsidRPr="00AF3413">
              <w:rPr>
                <w:rFonts w:eastAsia="微軟正黑體" w:cstheme="minorHAnsi"/>
                <w:sz w:val="22"/>
              </w:rPr>
              <w:t>帳號</w:t>
            </w:r>
            <w:r w:rsidR="00825756" w:rsidRPr="00AF3413">
              <w:rPr>
                <w:rFonts w:eastAsia="微軟正黑體" w:cstheme="minorHAnsi"/>
                <w:sz w:val="22"/>
              </w:rPr>
              <w:t>的</w:t>
            </w:r>
            <w:r w:rsidRPr="00AF3413">
              <w:rPr>
                <w:rFonts w:eastAsia="微軟正黑體" w:cstheme="minorHAnsi"/>
                <w:sz w:val="22"/>
              </w:rPr>
              <w:t>戶名</w:t>
            </w:r>
          </w:p>
        </w:tc>
      </w:tr>
      <w:tr w:rsidR="00971F52" w:rsidRPr="00AF3413" w14:paraId="31D6162A" w14:textId="77777777" w:rsidTr="001A2219">
        <w:tc>
          <w:tcPr>
            <w:tcW w:w="762" w:type="dxa"/>
            <w:vAlign w:val="center"/>
          </w:tcPr>
          <w:p w14:paraId="5C1862AE"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2E8E92F7" w14:textId="4CFB99AC" w:rsidR="00971F52" w:rsidRPr="00AF3413" w:rsidRDefault="006E725B" w:rsidP="001A2219">
            <w:pPr>
              <w:ind w:left="0" w:firstLine="0"/>
              <w:rPr>
                <w:rFonts w:eastAsia="微軟正黑體" w:cstheme="minorHAnsi"/>
                <w:sz w:val="22"/>
              </w:rPr>
            </w:pPr>
            <w:r w:rsidRPr="00AF3413">
              <w:rPr>
                <w:rFonts w:eastAsia="微軟正黑體" w:cstheme="minorHAnsi"/>
                <w:sz w:val="22"/>
              </w:rPr>
              <w:t>別</w:t>
            </w:r>
            <w:r w:rsidR="00AF4EF0" w:rsidRPr="00AF3413">
              <w:rPr>
                <w:rFonts w:eastAsia="微軟正黑體" w:cstheme="minorHAnsi"/>
                <w:sz w:val="22"/>
              </w:rPr>
              <w:t>名</w:t>
            </w:r>
          </w:p>
        </w:tc>
        <w:tc>
          <w:tcPr>
            <w:tcW w:w="1276" w:type="dxa"/>
            <w:vAlign w:val="center"/>
          </w:tcPr>
          <w:p w14:paraId="2EA8DAD5" w14:textId="16FEF9FA" w:rsidR="00971F52" w:rsidRPr="00AF3413" w:rsidRDefault="00AF4EF0"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1EDFF3B3" w14:textId="632ABE0F"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O</w:t>
            </w:r>
          </w:p>
        </w:tc>
        <w:tc>
          <w:tcPr>
            <w:tcW w:w="1275" w:type="dxa"/>
            <w:vAlign w:val="center"/>
          </w:tcPr>
          <w:p w14:paraId="1094D719" w14:textId="6C3C6479" w:rsidR="00971F52" w:rsidRPr="00AF3413" w:rsidRDefault="00AF4EF0" w:rsidP="001A2219">
            <w:pPr>
              <w:ind w:left="0" w:firstLine="0"/>
              <w:rPr>
                <w:rFonts w:eastAsia="微軟正黑體" w:cstheme="minorHAnsi"/>
                <w:sz w:val="22"/>
              </w:rPr>
            </w:pPr>
            <w:r w:rsidRPr="00AF3413">
              <w:rPr>
                <w:rFonts w:eastAsia="微軟正黑體" w:cstheme="minorHAnsi"/>
                <w:sz w:val="22"/>
              </w:rPr>
              <w:t>90</w:t>
            </w:r>
          </w:p>
        </w:tc>
        <w:tc>
          <w:tcPr>
            <w:tcW w:w="3256" w:type="dxa"/>
            <w:vAlign w:val="center"/>
          </w:tcPr>
          <w:p w14:paraId="390C8EFB" w14:textId="0DF3F0B9" w:rsidR="00971F52" w:rsidRPr="00AF3413" w:rsidRDefault="00B47554" w:rsidP="001A2219">
            <w:pPr>
              <w:ind w:left="0" w:firstLine="0"/>
              <w:rPr>
                <w:rFonts w:eastAsia="微軟正黑體" w:cstheme="minorHAnsi"/>
                <w:sz w:val="22"/>
              </w:rPr>
            </w:pPr>
            <w:r w:rsidRPr="00AF3413">
              <w:rPr>
                <w:rFonts w:eastAsia="微軟正黑體" w:cstheme="minorHAnsi"/>
                <w:sz w:val="22"/>
              </w:rPr>
              <w:t>送出查詢後，</w:t>
            </w:r>
            <w:proofErr w:type="gramStart"/>
            <w:r w:rsidRPr="00AF3413">
              <w:rPr>
                <w:rFonts w:eastAsia="微軟正黑體" w:cstheme="minorHAnsi"/>
                <w:sz w:val="22"/>
              </w:rPr>
              <w:t>查回</w:t>
            </w:r>
            <w:r w:rsidR="00825756" w:rsidRPr="00AF3413">
              <w:rPr>
                <w:rFonts w:eastAsia="微軟正黑體" w:cstheme="minorHAnsi"/>
                <w:sz w:val="22"/>
              </w:rPr>
              <w:t>該</w:t>
            </w:r>
            <w:proofErr w:type="gramEnd"/>
            <w:r w:rsidR="004C1ABF" w:rsidRPr="00AF3413">
              <w:rPr>
                <w:rFonts w:eastAsia="微軟正黑體" w:cstheme="minorHAnsi"/>
                <w:sz w:val="22"/>
              </w:rPr>
              <w:t>帳號</w:t>
            </w:r>
            <w:r w:rsidR="00825756" w:rsidRPr="00AF3413">
              <w:rPr>
                <w:rFonts w:eastAsia="微軟正黑體" w:cstheme="minorHAnsi"/>
                <w:sz w:val="22"/>
              </w:rPr>
              <w:t>的</w:t>
            </w:r>
            <w:r w:rsidR="006E725B" w:rsidRPr="00AF3413">
              <w:rPr>
                <w:rFonts w:eastAsia="微軟正黑體" w:cstheme="minorHAnsi"/>
                <w:sz w:val="22"/>
              </w:rPr>
              <w:t>別</w:t>
            </w:r>
            <w:r w:rsidRPr="00AF3413">
              <w:rPr>
                <w:rFonts w:eastAsia="微軟正黑體" w:cstheme="minorHAnsi"/>
                <w:sz w:val="22"/>
              </w:rPr>
              <w:t>名</w:t>
            </w:r>
          </w:p>
        </w:tc>
      </w:tr>
      <w:tr w:rsidR="00971F52" w:rsidRPr="00AF3413" w14:paraId="04D0CFE8" w14:textId="77777777" w:rsidTr="001A2219">
        <w:tc>
          <w:tcPr>
            <w:tcW w:w="762" w:type="dxa"/>
            <w:vAlign w:val="center"/>
          </w:tcPr>
          <w:p w14:paraId="7D1D2112" w14:textId="77777777" w:rsidR="00971F52" w:rsidRPr="00AF3413" w:rsidRDefault="00971F52">
            <w:pPr>
              <w:pStyle w:val="af2"/>
              <w:numPr>
                <w:ilvl w:val="0"/>
                <w:numId w:val="124"/>
              </w:numPr>
              <w:ind w:leftChars="0"/>
              <w:rPr>
                <w:rFonts w:eastAsia="微軟正黑體" w:cstheme="minorHAnsi"/>
                <w:sz w:val="22"/>
              </w:rPr>
            </w:pPr>
          </w:p>
        </w:tc>
        <w:tc>
          <w:tcPr>
            <w:tcW w:w="1643" w:type="dxa"/>
            <w:vAlign w:val="center"/>
          </w:tcPr>
          <w:p w14:paraId="618AAB3E" w14:textId="2583A8EF" w:rsidR="00971F52" w:rsidRPr="00AF3413" w:rsidRDefault="00AF4EF0" w:rsidP="001A2219">
            <w:pPr>
              <w:ind w:left="0" w:firstLine="0"/>
              <w:rPr>
                <w:rFonts w:eastAsia="微軟正黑體" w:cstheme="minorHAnsi"/>
                <w:sz w:val="22"/>
              </w:rPr>
            </w:pPr>
            <w:r w:rsidRPr="00AF3413">
              <w:rPr>
                <w:rFonts w:eastAsia="微軟正黑體" w:cstheme="minorHAnsi"/>
                <w:sz w:val="22"/>
              </w:rPr>
              <w:t>證明幣別</w:t>
            </w:r>
          </w:p>
        </w:tc>
        <w:tc>
          <w:tcPr>
            <w:tcW w:w="1276" w:type="dxa"/>
            <w:vAlign w:val="center"/>
          </w:tcPr>
          <w:p w14:paraId="1FD86588" w14:textId="4EC8A55E" w:rsidR="00971F52" w:rsidRPr="00AF3413" w:rsidRDefault="00AF4EF0"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4BBBDD7C" w14:textId="79CA33E4"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012CB80A" w14:textId="5EDD20D4" w:rsidR="00971F52" w:rsidRPr="00AF3413" w:rsidRDefault="00AF4EF0" w:rsidP="001A2219">
            <w:pPr>
              <w:ind w:left="0" w:firstLine="0"/>
              <w:rPr>
                <w:rFonts w:eastAsia="微軟正黑體" w:cstheme="minorHAnsi"/>
                <w:sz w:val="22"/>
              </w:rPr>
            </w:pPr>
            <w:r w:rsidRPr="00AF3413">
              <w:rPr>
                <w:rFonts w:eastAsia="微軟正黑體" w:cstheme="minorHAnsi"/>
                <w:sz w:val="22"/>
              </w:rPr>
              <w:t>3</w:t>
            </w:r>
          </w:p>
        </w:tc>
        <w:tc>
          <w:tcPr>
            <w:tcW w:w="3256" w:type="dxa"/>
            <w:vAlign w:val="center"/>
          </w:tcPr>
          <w:p w14:paraId="1A1A7A41" w14:textId="304792F1" w:rsidR="00971F52" w:rsidRPr="00AF3413" w:rsidRDefault="00B47554" w:rsidP="001A2219">
            <w:pPr>
              <w:ind w:left="0" w:firstLine="0"/>
              <w:rPr>
                <w:rFonts w:eastAsia="微軟正黑體" w:cstheme="minorHAnsi"/>
                <w:sz w:val="22"/>
              </w:rPr>
            </w:pPr>
            <w:r w:rsidRPr="00AF3413">
              <w:rPr>
                <w:rFonts w:eastAsia="微軟正黑體" w:cstheme="minorHAnsi"/>
                <w:sz w:val="22"/>
              </w:rPr>
              <w:t>下拉選單提供所有幣別選項，提供輸入欲</w:t>
            </w:r>
            <w:proofErr w:type="gramStart"/>
            <w:r w:rsidRPr="00AF3413">
              <w:rPr>
                <w:rFonts w:eastAsia="微軟正黑體" w:cstheme="minorHAnsi"/>
                <w:sz w:val="22"/>
              </w:rPr>
              <w:t>證明之幣別</w:t>
            </w:r>
            <w:proofErr w:type="gramEnd"/>
          </w:p>
        </w:tc>
      </w:tr>
      <w:tr w:rsidR="00971F52" w:rsidRPr="00AF3413" w14:paraId="7BFD5D51" w14:textId="77777777" w:rsidTr="001A2219">
        <w:tc>
          <w:tcPr>
            <w:tcW w:w="762" w:type="dxa"/>
          </w:tcPr>
          <w:p w14:paraId="59C4A4E9" w14:textId="77777777" w:rsidR="00971F52" w:rsidRPr="00AF3413" w:rsidRDefault="00971F52">
            <w:pPr>
              <w:pStyle w:val="af2"/>
              <w:numPr>
                <w:ilvl w:val="0"/>
                <w:numId w:val="124"/>
              </w:numPr>
              <w:ind w:leftChars="0"/>
              <w:rPr>
                <w:rFonts w:eastAsia="微軟正黑體" w:cstheme="minorHAnsi"/>
                <w:sz w:val="22"/>
              </w:rPr>
            </w:pPr>
          </w:p>
        </w:tc>
        <w:tc>
          <w:tcPr>
            <w:tcW w:w="1643" w:type="dxa"/>
          </w:tcPr>
          <w:p w14:paraId="67F7703C" w14:textId="1FC368EF" w:rsidR="00971F52" w:rsidRPr="00AF3413" w:rsidRDefault="00AF4EF0" w:rsidP="001A2219">
            <w:pPr>
              <w:ind w:left="0" w:firstLine="0"/>
              <w:rPr>
                <w:rFonts w:eastAsia="微軟正黑體" w:cstheme="minorHAnsi"/>
                <w:sz w:val="22"/>
              </w:rPr>
            </w:pPr>
            <w:r w:rsidRPr="00AF3413">
              <w:rPr>
                <w:rFonts w:eastAsia="微軟正黑體" w:cstheme="minorHAnsi"/>
                <w:sz w:val="22"/>
              </w:rPr>
              <w:t>證明書語言版本</w:t>
            </w:r>
          </w:p>
        </w:tc>
        <w:tc>
          <w:tcPr>
            <w:tcW w:w="1276" w:type="dxa"/>
          </w:tcPr>
          <w:p w14:paraId="1A9995BA" w14:textId="027CD950" w:rsidR="00971F52" w:rsidRPr="00AF3413" w:rsidRDefault="00AF4EF0"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1111B194" w14:textId="64415C13"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6ED6264C" w14:textId="3A7636CB" w:rsidR="00971F52" w:rsidRPr="00AF3413" w:rsidRDefault="00AF4EF0" w:rsidP="001A2219">
            <w:pPr>
              <w:ind w:left="0" w:firstLine="0"/>
              <w:rPr>
                <w:rFonts w:eastAsia="微軟正黑體" w:cstheme="minorHAnsi"/>
                <w:sz w:val="22"/>
              </w:rPr>
            </w:pPr>
            <w:r w:rsidRPr="00AF3413">
              <w:rPr>
                <w:rFonts w:eastAsia="微軟正黑體" w:cstheme="minorHAnsi"/>
                <w:sz w:val="22"/>
              </w:rPr>
              <w:t>3</w:t>
            </w:r>
          </w:p>
        </w:tc>
        <w:tc>
          <w:tcPr>
            <w:tcW w:w="3256" w:type="dxa"/>
          </w:tcPr>
          <w:p w14:paraId="093CC926" w14:textId="28E5B55A" w:rsidR="00B47554" w:rsidRPr="00AF3413" w:rsidRDefault="00B47554" w:rsidP="00B47554">
            <w:pPr>
              <w:ind w:left="0" w:firstLine="0"/>
              <w:rPr>
                <w:rFonts w:eastAsia="微軟正黑體" w:cstheme="minorHAnsi"/>
                <w:sz w:val="22"/>
              </w:rPr>
            </w:pPr>
            <w:r w:rsidRPr="00AF3413">
              <w:rPr>
                <w:rFonts w:eastAsia="微軟正黑體" w:cstheme="minorHAnsi"/>
                <w:sz w:val="22"/>
              </w:rPr>
              <w:t>選項：中文</w:t>
            </w:r>
            <w:r w:rsidRPr="00AF3413">
              <w:rPr>
                <w:rFonts w:eastAsia="微軟正黑體" w:cstheme="minorHAnsi"/>
                <w:sz w:val="22"/>
              </w:rPr>
              <w:t>/</w:t>
            </w:r>
            <w:r w:rsidRPr="00AF3413">
              <w:rPr>
                <w:rFonts w:eastAsia="微軟正黑體" w:cstheme="minorHAnsi"/>
                <w:sz w:val="22"/>
              </w:rPr>
              <w:t>英文</w:t>
            </w:r>
          </w:p>
        </w:tc>
      </w:tr>
      <w:tr w:rsidR="00971F52" w:rsidRPr="00AF3413" w14:paraId="1881A015" w14:textId="77777777" w:rsidTr="001A2219">
        <w:tc>
          <w:tcPr>
            <w:tcW w:w="762" w:type="dxa"/>
          </w:tcPr>
          <w:p w14:paraId="41F1D434" w14:textId="77777777" w:rsidR="00971F52" w:rsidRPr="00AF3413" w:rsidRDefault="00971F52">
            <w:pPr>
              <w:pStyle w:val="af2"/>
              <w:numPr>
                <w:ilvl w:val="0"/>
                <w:numId w:val="124"/>
              </w:numPr>
              <w:ind w:leftChars="0"/>
              <w:rPr>
                <w:rFonts w:eastAsia="微軟正黑體" w:cstheme="minorHAnsi"/>
                <w:sz w:val="22"/>
              </w:rPr>
            </w:pPr>
          </w:p>
        </w:tc>
        <w:tc>
          <w:tcPr>
            <w:tcW w:w="1643" w:type="dxa"/>
          </w:tcPr>
          <w:p w14:paraId="75669864" w14:textId="457C1CC0" w:rsidR="00971F52" w:rsidRPr="00AF3413" w:rsidRDefault="00AF4EF0" w:rsidP="001A2219">
            <w:pPr>
              <w:ind w:left="0" w:firstLine="0"/>
              <w:rPr>
                <w:rFonts w:eastAsia="微軟正黑體" w:cstheme="minorHAnsi"/>
                <w:sz w:val="22"/>
              </w:rPr>
            </w:pPr>
            <w:r w:rsidRPr="00AF3413">
              <w:rPr>
                <w:rFonts w:eastAsia="微軟正黑體" w:cstheme="minorHAnsi"/>
                <w:sz w:val="22"/>
              </w:rPr>
              <w:t>收取手續費</w:t>
            </w:r>
          </w:p>
        </w:tc>
        <w:tc>
          <w:tcPr>
            <w:tcW w:w="1276" w:type="dxa"/>
          </w:tcPr>
          <w:p w14:paraId="7BF13BCC" w14:textId="6275DE5B" w:rsidR="00971F52" w:rsidRPr="00AF3413" w:rsidRDefault="00BC5C22" w:rsidP="001A2219">
            <w:pPr>
              <w:ind w:left="0" w:firstLine="0"/>
              <w:rPr>
                <w:rFonts w:eastAsia="微軟正黑體" w:cstheme="minorHAnsi"/>
                <w:sz w:val="22"/>
              </w:rPr>
            </w:pPr>
            <w:ins w:id="371" w:author="Annie Chao" w:date="2024-07-10T17:38:00Z" w16du:dateUtc="2024-07-10T09:38:00Z">
              <w:r>
                <w:rPr>
                  <w:rFonts w:eastAsia="微軟正黑體" w:cstheme="minorHAnsi" w:hint="eastAsia"/>
                  <w:sz w:val="22"/>
                </w:rPr>
                <w:t>金額</w:t>
              </w:r>
            </w:ins>
            <w:del w:id="372" w:author="Annie Chao" w:date="2024-07-10T17:38:00Z" w16du:dateUtc="2024-07-10T09:38:00Z">
              <w:r w:rsidR="00AF4EF0" w:rsidRPr="00AF3413" w:rsidDel="00BC5C22">
                <w:rPr>
                  <w:rFonts w:eastAsia="微軟正黑體" w:cstheme="minorHAnsi"/>
                  <w:sz w:val="22"/>
                </w:rPr>
                <w:delText>文字</w:delText>
              </w:r>
            </w:del>
          </w:p>
        </w:tc>
        <w:tc>
          <w:tcPr>
            <w:tcW w:w="709" w:type="dxa"/>
          </w:tcPr>
          <w:p w14:paraId="708FEA88" w14:textId="6420E72E" w:rsidR="00971F52" w:rsidRPr="00AF3413" w:rsidRDefault="00AF4EF0"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5C25531F" w14:textId="51C7A0B7" w:rsidR="00971F52" w:rsidRPr="00AF3413" w:rsidRDefault="00BC5C22" w:rsidP="001A2219">
            <w:pPr>
              <w:ind w:left="0" w:firstLine="0"/>
              <w:rPr>
                <w:rFonts w:eastAsia="微軟正黑體" w:cstheme="minorHAnsi"/>
                <w:sz w:val="22"/>
              </w:rPr>
            </w:pPr>
            <w:ins w:id="373" w:author="Annie Chao" w:date="2024-07-10T17:38:00Z" w16du:dateUtc="2024-07-10T09:38:00Z">
              <w:r>
                <w:rPr>
                  <w:rFonts w:eastAsia="微軟正黑體" w:cstheme="minorHAnsi" w:hint="eastAsia"/>
                  <w:sz w:val="22"/>
                </w:rPr>
                <w:t>19</w:t>
              </w:r>
            </w:ins>
            <w:del w:id="374" w:author="Annie Chao" w:date="2024-07-10T17:38:00Z" w16du:dateUtc="2024-07-10T09:38:00Z">
              <w:r w:rsidR="00AF4EF0" w:rsidRPr="00AF3413" w:rsidDel="00BC5C22">
                <w:rPr>
                  <w:rFonts w:eastAsia="微軟正黑體" w:cstheme="minorHAnsi"/>
                  <w:sz w:val="22"/>
                </w:rPr>
                <w:delText>3</w:delText>
              </w:r>
            </w:del>
          </w:p>
        </w:tc>
        <w:tc>
          <w:tcPr>
            <w:tcW w:w="3256" w:type="dxa"/>
          </w:tcPr>
          <w:p w14:paraId="3881B444" w14:textId="426AE64D" w:rsidR="00B47554" w:rsidRPr="00AF3413" w:rsidDel="00BC5C22" w:rsidRDefault="00B47554" w:rsidP="00B47554">
            <w:pPr>
              <w:ind w:left="0" w:firstLine="0"/>
              <w:rPr>
                <w:del w:id="375" w:author="Annie Chao" w:date="2024-07-10T17:38:00Z" w16du:dateUtc="2024-07-10T09:38:00Z"/>
                <w:rFonts w:eastAsia="微軟正黑體" w:cstheme="minorHAnsi"/>
                <w:sz w:val="22"/>
              </w:rPr>
            </w:pPr>
            <w:del w:id="376" w:author="Annie Chao" w:date="2024-07-10T17:38:00Z" w16du:dateUtc="2024-07-10T09:38:00Z">
              <w:r w:rsidRPr="00AF3413" w:rsidDel="00BC5C22">
                <w:rPr>
                  <w:rFonts w:eastAsia="微軟正黑體" w:cstheme="minorHAnsi"/>
                  <w:sz w:val="22"/>
                </w:rPr>
                <w:delText>選項：</w:delText>
              </w:r>
              <w:r w:rsidRPr="00AF3413" w:rsidDel="00BC5C22">
                <w:rPr>
                  <w:rFonts w:eastAsia="微軟正黑體" w:cstheme="minorHAnsi"/>
                  <w:sz w:val="22"/>
                </w:rPr>
                <w:delText>Yes/No</w:delText>
              </w:r>
            </w:del>
          </w:p>
          <w:p w14:paraId="5AFF8AEE" w14:textId="1296EBDD" w:rsidR="00EE630E" w:rsidRPr="00AF3413" w:rsidRDefault="00EE630E" w:rsidP="00B47554">
            <w:pPr>
              <w:ind w:left="0" w:firstLine="0"/>
              <w:rPr>
                <w:rFonts w:eastAsia="微軟正黑體" w:cstheme="minorHAnsi"/>
                <w:sz w:val="22"/>
              </w:rPr>
            </w:pPr>
            <w:r w:rsidRPr="00AF3413">
              <w:rPr>
                <w:rFonts w:eastAsia="微軟正黑體" w:cstheme="minorHAnsi"/>
                <w:sz w:val="22"/>
              </w:rPr>
              <w:t>收取手續費之後續邏輯，請見功能</w:t>
            </w:r>
            <w:r w:rsidRPr="00AF3413">
              <w:rPr>
                <w:rFonts w:eastAsia="微軟正黑體" w:cstheme="minorHAnsi"/>
                <w:sz w:val="22"/>
              </w:rPr>
              <w:t>/</w:t>
            </w:r>
            <w:r w:rsidRPr="00AF3413">
              <w:rPr>
                <w:rFonts w:eastAsia="微軟正黑體" w:cstheme="minorHAnsi"/>
                <w:sz w:val="22"/>
              </w:rPr>
              <w:t>需求說明</w:t>
            </w:r>
          </w:p>
        </w:tc>
      </w:tr>
      <w:tr w:rsidR="00AF4EF0" w:rsidRPr="00AF3413" w14:paraId="2D7295D3" w14:textId="77777777" w:rsidTr="001A2219">
        <w:tc>
          <w:tcPr>
            <w:tcW w:w="762" w:type="dxa"/>
          </w:tcPr>
          <w:p w14:paraId="491FD6BF" w14:textId="00588E1D" w:rsidR="00AF4EF0" w:rsidRPr="00AF3413" w:rsidRDefault="00AF4EF0">
            <w:pPr>
              <w:pStyle w:val="af2"/>
              <w:numPr>
                <w:ilvl w:val="0"/>
                <w:numId w:val="124"/>
              </w:numPr>
              <w:ind w:leftChars="0"/>
              <w:rPr>
                <w:rFonts w:eastAsia="微軟正黑體" w:cstheme="minorHAnsi"/>
                <w:sz w:val="22"/>
              </w:rPr>
            </w:pPr>
          </w:p>
        </w:tc>
        <w:tc>
          <w:tcPr>
            <w:tcW w:w="1643" w:type="dxa"/>
          </w:tcPr>
          <w:p w14:paraId="657E4A68" w14:textId="7E8F6848" w:rsidR="00AF4EF0" w:rsidRPr="00AF3413" w:rsidRDefault="00AF4EF0" w:rsidP="001A2219">
            <w:pPr>
              <w:ind w:left="0" w:firstLine="0"/>
              <w:rPr>
                <w:rFonts w:eastAsia="微軟正黑體" w:cstheme="minorHAnsi"/>
                <w:sz w:val="22"/>
              </w:rPr>
            </w:pPr>
            <w:r w:rsidRPr="00AF3413">
              <w:rPr>
                <w:rFonts w:eastAsia="微軟正黑體" w:cstheme="minorHAnsi"/>
                <w:sz w:val="22"/>
              </w:rPr>
              <w:t>份數</w:t>
            </w:r>
          </w:p>
        </w:tc>
        <w:tc>
          <w:tcPr>
            <w:tcW w:w="1276" w:type="dxa"/>
          </w:tcPr>
          <w:p w14:paraId="38F95CA3" w14:textId="302AADFF" w:rsidR="00AF4EF0" w:rsidRPr="00AF3413" w:rsidRDefault="00AF4EF0"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51639F6C" w14:textId="23CAD667" w:rsidR="00AF4EF0" w:rsidRPr="00AF3413" w:rsidRDefault="00AF4EF0" w:rsidP="001A2219">
            <w:pPr>
              <w:ind w:left="0" w:firstLine="0"/>
              <w:jc w:val="center"/>
              <w:rPr>
                <w:rFonts w:eastAsia="微軟正黑體" w:cstheme="minorHAnsi"/>
                <w:sz w:val="22"/>
              </w:rPr>
            </w:pPr>
            <w:r w:rsidRPr="00AF3413">
              <w:rPr>
                <w:rFonts w:eastAsia="微軟正黑體" w:cstheme="minorHAnsi"/>
                <w:sz w:val="22"/>
              </w:rPr>
              <w:t>M</w:t>
            </w:r>
          </w:p>
        </w:tc>
        <w:tc>
          <w:tcPr>
            <w:tcW w:w="1275" w:type="dxa"/>
          </w:tcPr>
          <w:p w14:paraId="75E7D3A3" w14:textId="378FE743" w:rsidR="00AF4EF0" w:rsidRPr="00AF3413" w:rsidRDefault="00AF4EF0" w:rsidP="001A2219">
            <w:pPr>
              <w:ind w:left="0" w:firstLine="0"/>
              <w:rPr>
                <w:rFonts w:eastAsia="微軟正黑體" w:cstheme="minorHAnsi"/>
                <w:sz w:val="22"/>
              </w:rPr>
            </w:pPr>
            <w:r w:rsidRPr="00AF3413">
              <w:rPr>
                <w:rFonts w:eastAsia="微軟正黑體" w:cstheme="minorHAnsi"/>
                <w:sz w:val="22"/>
              </w:rPr>
              <w:t>3</w:t>
            </w:r>
          </w:p>
        </w:tc>
        <w:tc>
          <w:tcPr>
            <w:tcW w:w="3256" w:type="dxa"/>
          </w:tcPr>
          <w:p w14:paraId="59AF1983" w14:textId="6E1D4AB7" w:rsidR="00AF4EF0" w:rsidRPr="00AF3413" w:rsidRDefault="00EE630E" w:rsidP="001A2219">
            <w:pPr>
              <w:ind w:left="0" w:firstLine="0"/>
              <w:rPr>
                <w:rFonts w:eastAsia="微軟正黑體" w:cstheme="minorHAnsi"/>
                <w:sz w:val="22"/>
              </w:rPr>
            </w:pPr>
            <w:r w:rsidRPr="00AF3413">
              <w:rPr>
                <w:rFonts w:eastAsia="微軟正黑體" w:cstheme="minorHAnsi"/>
                <w:sz w:val="22"/>
              </w:rPr>
              <w:t>列印份數。實際列印份數</w:t>
            </w:r>
            <w:r w:rsidRPr="00AF3413">
              <w:rPr>
                <w:rFonts w:eastAsia="微軟正黑體" w:cstheme="minorHAnsi"/>
                <w:sz w:val="22"/>
              </w:rPr>
              <w:t xml:space="preserve"> = N+1 (</w:t>
            </w:r>
            <w:r w:rsidRPr="00AF3413">
              <w:rPr>
                <w:rFonts w:eastAsia="微軟正黑體" w:cstheme="minorHAnsi"/>
                <w:sz w:val="22"/>
              </w:rPr>
              <w:t>最後一份為行</w:t>
            </w:r>
            <w:proofErr w:type="gramStart"/>
            <w:r w:rsidRPr="00AF3413">
              <w:rPr>
                <w:rFonts w:eastAsia="微軟正黑體" w:cstheme="minorHAnsi"/>
                <w:sz w:val="22"/>
              </w:rPr>
              <w:t>方留底聯</w:t>
            </w:r>
            <w:proofErr w:type="gramEnd"/>
            <w:r w:rsidRPr="00AF3413">
              <w:rPr>
                <w:rFonts w:eastAsia="微軟正黑體" w:cstheme="minorHAnsi"/>
                <w:sz w:val="22"/>
              </w:rPr>
              <w:t>)</w:t>
            </w:r>
          </w:p>
        </w:tc>
      </w:tr>
    </w:tbl>
    <w:p w14:paraId="17B55241" w14:textId="77777777" w:rsidR="00971F52" w:rsidRPr="00AF3413" w:rsidRDefault="00971F52" w:rsidP="00971F52">
      <w:pPr>
        <w:ind w:left="0" w:firstLine="0"/>
        <w:rPr>
          <w:rFonts w:eastAsia="微軟正黑體" w:cstheme="minorHAnsi"/>
        </w:rPr>
      </w:pPr>
    </w:p>
    <w:p w14:paraId="71AE7889" w14:textId="3615F821" w:rsidR="00971F52" w:rsidRPr="00AF3413" w:rsidRDefault="00971F52">
      <w:pPr>
        <w:pStyle w:val="af2"/>
        <w:numPr>
          <w:ilvl w:val="0"/>
          <w:numId w:val="113"/>
        </w:numPr>
        <w:ind w:leftChars="0"/>
        <w:outlineLvl w:val="4"/>
        <w:rPr>
          <w:rFonts w:eastAsia="微軟正黑體" w:cstheme="minorHAnsi"/>
        </w:rPr>
      </w:pPr>
      <w:r w:rsidRPr="00AF3413">
        <w:rPr>
          <w:rFonts w:eastAsia="微軟正黑體" w:cstheme="minorHAnsi"/>
        </w:rPr>
        <w:t>資信證明</w:t>
      </w:r>
      <w:r w:rsidRPr="00AF3413">
        <w:rPr>
          <w:rFonts w:eastAsia="微軟正黑體" w:cstheme="minorHAnsi"/>
        </w:rPr>
        <w:t>_</w:t>
      </w:r>
      <w:r w:rsidRPr="00AF3413">
        <w:rPr>
          <w:rFonts w:eastAsia="微軟正黑體" w:cstheme="minorHAnsi"/>
        </w:rPr>
        <w:t>結果畫面</w:t>
      </w:r>
    </w:p>
    <w:tbl>
      <w:tblPr>
        <w:tblStyle w:val="af1"/>
        <w:tblW w:w="0" w:type="auto"/>
        <w:tblLook w:val="04A0" w:firstRow="1" w:lastRow="0" w:firstColumn="1" w:lastColumn="0" w:noHBand="0" w:noVBand="1"/>
      </w:tblPr>
      <w:tblGrid>
        <w:gridCol w:w="761"/>
        <w:gridCol w:w="1643"/>
        <w:gridCol w:w="1276"/>
        <w:gridCol w:w="709"/>
        <w:gridCol w:w="1277"/>
        <w:gridCol w:w="3255"/>
      </w:tblGrid>
      <w:tr w:rsidR="00EE630E" w:rsidRPr="00AF3413" w14:paraId="614D3988" w14:textId="77777777" w:rsidTr="001A2219">
        <w:tc>
          <w:tcPr>
            <w:tcW w:w="762" w:type="dxa"/>
            <w:tcBorders>
              <w:bottom w:val="single" w:sz="4" w:space="0" w:color="auto"/>
            </w:tcBorders>
            <w:shd w:val="pct12" w:color="auto" w:fill="auto"/>
          </w:tcPr>
          <w:p w14:paraId="4CFA81E6"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43" w:type="dxa"/>
            <w:tcBorders>
              <w:bottom w:val="single" w:sz="4" w:space="0" w:color="auto"/>
            </w:tcBorders>
            <w:shd w:val="pct12" w:color="auto" w:fill="auto"/>
          </w:tcPr>
          <w:p w14:paraId="415644CC"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76" w:type="dxa"/>
            <w:tcBorders>
              <w:bottom w:val="single" w:sz="4" w:space="0" w:color="auto"/>
            </w:tcBorders>
            <w:shd w:val="pct12" w:color="auto" w:fill="auto"/>
          </w:tcPr>
          <w:p w14:paraId="259A23B2"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9" w:type="dxa"/>
            <w:tcBorders>
              <w:bottom w:val="single" w:sz="4" w:space="0" w:color="auto"/>
            </w:tcBorders>
            <w:shd w:val="pct12" w:color="auto" w:fill="auto"/>
          </w:tcPr>
          <w:p w14:paraId="2558387C"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275" w:type="dxa"/>
            <w:tcBorders>
              <w:bottom w:val="single" w:sz="4" w:space="0" w:color="auto"/>
            </w:tcBorders>
            <w:shd w:val="pct12" w:color="auto" w:fill="auto"/>
          </w:tcPr>
          <w:p w14:paraId="447BB833"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256" w:type="dxa"/>
            <w:tcBorders>
              <w:bottom w:val="single" w:sz="4" w:space="0" w:color="auto"/>
            </w:tcBorders>
            <w:shd w:val="pct12" w:color="auto" w:fill="auto"/>
          </w:tcPr>
          <w:p w14:paraId="59565D7C" w14:textId="77777777" w:rsidR="00EE630E" w:rsidRPr="00AF3413" w:rsidRDefault="00EE630E"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EE630E" w:rsidRPr="00AF3413" w14:paraId="66D9A647" w14:textId="77777777" w:rsidTr="001A2219">
        <w:tc>
          <w:tcPr>
            <w:tcW w:w="762" w:type="dxa"/>
            <w:vAlign w:val="center"/>
          </w:tcPr>
          <w:p w14:paraId="6AA50E4A" w14:textId="77777777" w:rsidR="00EE630E" w:rsidRPr="00AF3413" w:rsidRDefault="00EE630E">
            <w:pPr>
              <w:pStyle w:val="af2"/>
              <w:numPr>
                <w:ilvl w:val="0"/>
                <w:numId w:val="128"/>
              </w:numPr>
              <w:ind w:leftChars="0"/>
              <w:rPr>
                <w:rFonts w:eastAsia="微軟正黑體" w:cstheme="minorHAnsi"/>
                <w:sz w:val="22"/>
              </w:rPr>
            </w:pPr>
          </w:p>
        </w:tc>
        <w:tc>
          <w:tcPr>
            <w:tcW w:w="1643" w:type="dxa"/>
            <w:vAlign w:val="center"/>
          </w:tcPr>
          <w:p w14:paraId="59221EB3" w14:textId="44791B2B" w:rsidR="00EE630E" w:rsidRPr="00AF3413" w:rsidRDefault="00EE630E" w:rsidP="001A2219">
            <w:pPr>
              <w:ind w:left="0" w:firstLine="0"/>
              <w:rPr>
                <w:rFonts w:eastAsia="微軟正黑體" w:cstheme="minorHAnsi"/>
                <w:sz w:val="22"/>
              </w:rPr>
            </w:pPr>
            <w:r w:rsidRPr="00AF3413">
              <w:rPr>
                <w:rFonts w:eastAsia="微軟正黑體" w:cstheme="minorHAnsi"/>
                <w:sz w:val="22"/>
              </w:rPr>
              <w:t>種類</w:t>
            </w:r>
          </w:p>
        </w:tc>
        <w:tc>
          <w:tcPr>
            <w:tcW w:w="1276" w:type="dxa"/>
            <w:vAlign w:val="center"/>
          </w:tcPr>
          <w:p w14:paraId="0D008F7F" w14:textId="71591822" w:rsidR="00EE630E" w:rsidRPr="00AF3413" w:rsidRDefault="00825756" w:rsidP="001A2219">
            <w:pPr>
              <w:ind w:left="0" w:firstLine="0"/>
              <w:rPr>
                <w:rFonts w:eastAsia="微軟正黑體" w:cstheme="minorHAnsi"/>
                <w:sz w:val="22"/>
              </w:rPr>
            </w:pPr>
            <w:r w:rsidRPr="00AF3413">
              <w:rPr>
                <w:rFonts w:eastAsia="微軟正黑體" w:cstheme="minorHAnsi"/>
                <w:sz w:val="22"/>
              </w:rPr>
              <w:t>文字</w:t>
            </w:r>
          </w:p>
        </w:tc>
        <w:tc>
          <w:tcPr>
            <w:tcW w:w="709" w:type="dxa"/>
          </w:tcPr>
          <w:p w14:paraId="698DC623" w14:textId="69A4E7C0" w:rsidR="00EE630E" w:rsidRPr="00AF3413" w:rsidRDefault="00825756"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EF72618" w14:textId="798F4FF9" w:rsidR="00EE630E" w:rsidRPr="00AF3413" w:rsidRDefault="00825756" w:rsidP="001A2219">
            <w:pPr>
              <w:ind w:left="0" w:firstLine="0"/>
              <w:rPr>
                <w:rFonts w:eastAsia="微軟正黑體" w:cstheme="minorHAnsi"/>
                <w:sz w:val="22"/>
              </w:rPr>
            </w:pPr>
            <w:r w:rsidRPr="00AF3413">
              <w:rPr>
                <w:rFonts w:eastAsia="微軟正黑體" w:cstheme="minorHAnsi"/>
                <w:sz w:val="22"/>
              </w:rPr>
              <w:t>20</w:t>
            </w:r>
          </w:p>
        </w:tc>
        <w:tc>
          <w:tcPr>
            <w:tcW w:w="3256" w:type="dxa"/>
            <w:vAlign w:val="center"/>
          </w:tcPr>
          <w:p w14:paraId="692C62DD" w14:textId="2F142A86" w:rsidR="00EE630E" w:rsidRPr="00AF3413" w:rsidRDefault="005B4AB6" w:rsidP="001A2219">
            <w:pPr>
              <w:ind w:left="0" w:firstLine="0"/>
              <w:rPr>
                <w:rFonts w:eastAsia="微軟正黑體" w:cstheme="minorHAnsi"/>
                <w:sz w:val="22"/>
              </w:rPr>
            </w:pPr>
            <w:r w:rsidRPr="00AF3413">
              <w:rPr>
                <w:rFonts w:eastAsia="微軟正黑體" w:cstheme="minorHAnsi"/>
                <w:sz w:val="22"/>
              </w:rPr>
              <w:t>帶</w:t>
            </w:r>
            <w:proofErr w:type="gramStart"/>
            <w:r w:rsidRPr="00AF3413">
              <w:rPr>
                <w:rFonts w:eastAsia="微軟正黑體" w:cstheme="minorHAnsi"/>
                <w:sz w:val="22"/>
              </w:rPr>
              <w:t>出帳</w:t>
            </w:r>
            <w:proofErr w:type="gramEnd"/>
            <w:r w:rsidRPr="00AF3413">
              <w:rPr>
                <w:rFonts w:eastAsia="微軟正黑體" w:cstheme="minorHAnsi"/>
                <w:sz w:val="22"/>
              </w:rPr>
              <w:t>號之產品種類</w:t>
            </w:r>
          </w:p>
        </w:tc>
      </w:tr>
      <w:tr w:rsidR="00825756" w:rsidRPr="00AF3413" w14:paraId="652E8C0E" w14:textId="77777777" w:rsidTr="001A2219">
        <w:tc>
          <w:tcPr>
            <w:tcW w:w="762" w:type="dxa"/>
            <w:vAlign w:val="center"/>
          </w:tcPr>
          <w:p w14:paraId="46CCE482"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3D672C96" w14:textId="07C46665" w:rsidR="00825756" w:rsidRPr="00AF3413" w:rsidRDefault="00825756" w:rsidP="00825756">
            <w:pPr>
              <w:ind w:left="0" w:firstLine="0"/>
              <w:rPr>
                <w:rFonts w:eastAsia="微軟正黑體" w:cstheme="minorHAnsi"/>
                <w:sz w:val="22"/>
              </w:rPr>
            </w:pPr>
            <w:r w:rsidRPr="00AF3413">
              <w:rPr>
                <w:rFonts w:eastAsia="微軟正黑體" w:cstheme="minorHAnsi"/>
                <w:sz w:val="22"/>
              </w:rPr>
              <w:t>帳號</w:t>
            </w:r>
          </w:p>
        </w:tc>
        <w:tc>
          <w:tcPr>
            <w:tcW w:w="1276" w:type="dxa"/>
            <w:vAlign w:val="center"/>
          </w:tcPr>
          <w:p w14:paraId="3A265CC5" w14:textId="0F3374F3" w:rsidR="00825756" w:rsidRPr="00AF3413" w:rsidRDefault="00825756" w:rsidP="00825756">
            <w:pPr>
              <w:ind w:left="0" w:firstLine="0"/>
              <w:rPr>
                <w:rFonts w:eastAsia="微軟正黑體" w:cstheme="minorHAnsi"/>
                <w:sz w:val="22"/>
              </w:rPr>
            </w:pPr>
            <w:r w:rsidRPr="00AF3413">
              <w:rPr>
                <w:rFonts w:eastAsia="微軟正黑體" w:cstheme="minorHAnsi"/>
                <w:sz w:val="22"/>
              </w:rPr>
              <w:t>數字</w:t>
            </w:r>
          </w:p>
        </w:tc>
        <w:tc>
          <w:tcPr>
            <w:tcW w:w="709" w:type="dxa"/>
          </w:tcPr>
          <w:p w14:paraId="6CC1C915" w14:textId="27FCBE1C"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614C0A76" w14:textId="21A718DB" w:rsidR="00825756" w:rsidRPr="00AF3413" w:rsidRDefault="00825756" w:rsidP="00825756">
            <w:pPr>
              <w:ind w:left="0" w:firstLine="0"/>
              <w:rPr>
                <w:rFonts w:eastAsia="微軟正黑體" w:cstheme="minorHAnsi"/>
                <w:sz w:val="22"/>
              </w:rPr>
            </w:pPr>
            <w:r w:rsidRPr="00AF3413">
              <w:rPr>
                <w:rFonts w:eastAsia="微軟正黑體" w:cstheme="minorHAnsi"/>
                <w:sz w:val="22"/>
              </w:rPr>
              <w:t>14</w:t>
            </w:r>
          </w:p>
        </w:tc>
        <w:tc>
          <w:tcPr>
            <w:tcW w:w="3256" w:type="dxa"/>
            <w:vAlign w:val="center"/>
          </w:tcPr>
          <w:p w14:paraId="1A0B6FFD" w14:textId="77777777" w:rsidR="005B4AB6" w:rsidRPr="00AF3413" w:rsidRDefault="005B4AB6" w:rsidP="005B4AB6">
            <w:pPr>
              <w:ind w:left="0" w:firstLine="0"/>
              <w:rPr>
                <w:rFonts w:eastAsia="微軟正黑體" w:cstheme="minorHAnsi"/>
                <w:sz w:val="22"/>
              </w:rPr>
            </w:pPr>
            <w:r w:rsidRPr="00AF3413">
              <w:rPr>
                <w:rFonts w:eastAsia="微軟正黑體" w:cstheme="minorHAnsi"/>
                <w:sz w:val="22"/>
              </w:rPr>
              <w:t>依據查詢條件帶出符合查詢條件之帳號</w:t>
            </w:r>
            <w:r w:rsidRPr="00AF3413">
              <w:rPr>
                <w:rFonts w:eastAsia="微軟正黑體" w:cstheme="minorHAnsi"/>
                <w:sz w:val="22"/>
              </w:rPr>
              <w:br/>
            </w:r>
            <w:r w:rsidRPr="00AF3413">
              <w:rPr>
                <w:rFonts w:eastAsia="微軟正黑體" w:cstheme="minorHAnsi"/>
                <w:sz w:val="22"/>
              </w:rPr>
              <w:t>台幣：顯示台幣帳號</w:t>
            </w:r>
          </w:p>
          <w:p w14:paraId="7D5C9E36" w14:textId="43D408E3" w:rsidR="00825756" w:rsidRPr="00AF3413" w:rsidRDefault="005B4AB6" w:rsidP="005B4AB6">
            <w:pPr>
              <w:ind w:left="0" w:firstLine="0"/>
              <w:rPr>
                <w:rFonts w:eastAsia="微軟正黑體" w:cstheme="minorHAnsi"/>
                <w:sz w:val="22"/>
              </w:rPr>
            </w:pPr>
            <w:r w:rsidRPr="00AF3413">
              <w:rPr>
                <w:rFonts w:eastAsia="微軟正黑體" w:cstheme="minorHAnsi"/>
                <w:sz w:val="22"/>
              </w:rPr>
              <w:t>外幣：所有幣別均統一顯示主帳號</w:t>
            </w:r>
          </w:p>
        </w:tc>
      </w:tr>
      <w:tr w:rsidR="00825756" w:rsidRPr="00AF3413" w14:paraId="3E97B561" w14:textId="77777777" w:rsidTr="001A2219">
        <w:tc>
          <w:tcPr>
            <w:tcW w:w="762" w:type="dxa"/>
            <w:vAlign w:val="center"/>
          </w:tcPr>
          <w:p w14:paraId="45BFDA77"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6C2CD7DA" w14:textId="06844AE8" w:rsidR="00825756" w:rsidRPr="00AF3413" w:rsidRDefault="00825756" w:rsidP="00825756">
            <w:pPr>
              <w:ind w:left="0" w:firstLine="0"/>
              <w:rPr>
                <w:rFonts w:eastAsia="微軟正黑體" w:cstheme="minorHAnsi"/>
                <w:sz w:val="22"/>
              </w:rPr>
            </w:pPr>
            <w:r w:rsidRPr="00AF3413">
              <w:rPr>
                <w:rFonts w:eastAsia="微軟正黑體" w:cstheme="minorHAnsi"/>
                <w:sz w:val="22"/>
              </w:rPr>
              <w:t>幣別</w:t>
            </w:r>
          </w:p>
        </w:tc>
        <w:tc>
          <w:tcPr>
            <w:tcW w:w="1276" w:type="dxa"/>
            <w:vAlign w:val="center"/>
          </w:tcPr>
          <w:p w14:paraId="0F61B11F" w14:textId="57294DDD" w:rsidR="00825756" w:rsidRPr="00AF3413" w:rsidRDefault="00825756" w:rsidP="00825756">
            <w:pPr>
              <w:ind w:left="0" w:firstLine="0"/>
              <w:rPr>
                <w:rFonts w:eastAsia="微軟正黑體" w:cstheme="minorHAnsi"/>
                <w:sz w:val="22"/>
              </w:rPr>
            </w:pPr>
            <w:r w:rsidRPr="00AF3413">
              <w:rPr>
                <w:rFonts w:eastAsia="微軟正黑體" w:cstheme="minorHAnsi"/>
                <w:sz w:val="22"/>
              </w:rPr>
              <w:t>文字</w:t>
            </w:r>
          </w:p>
        </w:tc>
        <w:tc>
          <w:tcPr>
            <w:tcW w:w="709" w:type="dxa"/>
          </w:tcPr>
          <w:p w14:paraId="31D4AD88" w14:textId="261610E4"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471207E2" w14:textId="22713DB6" w:rsidR="00825756" w:rsidRPr="00AF3413" w:rsidRDefault="00825756" w:rsidP="00825756">
            <w:pPr>
              <w:ind w:left="0" w:firstLine="0"/>
              <w:rPr>
                <w:rFonts w:eastAsia="微軟正黑體" w:cstheme="minorHAnsi"/>
                <w:sz w:val="22"/>
              </w:rPr>
            </w:pPr>
            <w:r w:rsidRPr="00AF3413">
              <w:rPr>
                <w:rFonts w:eastAsia="微軟正黑體" w:cstheme="minorHAnsi"/>
                <w:sz w:val="22"/>
              </w:rPr>
              <w:t>3</w:t>
            </w:r>
          </w:p>
        </w:tc>
        <w:tc>
          <w:tcPr>
            <w:tcW w:w="3256" w:type="dxa"/>
            <w:vAlign w:val="center"/>
          </w:tcPr>
          <w:p w14:paraId="43667E2F" w14:textId="77777777" w:rsidR="005B4AB6" w:rsidRPr="00AF3413" w:rsidRDefault="005B4AB6" w:rsidP="005B4AB6">
            <w:pPr>
              <w:ind w:left="0" w:firstLine="0"/>
              <w:rPr>
                <w:rFonts w:eastAsia="微軟正黑體" w:cstheme="minorHAnsi"/>
                <w:sz w:val="22"/>
              </w:rPr>
            </w:pPr>
            <w:r w:rsidRPr="00AF3413">
              <w:rPr>
                <w:rFonts w:eastAsia="微軟正黑體" w:cstheme="minorHAnsi"/>
                <w:sz w:val="22"/>
              </w:rPr>
              <w:t>帶出符合查詢條件之帳號幣別</w:t>
            </w:r>
          </w:p>
          <w:p w14:paraId="19C53BE6" w14:textId="4E03AB10" w:rsidR="00825756" w:rsidRPr="00AF3413" w:rsidRDefault="005B4AB6" w:rsidP="005B4AB6">
            <w:pPr>
              <w:ind w:left="0" w:firstLine="0"/>
              <w:rPr>
                <w:rFonts w:eastAsia="微軟正黑體" w:cstheme="minorHAnsi"/>
                <w:sz w:val="22"/>
              </w:rPr>
            </w:pPr>
            <w:r w:rsidRPr="00AF3413">
              <w:rPr>
                <w:rFonts w:eastAsia="微軟正黑體" w:cstheme="minorHAnsi"/>
                <w:sz w:val="22"/>
              </w:rPr>
              <w:t>外幣：顯示子</w:t>
            </w:r>
            <w:proofErr w:type="gramStart"/>
            <w:r w:rsidRPr="00AF3413">
              <w:rPr>
                <w:rFonts w:eastAsia="微軟正黑體" w:cstheme="minorHAnsi"/>
                <w:sz w:val="22"/>
              </w:rPr>
              <w:t>帳號之幣別</w:t>
            </w:r>
            <w:proofErr w:type="gramEnd"/>
          </w:p>
        </w:tc>
      </w:tr>
      <w:tr w:rsidR="00825756" w:rsidRPr="00AF3413" w14:paraId="1641D4FF" w14:textId="77777777" w:rsidTr="001A2219">
        <w:tc>
          <w:tcPr>
            <w:tcW w:w="762" w:type="dxa"/>
            <w:vAlign w:val="center"/>
          </w:tcPr>
          <w:p w14:paraId="5D16275F"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35F15F40" w14:textId="0372CDA1" w:rsidR="00825756" w:rsidRPr="00AF3413" w:rsidRDefault="00825756" w:rsidP="00825756">
            <w:pPr>
              <w:ind w:left="0" w:firstLine="0"/>
              <w:rPr>
                <w:rFonts w:eastAsia="微軟正黑體" w:cstheme="minorHAnsi"/>
                <w:sz w:val="22"/>
              </w:rPr>
            </w:pPr>
            <w:r w:rsidRPr="00AF3413">
              <w:rPr>
                <w:rFonts w:eastAsia="微軟正黑體" w:cstheme="minorHAnsi"/>
                <w:sz w:val="22"/>
              </w:rPr>
              <w:t>證明日金額</w:t>
            </w:r>
          </w:p>
        </w:tc>
        <w:tc>
          <w:tcPr>
            <w:tcW w:w="1276" w:type="dxa"/>
            <w:vAlign w:val="center"/>
          </w:tcPr>
          <w:p w14:paraId="07DFD7C5" w14:textId="51861522" w:rsidR="00825756" w:rsidRPr="00AF3413" w:rsidRDefault="00825756" w:rsidP="00825756">
            <w:pPr>
              <w:ind w:left="0" w:firstLine="0"/>
              <w:rPr>
                <w:rFonts w:eastAsia="微軟正黑體" w:cstheme="minorHAnsi"/>
                <w:sz w:val="22"/>
              </w:rPr>
            </w:pPr>
            <w:r w:rsidRPr="00AF3413">
              <w:rPr>
                <w:rFonts w:eastAsia="微軟正黑體" w:cstheme="minorHAnsi"/>
                <w:sz w:val="22"/>
              </w:rPr>
              <w:t>金額</w:t>
            </w:r>
          </w:p>
        </w:tc>
        <w:tc>
          <w:tcPr>
            <w:tcW w:w="709" w:type="dxa"/>
          </w:tcPr>
          <w:p w14:paraId="316558EA" w14:textId="3792B0B4"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1810D344" w14:textId="4BFAF913" w:rsidR="00825756" w:rsidRPr="00AF3413" w:rsidRDefault="00742488" w:rsidP="00825756">
            <w:pPr>
              <w:ind w:left="0" w:firstLine="0"/>
              <w:rPr>
                <w:rFonts w:eastAsia="微軟正黑體" w:cstheme="minorHAnsi"/>
                <w:sz w:val="22"/>
              </w:rPr>
            </w:pPr>
            <w:r w:rsidRPr="00AF3413">
              <w:rPr>
                <w:rFonts w:eastAsia="微軟正黑體" w:cstheme="minorHAnsi"/>
                <w:sz w:val="22"/>
              </w:rPr>
              <w:t>9(12)V99</w:t>
            </w:r>
          </w:p>
        </w:tc>
        <w:tc>
          <w:tcPr>
            <w:tcW w:w="3256" w:type="dxa"/>
            <w:vAlign w:val="center"/>
          </w:tcPr>
          <w:p w14:paraId="58DF2E36"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50C7746E" w14:textId="77777777" w:rsidR="00742488" w:rsidRPr="00AF3413" w:rsidRDefault="00742488" w:rsidP="00825756">
            <w:pPr>
              <w:ind w:left="0" w:firstLine="0"/>
              <w:rPr>
                <w:rFonts w:eastAsia="微軟正黑體" w:cstheme="minorHAnsi"/>
                <w:sz w:val="22"/>
              </w:rPr>
            </w:pPr>
          </w:p>
          <w:p w14:paraId="58858B67" w14:textId="798DD23D" w:rsidR="00825756" w:rsidRPr="00AF3413" w:rsidRDefault="005B4AB6" w:rsidP="00825756">
            <w:pPr>
              <w:ind w:left="0" w:firstLine="0"/>
              <w:rPr>
                <w:rFonts w:eastAsia="微軟正黑體" w:cstheme="minorHAnsi"/>
                <w:sz w:val="22"/>
              </w:rPr>
            </w:pPr>
            <w:r w:rsidRPr="00AF3413">
              <w:rPr>
                <w:rFonts w:eastAsia="微軟正黑體" w:cstheme="minorHAnsi"/>
                <w:sz w:val="22"/>
              </w:rPr>
              <w:t>帶出符合查詢條件之原幣別證明日金額</w:t>
            </w:r>
          </w:p>
        </w:tc>
      </w:tr>
      <w:tr w:rsidR="00825756" w:rsidRPr="00AF3413" w14:paraId="0DE4B343" w14:textId="77777777" w:rsidTr="001A2219">
        <w:tc>
          <w:tcPr>
            <w:tcW w:w="762" w:type="dxa"/>
            <w:vAlign w:val="center"/>
          </w:tcPr>
          <w:p w14:paraId="769507A9"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4E53D41B" w14:textId="61E02753" w:rsidR="00825756" w:rsidRPr="00AF3413" w:rsidRDefault="00825756" w:rsidP="00825756">
            <w:pPr>
              <w:ind w:left="0" w:firstLine="0"/>
              <w:rPr>
                <w:rFonts w:eastAsia="微軟正黑體" w:cstheme="minorHAnsi"/>
                <w:sz w:val="22"/>
              </w:rPr>
            </w:pPr>
            <w:r w:rsidRPr="00AF3413">
              <w:rPr>
                <w:rFonts w:eastAsia="微軟正黑體" w:cstheme="minorHAnsi"/>
                <w:sz w:val="22"/>
              </w:rPr>
              <w:t>折算證明日金額</w:t>
            </w:r>
          </w:p>
        </w:tc>
        <w:tc>
          <w:tcPr>
            <w:tcW w:w="1276" w:type="dxa"/>
            <w:vAlign w:val="center"/>
          </w:tcPr>
          <w:p w14:paraId="00FCF770" w14:textId="15792132" w:rsidR="00825756" w:rsidRPr="00AF3413" w:rsidRDefault="00825756" w:rsidP="00825756">
            <w:pPr>
              <w:ind w:left="0" w:firstLine="0"/>
              <w:rPr>
                <w:rFonts w:eastAsia="微軟正黑體" w:cstheme="minorHAnsi"/>
                <w:sz w:val="22"/>
              </w:rPr>
            </w:pPr>
            <w:r w:rsidRPr="00AF3413">
              <w:rPr>
                <w:rFonts w:eastAsia="微軟正黑體" w:cstheme="minorHAnsi"/>
                <w:sz w:val="22"/>
              </w:rPr>
              <w:t>金額</w:t>
            </w:r>
          </w:p>
        </w:tc>
        <w:tc>
          <w:tcPr>
            <w:tcW w:w="709" w:type="dxa"/>
          </w:tcPr>
          <w:p w14:paraId="03AD3F2F" w14:textId="1191B3DF"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285DAA18" w14:textId="7C98DC4A" w:rsidR="00825756" w:rsidRPr="00AF3413" w:rsidRDefault="00742488" w:rsidP="00825756">
            <w:pPr>
              <w:ind w:left="0" w:firstLine="0"/>
              <w:rPr>
                <w:rFonts w:eastAsia="微軟正黑體" w:cstheme="minorHAnsi"/>
                <w:sz w:val="22"/>
              </w:rPr>
            </w:pPr>
            <w:r w:rsidRPr="00AF3413">
              <w:rPr>
                <w:rFonts w:eastAsia="微軟正黑體" w:cstheme="minorHAnsi"/>
                <w:sz w:val="22"/>
              </w:rPr>
              <w:t>9(12)V99</w:t>
            </w:r>
          </w:p>
        </w:tc>
        <w:tc>
          <w:tcPr>
            <w:tcW w:w="3256" w:type="dxa"/>
            <w:vAlign w:val="center"/>
          </w:tcPr>
          <w:p w14:paraId="10C79C88"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3F456AAC" w14:textId="77777777" w:rsidR="00742488" w:rsidRPr="00AF3413" w:rsidRDefault="00742488" w:rsidP="00825756">
            <w:pPr>
              <w:ind w:left="0" w:firstLine="0"/>
              <w:rPr>
                <w:rFonts w:eastAsia="微軟正黑體" w:cstheme="minorHAnsi"/>
                <w:sz w:val="22"/>
              </w:rPr>
            </w:pPr>
          </w:p>
          <w:p w14:paraId="2C532CA6" w14:textId="1C9FF34C" w:rsidR="00825756" w:rsidRPr="00AF3413" w:rsidRDefault="005B4AB6" w:rsidP="00825756">
            <w:pPr>
              <w:ind w:left="0" w:firstLine="0"/>
              <w:rPr>
                <w:rFonts w:eastAsia="微軟正黑體" w:cstheme="minorHAnsi"/>
                <w:sz w:val="22"/>
              </w:rPr>
            </w:pPr>
            <w:r w:rsidRPr="00AF3413">
              <w:rPr>
                <w:rFonts w:eastAsia="微軟正黑體" w:cstheme="minorHAnsi"/>
                <w:sz w:val="22"/>
              </w:rPr>
              <w:t>原帳號幣別金額換算為證明幣別的金額。換</w:t>
            </w:r>
            <w:proofErr w:type="gramStart"/>
            <w:r w:rsidRPr="00AF3413">
              <w:rPr>
                <w:rFonts w:eastAsia="微軟正黑體" w:cstheme="minorHAnsi"/>
                <w:sz w:val="22"/>
              </w:rPr>
              <w:t>匯</w:t>
            </w:r>
            <w:proofErr w:type="gramEnd"/>
            <w:r w:rsidRPr="00AF3413">
              <w:rPr>
                <w:rFonts w:eastAsia="微軟正黑體" w:cstheme="minorHAnsi"/>
                <w:sz w:val="22"/>
              </w:rPr>
              <w:t>做法請見功能</w:t>
            </w:r>
            <w:r w:rsidRPr="00AF3413">
              <w:rPr>
                <w:rFonts w:eastAsia="微軟正黑體" w:cstheme="minorHAnsi"/>
                <w:sz w:val="22"/>
              </w:rPr>
              <w:t>/</w:t>
            </w:r>
            <w:r w:rsidRPr="00AF3413">
              <w:rPr>
                <w:rFonts w:eastAsia="微軟正黑體" w:cstheme="minorHAnsi"/>
                <w:sz w:val="22"/>
              </w:rPr>
              <w:t>需求章節</w:t>
            </w:r>
          </w:p>
        </w:tc>
      </w:tr>
      <w:tr w:rsidR="00825756" w:rsidRPr="00AF3413" w14:paraId="449B7FA3" w14:textId="77777777" w:rsidTr="001A2219">
        <w:tc>
          <w:tcPr>
            <w:tcW w:w="762" w:type="dxa"/>
            <w:vAlign w:val="center"/>
          </w:tcPr>
          <w:p w14:paraId="713796BC"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7C9E9A3D" w14:textId="5336E6D2" w:rsidR="00825756" w:rsidRPr="00AF3413" w:rsidRDefault="00825756" w:rsidP="00825756">
            <w:pPr>
              <w:ind w:left="0" w:firstLine="0"/>
              <w:rPr>
                <w:rFonts w:eastAsia="微軟正黑體" w:cstheme="minorHAnsi"/>
                <w:sz w:val="22"/>
              </w:rPr>
            </w:pPr>
            <w:r w:rsidRPr="00AF3413">
              <w:rPr>
                <w:rFonts w:eastAsia="微軟正黑體" w:cstheme="minorHAnsi"/>
                <w:sz w:val="22"/>
              </w:rPr>
              <w:t>合計證明金額</w:t>
            </w:r>
          </w:p>
        </w:tc>
        <w:tc>
          <w:tcPr>
            <w:tcW w:w="1276" w:type="dxa"/>
            <w:vAlign w:val="center"/>
          </w:tcPr>
          <w:p w14:paraId="6B8FFE62" w14:textId="4DB3BFD1" w:rsidR="00825756" w:rsidRPr="00AF3413" w:rsidRDefault="00825756" w:rsidP="00825756">
            <w:pPr>
              <w:ind w:left="0" w:firstLine="0"/>
              <w:rPr>
                <w:rFonts w:eastAsia="微軟正黑體" w:cstheme="minorHAnsi"/>
                <w:sz w:val="22"/>
              </w:rPr>
            </w:pPr>
            <w:r w:rsidRPr="00AF3413">
              <w:rPr>
                <w:rFonts w:eastAsia="微軟正黑體" w:cstheme="minorHAnsi"/>
                <w:sz w:val="22"/>
              </w:rPr>
              <w:t>金額</w:t>
            </w:r>
          </w:p>
        </w:tc>
        <w:tc>
          <w:tcPr>
            <w:tcW w:w="709" w:type="dxa"/>
          </w:tcPr>
          <w:p w14:paraId="0E1EE8EB" w14:textId="1DAE3A9F"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52DA47D3" w14:textId="559D57EA" w:rsidR="00825756" w:rsidRPr="00AF3413" w:rsidRDefault="00742488" w:rsidP="00825756">
            <w:pPr>
              <w:ind w:left="0" w:firstLine="0"/>
              <w:rPr>
                <w:rFonts w:eastAsia="微軟正黑體" w:cstheme="minorHAnsi"/>
                <w:sz w:val="22"/>
              </w:rPr>
            </w:pPr>
            <w:r w:rsidRPr="00AF3413">
              <w:rPr>
                <w:rFonts w:eastAsia="微軟正黑體" w:cstheme="minorHAnsi"/>
                <w:sz w:val="22"/>
              </w:rPr>
              <w:t>9(12)V99</w:t>
            </w:r>
          </w:p>
        </w:tc>
        <w:tc>
          <w:tcPr>
            <w:tcW w:w="3256" w:type="dxa"/>
            <w:vAlign w:val="center"/>
          </w:tcPr>
          <w:p w14:paraId="3680EF23"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7A8B520A" w14:textId="77777777" w:rsidR="00742488" w:rsidRPr="00AF3413" w:rsidRDefault="00742488" w:rsidP="005B4AB6">
            <w:pPr>
              <w:ind w:left="0" w:firstLine="0"/>
              <w:rPr>
                <w:rFonts w:eastAsia="微軟正黑體" w:cstheme="minorHAnsi"/>
                <w:sz w:val="22"/>
              </w:rPr>
            </w:pPr>
          </w:p>
          <w:p w14:paraId="1B025C4C" w14:textId="7FFBD0EF" w:rsidR="00825756" w:rsidRPr="00AF3413" w:rsidRDefault="005B4AB6" w:rsidP="005B4AB6">
            <w:pPr>
              <w:ind w:left="0" w:firstLine="0"/>
              <w:rPr>
                <w:rFonts w:eastAsia="微軟正黑體" w:cstheme="minorHAnsi"/>
                <w:sz w:val="22"/>
              </w:rPr>
            </w:pPr>
            <w:r w:rsidRPr="00AF3413">
              <w:rPr>
                <w:rFonts w:eastAsia="微軟正黑體" w:cstheme="minorHAnsi"/>
                <w:sz w:val="22"/>
              </w:rPr>
              <w:t>加總上方欲證明之帳號的折算證明日金額</w:t>
            </w:r>
          </w:p>
        </w:tc>
      </w:tr>
      <w:tr w:rsidR="00825756" w:rsidRPr="00AF3413" w14:paraId="3EB03CEC" w14:textId="77777777" w:rsidTr="001A2219">
        <w:tc>
          <w:tcPr>
            <w:tcW w:w="762" w:type="dxa"/>
            <w:vAlign w:val="center"/>
          </w:tcPr>
          <w:p w14:paraId="19BDD018" w14:textId="77777777" w:rsidR="00825756" w:rsidRPr="00AF3413" w:rsidRDefault="00825756">
            <w:pPr>
              <w:pStyle w:val="af2"/>
              <w:numPr>
                <w:ilvl w:val="0"/>
                <w:numId w:val="128"/>
              </w:numPr>
              <w:ind w:leftChars="0"/>
              <w:rPr>
                <w:rFonts w:eastAsia="微軟正黑體" w:cstheme="minorHAnsi"/>
                <w:sz w:val="22"/>
              </w:rPr>
            </w:pPr>
          </w:p>
        </w:tc>
        <w:tc>
          <w:tcPr>
            <w:tcW w:w="1643" w:type="dxa"/>
            <w:vAlign w:val="center"/>
          </w:tcPr>
          <w:p w14:paraId="21E4F423" w14:textId="7CEEF234" w:rsidR="00825756" w:rsidRPr="00AF3413" w:rsidRDefault="00825756" w:rsidP="00825756">
            <w:pPr>
              <w:ind w:left="0" w:firstLine="0"/>
              <w:rPr>
                <w:rFonts w:eastAsia="微軟正黑體" w:cstheme="minorHAnsi"/>
                <w:sz w:val="22"/>
              </w:rPr>
            </w:pPr>
            <w:r w:rsidRPr="00AF3413">
              <w:rPr>
                <w:rFonts w:eastAsia="微軟正黑體" w:cstheme="minorHAnsi"/>
                <w:sz w:val="22"/>
              </w:rPr>
              <w:t>匯率比</w:t>
            </w:r>
          </w:p>
        </w:tc>
        <w:tc>
          <w:tcPr>
            <w:tcW w:w="1276" w:type="dxa"/>
            <w:vAlign w:val="center"/>
          </w:tcPr>
          <w:p w14:paraId="6776A284" w14:textId="57D2F263" w:rsidR="00825756" w:rsidRPr="00AF3413" w:rsidRDefault="00825756" w:rsidP="00825756">
            <w:pPr>
              <w:ind w:left="0" w:firstLine="0"/>
              <w:rPr>
                <w:rFonts w:eastAsia="微軟正黑體" w:cstheme="minorHAnsi"/>
                <w:sz w:val="22"/>
              </w:rPr>
            </w:pPr>
            <w:r w:rsidRPr="00AF3413">
              <w:rPr>
                <w:rFonts w:eastAsia="微軟正黑體" w:cstheme="minorHAnsi"/>
                <w:sz w:val="22"/>
              </w:rPr>
              <w:t>數字</w:t>
            </w:r>
          </w:p>
        </w:tc>
        <w:tc>
          <w:tcPr>
            <w:tcW w:w="709" w:type="dxa"/>
          </w:tcPr>
          <w:p w14:paraId="4D458233" w14:textId="400B999D" w:rsidR="00825756" w:rsidRPr="00AF3413" w:rsidRDefault="00825756" w:rsidP="00825756">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EA0B165" w14:textId="104294C3" w:rsidR="00825756" w:rsidRPr="00AF3413" w:rsidRDefault="00742488" w:rsidP="00825756">
            <w:pPr>
              <w:ind w:left="0" w:firstLine="0"/>
              <w:rPr>
                <w:rFonts w:eastAsia="微軟正黑體" w:cstheme="minorHAnsi"/>
                <w:sz w:val="22"/>
              </w:rPr>
            </w:pPr>
            <w:r w:rsidRPr="00AF3413">
              <w:rPr>
                <w:rFonts w:eastAsia="微軟正黑體" w:cstheme="minorHAnsi"/>
                <w:sz w:val="22"/>
              </w:rPr>
              <w:t>9(03)V9(04</w:t>
            </w:r>
            <w:r w:rsidR="00AE0849" w:rsidRPr="00AF3413">
              <w:rPr>
                <w:rFonts w:eastAsia="微軟正黑體" w:cstheme="minorHAnsi"/>
                <w:sz w:val="22"/>
              </w:rPr>
              <w:t>)</w:t>
            </w:r>
          </w:p>
        </w:tc>
        <w:tc>
          <w:tcPr>
            <w:tcW w:w="3256" w:type="dxa"/>
            <w:vAlign w:val="center"/>
          </w:tcPr>
          <w:p w14:paraId="376F3C7A"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3 </w:t>
            </w:r>
            <w:r w:rsidRPr="00AF3413">
              <w:rPr>
                <w:rFonts w:eastAsia="微軟正黑體" w:cstheme="minorHAnsi"/>
                <w:sz w:val="22"/>
              </w:rPr>
              <w:t>位整數，</w:t>
            </w:r>
            <w:r w:rsidRPr="00AF3413">
              <w:rPr>
                <w:rFonts w:eastAsia="微軟正黑體" w:cstheme="minorHAnsi"/>
                <w:sz w:val="22"/>
              </w:rPr>
              <w:t xml:space="preserve">4 </w:t>
            </w:r>
            <w:r w:rsidRPr="00AF3413">
              <w:rPr>
                <w:rFonts w:eastAsia="微軟正黑體" w:cstheme="minorHAnsi"/>
                <w:sz w:val="22"/>
              </w:rPr>
              <w:t>位小數</w:t>
            </w:r>
          </w:p>
          <w:p w14:paraId="31EF1246" w14:textId="77777777" w:rsidR="00742488" w:rsidRPr="00AF3413" w:rsidRDefault="00742488" w:rsidP="005B4AB6">
            <w:pPr>
              <w:ind w:left="0" w:firstLine="0"/>
              <w:rPr>
                <w:rFonts w:eastAsia="微軟正黑體" w:cstheme="minorHAnsi"/>
                <w:sz w:val="22"/>
              </w:rPr>
            </w:pPr>
          </w:p>
          <w:p w14:paraId="36A235D3" w14:textId="7C1E4FFA" w:rsidR="005B4AB6" w:rsidRPr="00AF3413" w:rsidRDefault="005B4AB6" w:rsidP="005B4AB6">
            <w:pPr>
              <w:ind w:left="0" w:firstLine="0"/>
              <w:rPr>
                <w:rFonts w:eastAsia="微軟正黑體" w:cstheme="minorHAnsi"/>
                <w:sz w:val="22"/>
              </w:rPr>
            </w:pPr>
            <w:r w:rsidRPr="00AF3413">
              <w:rPr>
                <w:rFonts w:eastAsia="微軟正黑體" w:cstheme="minorHAnsi"/>
                <w:sz w:val="22"/>
              </w:rPr>
              <w:t xml:space="preserve">OBU </w:t>
            </w:r>
            <w:r w:rsidRPr="00AF3413">
              <w:rPr>
                <w:rFonts w:eastAsia="微軟正黑體" w:cstheme="minorHAnsi"/>
                <w:sz w:val="22"/>
              </w:rPr>
              <w:t>資信證明：帳號幣別</w:t>
            </w:r>
            <w:r w:rsidRPr="00AF3413">
              <w:rPr>
                <w:rFonts w:eastAsia="微軟正黑體" w:cstheme="minorHAnsi"/>
                <w:sz w:val="22"/>
              </w:rPr>
              <w:t xml:space="preserve"> </w:t>
            </w:r>
            <w:r w:rsidRPr="00AF3413">
              <w:rPr>
                <w:rFonts w:eastAsia="微軟正黑體" w:cstheme="minorHAnsi"/>
                <w:sz w:val="22"/>
              </w:rPr>
              <w:t>對</w:t>
            </w:r>
            <w:r w:rsidRPr="00AF3413">
              <w:rPr>
                <w:rFonts w:eastAsia="微軟正黑體" w:cstheme="minorHAnsi"/>
                <w:sz w:val="22"/>
              </w:rPr>
              <w:t xml:space="preserve"> </w:t>
            </w:r>
            <w:r w:rsidRPr="00AF3413">
              <w:rPr>
                <w:rFonts w:eastAsia="微軟正黑體" w:cstheme="minorHAnsi"/>
                <w:sz w:val="22"/>
              </w:rPr>
              <w:t>美金</w:t>
            </w:r>
            <w:r w:rsidRPr="00AF3413">
              <w:rPr>
                <w:rFonts w:eastAsia="微軟正黑體" w:cstheme="minorHAnsi"/>
                <w:sz w:val="22"/>
              </w:rPr>
              <w:t xml:space="preserve"> </w:t>
            </w:r>
            <w:r w:rsidRPr="00AF3413">
              <w:rPr>
                <w:rFonts w:eastAsia="微軟正黑體" w:cstheme="minorHAnsi"/>
                <w:sz w:val="22"/>
              </w:rPr>
              <w:t>的匯率比</w:t>
            </w:r>
          </w:p>
          <w:p w14:paraId="75C26BD8" w14:textId="07F7BBE5" w:rsidR="00825756" w:rsidRPr="00AF3413" w:rsidRDefault="005B4AB6" w:rsidP="005B4AB6">
            <w:pPr>
              <w:ind w:left="0" w:firstLine="0"/>
              <w:rPr>
                <w:rFonts w:eastAsia="微軟正黑體" w:cstheme="minorHAnsi"/>
                <w:sz w:val="22"/>
              </w:rPr>
            </w:pPr>
            <w:r w:rsidRPr="00AF3413">
              <w:rPr>
                <w:rFonts w:eastAsia="微軟正黑體" w:cstheme="minorHAnsi"/>
                <w:sz w:val="22"/>
              </w:rPr>
              <w:t xml:space="preserve">DBU </w:t>
            </w:r>
            <w:r w:rsidRPr="00AF3413">
              <w:rPr>
                <w:rFonts w:eastAsia="微軟正黑體" w:cstheme="minorHAnsi"/>
                <w:sz w:val="22"/>
              </w:rPr>
              <w:t>存款業務證明：帳號幣別</w:t>
            </w:r>
            <w:r w:rsidRPr="00AF3413">
              <w:rPr>
                <w:rFonts w:eastAsia="微軟正黑體" w:cstheme="minorHAnsi"/>
                <w:sz w:val="22"/>
              </w:rPr>
              <w:t xml:space="preserve"> </w:t>
            </w:r>
            <w:r w:rsidRPr="00AF3413">
              <w:rPr>
                <w:rFonts w:eastAsia="微軟正黑體" w:cstheme="minorHAnsi"/>
                <w:sz w:val="22"/>
              </w:rPr>
              <w:t>對</w:t>
            </w:r>
            <w:r w:rsidRPr="00AF3413">
              <w:rPr>
                <w:rFonts w:eastAsia="微軟正黑體" w:cstheme="minorHAnsi"/>
                <w:sz w:val="22"/>
              </w:rPr>
              <w:t xml:space="preserve"> </w:t>
            </w:r>
            <w:r w:rsidRPr="00AF3413">
              <w:rPr>
                <w:rFonts w:eastAsia="微軟正黑體" w:cstheme="minorHAnsi"/>
                <w:sz w:val="22"/>
              </w:rPr>
              <w:t>台幣</w:t>
            </w:r>
            <w:r w:rsidRPr="00AF3413">
              <w:rPr>
                <w:rFonts w:eastAsia="微軟正黑體" w:cstheme="minorHAnsi"/>
                <w:sz w:val="22"/>
              </w:rPr>
              <w:t xml:space="preserve"> </w:t>
            </w:r>
            <w:r w:rsidRPr="00AF3413">
              <w:rPr>
                <w:rFonts w:eastAsia="微軟正黑體" w:cstheme="minorHAnsi"/>
                <w:sz w:val="22"/>
              </w:rPr>
              <w:t>的匯率比</w:t>
            </w:r>
          </w:p>
        </w:tc>
      </w:tr>
    </w:tbl>
    <w:p w14:paraId="49900B80" w14:textId="77777777" w:rsidR="00EE630E" w:rsidRPr="00AF3413" w:rsidRDefault="00EE630E" w:rsidP="00EE630E">
      <w:pPr>
        <w:ind w:left="0" w:firstLine="0"/>
        <w:rPr>
          <w:rFonts w:eastAsia="微軟正黑體" w:cstheme="minorHAnsi"/>
        </w:rPr>
      </w:pPr>
    </w:p>
    <w:p w14:paraId="51785B8A" w14:textId="7A87E331" w:rsidR="00971F52" w:rsidRPr="00AF3413" w:rsidRDefault="00971F52" w:rsidP="00971F52">
      <w:pPr>
        <w:ind w:left="0" w:firstLine="0"/>
        <w:outlineLvl w:val="4"/>
        <w:rPr>
          <w:rFonts w:eastAsia="微軟正黑體" w:cstheme="minorHAnsi"/>
        </w:rPr>
      </w:pPr>
      <w:r w:rsidRPr="00AF3413">
        <w:rPr>
          <w:rFonts w:eastAsia="微軟正黑體" w:cstheme="minorHAnsi"/>
        </w:rPr>
        <w:t xml:space="preserve">3. </w:t>
      </w:r>
      <w:r w:rsidRPr="00AF3413">
        <w:rPr>
          <w:rFonts w:eastAsia="微軟正黑體" w:cstheme="minorHAnsi"/>
        </w:rPr>
        <w:t>產生證明所需欄位</w:t>
      </w:r>
    </w:p>
    <w:p w14:paraId="5CC119EE" w14:textId="77777777" w:rsidR="006A1B00" w:rsidRPr="00AF3413" w:rsidRDefault="006A1B00">
      <w:pPr>
        <w:pStyle w:val="af2"/>
        <w:numPr>
          <w:ilvl w:val="0"/>
          <w:numId w:val="129"/>
        </w:numPr>
        <w:ind w:leftChars="0"/>
        <w:rPr>
          <w:rFonts w:eastAsia="微軟正黑體" w:cstheme="minorHAnsi"/>
        </w:rPr>
      </w:pPr>
      <w:r w:rsidRPr="00AF3413">
        <w:rPr>
          <w:rFonts w:eastAsia="微軟正黑體" w:cstheme="minorHAnsi"/>
        </w:rPr>
        <w:t>資信證明</w:t>
      </w:r>
      <w:r w:rsidRPr="00AF3413">
        <w:rPr>
          <w:rFonts w:eastAsia="微軟正黑體" w:cstheme="minorHAnsi"/>
        </w:rPr>
        <w:t>-</w:t>
      </w:r>
      <w:r w:rsidRPr="00AF3413">
        <w:rPr>
          <w:rFonts w:eastAsia="微軟正黑體" w:cstheme="minorHAnsi"/>
        </w:rPr>
        <w:t>往來狀況</w:t>
      </w:r>
    </w:p>
    <w:tbl>
      <w:tblPr>
        <w:tblStyle w:val="af1"/>
        <w:tblW w:w="0" w:type="auto"/>
        <w:tblInd w:w="-5" w:type="dxa"/>
        <w:tblLook w:val="04A0" w:firstRow="1" w:lastRow="0" w:firstColumn="1" w:lastColumn="0" w:noHBand="0" w:noVBand="1"/>
      </w:tblPr>
      <w:tblGrid>
        <w:gridCol w:w="574"/>
        <w:gridCol w:w="2282"/>
        <w:gridCol w:w="1955"/>
        <w:gridCol w:w="2109"/>
        <w:gridCol w:w="2006"/>
      </w:tblGrid>
      <w:tr w:rsidR="00E41243" w:rsidRPr="00AF3413" w14:paraId="41B5A875" w14:textId="49964C9E" w:rsidTr="00166F51">
        <w:tc>
          <w:tcPr>
            <w:tcW w:w="8926" w:type="dxa"/>
            <w:gridSpan w:val="5"/>
            <w:shd w:val="clear" w:color="auto" w:fill="DEEAF6" w:themeFill="accent5" w:themeFillTint="33"/>
          </w:tcPr>
          <w:p w14:paraId="2606238A" w14:textId="4C6AC6C3"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資信證明</w:t>
            </w:r>
            <w:r w:rsidRPr="00AF3413">
              <w:rPr>
                <w:rFonts w:eastAsia="微軟正黑體" w:cstheme="minorHAnsi"/>
                <w:b/>
                <w:bCs/>
                <w:sz w:val="22"/>
              </w:rPr>
              <w:t>-</w:t>
            </w:r>
            <w:r w:rsidRPr="00AF3413">
              <w:rPr>
                <w:rFonts w:eastAsia="微軟正黑體" w:cstheme="minorHAnsi"/>
                <w:b/>
                <w:bCs/>
                <w:sz w:val="22"/>
              </w:rPr>
              <w:t>往來狀況</w:t>
            </w:r>
            <w:r w:rsidRPr="00AF3413">
              <w:rPr>
                <w:rFonts w:eastAsia="微軟正黑體" w:cstheme="minorHAnsi"/>
                <w:b/>
                <w:bCs/>
                <w:sz w:val="22"/>
              </w:rPr>
              <w:t xml:space="preserve"> (OBU)</w:t>
            </w:r>
          </w:p>
        </w:tc>
      </w:tr>
      <w:tr w:rsidR="00E41243" w:rsidRPr="00AF3413" w14:paraId="5A561538" w14:textId="548E2C50" w:rsidTr="00E41243">
        <w:tc>
          <w:tcPr>
            <w:tcW w:w="574" w:type="dxa"/>
            <w:shd w:val="clear" w:color="auto" w:fill="DEEAF6" w:themeFill="accent5" w:themeFillTint="33"/>
          </w:tcPr>
          <w:p w14:paraId="710C5AD5" w14:textId="77777777" w:rsidR="00E41243" w:rsidRPr="00AF3413" w:rsidRDefault="00E41243" w:rsidP="001A2219">
            <w:pPr>
              <w:ind w:left="0" w:firstLine="0"/>
              <w:rPr>
                <w:rFonts w:eastAsia="微軟正黑體" w:cstheme="minorHAnsi"/>
                <w:b/>
                <w:bCs/>
                <w:sz w:val="22"/>
              </w:rPr>
            </w:pPr>
            <w:r w:rsidRPr="00AF3413">
              <w:rPr>
                <w:rFonts w:eastAsia="微軟正黑體" w:cstheme="minorHAnsi"/>
                <w:b/>
                <w:bCs/>
                <w:sz w:val="22"/>
              </w:rPr>
              <w:t>序號</w:t>
            </w:r>
          </w:p>
        </w:tc>
        <w:tc>
          <w:tcPr>
            <w:tcW w:w="2282" w:type="dxa"/>
            <w:shd w:val="clear" w:color="auto" w:fill="DEEAF6" w:themeFill="accent5" w:themeFillTint="33"/>
          </w:tcPr>
          <w:p w14:paraId="02057E6A" w14:textId="77777777"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中文版</w:t>
            </w:r>
          </w:p>
        </w:tc>
        <w:tc>
          <w:tcPr>
            <w:tcW w:w="1955" w:type="dxa"/>
            <w:shd w:val="clear" w:color="auto" w:fill="DEEAF6" w:themeFill="accent5" w:themeFillTint="33"/>
          </w:tcPr>
          <w:p w14:paraId="5D147C92" w14:textId="6E150BBE"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說明</w:t>
            </w:r>
          </w:p>
        </w:tc>
        <w:tc>
          <w:tcPr>
            <w:tcW w:w="2109" w:type="dxa"/>
            <w:shd w:val="clear" w:color="auto" w:fill="DEEAF6" w:themeFill="accent5" w:themeFillTint="33"/>
          </w:tcPr>
          <w:p w14:paraId="27CF64AD" w14:textId="49B91982"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英文版</w:t>
            </w:r>
          </w:p>
        </w:tc>
        <w:tc>
          <w:tcPr>
            <w:tcW w:w="2006" w:type="dxa"/>
            <w:shd w:val="clear" w:color="auto" w:fill="DEEAF6" w:themeFill="accent5" w:themeFillTint="33"/>
          </w:tcPr>
          <w:p w14:paraId="6D46E854" w14:textId="748BB2A7"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E41243" w:rsidRPr="00AF3413" w14:paraId="4403ACB3" w14:textId="544BD49A" w:rsidTr="00E41243">
        <w:tc>
          <w:tcPr>
            <w:tcW w:w="574" w:type="dxa"/>
          </w:tcPr>
          <w:p w14:paraId="3378E40E"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3FD1B757"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文件編號</w:t>
            </w:r>
          </w:p>
        </w:tc>
        <w:tc>
          <w:tcPr>
            <w:tcW w:w="1955" w:type="dxa"/>
          </w:tcPr>
          <w:p w14:paraId="5AC98C37" w14:textId="041BFA49" w:rsidR="00E41243" w:rsidRPr="00AF3413" w:rsidRDefault="00E41243" w:rsidP="001A2219">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c>
          <w:tcPr>
            <w:tcW w:w="2109" w:type="dxa"/>
          </w:tcPr>
          <w:p w14:paraId="6B735EAB" w14:textId="75FBDFE7" w:rsidR="00E41243" w:rsidRPr="00AF3413" w:rsidRDefault="00E41243" w:rsidP="001A2219">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7C27FBF9" w14:textId="12A85C4D"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10813578" w14:textId="24FA6C1B" w:rsidTr="00E41243">
        <w:tc>
          <w:tcPr>
            <w:tcW w:w="574" w:type="dxa"/>
          </w:tcPr>
          <w:p w14:paraId="5C051C21"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4B14F44E" w14:textId="62669AE2" w:rsidR="00E41243" w:rsidRPr="00AF3413" w:rsidRDefault="00E41243" w:rsidP="001A2219">
            <w:pPr>
              <w:ind w:left="0" w:firstLine="0"/>
              <w:rPr>
                <w:rFonts w:eastAsia="微軟正黑體" w:cstheme="minorHAnsi"/>
                <w:sz w:val="22"/>
              </w:rPr>
            </w:pPr>
            <w:r w:rsidRPr="00AF3413">
              <w:rPr>
                <w:rFonts w:eastAsia="微軟正黑體" w:cstheme="minorHAnsi"/>
                <w:sz w:val="22"/>
              </w:rPr>
              <w:t>戶名</w:t>
            </w:r>
            <w:r w:rsidR="009972D9" w:rsidRPr="00AF3413">
              <w:rPr>
                <w:rFonts w:eastAsia="微軟正黑體" w:cstheme="minorHAnsi"/>
                <w:sz w:val="22"/>
              </w:rPr>
              <w:t>/</w:t>
            </w:r>
            <w:r w:rsidR="009972D9" w:rsidRPr="00AF3413">
              <w:rPr>
                <w:rFonts w:eastAsia="微軟正黑體" w:cstheme="minorHAnsi"/>
                <w:sz w:val="22"/>
              </w:rPr>
              <w:t>別名</w:t>
            </w:r>
          </w:p>
        </w:tc>
        <w:tc>
          <w:tcPr>
            <w:tcW w:w="1955" w:type="dxa"/>
          </w:tcPr>
          <w:p w14:paraId="1C7B89B9" w14:textId="68CFC031" w:rsidR="00C245C0" w:rsidRPr="00AF3413" w:rsidRDefault="00C66653" w:rsidP="006A5B29">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w:t>
            </w:r>
            <w:r w:rsidR="00834F03" w:rsidRPr="00AF3413">
              <w:rPr>
                <w:rFonts w:eastAsia="微軟正黑體" w:cstheme="minorHAnsi"/>
                <w:sz w:val="22"/>
              </w:rPr>
              <w:lastRenderedPageBreak/>
              <w:t>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c>
          <w:tcPr>
            <w:tcW w:w="2109" w:type="dxa"/>
          </w:tcPr>
          <w:p w14:paraId="7DED37C3" w14:textId="0114F805" w:rsidR="00E41243" w:rsidRPr="00AF3413" w:rsidRDefault="00E41243" w:rsidP="001A2219">
            <w:pPr>
              <w:ind w:left="0" w:firstLine="0"/>
              <w:rPr>
                <w:rFonts w:eastAsia="微軟正黑體" w:cstheme="minorHAnsi"/>
                <w:sz w:val="22"/>
              </w:rPr>
            </w:pPr>
            <w:r w:rsidRPr="00AF3413">
              <w:rPr>
                <w:rFonts w:eastAsia="微軟正黑體" w:cstheme="minorHAnsi"/>
                <w:sz w:val="22"/>
              </w:rPr>
              <w:lastRenderedPageBreak/>
              <w:t>文件編號</w:t>
            </w:r>
          </w:p>
        </w:tc>
        <w:tc>
          <w:tcPr>
            <w:tcW w:w="2006" w:type="dxa"/>
          </w:tcPr>
          <w:p w14:paraId="361209F9" w14:textId="7632CAF7" w:rsidR="00E41243" w:rsidRPr="00AF3413" w:rsidRDefault="00E41243" w:rsidP="001A2219">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r>
      <w:tr w:rsidR="00E41243" w:rsidRPr="00AF3413" w14:paraId="2928D519" w14:textId="6D1557D7" w:rsidTr="00E41243">
        <w:tc>
          <w:tcPr>
            <w:tcW w:w="574" w:type="dxa"/>
          </w:tcPr>
          <w:p w14:paraId="47ECF95C"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6927242C"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帳號</w:t>
            </w:r>
          </w:p>
        </w:tc>
        <w:tc>
          <w:tcPr>
            <w:tcW w:w="1955" w:type="dxa"/>
          </w:tcPr>
          <w:p w14:paraId="40D9A58F" w14:textId="2E2B86B2"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1DA39F74" w14:textId="5509D7E6" w:rsidR="00E41243" w:rsidRPr="00AF3413" w:rsidRDefault="00C66653" w:rsidP="001A2219">
            <w:pPr>
              <w:ind w:left="0" w:firstLine="0"/>
              <w:rPr>
                <w:rFonts w:eastAsia="微軟正黑體" w:cstheme="minorHAnsi"/>
                <w:sz w:val="22"/>
              </w:rPr>
            </w:pPr>
            <w:r w:rsidRPr="00AF3413">
              <w:rPr>
                <w:rFonts w:eastAsia="微軟正黑體" w:cstheme="minorHAnsi"/>
                <w:sz w:val="22"/>
              </w:rPr>
              <w:t>戶名</w:t>
            </w:r>
            <w:r w:rsidRPr="00AF3413">
              <w:rPr>
                <w:rFonts w:eastAsia="微軟正黑體" w:cstheme="minorHAnsi"/>
                <w:sz w:val="22"/>
              </w:rPr>
              <w:t>/</w:t>
            </w:r>
            <w:r w:rsidRPr="00AF3413">
              <w:rPr>
                <w:rFonts w:eastAsia="微軟正黑體" w:cstheme="minorHAnsi"/>
                <w:sz w:val="22"/>
              </w:rPr>
              <w:t>別名</w:t>
            </w:r>
          </w:p>
        </w:tc>
        <w:tc>
          <w:tcPr>
            <w:tcW w:w="2006" w:type="dxa"/>
          </w:tcPr>
          <w:p w14:paraId="66D7D0C2" w14:textId="023EA849" w:rsidR="00C66653" w:rsidRPr="00AF3413" w:rsidRDefault="00C66653" w:rsidP="00C66653">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r>
      <w:tr w:rsidR="00E41243" w:rsidRPr="00AF3413" w14:paraId="250D2F59" w14:textId="007093D9" w:rsidTr="00E41243">
        <w:tc>
          <w:tcPr>
            <w:tcW w:w="574" w:type="dxa"/>
          </w:tcPr>
          <w:p w14:paraId="1E83DD27"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43C7D611"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5" w:type="dxa"/>
          </w:tcPr>
          <w:p w14:paraId="41219776" w14:textId="32C6F7FB"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46C2D27" w14:textId="78B133EA" w:rsidR="00E41243" w:rsidRPr="00AF3413" w:rsidRDefault="00E41243" w:rsidP="001A2219">
            <w:pPr>
              <w:ind w:left="0" w:firstLine="0"/>
              <w:rPr>
                <w:rFonts w:eastAsia="微軟正黑體" w:cstheme="minorHAnsi"/>
                <w:sz w:val="22"/>
              </w:rPr>
            </w:pPr>
            <w:r w:rsidRPr="00AF3413">
              <w:rPr>
                <w:rFonts w:eastAsia="微軟正黑體" w:cstheme="minorHAnsi"/>
                <w:sz w:val="22"/>
              </w:rPr>
              <w:t>帳號</w:t>
            </w:r>
          </w:p>
        </w:tc>
        <w:tc>
          <w:tcPr>
            <w:tcW w:w="2006" w:type="dxa"/>
          </w:tcPr>
          <w:p w14:paraId="79E4987C" w14:textId="23D3FE68"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3F601F4B" w14:textId="51BAD724" w:rsidTr="00E41243">
        <w:tc>
          <w:tcPr>
            <w:tcW w:w="574" w:type="dxa"/>
          </w:tcPr>
          <w:p w14:paraId="05DE3EAE"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3A17486B"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5" w:type="dxa"/>
          </w:tcPr>
          <w:p w14:paraId="1621AA3D" w14:textId="16242A62"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2A41F4FC" w14:textId="40BC62A8" w:rsidR="00E41243" w:rsidRPr="00AF3413" w:rsidRDefault="00E41243" w:rsidP="001A2219">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07DC5C78" w14:textId="16D39C39"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7639BCA0" w14:textId="2BD419A6" w:rsidTr="00E41243">
        <w:tc>
          <w:tcPr>
            <w:tcW w:w="574" w:type="dxa"/>
          </w:tcPr>
          <w:p w14:paraId="659D5F7A"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6164C65A"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5" w:type="dxa"/>
          </w:tcPr>
          <w:p w14:paraId="43C3334C" w14:textId="047ABA8C"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721A4E46" w14:textId="248CAC85" w:rsidR="00E41243" w:rsidRPr="00AF3413" w:rsidRDefault="00E41243" w:rsidP="001A2219">
            <w:pPr>
              <w:ind w:left="0" w:firstLine="0"/>
              <w:rPr>
                <w:rFonts w:eastAsia="微軟正黑體" w:cstheme="minorHAnsi"/>
                <w:sz w:val="22"/>
              </w:rPr>
            </w:pPr>
          </w:p>
        </w:tc>
        <w:tc>
          <w:tcPr>
            <w:tcW w:w="2006" w:type="dxa"/>
          </w:tcPr>
          <w:p w14:paraId="02E8B5AC" w14:textId="77777777" w:rsidR="00E41243" w:rsidRPr="00AF3413" w:rsidRDefault="00E41243" w:rsidP="001A2219">
            <w:pPr>
              <w:ind w:left="0" w:firstLine="0"/>
              <w:rPr>
                <w:rFonts w:eastAsia="微軟正黑體" w:cstheme="minorHAnsi"/>
                <w:sz w:val="22"/>
              </w:rPr>
            </w:pPr>
          </w:p>
        </w:tc>
      </w:tr>
      <w:tr w:rsidR="00E41243" w:rsidRPr="00AF3413" w14:paraId="5A546790" w14:textId="348E3C16" w:rsidTr="00E41243">
        <w:tc>
          <w:tcPr>
            <w:tcW w:w="574" w:type="dxa"/>
          </w:tcPr>
          <w:p w14:paraId="2006473B"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2BE754B6"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5" w:type="dxa"/>
          </w:tcPr>
          <w:p w14:paraId="696B86E1" w14:textId="73534CE2"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4A99F62" w14:textId="3293C14D" w:rsidR="00E41243" w:rsidRPr="00AF3413" w:rsidRDefault="00E41243" w:rsidP="001A2219">
            <w:pPr>
              <w:ind w:left="0" w:firstLine="0"/>
              <w:rPr>
                <w:rFonts w:eastAsia="微軟正黑體" w:cstheme="minorHAnsi"/>
                <w:sz w:val="22"/>
              </w:rPr>
            </w:pPr>
          </w:p>
        </w:tc>
        <w:tc>
          <w:tcPr>
            <w:tcW w:w="2006" w:type="dxa"/>
          </w:tcPr>
          <w:p w14:paraId="4FA3DF1A" w14:textId="77777777" w:rsidR="00E41243" w:rsidRPr="00AF3413" w:rsidRDefault="00E41243" w:rsidP="001A2219">
            <w:pPr>
              <w:ind w:left="0" w:firstLine="0"/>
              <w:rPr>
                <w:rFonts w:eastAsia="微軟正黑體" w:cstheme="minorHAnsi"/>
                <w:sz w:val="22"/>
              </w:rPr>
            </w:pPr>
          </w:p>
        </w:tc>
      </w:tr>
      <w:tr w:rsidR="00E41243" w:rsidRPr="00AF3413" w14:paraId="07FB9967" w14:textId="5CB2C162" w:rsidTr="00E41243">
        <w:tc>
          <w:tcPr>
            <w:tcW w:w="574" w:type="dxa"/>
          </w:tcPr>
          <w:p w14:paraId="7315EDE7"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2B54BB05"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5" w:type="dxa"/>
          </w:tcPr>
          <w:p w14:paraId="08CDC155" w14:textId="5DB96F40"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C976B48" w14:textId="5D2252C2" w:rsidR="00E41243" w:rsidRPr="00AF3413" w:rsidRDefault="00E41243" w:rsidP="001A2219">
            <w:pPr>
              <w:ind w:left="0" w:firstLine="0"/>
              <w:rPr>
                <w:rFonts w:eastAsia="微軟正黑體" w:cstheme="minorHAnsi"/>
                <w:sz w:val="22"/>
              </w:rPr>
            </w:pPr>
          </w:p>
        </w:tc>
        <w:tc>
          <w:tcPr>
            <w:tcW w:w="2006" w:type="dxa"/>
          </w:tcPr>
          <w:p w14:paraId="50B1BDBE" w14:textId="77777777" w:rsidR="00E41243" w:rsidRPr="00AF3413" w:rsidRDefault="00E41243" w:rsidP="001A2219">
            <w:pPr>
              <w:ind w:left="0" w:firstLine="0"/>
              <w:rPr>
                <w:rFonts w:eastAsia="微軟正黑體" w:cstheme="minorHAnsi"/>
                <w:sz w:val="22"/>
              </w:rPr>
            </w:pPr>
          </w:p>
        </w:tc>
      </w:tr>
      <w:tr w:rsidR="00E41243" w:rsidRPr="00AF3413" w14:paraId="6233059D" w14:textId="4DC90680" w:rsidTr="00E41243">
        <w:tc>
          <w:tcPr>
            <w:tcW w:w="574" w:type="dxa"/>
          </w:tcPr>
          <w:p w14:paraId="5A38BBCA" w14:textId="77777777" w:rsidR="00E41243" w:rsidRPr="00AF3413" w:rsidRDefault="00E41243">
            <w:pPr>
              <w:pStyle w:val="af2"/>
              <w:numPr>
                <w:ilvl w:val="0"/>
                <w:numId w:val="130"/>
              </w:numPr>
              <w:ind w:leftChars="0"/>
              <w:rPr>
                <w:rFonts w:eastAsia="微軟正黑體" w:cstheme="minorHAnsi"/>
                <w:sz w:val="22"/>
              </w:rPr>
            </w:pPr>
          </w:p>
        </w:tc>
        <w:tc>
          <w:tcPr>
            <w:tcW w:w="2282" w:type="dxa"/>
          </w:tcPr>
          <w:p w14:paraId="4D891723"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5" w:type="dxa"/>
          </w:tcPr>
          <w:p w14:paraId="0CD04D67" w14:textId="2DEDD71F" w:rsidR="00E41243" w:rsidRPr="00AF3413" w:rsidRDefault="00E41243" w:rsidP="001A2219">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1F4982FE" w14:textId="587EA016" w:rsidR="00E41243" w:rsidRPr="00AF3413" w:rsidRDefault="00E41243" w:rsidP="001A2219">
            <w:pPr>
              <w:ind w:left="0" w:firstLine="0"/>
              <w:rPr>
                <w:rFonts w:eastAsia="微軟正黑體" w:cstheme="minorHAnsi"/>
                <w:sz w:val="22"/>
              </w:rPr>
            </w:pPr>
          </w:p>
        </w:tc>
        <w:tc>
          <w:tcPr>
            <w:tcW w:w="2006" w:type="dxa"/>
          </w:tcPr>
          <w:p w14:paraId="340B4C98" w14:textId="77777777" w:rsidR="00E41243" w:rsidRPr="00AF3413" w:rsidRDefault="00E41243" w:rsidP="001A2219">
            <w:pPr>
              <w:ind w:left="0" w:firstLine="0"/>
              <w:rPr>
                <w:rFonts w:eastAsia="微軟正黑體" w:cstheme="minorHAnsi"/>
                <w:sz w:val="22"/>
              </w:rPr>
            </w:pPr>
          </w:p>
        </w:tc>
      </w:tr>
    </w:tbl>
    <w:p w14:paraId="1827D697" w14:textId="77777777" w:rsidR="006A1B00" w:rsidRPr="00AF3413" w:rsidRDefault="006A1B00" w:rsidP="006A1B00">
      <w:pPr>
        <w:pStyle w:val="af2"/>
        <w:ind w:leftChars="0" w:left="480" w:firstLine="0"/>
        <w:rPr>
          <w:rFonts w:eastAsia="微軟正黑體" w:cstheme="minorHAnsi"/>
        </w:rPr>
      </w:pPr>
    </w:p>
    <w:p w14:paraId="77DAB6E9" w14:textId="3AB04A86" w:rsidR="006A1B00" w:rsidRPr="00AF3413" w:rsidRDefault="006A1B00">
      <w:pPr>
        <w:pStyle w:val="af2"/>
        <w:numPr>
          <w:ilvl w:val="0"/>
          <w:numId w:val="131"/>
        </w:numPr>
        <w:ind w:leftChars="0"/>
        <w:rPr>
          <w:rFonts w:eastAsia="微軟正黑體" w:cstheme="minorHAnsi"/>
        </w:rPr>
      </w:pPr>
      <w:r w:rsidRPr="00AF3413">
        <w:rPr>
          <w:rFonts w:eastAsia="微軟正黑體" w:cstheme="minorHAnsi"/>
        </w:rPr>
        <w:t>資信證明</w:t>
      </w:r>
      <w:r w:rsidRPr="00AF3413">
        <w:rPr>
          <w:rFonts w:eastAsia="微軟正黑體" w:cstheme="minorHAnsi"/>
        </w:rPr>
        <w:t>-</w:t>
      </w:r>
      <w:r w:rsidRPr="00AF3413">
        <w:rPr>
          <w:rFonts w:eastAsia="微軟正黑體" w:cstheme="minorHAnsi"/>
        </w:rPr>
        <w:t>餘額</w:t>
      </w:r>
    </w:p>
    <w:tbl>
      <w:tblPr>
        <w:tblStyle w:val="af1"/>
        <w:tblW w:w="0" w:type="auto"/>
        <w:tblInd w:w="-5" w:type="dxa"/>
        <w:tblLook w:val="04A0" w:firstRow="1" w:lastRow="0" w:firstColumn="1" w:lastColumn="0" w:noHBand="0" w:noVBand="1"/>
      </w:tblPr>
      <w:tblGrid>
        <w:gridCol w:w="574"/>
        <w:gridCol w:w="2282"/>
        <w:gridCol w:w="1955"/>
        <w:gridCol w:w="2109"/>
        <w:gridCol w:w="2006"/>
      </w:tblGrid>
      <w:tr w:rsidR="00E41243" w:rsidRPr="00AF3413" w14:paraId="73F21B67" w14:textId="674C3EE9" w:rsidTr="008A0F21">
        <w:tc>
          <w:tcPr>
            <w:tcW w:w="8926" w:type="dxa"/>
            <w:gridSpan w:val="5"/>
            <w:shd w:val="clear" w:color="auto" w:fill="DEEAF6" w:themeFill="accent5" w:themeFillTint="33"/>
          </w:tcPr>
          <w:p w14:paraId="7316665B" w14:textId="21383C0C"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資信證明</w:t>
            </w:r>
            <w:r w:rsidRPr="00AF3413">
              <w:rPr>
                <w:rFonts w:eastAsia="微軟正黑體" w:cstheme="minorHAnsi"/>
                <w:b/>
                <w:bCs/>
                <w:sz w:val="22"/>
              </w:rPr>
              <w:t>-</w:t>
            </w:r>
            <w:r w:rsidRPr="00AF3413">
              <w:rPr>
                <w:rFonts w:eastAsia="微軟正黑體" w:cstheme="minorHAnsi"/>
                <w:b/>
                <w:bCs/>
                <w:sz w:val="22"/>
              </w:rPr>
              <w:t>餘額</w:t>
            </w:r>
            <w:r w:rsidRPr="00AF3413">
              <w:rPr>
                <w:rFonts w:eastAsia="微軟正黑體" w:cstheme="minorHAnsi"/>
                <w:b/>
                <w:bCs/>
                <w:sz w:val="22"/>
              </w:rPr>
              <w:t>(OBU)</w:t>
            </w:r>
          </w:p>
        </w:tc>
      </w:tr>
      <w:tr w:rsidR="00E41243" w:rsidRPr="00AF3413" w14:paraId="5418A19C" w14:textId="3D61989C" w:rsidTr="00E41243">
        <w:tc>
          <w:tcPr>
            <w:tcW w:w="574" w:type="dxa"/>
            <w:shd w:val="clear" w:color="auto" w:fill="DEEAF6" w:themeFill="accent5" w:themeFillTint="33"/>
          </w:tcPr>
          <w:p w14:paraId="2A12217A" w14:textId="77777777" w:rsidR="00E41243" w:rsidRPr="00AF3413" w:rsidRDefault="00E41243" w:rsidP="001A2219">
            <w:pPr>
              <w:ind w:left="0" w:firstLine="0"/>
              <w:rPr>
                <w:rFonts w:eastAsia="微軟正黑體" w:cstheme="minorHAnsi"/>
                <w:b/>
                <w:bCs/>
                <w:sz w:val="22"/>
              </w:rPr>
            </w:pPr>
            <w:r w:rsidRPr="00AF3413">
              <w:rPr>
                <w:rFonts w:eastAsia="微軟正黑體" w:cstheme="minorHAnsi"/>
                <w:b/>
                <w:bCs/>
                <w:sz w:val="22"/>
              </w:rPr>
              <w:t>序號</w:t>
            </w:r>
          </w:p>
        </w:tc>
        <w:tc>
          <w:tcPr>
            <w:tcW w:w="2282" w:type="dxa"/>
            <w:shd w:val="clear" w:color="auto" w:fill="DEEAF6" w:themeFill="accent5" w:themeFillTint="33"/>
          </w:tcPr>
          <w:p w14:paraId="149AFDE5" w14:textId="77777777"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中文版</w:t>
            </w:r>
          </w:p>
        </w:tc>
        <w:tc>
          <w:tcPr>
            <w:tcW w:w="1955" w:type="dxa"/>
            <w:shd w:val="clear" w:color="auto" w:fill="DEEAF6" w:themeFill="accent5" w:themeFillTint="33"/>
          </w:tcPr>
          <w:p w14:paraId="61EE3BDE" w14:textId="0E84F926"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說明</w:t>
            </w:r>
          </w:p>
        </w:tc>
        <w:tc>
          <w:tcPr>
            <w:tcW w:w="2109" w:type="dxa"/>
            <w:shd w:val="clear" w:color="auto" w:fill="DEEAF6" w:themeFill="accent5" w:themeFillTint="33"/>
          </w:tcPr>
          <w:p w14:paraId="190AF2FD" w14:textId="339122BB"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英文版</w:t>
            </w:r>
          </w:p>
        </w:tc>
        <w:tc>
          <w:tcPr>
            <w:tcW w:w="2006" w:type="dxa"/>
            <w:shd w:val="clear" w:color="auto" w:fill="DEEAF6" w:themeFill="accent5" w:themeFillTint="33"/>
          </w:tcPr>
          <w:p w14:paraId="642873B5" w14:textId="5FC15217" w:rsidR="00E41243" w:rsidRPr="00AF3413" w:rsidRDefault="00E41243"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E41243" w:rsidRPr="00AF3413" w14:paraId="1C9A1EAC" w14:textId="7EEBDB30" w:rsidTr="00E41243">
        <w:tc>
          <w:tcPr>
            <w:tcW w:w="574" w:type="dxa"/>
          </w:tcPr>
          <w:p w14:paraId="4FFCC55F"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2F2CB656" w14:textId="77777777" w:rsidR="00E41243" w:rsidRPr="00AF3413" w:rsidRDefault="00E41243" w:rsidP="001A2219">
            <w:pPr>
              <w:ind w:left="0" w:firstLine="0"/>
              <w:rPr>
                <w:rFonts w:eastAsia="微軟正黑體" w:cstheme="minorHAnsi"/>
                <w:sz w:val="22"/>
              </w:rPr>
            </w:pPr>
            <w:r w:rsidRPr="00AF3413">
              <w:rPr>
                <w:rFonts w:eastAsia="微軟正黑體" w:cstheme="minorHAnsi"/>
                <w:sz w:val="22"/>
              </w:rPr>
              <w:t>文件編號</w:t>
            </w:r>
          </w:p>
        </w:tc>
        <w:tc>
          <w:tcPr>
            <w:tcW w:w="1955" w:type="dxa"/>
          </w:tcPr>
          <w:p w14:paraId="22F4AC47" w14:textId="24DB5050" w:rsidR="00E41243" w:rsidRPr="00AF3413" w:rsidRDefault="00E41243" w:rsidP="001A2219">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c>
          <w:tcPr>
            <w:tcW w:w="2109" w:type="dxa"/>
          </w:tcPr>
          <w:p w14:paraId="615BDF80" w14:textId="0B7BAEFC" w:rsidR="00E41243" w:rsidRPr="00AF3413" w:rsidRDefault="00E41243" w:rsidP="001A2219">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3944CAFB" w14:textId="1211451F" w:rsidR="00E41243" w:rsidRPr="00AF3413" w:rsidRDefault="0082101D" w:rsidP="001A2219">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61209EED" w14:textId="1F2BD37B" w:rsidTr="00E41243">
        <w:tc>
          <w:tcPr>
            <w:tcW w:w="574" w:type="dxa"/>
          </w:tcPr>
          <w:p w14:paraId="5F9778E9"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510666F9" w14:textId="757071B6" w:rsidR="00E41243" w:rsidRPr="00AF3413" w:rsidRDefault="00E41243" w:rsidP="001A2219">
            <w:pPr>
              <w:ind w:left="0" w:firstLine="0"/>
              <w:rPr>
                <w:rFonts w:eastAsia="微軟正黑體" w:cstheme="minorHAnsi"/>
                <w:sz w:val="22"/>
              </w:rPr>
            </w:pPr>
            <w:r w:rsidRPr="00AF3413">
              <w:rPr>
                <w:rFonts w:eastAsia="微軟正黑體" w:cstheme="minorHAnsi"/>
                <w:sz w:val="22"/>
              </w:rPr>
              <w:t>戶名</w:t>
            </w:r>
            <w:r w:rsidR="009972D9" w:rsidRPr="00AF3413">
              <w:rPr>
                <w:rFonts w:eastAsia="微軟正黑體" w:cstheme="minorHAnsi"/>
                <w:sz w:val="22"/>
              </w:rPr>
              <w:t>/</w:t>
            </w:r>
            <w:r w:rsidR="009972D9" w:rsidRPr="00AF3413">
              <w:rPr>
                <w:rFonts w:eastAsia="微軟正黑體" w:cstheme="minorHAnsi"/>
                <w:sz w:val="22"/>
              </w:rPr>
              <w:t>別名</w:t>
            </w:r>
          </w:p>
        </w:tc>
        <w:tc>
          <w:tcPr>
            <w:tcW w:w="1955" w:type="dxa"/>
          </w:tcPr>
          <w:p w14:paraId="5267B1AD" w14:textId="38CAB8F5" w:rsidR="00E41243" w:rsidRPr="00AF3413" w:rsidRDefault="00C66653" w:rsidP="001A2219">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c>
          <w:tcPr>
            <w:tcW w:w="2109" w:type="dxa"/>
          </w:tcPr>
          <w:p w14:paraId="7DA9409C" w14:textId="1F81D226" w:rsidR="00E41243" w:rsidRPr="00AF3413" w:rsidRDefault="00E41243" w:rsidP="001A2219">
            <w:pPr>
              <w:ind w:left="0" w:firstLine="0"/>
              <w:rPr>
                <w:rFonts w:eastAsia="微軟正黑體" w:cstheme="minorHAnsi"/>
                <w:sz w:val="22"/>
              </w:rPr>
            </w:pPr>
            <w:r w:rsidRPr="00AF3413">
              <w:rPr>
                <w:rFonts w:eastAsia="微軟正黑體" w:cstheme="minorHAnsi"/>
                <w:sz w:val="22"/>
              </w:rPr>
              <w:t>文件編號</w:t>
            </w:r>
          </w:p>
        </w:tc>
        <w:tc>
          <w:tcPr>
            <w:tcW w:w="2006" w:type="dxa"/>
          </w:tcPr>
          <w:p w14:paraId="6F5CD66B" w14:textId="0CA4CBA2" w:rsidR="00E41243" w:rsidRPr="00AF3413" w:rsidRDefault="00E41243" w:rsidP="001A2219">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r>
      <w:tr w:rsidR="00E41243" w:rsidRPr="00AF3413" w14:paraId="6FA8362E" w14:textId="579AC4AD" w:rsidTr="00E41243">
        <w:tc>
          <w:tcPr>
            <w:tcW w:w="574" w:type="dxa"/>
          </w:tcPr>
          <w:p w14:paraId="3B7DC67C"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63345B76"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帳號</w:t>
            </w:r>
          </w:p>
        </w:tc>
        <w:tc>
          <w:tcPr>
            <w:tcW w:w="1955" w:type="dxa"/>
          </w:tcPr>
          <w:p w14:paraId="0D2A90E9" w14:textId="578987F9"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AA5A497" w14:textId="78226192" w:rsidR="00E41243" w:rsidRPr="00AF3413" w:rsidRDefault="00C66653" w:rsidP="00E41243">
            <w:pPr>
              <w:ind w:left="0" w:firstLine="0"/>
              <w:rPr>
                <w:rFonts w:eastAsia="微軟正黑體" w:cstheme="minorHAnsi"/>
                <w:sz w:val="22"/>
              </w:rPr>
            </w:pPr>
            <w:r w:rsidRPr="00AF3413">
              <w:rPr>
                <w:rFonts w:eastAsia="微軟正黑體" w:cstheme="minorHAnsi"/>
                <w:sz w:val="22"/>
              </w:rPr>
              <w:t>戶名</w:t>
            </w:r>
            <w:r w:rsidRPr="00AF3413">
              <w:rPr>
                <w:rFonts w:eastAsia="微軟正黑體" w:cstheme="minorHAnsi"/>
                <w:sz w:val="22"/>
              </w:rPr>
              <w:t>/</w:t>
            </w:r>
            <w:r w:rsidRPr="00AF3413">
              <w:rPr>
                <w:rFonts w:eastAsia="微軟正黑體" w:cstheme="minorHAnsi"/>
                <w:sz w:val="22"/>
              </w:rPr>
              <w:t>別名</w:t>
            </w:r>
          </w:p>
        </w:tc>
        <w:tc>
          <w:tcPr>
            <w:tcW w:w="2006" w:type="dxa"/>
          </w:tcPr>
          <w:p w14:paraId="6777F9C9" w14:textId="542670F0" w:rsidR="00E41243" w:rsidRPr="00AF3413" w:rsidRDefault="00C66653" w:rsidP="00E41243">
            <w:pPr>
              <w:ind w:left="0" w:firstLine="0"/>
              <w:rPr>
                <w:rFonts w:eastAsia="微軟正黑體" w:cstheme="minorHAnsi"/>
                <w:sz w:val="22"/>
              </w:rPr>
            </w:pPr>
            <w:r w:rsidRPr="00AF3413">
              <w:rPr>
                <w:rFonts w:eastAsia="微軟正黑體" w:cstheme="minorHAnsi"/>
                <w:sz w:val="22"/>
              </w:rPr>
              <w:t>查詢結果帶出的戶</w:t>
            </w:r>
            <w:r w:rsidRPr="00AF3413">
              <w:rPr>
                <w:rFonts w:eastAsia="微軟正黑體" w:cstheme="minorHAnsi"/>
                <w:sz w:val="22"/>
              </w:rPr>
              <w:lastRenderedPageBreak/>
              <w:t>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r>
      <w:tr w:rsidR="00E41243" w:rsidRPr="00AF3413" w14:paraId="5913B15E" w14:textId="00B6852A" w:rsidTr="00E41243">
        <w:tc>
          <w:tcPr>
            <w:tcW w:w="574" w:type="dxa"/>
          </w:tcPr>
          <w:p w14:paraId="2333702F"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07637D17"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5" w:type="dxa"/>
          </w:tcPr>
          <w:p w14:paraId="3F9E2C28" w14:textId="52323AEA"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0EC28FCF" w14:textId="3505EE92" w:rsidR="00E41243" w:rsidRPr="00AF3413" w:rsidRDefault="00E41243" w:rsidP="00E41243">
            <w:pPr>
              <w:ind w:left="0" w:firstLine="0"/>
              <w:rPr>
                <w:rFonts w:eastAsia="微軟正黑體" w:cstheme="minorHAnsi"/>
                <w:sz w:val="22"/>
              </w:rPr>
            </w:pPr>
            <w:r w:rsidRPr="00AF3413">
              <w:rPr>
                <w:rFonts w:eastAsia="微軟正黑體" w:cstheme="minorHAnsi"/>
                <w:sz w:val="22"/>
              </w:rPr>
              <w:t>帳號</w:t>
            </w:r>
          </w:p>
        </w:tc>
        <w:tc>
          <w:tcPr>
            <w:tcW w:w="2006" w:type="dxa"/>
          </w:tcPr>
          <w:p w14:paraId="751F5A5F" w14:textId="5D8ECC1A"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3F5601FB" w14:textId="4EDADE9B" w:rsidTr="00E41243">
        <w:tc>
          <w:tcPr>
            <w:tcW w:w="574" w:type="dxa"/>
          </w:tcPr>
          <w:p w14:paraId="638853B0"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7FFF8065"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5" w:type="dxa"/>
          </w:tcPr>
          <w:p w14:paraId="4CA9FB6C" w14:textId="398D4A74"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07ED8D65" w14:textId="3210E18F" w:rsidR="00E41243" w:rsidRPr="00AF3413" w:rsidRDefault="00E41243" w:rsidP="00E41243">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3D9ABB7F" w14:textId="4A38D823"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69FCECDC" w14:textId="7417D325" w:rsidTr="00E41243">
        <w:tc>
          <w:tcPr>
            <w:tcW w:w="574" w:type="dxa"/>
          </w:tcPr>
          <w:p w14:paraId="6196CD0D"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714567E0"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5" w:type="dxa"/>
          </w:tcPr>
          <w:p w14:paraId="392FBD25" w14:textId="7C6E1CC7"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0EAEFBC2" w14:textId="301F3B39" w:rsidR="00E41243" w:rsidRPr="00AF3413" w:rsidRDefault="00E41243" w:rsidP="00E41243">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西元年月日</w:t>
            </w:r>
            <w:r w:rsidRPr="00AF3413">
              <w:rPr>
                <w:rFonts w:eastAsia="微軟正黑體" w:cstheme="minorHAnsi"/>
                <w:sz w:val="22"/>
              </w:rPr>
              <w:t>)</w:t>
            </w:r>
          </w:p>
        </w:tc>
        <w:tc>
          <w:tcPr>
            <w:tcW w:w="2006" w:type="dxa"/>
          </w:tcPr>
          <w:p w14:paraId="510C34BE" w14:textId="01C896A1"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r>
      <w:tr w:rsidR="00E41243" w:rsidRPr="00AF3413" w14:paraId="1B0B9A0D" w14:textId="5C503211" w:rsidTr="00E41243">
        <w:tc>
          <w:tcPr>
            <w:tcW w:w="574" w:type="dxa"/>
          </w:tcPr>
          <w:p w14:paraId="27179448"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4EA05842"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5" w:type="dxa"/>
          </w:tcPr>
          <w:p w14:paraId="50C6547D" w14:textId="2752F9ED"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7866CE77" w14:textId="7777FA32" w:rsidR="00E41243" w:rsidRPr="00AF3413" w:rsidRDefault="00E41243" w:rsidP="00E41243">
            <w:pPr>
              <w:ind w:left="0" w:firstLine="0"/>
              <w:rPr>
                <w:rFonts w:eastAsia="微軟正黑體" w:cstheme="minorHAnsi"/>
                <w:sz w:val="22"/>
              </w:rPr>
            </w:pPr>
            <w:r w:rsidRPr="00AF3413">
              <w:rPr>
                <w:rFonts w:eastAsia="微軟正黑體" w:cstheme="minorHAnsi"/>
                <w:sz w:val="22"/>
              </w:rPr>
              <w:t>餘額</w:t>
            </w:r>
          </w:p>
        </w:tc>
        <w:tc>
          <w:tcPr>
            <w:tcW w:w="2006" w:type="dxa"/>
          </w:tcPr>
          <w:p w14:paraId="0B9D963D" w14:textId="7B64E60C" w:rsidR="00E41243" w:rsidRPr="00AF3413" w:rsidRDefault="00E41243" w:rsidP="00E41243">
            <w:pPr>
              <w:ind w:left="0" w:firstLine="0"/>
              <w:rPr>
                <w:rFonts w:eastAsia="微軟正黑體" w:cstheme="minorHAnsi"/>
                <w:sz w:val="22"/>
              </w:rPr>
            </w:pPr>
            <w:r w:rsidRPr="00AF3413">
              <w:rPr>
                <w:rFonts w:eastAsia="微軟正黑體" w:cstheme="minorHAnsi"/>
                <w:sz w:val="22"/>
              </w:rPr>
              <w:t>為查詢結果中的合計證明金額</w:t>
            </w:r>
          </w:p>
        </w:tc>
      </w:tr>
      <w:tr w:rsidR="00E41243" w:rsidRPr="00AF3413" w14:paraId="75BE0FE9" w14:textId="37995064" w:rsidTr="00E41243">
        <w:tc>
          <w:tcPr>
            <w:tcW w:w="574" w:type="dxa"/>
          </w:tcPr>
          <w:p w14:paraId="2721B114" w14:textId="77777777" w:rsidR="00E41243" w:rsidRPr="00AF3413" w:rsidRDefault="00E41243">
            <w:pPr>
              <w:pStyle w:val="af2"/>
              <w:numPr>
                <w:ilvl w:val="0"/>
                <w:numId w:val="132"/>
              </w:numPr>
              <w:ind w:leftChars="0"/>
              <w:rPr>
                <w:rFonts w:eastAsia="微軟正黑體" w:cstheme="minorHAnsi"/>
                <w:sz w:val="22"/>
              </w:rPr>
            </w:pPr>
          </w:p>
        </w:tc>
        <w:tc>
          <w:tcPr>
            <w:tcW w:w="2282" w:type="dxa"/>
          </w:tcPr>
          <w:p w14:paraId="52930343" w14:textId="77777777" w:rsidR="00E41243" w:rsidRPr="00AF3413" w:rsidRDefault="00E41243" w:rsidP="00E41243">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5" w:type="dxa"/>
          </w:tcPr>
          <w:p w14:paraId="28278C68" w14:textId="354AC7D9" w:rsidR="00E41243" w:rsidRPr="00AF3413" w:rsidRDefault="00E41243" w:rsidP="00E41243">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CF1079D" w14:textId="63A410DB" w:rsidR="00E41243" w:rsidRPr="00AF3413" w:rsidRDefault="00E41243" w:rsidP="00E41243">
            <w:pPr>
              <w:ind w:left="0" w:firstLine="0"/>
              <w:rPr>
                <w:rFonts w:eastAsia="微軟正黑體" w:cstheme="minorHAnsi"/>
                <w:sz w:val="22"/>
              </w:rPr>
            </w:pPr>
            <w:r w:rsidRPr="00AF3413">
              <w:rPr>
                <w:rFonts w:eastAsia="微軟正黑體" w:cstheme="minorHAnsi"/>
                <w:sz w:val="22"/>
              </w:rPr>
              <w:t>幣別</w:t>
            </w:r>
          </w:p>
        </w:tc>
        <w:tc>
          <w:tcPr>
            <w:tcW w:w="2006" w:type="dxa"/>
          </w:tcPr>
          <w:p w14:paraId="0FADE8F1" w14:textId="63EC17EB" w:rsidR="00E41243" w:rsidRPr="00AF3413" w:rsidRDefault="00E41243" w:rsidP="00E41243">
            <w:pPr>
              <w:ind w:left="0" w:firstLine="0"/>
              <w:rPr>
                <w:rFonts w:eastAsia="微軟正黑體" w:cstheme="minorHAnsi"/>
                <w:sz w:val="22"/>
              </w:rPr>
            </w:pPr>
            <w:r w:rsidRPr="00AF3413">
              <w:rPr>
                <w:rFonts w:eastAsia="微軟正黑體" w:cstheme="minorHAnsi"/>
                <w:sz w:val="22"/>
              </w:rPr>
              <w:t>為查詢條件中輸入的證明幣別</w:t>
            </w:r>
          </w:p>
        </w:tc>
      </w:tr>
      <w:tr w:rsidR="008F7D97" w:rsidRPr="00AF3413" w14:paraId="78C412F2" w14:textId="1DCE2C83" w:rsidTr="00E41243">
        <w:tc>
          <w:tcPr>
            <w:tcW w:w="574" w:type="dxa"/>
          </w:tcPr>
          <w:p w14:paraId="177563D8"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0D84153C"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5" w:type="dxa"/>
          </w:tcPr>
          <w:p w14:paraId="5A78A324" w14:textId="10E1A601" w:rsidR="008F7D97" w:rsidRPr="00AF3413" w:rsidRDefault="008F7D97" w:rsidP="008F7D97">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1F2F6861" w14:textId="619D8CDA"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匯率比</w:t>
            </w:r>
          </w:p>
        </w:tc>
        <w:tc>
          <w:tcPr>
            <w:tcW w:w="2006" w:type="dxa"/>
          </w:tcPr>
          <w:p w14:paraId="3CA24900"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原帳號幣別：證明幣別的匯率比</w:t>
            </w:r>
          </w:p>
          <w:p w14:paraId="7C960E96" w14:textId="77777777" w:rsidR="005C38C5" w:rsidRPr="00AF3413" w:rsidRDefault="005C38C5" w:rsidP="008F7D97">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1.00=USD 0.0067</w:t>
            </w:r>
          </w:p>
          <w:p w14:paraId="098E5198" w14:textId="04B3B1D1" w:rsidR="005C38C5" w:rsidRPr="00AF3413" w:rsidRDefault="00573584" w:rsidP="008F7D97">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若是外幣帳號，則此匯率備註應顯示所有幣別帳號之匯率比</w:t>
            </w:r>
            <w:r w:rsidRPr="00AF3413">
              <w:rPr>
                <w:rFonts w:eastAsia="微軟正黑體" w:cstheme="minorHAnsi"/>
                <w:sz w:val="22"/>
              </w:rPr>
              <w:t>)</w:t>
            </w:r>
          </w:p>
        </w:tc>
      </w:tr>
      <w:tr w:rsidR="008F7D97" w:rsidRPr="00AF3413" w14:paraId="1C01A136" w14:textId="33DCE9F2" w:rsidTr="00E41243">
        <w:tc>
          <w:tcPr>
            <w:tcW w:w="574" w:type="dxa"/>
          </w:tcPr>
          <w:p w14:paraId="1517D995"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4F02F2C8"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幣別</w:t>
            </w:r>
          </w:p>
        </w:tc>
        <w:tc>
          <w:tcPr>
            <w:tcW w:w="1955" w:type="dxa"/>
          </w:tcPr>
          <w:p w14:paraId="5B950FBB" w14:textId="5A6C33EF" w:rsidR="008F7D97" w:rsidRPr="00AF3413" w:rsidRDefault="008F7D97" w:rsidP="008F7D97">
            <w:pPr>
              <w:ind w:left="0" w:firstLine="0"/>
              <w:rPr>
                <w:rFonts w:eastAsia="微軟正黑體" w:cstheme="minorHAnsi"/>
                <w:sz w:val="22"/>
              </w:rPr>
            </w:pPr>
            <w:r w:rsidRPr="00AF3413">
              <w:rPr>
                <w:rFonts w:eastAsia="微軟正黑體" w:cstheme="minorHAnsi"/>
                <w:sz w:val="22"/>
              </w:rPr>
              <w:t>為查詢條件中輸入的證明幣別</w:t>
            </w:r>
          </w:p>
        </w:tc>
        <w:tc>
          <w:tcPr>
            <w:tcW w:w="2109" w:type="dxa"/>
          </w:tcPr>
          <w:p w14:paraId="3F28D1B3" w14:textId="74317EDA"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原帳號幣別</w:t>
            </w:r>
          </w:p>
        </w:tc>
        <w:tc>
          <w:tcPr>
            <w:tcW w:w="2006" w:type="dxa"/>
          </w:tcPr>
          <w:p w14:paraId="70764181"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證明帳號的原幣別</w:t>
            </w:r>
          </w:p>
          <w:p w14:paraId="1D1D4589" w14:textId="77777777" w:rsidR="005C38C5" w:rsidRPr="00AF3413" w:rsidRDefault="005C38C5" w:rsidP="008F7D97">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1.00=USD 0.0067</w:t>
            </w:r>
          </w:p>
          <w:p w14:paraId="3D07A575" w14:textId="101733B2" w:rsidR="00573584" w:rsidRPr="00AF3413" w:rsidRDefault="00573584" w:rsidP="008F7D97">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若是外幣帳號，則此匯率備註應顯示所有幣別帳號之匯率比</w:t>
            </w:r>
            <w:r w:rsidRPr="00AF3413">
              <w:rPr>
                <w:rFonts w:eastAsia="微軟正黑體" w:cstheme="minorHAnsi"/>
                <w:sz w:val="22"/>
              </w:rPr>
              <w:t>)</w:t>
            </w:r>
          </w:p>
        </w:tc>
      </w:tr>
      <w:tr w:rsidR="008F7D97" w:rsidRPr="00AF3413" w14:paraId="26DDB11A" w14:textId="69634A59" w:rsidTr="00E41243">
        <w:tc>
          <w:tcPr>
            <w:tcW w:w="574" w:type="dxa"/>
          </w:tcPr>
          <w:p w14:paraId="05925EA6"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5B45CB76"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餘額</w:t>
            </w:r>
          </w:p>
        </w:tc>
        <w:tc>
          <w:tcPr>
            <w:tcW w:w="1955" w:type="dxa"/>
          </w:tcPr>
          <w:p w14:paraId="33555845" w14:textId="5EFC01AF" w:rsidR="008F7D97" w:rsidRPr="00AF3413" w:rsidRDefault="008F7D97" w:rsidP="008F7D97">
            <w:pPr>
              <w:ind w:left="0" w:firstLine="0"/>
              <w:rPr>
                <w:rFonts w:eastAsia="微軟正黑體" w:cstheme="minorHAnsi"/>
                <w:sz w:val="22"/>
              </w:rPr>
            </w:pPr>
            <w:r w:rsidRPr="00AF3413">
              <w:rPr>
                <w:rFonts w:eastAsia="微軟正黑體" w:cstheme="minorHAnsi"/>
                <w:sz w:val="22"/>
              </w:rPr>
              <w:t>為查詢結果中的合計證明金額</w:t>
            </w:r>
          </w:p>
        </w:tc>
        <w:tc>
          <w:tcPr>
            <w:tcW w:w="2109" w:type="dxa"/>
          </w:tcPr>
          <w:p w14:paraId="1F9B60CF" w14:textId="29DC7479"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證明幣別</w:t>
            </w:r>
          </w:p>
        </w:tc>
        <w:tc>
          <w:tcPr>
            <w:tcW w:w="2006" w:type="dxa"/>
          </w:tcPr>
          <w:p w14:paraId="0D7B5773"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證明幣別</w:t>
            </w:r>
          </w:p>
          <w:p w14:paraId="0F86E664" w14:textId="77777777" w:rsidR="005C38C5" w:rsidRPr="00AF3413" w:rsidRDefault="005C38C5" w:rsidP="008F7D97">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1.00=USD 0.0067</w:t>
            </w:r>
          </w:p>
          <w:p w14:paraId="21283829" w14:textId="4541333D" w:rsidR="00573584" w:rsidRPr="00AF3413" w:rsidRDefault="00573584" w:rsidP="008F7D97">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若是外幣帳號，則此匯率備註應顯示所有幣別帳號之匯率比</w:t>
            </w:r>
            <w:r w:rsidRPr="00AF3413">
              <w:rPr>
                <w:rFonts w:eastAsia="微軟正黑體" w:cstheme="minorHAnsi"/>
                <w:sz w:val="22"/>
              </w:rPr>
              <w:t>)</w:t>
            </w:r>
          </w:p>
        </w:tc>
      </w:tr>
      <w:tr w:rsidR="008F7D97" w:rsidRPr="00AF3413" w14:paraId="189DD13B" w14:textId="1EFF5217" w:rsidTr="00E41243">
        <w:tc>
          <w:tcPr>
            <w:tcW w:w="574" w:type="dxa"/>
          </w:tcPr>
          <w:p w14:paraId="21E00C5D"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2B46FE10"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原帳號幣別</w:t>
            </w:r>
          </w:p>
        </w:tc>
        <w:tc>
          <w:tcPr>
            <w:tcW w:w="1955" w:type="dxa"/>
          </w:tcPr>
          <w:p w14:paraId="59D33F2E" w14:textId="091BAFAD" w:rsidR="008F7D97" w:rsidRPr="00AF3413" w:rsidRDefault="008F7D97" w:rsidP="008F7D97">
            <w:pPr>
              <w:ind w:left="0" w:firstLine="0"/>
              <w:rPr>
                <w:rFonts w:eastAsia="微軟正黑體" w:cstheme="minorHAnsi"/>
                <w:sz w:val="22"/>
              </w:rPr>
            </w:pPr>
            <w:r w:rsidRPr="00AF3413">
              <w:rPr>
                <w:rFonts w:eastAsia="微軟正黑體" w:cstheme="minorHAnsi"/>
                <w:sz w:val="22"/>
              </w:rPr>
              <w:t>證明帳號的原幣別</w:t>
            </w:r>
          </w:p>
        </w:tc>
        <w:tc>
          <w:tcPr>
            <w:tcW w:w="2109" w:type="dxa"/>
          </w:tcPr>
          <w:p w14:paraId="5D8D8114" w14:textId="629C3E7C" w:rsidR="008F7D97" w:rsidRPr="00AF3413" w:rsidRDefault="008F7D97" w:rsidP="008F7D97">
            <w:pPr>
              <w:ind w:left="0" w:firstLine="0"/>
              <w:rPr>
                <w:rFonts w:eastAsia="微軟正黑體" w:cstheme="minorHAnsi"/>
                <w:sz w:val="22"/>
              </w:rPr>
            </w:pPr>
          </w:p>
        </w:tc>
        <w:tc>
          <w:tcPr>
            <w:tcW w:w="2006" w:type="dxa"/>
          </w:tcPr>
          <w:p w14:paraId="43FD03FD" w14:textId="77777777" w:rsidR="008F7D97" w:rsidRPr="00AF3413" w:rsidRDefault="008F7D97" w:rsidP="008F7D97">
            <w:pPr>
              <w:ind w:left="0" w:firstLine="0"/>
              <w:rPr>
                <w:rFonts w:eastAsia="微軟正黑體" w:cstheme="minorHAnsi"/>
                <w:sz w:val="22"/>
              </w:rPr>
            </w:pPr>
          </w:p>
        </w:tc>
      </w:tr>
      <w:tr w:rsidR="008F7D97" w:rsidRPr="00AF3413" w14:paraId="65AE4343" w14:textId="5C8ECD43" w:rsidTr="00E41243">
        <w:tc>
          <w:tcPr>
            <w:tcW w:w="574" w:type="dxa"/>
          </w:tcPr>
          <w:p w14:paraId="79708CA9"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6DD1337E"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證明幣別</w:t>
            </w:r>
          </w:p>
        </w:tc>
        <w:tc>
          <w:tcPr>
            <w:tcW w:w="1955" w:type="dxa"/>
          </w:tcPr>
          <w:p w14:paraId="5F489438" w14:textId="78EEA735" w:rsidR="008F7D97" w:rsidRPr="00AF3413" w:rsidRDefault="008F7D97" w:rsidP="008F7D97">
            <w:pPr>
              <w:ind w:left="0" w:firstLine="0"/>
              <w:rPr>
                <w:rFonts w:eastAsia="微軟正黑體" w:cstheme="minorHAnsi"/>
                <w:sz w:val="22"/>
              </w:rPr>
            </w:pPr>
            <w:r w:rsidRPr="00AF3413">
              <w:rPr>
                <w:rFonts w:eastAsia="微軟正黑體" w:cstheme="minorHAnsi"/>
                <w:sz w:val="22"/>
              </w:rPr>
              <w:t>證明幣別</w:t>
            </w:r>
          </w:p>
        </w:tc>
        <w:tc>
          <w:tcPr>
            <w:tcW w:w="2109" w:type="dxa"/>
          </w:tcPr>
          <w:p w14:paraId="0DB14B9B" w14:textId="1F15F9E9" w:rsidR="008F7D97" w:rsidRPr="00AF3413" w:rsidRDefault="008F7D97" w:rsidP="008F7D97">
            <w:pPr>
              <w:ind w:left="0" w:firstLine="0"/>
              <w:rPr>
                <w:rFonts w:eastAsia="微軟正黑體" w:cstheme="minorHAnsi"/>
                <w:sz w:val="22"/>
              </w:rPr>
            </w:pPr>
          </w:p>
        </w:tc>
        <w:tc>
          <w:tcPr>
            <w:tcW w:w="2006" w:type="dxa"/>
          </w:tcPr>
          <w:p w14:paraId="6D6560B3" w14:textId="77777777" w:rsidR="008F7D97" w:rsidRPr="00AF3413" w:rsidRDefault="008F7D97" w:rsidP="008F7D97">
            <w:pPr>
              <w:ind w:left="0" w:firstLine="0"/>
              <w:rPr>
                <w:rFonts w:eastAsia="微軟正黑體" w:cstheme="minorHAnsi"/>
                <w:sz w:val="22"/>
              </w:rPr>
            </w:pPr>
          </w:p>
        </w:tc>
      </w:tr>
      <w:tr w:rsidR="008F7D97" w:rsidRPr="00AF3413" w14:paraId="51A8207E" w14:textId="653B994D" w:rsidTr="00E41243">
        <w:tc>
          <w:tcPr>
            <w:tcW w:w="574" w:type="dxa"/>
          </w:tcPr>
          <w:p w14:paraId="695745E4"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542132E3"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匯率比</w:t>
            </w:r>
          </w:p>
        </w:tc>
        <w:tc>
          <w:tcPr>
            <w:tcW w:w="1955" w:type="dxa"/>
          </w:tcPr>
          <w:p w14:paraId="6A3F96BE" w14:textId="4F460B9F" w:rsidR="008F7D97" w:rsidRPr="00AF3413" w:rsidRDefault="008F7D97" w:rsidP="008F7D97">
            <w:pPr>
              <w:ind w:left="0" w:firstLine="0"/>
              <w:rPr>
                <w:rFonts w:eastAsia="微軟正黑體" w:cstheme="minorHAnsi"/>
                <w:sz w:val="22"/>
              </w:rPr>
            </w:pPr>
            <w:r w:rsidRPr="00AF3413">
              <w:rPr>
                <w:rFonts w:eastAsia="微軟正黑體" w:cstheme="minorHAnsi"/>
                <w:sz w:val="22"/>
              </w:rPr>
              <w:t>原帳號幣別：證明幣別的匯率比</w:t>
            </w:r>
          </w:p>
        </w:tc>
        <w:tc>
          <w:tcPr>
            <w:tcW w:w="2109" w:type="dxa"/>
          </w:tcPr>
          <w:p w14:paraId="18AA205C" w14:textId="7E6B022E" w:rsidR="008F7D97" w:rsidRPr="00AF3413" w:rsidRDefault="008F7D97" w:rsidP="008F7D97">
            <w:pPr>
              <w:ind w:left="0" w:firstLine="0"/>
              <w:rPr>
                <w:rFonts w:eastAsia="微軟正黑體" w:cstheme="minorHAnsi"/>
                <w:sz w:val="22"/>
              </w:rPr>
            </w:pPr>
          </w:p>
        </w:tc>
        <w:tc>
          <w:tcPr>
            <w:tcW w:w="2006" w:type="dxa"/>
          </w:tcPr>
          <w:p w14:paraId="3A751CEE" w14:textId="77777777" w:rsidR="008F7D97" w:rsidRPr="00AF3413" w:rsidRDefault="008F7D97" w:rsidP="008F7D97">
            <w:pPr>
              <w:ind w:left="0" w:firstLine="0"/>
              <w:rPr>
                <w:rFonts w:eastAsia="微軟正黑體" w:cstheme="minorHAnsi"/>
                <w:sz w:val="22"/>
              </w:rPr>
            </w:pPr>
          </w:p>
        </w:tc>
      </w:tr>
      <w:tr w:rsidR="008F7D97" w:rsidRPr="00AF3413" w14:paraId="4C1CD22F" w14:textId="39E396E6" w:rsidTr="00E41243">
        <w:tc>
          <w:tcPr>
            <w:tcW w:w="574" w:type="dxa"/>
          </w:tcPr>
          <w:p w14:paraId="39F36F05"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4AF6E636"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5" w:type="dxa"/>
          </w:tcPr>
          <w:p w14:paraId="68BBBE42" w14:textId="4091382F" w:rsidR="008F7D97" w:rsidRPr="00AF3413" w:rsidRDefault="008F7D97" w:rsidP="008F7D97">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7CEA85D2" w14:textId="2486F6EE" w:rsidR="008F7D97" w:rsidRPr="00AF3413" w:rsidRDefault="008F7D97" w:rsidP="008F7D97">
            <w:pPr>
              <w:ind w:left="0" w:firstLine="0"/>
              <w:rPr>
                <w:rFonts w:eastAsia="微軟正黑體" w:cstheme="minorHAnsi"/>
                <w:sz w:val="22"/>
              </w:rPr>
            </w:pPr>
          </w:p>
        </w:tc>
        <w:tc>
          <w:tcPr>
            <w:tcW w:w="2006" w:type="dxa"/>
          </w:tcPr>
          <w:p w14:paraId="6B20D77C" w14:textId="77777777" w:rsidR="008F7D97" w:rsidRPr="00AF3413" w:rsidRDefault="008F7D97" w:rsidP="008F7D97">
            <w:pPr>
              <w:ind w:left="0" w:firstLine="0"/>
              <w:rPr>
                <w:rFonts w:eastAsia="微軟正黑體" w:cstheme="minorHAnsi"/>
                <w:sz w:val="22"/>
              </w:rPr>
            </w:pPr>
          </w:p>
        </w:tc>
      </w:tr>
      <w:tr w:rsidR="008F7D97" w:rsidRPr="00AF3413" w14:paraId="1BD46793" w14:textId="65F79965" w:rsidTr="00E41243">
        <w:tc>
          <w:tcPr>
            <w:tcW w:w="574" w:type="dxa"/>
          </w:tcPr>
          <w:p w14:paraId="08B82986"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1C1DA1FE"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5" w:type="dxa"/>
          </w:tcPr>
          <w:p w14:paraId="6D921EEB" w14:textId="1E253978" w:rsidR="008F7D97" w:rsidRPr="00AF3413" w:rsidRDefault="008F7D97" w:rsidP="008F7D97">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37DC5C79" w14:textId="057ED3DB" w:rsidR="008F7D97" w:rsidRPr="00AF3413" w:rsidRDefault="008F7D97" w:rsidP="008F7D97">
            <w:pPr>
              <w:ind w:left="0" w:firstLine="0"/>
              <w:rPr>
                <w:rFonts w:eastAsia="微軟正黑體" w:cstheme="minorHAnsi"/>
                <w:sz w:val="22"/>
              </w:rPr>
            </w:pPr>
          </w:p>
        </w:tc>
        <w:tc>
          <w:tcPr>
            <w:tcW w:w="2006" w:type="dxa"/>
          </w:tcPr>
          <w:p w14:paraId="66C4A084" w14:textId="77777777" w:rsidR="008F7D97" w:rsidRPr="00AF3413" w:rsidRDefault="008F7D97" w:rsidP="008F7D97">
            <w:pPr>
              <w:ind w:left="0" w:firstLine="0"/>
              <w:rPr>
                <w:rFonts w:eastAsia="微軟正黑體" w:cstheme="minorHAnsi"/>
                <w:sz w:val="22"/>
              </w:rPr>
            </w:pPr>
          </w:p>
        </w:tc>
      </w:tr>
      <w:tr w:rsidR="008F7D97" w:rsidRPr="00AF3413" w14:paraId="3A1D9A23" w14:textId="204EC637" w:rsidTr="00E41243">
        <w:tc>
          <w:tcPr>
            <w:tcW w:w="574" w:type="dxa"/>
          </w:tcPr>
          <w:p w14:paraId="3E962F2B" w14:textId="77777777" w:rsidR="008F7D97" w:rsidRPr="00AF3413" w:rsidRDefault="008F7D97">
            <w:pPr>
              <w:pStyle w:val="af2"/>
              <w:numPr>
                <w:ilvl w:val="0"/>
                <w:numId w:val="132"/>
              </w:numPr>
              <w:ind w:leftChars="0"/>
              <w:rPr>
                <w:rFonts w:eastAsia="微軟正黑體" w:cstheme="minorHAnsi"/>
                <w:sz w:val="22"/>
              </w:rPr>
            </w:pPr>
          </w:p>
        </w:tc>
        <w:tc>
          <w:tcPr>
            <w:tcW w:w="2282" w:type="dxa"/>
          </w:tcPr>
          <w:p w14:paraId="229C6A60" w14:textId="77777777" w:rsidR="008F7D97" w:rsidRPr="00AF3413" w:rsidRDefault="008F7D97" w:rsidP="008F7D97">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5" w:type="dxa"/>
          </w:tcPr>
          <w:p w14:paraId="6DB06226" w14:textId="151A74A2" w:rsidR="008F7D97" w:rsidRPr="00AF3413" w:rsidRDefault="008F7D97" w:rsidP="008F7D97">
            <w:pPr>
              <w:ind w:left="0" w:firstLine="0"/>
              <w:rPr>
                <w:rFonts w:eastAsia="微軟正黑體" w:cstheme="minorHAnsi"/>
                <w:sz w:val="22"/>
              </w:rPr>
            </w:pPr>
            <w:r w:rsidRPr="00AF3413">
              <w:rPr>
                <w:rFonts w:eastAsia="微軟正黑體" w:cstheme="minorHAnsi"/>
                <w:sz w:val="22"/>
              </w:rPr>
              <w:t>同上方敘述</w:t>
            </w:r>
          </w:p>
        </w:tc>
        <w:tc>
          <w:tcPr>
            <w:tcW w:w="2109" w:type="dxa"/>
          </w:tcPr>
          <w:p w14:paraId="65A9B1F9" w14:textId="19B91D93" w:rsidR="008F7D97" w:rsidRPr="00AF3413" w:rsidRDefault="008F7D97" w:rsidP="008F7D97">
            <w:pPr>
              <w:ind w:left="0" w:firstLine="0"/>
              <w:rPr>
                <w:rFonts w:eastAsia="微軟正黑體" w:cstheme="minorHAnsi"/>
                <w:sz w:val="22"/>
              </w:rPr>
            </w:pPr>
          </w:p>
        </w:tc>
        <w:tc>
          <w:tcPr>
            <w:tcW w:w="2006" w:type="dxa"/>
          </w:tcPr>
          <w:p w14:paraId="0916F2CB" w14:textId="77777777" w:rsidR="008F7D97" w:rsidRPr="00AF3413" w:rsidRDefault="008F7D97" w:rsidP="008F7D97">
            <w:pPr>
              <w:ind w:left="0" w:firstLine="0"/>
              <w:rPr>
                <w:rFonts w:eastAsia="微軟正黑體" w:cstheme="minorHAnsi"/>
                <w:sz w:val="22"/>
              </w:rPr>
            </w:pPr>
          </w:p>
        </w:tc>
      </w:tr>
      <w:tr w:rsidR="008F7D97" w:rsidRPr="00AF3413" w14:paraId="4FD31E6A" w14:textId="77777777" w:rsidTr="00E858A6">
        <w:tc>
          <w:tcPr>
            <w:tcW w:w="8926" w:type="dxa"/>
            <w:gridSpan w:val="5"/>
          </w:tcPr>
          <w:p w14:paraId="3E2D9840" w14:textId="77777777" w:rsidR="006818A5" w:rsidRPr="00AF3413" w:rsidRDefault="008F7D97" w:rsidP="008F7D97">
            <w:pPr>
              <w:ind w:left="0" w:firstLine="0"/>
              <w:rPr>
                <w:rFonts w:eastAsia="微軟正黑體" w:cstheme="minorHAnsi"/>
                <w:sz w:val="22"/>
              </w:rPr>
            </w:pPr>
            <w:proofErr w:type="gramStart"/>
            <w:r w:rsidRPr="00AF3413">
              <w:rPr>
                <w:rFonts w:eastAsia="微軟正黑體" w:cstheme="minorHAnsi"/>
                <w:sz w:val="22"/>
              </w:rPr>
              <w:t>註</w:t>
            </w:r>
            <w:proofErr w:type="gramEnd"/>
            <w:r w:rsidRPr="00AF3413">
              <w:rPr>
                <w:rFonts w:eastAsia="微軟正黑體" w:cstheme="minorHAnsi"/>
                <w:sz w:val="22"/>
              </w:rPr>
              <w:t>：</w:t>
            </w:r>
          </w:p>
          <w:p w14:paraId="658EDFCE" w14:textId="77777777" w:rsidR="008F7D97" w:rsidRPr="00AF3413" w:rsidRDefault="008F7D97">
            <w:pPr>
              <w:pStyle w:val="af2"/>
              <w:numPr>
                <w:ilvl w:val="3"/>
                <w:numId w:val="77"/>
              </w:numPr>
              <w:ind w:leftChars="0" w:left="460"/>
              <w:rPr>
                <w:rFonts w:eastAsia="微軟正黑體" w:cstheme="minorHAnsi"/>
                <w:sz w:val="22"/>
              </w:rPr>
            </w:pPr>
            <w:r w:rsidRPr="00AF3413">
              <w:rPr>
                <w:rFonts w:eastAsia="微軟正黑體" w:cstheme="minorHAnsi"/>
                <w:sz w:val="22"/>
              </w:rPr>
              <w:t>備註的匯率比可能會有多筆。</w:t>
            </w:r>
            <w:r w:rsidRPr="00AF3413">
              <w:rPr>
                <w:rFonts w:eastAsia="微軟正黑體" w:cstheme="minorHAnsi"/>
                <w:sz w:val="22"/>
              </w:rPr>
              <w:t xml:space="preserve">e.g. </w:t>
            </w:r>
            <w:r w:rsidRPr="00AF3413">
              <w:rPr>
                <w:rFonts w:eastAsia="微軟正黑體" w:cstheme="minorHAnsi"/>
                <w:sz w:val="22"/>
              </w:rPr>
              <w:t>證明外幣帳號</w:t>
            </w:r>
            <w:r w:rsidRPr="00AF3413">
              <w:rPr>
                <w:rFonts w:eastAsia="微軟正黑體" w:cstheme="minorHAnsi"/>
                <w:sz w:val="22"/>
              </w:rPr>
              <w:t xml:space="preserve"> (</w:t>
            </w:r>
            <w:r w:rsidRPr="00AF3413">
              <w:rPr>
                <w:rFonts w:eastAsia="微軟正黑體" w:cstheme="minorHAnsi"/>
                <w:sz w:val="22"/>
              </w:rPr>
              <w:t>主帳號下有多個子幣別帳號</w:t>
            </w:r>
            <w:r w:rsidRPr="00AF3413">
              <w:rPr>
                <w:rFonts w:eastAsia="微軟正黑體" w:cstheme="minorHAnsi"/>
                <w:sz w:val="22"/>
              </w:rPr>
              <w:t>)</w:t>
            </w:r>
            <w:r w:rsidRPr="00AF3413">
              <w:rPr>
                <w:rFonts w:eastAsia="微軟正黑體" w:cstheme="minorHAnsi"/>
                <w:sz w:val="22"/>
              </w:rPr>
              <w:t>，則</w:t>
            </w:r>
            <w:r w:rsidR="006818A5" w:rsidRPr="00AF3413">
              <w:rPr>
                <w:rFonts w:eastAsia="微軟正黑體" w:cstheme="minorHAnsi"/>
                <w:sz w:val="22"/>
              </w:rPr>
              <w:t>應每一個幣別都要有一個與證明幣別的匯率比。</w:t>
            </w:r>
          </w:p>
          <w:p w14:paraId="5147F01B" w14:textId="66ACEAA2" w:rsidR="006818A5" w:rsidRPr="00AF3413" w:rsidRDefault="006818A5">
            <w:pPr>
              <w:pStyle w:val="af2"/>
              <w:numPr>
                <w:ilvl w:val="3"/>
                <w:numId w:val="77"/>
              </w:numPr>
              <w:ind w:leftChars="0" w:left="460"/>
              <w:rPr>
                <w:rFonts w:eastAsia="微軟正黑體" w:cstheme="minorHAnsi"/>
                <w:sz w:val="22"/>
              </w:rPr>
            </w:pPr>
            <w:r w:rsidRPr="00AF3413">
              <w:rPr>
                <w:rFonts w:eastAsia="微軟正黑體" w:cstheme="minorHAnsi"/>
                <w:sz w:val="22"/>
              </w:rPr>
              <w:t>證明書上的備註匯率比與查詢結果中之匯率比不同。</w:t>
            </w:r>
            <w:r w:rsidRPr="00AF3413">
              <w:rPr>
                <w:rFonts w:eastAsia="微軟正黑體" w:cstheme="minorHAnsi"/>
                <w:sz w:val="22"/>
              </w:rPr>
              <w:br/>
            </w:r>
            <w:r w:rsidRPr="00AF3413">
              <w:rPr>
                <w:rFonts w:eastAsia="微軟正黑體" w:cstheme="minorHAnsi"/>
                <w:sz w:val="22"/>
              </w:rPr>
              <w:t>證明書：原帳號幣別</w:t>
            </w:r>
            <w:r w:rsidRPr="00AF3413">
              <w:rPr>
                <w:rFonts w:eastAsia="微軟正黑體" w:cstheme="minorHAnsi"/>
                <w:sz w:val="22"/>
              </w:rPr>
              <w:t xml:space="preserve"> vs. </w:t>
            </w:r>
            <w:r w:rsidRPr="00AF3413">
              <w:rPr>
                <w:rFonts w:eastAsia="微軟正黑體" w:cstheme="minorHAnsi"/>
                <w:sz w:val="22"/>
              </w:rPr>
              <w:t>證明幣別</w:t>
            </w:r>
            <w:r w:rsidR="00343FB7" w:rsidRPr="00AF3413">
              <w:rPr>
                <w:rFonts w:eastAsia="微軟正黑體" w:cstheme="minorHAnsi"/>
                <w:sz w:val="22"/>
              </w:rPr>
              <w:t xml:space="preserve"> </w:t>
            </w:r>
            <w:r w:rsidRPr="00AF3413">
              <w:rPr>
                <w:rFonts w:eastAsia="微軟正黑體" w:cstheme="minorHAnsi"/>
                <w:sz w:val="22"/>
              </w:rPr>
              <w:br/>
            </w:r>
            <w:r w:rsidRPr="00AF3413">
              <w:rPr>
                <w:rFonts w:eastAsia="微軟正黑體" w:cstheme="minorHAnsi"/>
                <w:sz w:val="22"/>
              </w:rPr>
              <w:t>查詢結果：原帳號幣別</w:t>
            </w:r>
            <w:r w:rsidRPr="00AF3413">
              <w:rPr>
                <w:rFonts w:eastAsia="微軟正黑體" w:cstheme="minorHAnsi"/>
                <w:sz w:val="22"/>
              </w:rPr>
              <w:t xml:space="preserve"> vs. USD (OBU </w:t>
            </w:r>
            <w:r w:rsidRPr="00AF3413">
              <w:rPr>
                <w:rFonts w:eastAsia="微軟正黑體" w:cstheme="minorHAnsi"/>
                <w:sz w:val="22"/>
              </w:rPr>
              <w:t>資信證明</w:t>
            </w:r>
            <w:r w:rsidRPr="00AF3413">
              <w:rPr>
                <w:rFonts w:eastAsia="微軟正黑體" w:cstheme="minorHAnsi"/>
                <w:sz w:val="22"/>
              </w:rPr>
              <w:t>)</w:t>
            </w:r>
            <w:r w:rsidR="00343FB7" w:rsidRPr="00AF3413">
              <w:rPr>
                <w:rFonts w:eastAsia="微軟正黑體" w:cstheme="minorHAnsi"/>
                <w:sz w:val="22"/>
              </w:rPr>
              <w:t xml:space="preserve"> </w:t>
            </w:r>
            <w:r w:rsidRPr="00AF3413">
              <w:rPr>
                <w:rFonts w:eastAsia="微軟正黑體" w:cstheme="minorHAnsi"/>
                <w:sz w:val="22"/>
              </w:rPr>
              <w:br/>
              <w:t xml:space="preserve">          </w:t>
            </w:r>
            <w:r w:rsidRPr="00AF3413">
              <w:rPr>
                <w:rFonts w:eastAsia="微軟正黑體" w:cstheme="minorHAnsi"/>
                <w:sz w:val="22"/>
              </w:rPr>
              <w:t>原帳號幣別</w:t>
            </w:r>
            <w:r w:rsidRPr="00AF3413">
              <w:rPr>
                <w:rFonts w:eastAsia="微軟正黑體" w:cstheme="minorHAnsi"/>
                <w:sz w:val="22"/>
              </w:rPr>
              <w:t xml:space="preserve"> vs. TWD (DBU </w:t>
            </w:r>
            <w:r w:rsidRPr="00AF3413">
              <w:rPr>
                <w:rFonts w:eastAsia="微軟正黑體" w:cstheme="minorHAnsi"/>
                <w:sz w:val="22"/>
              </w:rPr>
              <w:t>存款業務證明</w:t>
            </w:r>
            <w:r w:rsidRPr="00AF3413">
              <w:rPr>
                <w:rFonts w:eastAsia="微軟正黑體" w:cstheme="minorHAnsi"/>
                <w:sz w:val="22"/>
              </w:rPr>
              <w:t>)</w:t>
            </w:r>
          </w:p>
        </w:tc>
      </w:tr>
    </w:tbl>
    <w:p w14:paraId="1D9EB17F" w14:textId="1186002B" w:rsidR="004F7511" w:rsidRPr="00AF3413" w:rsidRDefault="004F7511" w:rsidP="004F7511">
      <w:pPr>
        <w:widowControl/>
        <w:ind w:left="0" w:firstLine="0"/>
        <w:rPr>
          <w:rFonts w:eastAsia="微軟正黑體" w:cstheme="minorHAnsi"/>
        </w:rPr>
      </w:pPr>
    </w:p>
    <w:p w14:paraId="04925876" w14:textId="77777777" w:rsidR="006A1B00" w:rsidRPr="00AF3413" w:rsidRDefault="006A1B00">
      <w:pPr>
        <w:pStyle w:val="af2"/>
        <w:numPr>
          <w:ilvl w:val="0"/>
          <w:numId w:val="133"/>
        </w:numPr>
        <w:ind w:leftChars="0"/>
        <w:rPr>
          <w:rFonts w:eastAsia="微軟正黑體" w:cstheme="minorHAnsi"/>
        </w:rPr>
      </w:pPr>
      <w:r w:rsidRPr="00AF3413">
        <w:rPr>
          <w:rFonts w:eastAsia="微軟正黑體" w:cstheme="minorHAnsi"/>
        </w:rPr>
        <w:t>存款業務證明</w:t>
      </w:r>
      <w:r w:rsidRPr="00AF3413">
        <w:rPr>
          <w:rFonts w:eastAsia="微軟正黑體" w:cstheme="minorHAnsi"/>
        </w:rPr>
        <w:t>-</w:t>
      </w:r>
      <w:r w:rsidRPr="00AF3413">
        <w:rPr>
          <w:rFonts w:eastAsia="微軟正黑體" w:cstheme="minorHAnsi"/>
        </w:rPr>
        <w:t>往來狀況</w:t>
      </w:r>
    </w:p>
    <w:tbl>
      <w:tblPr>
        <w:tblStyle w:val="af1"/>
        <w:tblW w:w="0" w:type="auto"/>
        <w:tblInd w:w="-5" w:type="dxa"/>
        <w:tblLook w:val="04A0" w:firstRow="1" w:lastRow="0" w:firstColumn="1" w:lastColumn="0" w:noHBand="0" w:noVBand="1"/>
      </w:tblPr>
      <w:tblGrid>
        <w:gridCol w:w="575"/>
        <w:gridCol w:w="2283"/>
        <w:gridCol w:w="1954"/>
        <w:gridCol w:w="2108"/>
        <w:gridCol w:w="2006"/>
      </w:tblGrid>
      <w:tr w:rsidR="005F08FF" w:rsidRPr="00AF3413" w14:paraId="4335F82E" w14:textId="1DE600AC" w:rsidTr="00BD03F0">
        <w:tc>
          <w:tcPr>
            <w:tcW w:w="8926" w:type="dxa"/>
            <w:gridSpan w:val="5"/>
            <w:shd w:val="clear" w:color="auto" w:fill="E2EFD9" w:themeFill="accent6" w:themeFillTint="33"/>
          </w:tcPr>
          <w:p w14:paraId="1BB478FD" w14:textId="3B125248" w:rsidR="005F08FF" w:rsidRPr="00AF3413" w:rsidRDefault="005F08FF" w:rsidP="001A2219">
            <w:pPr>
              <w:ind w:left="0" w:firstLine="0"/>
              <w:jc w:val="center"/>
              <w:rPr>
                <w:rFonts w:eastAsia="微軟正黑體" w:cstheme="minorHAnsi"/>
                <w:b/>
                <w:bCs/>
                <w:sz w:val="22"/>
              </w:rPr>
            </w:pPr>
            <w:r w:rsidRPr="00AF3413">
              <w:rPr>
                <w:rFonts w:eastAsia="微軟正黑體" w:cstheme="minorHAnsi"/>
                <w:b/>
                <w:bCs/>
                <w:sz w:val="22"/>
              </w:rPr>
              <w:t>存款業務證明</w:t>
            </w:r>
            <w:r w:rsidRPr="00AF3413">
              <w:rPr>
                <w:rFonts w:eastAsia="微軟正黑體" w:cstheme="minorHAnsi"/>
                <w:b/>
                <w:bCs/>
                <w:sz w:val="22"/>
              </w:rPr>
              <w:t>-</w:t>
            </w:r>
            <w:r w:rsidRPr="00AF3413">
              <w:rPr>
                <w:rFonts w:eastAsia="微軟正黑體" w:cstheme="minorHAnsi"/>
                <w:b/>
                <w:bCs/>
                <w:sz w:val="22"/>
              </w:rPr>
              <w:t>往來狀況</w:t>
            </w:r>
            <w:r w:rsidRPr="00AF3413">
              <w:rPr>
                <w:rFonts w:eastAsia="微軟正黑體" w:cstheme="minorHAnsi"/>
                <w:b/>
                <w:bCs/>
                <w:sz w:val="22"/>
              </w:rPr>
              <w:t xml:space="preserve"> (DBU)</w:t>
            </w:r>
          </w:p>
        </w:tc>
      </w:tr>
      <w:tr w:rsidR="005F08FF" w:rsidRPr="00AF3413" w14:paraId="467A6FE9" w14:textId="759245B8" w:rsidTr="005F08FF">
        <w:tc>
          <w:tcPr>
            <w:tcW w:w="575" w:type="dxa"/>
            <w:shd w:val="clear" w:color="auto" w:fill="E2EFD9" w:themeFill="accent6" w:themeFillTint="33"/>
          </w:tcPr>
          <w:p w14:paraId="087EDAD3" w14:textId="77777777" w:rsidR="005F08FF" w:rsidRPr="00AF3413" w:rsidRDefault="005F08FF" w:rsidP="001A2219">
            <w:pPr>
              <w:ind w:left="0" w:firstLine="0"/>
              <w:rPr>
                <w:rFonts w:eastAsia="微軟正黑體" w:cstheme="minorHAnsi"/>
                <w:b/>
                <w:bCs/>
                <w:sz w:val="22"/>
              </w:rPr>
            </w:pPr>
            <w:r w:rsidRPr="00AF3413">
              <w:rPr>
                <w:rFonts w:eastAsia="微軟正黑體" w:cstheme="minorHAnsi"/>
                <w:b/>
                <w:bCs/>
                <w:sz w:val="22"/>
              </w:rPr>
              <w:t>序號</w:t>
            </w:r>
          </w:p>
        </w:tc>
        <w:tc>
          <w:tcPr>
            <w:tcW w:w="2283" w:type="dxa"/>
            <w:shd w:val="clear" w:color="auto" w:fill="E2EFD9" w:themeFill="accent6" w:themeFillTint="33"/>
          </w:tcPr>
          <w:p w14:paraId="059D8987" w14:textId="77777777" w:rsidR="005F08FF" w:rsidRPr="00AF3413" w:rsidRDefault="005F08FF" w:rsidP="001A2219">
            <w:pPr>
              <w:ind w:left="0" w:firstLine="0"/>
              <w:jc w:val="center"/>
              <w:rPr>
                <w:rFonts w:eastAsia="微軟正黑體" w:cstheme="minorHAnsi"/>
                <w:b/>
                <w:bCs/>
                <w:sz w:val="22"/>
              </w:rPr>
            </w:pPr>
            <w:r w:rsidRPr="00AF3413">
              <w:rPr>
                <w:rFonts w:eastAsia="微軟正黑體" w:cstheme="minorHAnsi"/>
                <w:b/>
                <w:bCs/>
                <w:sz w:val="22"/>
              </w:rPr>
              <w:t>中文版</w:t>
            </w:r>
          </w:p>
        </w:tc>
        <w:tc>
          <w:tcPr>
            <w:tcW w:w="1954" w:type="dxa"/>
            <w:shd w:val="clear" w:color="auto" w:fill="E2EFD9" w:themeFill="accent6" w:themeFillTint="33"/>
          </w:tcPr>
          <w:p w14:paraId="0B80D4CD" w14:textId="65B9F12C" w:rsidR="005F08FF" w:rsidRPr="00AF3413" w:rsidRDefault="005F08FF" w:rsidP="001A2219">
            <w:pPr>
              <w:ind w:left="0" w:firstLine="0"/>
              <w:jc w:val="center"/>
              <w:rPr>
                <w:rFonts w:eastAsia="微軟正黑體" w:cstheme="minorHAnsi"/>
                <w:b/>
                <w:bCs/>
                <w:sz w:val="22"/>
              </w:rPr>
            </w:pPr>
            <w:r w:rsidRPr="00AF3413">
              <w:rPr>
                <w:rFonts w:eastAsia="微軟正黑體" w:cstheme="minorHAnsi"/>
                <w:b/>
                <w:bCs/>
                <w:sz w:val="22"/>
              </w:rPr>
              <w:t>說明</w:t>
            </w:r>
          </w:p>
        </w:tc>
        <w:tc>
          <w:tcPr>
            <w:tcW w:w="2108" w:type="dxa"/>
            <w:shd w:val="clear" w:color="auto" w:fill="E2EFD9" w:themeFill="accent6" w:themeFillTint="33"/>
          </w:tcPr>
          <w:p w14:paraId="07B1AE5A" w14:textId="2C71240D" w:rsidR="005F08FF" w:rsidRPr="00AF3413" w:rsidRDefault="005F08FF" w:rsidP="001A2219">
            <w:pPr>
              <w:ind w:left="0" w:firstLine="0"/>
              <w:jc w:val="center"/>
              <w:rPr>
                <w:rFonts w:eastAsia="微軟正黑體" w:cstheme="minorHAnsi"/>
                <w:b/>
                <w:bCs/>
                <w:sz w:val="22"/>
              </w:rPr>
            </w:pPr>
            <w:r w:rsidRPr="00AF3413">
              <w:rPr>
                <w:rFonts w:eastAsia="微軟正黑體" w:cstheme="minorHAnsi"/>
                <w:b/>
                <w:bCs/>
                <w:sz w:val="22"/>
              </w:rPr>
              <w:t>英文版</w:t>
            </w:r>
          </w:p>
        </w:tc>
        <w:tc>
          <w:tcPr>
            <w:tcW w:w="2006" w:type="dxa"/>
            <w:shd w:val="clear" w:color="auto" w:fill="E2EFD9" w:themeFill="accent6" w:themeFillTint="33"/>
          </w:tcPr>
          <w:p w14:paraId="07898C73" w14:textId="2C1389D1" w:rsidR="005F08FF" w:rsidRPr="00AF3413" w:rsidRDefault="005F08FF"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DC63C0" w:rsidRPr="00AF3413" w14:paraId="428ACA97" w14:textId="42DDBAC5" w:rsidTr="005F08FF">
        <w:tc>
          <w:tcPr>
            <w:tcW w:w="575" w:type="dxa"/>
          </w:tcPr>
          <w:p w14:paraId="622426D8"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1FF30736"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文件編號</w:t>
            </w:r>
          </w:p>
        </w:tc>
        <w:tc>
          <w:tcPr>
            <w:tcW w:w="1954" w:type="dxa"/>
          </w:tcPr>
          <w:p w14:paraId="3E103D1A" w14:textId="7D0A6691" w:rsidR="00DC63C0" w:rsidRPr="00AF3413" w:rsidRDefault="00DC63C0" w:rsidP="00DC63C0">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c>
          <w:tcPr>
            <w:tcW w:w="2108" w:type="dxa"/>
          </w:tcPr>
          <w:p w14:paraId="496854D2" w14:textId="68707A49" w:rsidR="00DC63C0" w:rsidRPr="00AF3413" w:rsidRDefault="00DC63C0" w:rsidP="00DC63C0">
            <w:pPr>
              <w:ind w:left="0" w:firstLine="0"/>
              <w:rPr>
                <w:rFonts w:eastAsia="微軟正黑體" w:cstheme="minorHAnsi"/>
                <w:sz w:val="22"/>
              </w:rPr>
            </w:pPr>
            <w:r w:rsidRPr="00AF3413">
              <w:rPr>
                <w:rFonts w:eastAsia="微軟正黑體" w:cstheme="minorHAnsi"/>
                <w:sz w:val="22"/>
              </w:rPr>
              <w:t>申請日</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4F52EABC" w14:textId="7A74EA6A"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r>
      <w:tr w:rsidR="00DC63C0" w:rsidRPr="00AF3413" w14:paraId="3FB2D7D0" w14:textId="3B041FF7" w:rsidTr="005F08FF">
        <w:tc>
          <w:tcPr>
            <w:tcW w:w="575" w:type="dxa"/>
          </w:tcPr>
          <w:p w14:paraId="618AD593"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263056A0" w14:textId="377E0560" w:rsidR="00DC63C0" w:rsidRPr="00AF3413" w:rsidRDefault="00DC63C0" w:rsidP="00DC63C0">
            <w:pPr>
              <w:ind w:left="0" w:firstLine="0"/>
              <w:rPr>
                <w:rFonts w:eastAsia="微軟正黑體" w:cstheme="minorHAnsi"/>
                <w:sz w:val="22"/>
              </w:rPr>
            </w:pPr>
            <w:r w:rsidRPr="00AF3413">
              <w:rPr>
                <w:rFonts w:eastAsia="微軟正黑體" w:cstheme="minorHAnsi"/>
                <w:sz w:val="22"/>
              </w:rPr>
              <w:t>戶名</w:t>
            </w:r>
            <w:r w:rsidR="009972D9" w:rsidRPr="00AF3413">
              <w:rPr>
                <w:rFonts w:eastAsia="微軟正黑體" w:cstheme="minorHAnsi"/>
                <w:sz w:val="22"/>
              </w:rPr>
              <w:t>/</w:t>
            </w:r>
            <w:r w:rsidR="009972D9" w:rsidRPr="00AF3413">
              <w:rPr>
                <w:rFonts w:eastAsia="微軟正黑體" w:cstheme="minorHAnsi"/>
                <w:sz w:val="22"/>
              </w:rPr>
              <w:t>別名</w:t>
            </w:r>
          </w:p>
        </w:tc>
        <w:tc>
          <w:tcPr>
            <w:tcW w:w="1954" w:type="dxa"/>
          </w:tcPr>
          <w:p w14:paraId="28417F54" w14:textId="61C7812D" w:rsidR="00DC63C0" w:rsidRPr="00AF3413" w:rsidRDefault="00C66653" w:rsidP="00DC63C0">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c>
          <w:tcPr>
            <w:tcW w:w="2108" w:type="dxa"/>
          </w:tcPr>
          <w:p w14:paraId="2777F305" w14:textId="1004EE95" w:rsidR="00DC63C0" w:rsidRPr="00AF3413" w:rsidRDefault="00DC63C0" w:rsidP="00DC63C0">
            <w:pPr>
              <w:ind w:left="0" w:firstLine="0"/>
              <w:rPr>
                <w:rFonts w:eastAsia="微軟正黑體" w:cstheme="minorHAnsi"/>
                <w:sz w:val="22"/>
              </w:rPr>
            </w:pPr>
            <w:r w:rsidRPr="00AF3413">
              <w:rPr>
                <w:rFonts w:eastAsia="微軟正黑體" w:cstheme="minorHAnsi"/>
                <w:sz w:val="22"/>
              </w:rPr>
              <w:t>文件編號</w:t>
            </w:r>
          </w:p>
        </w:tc>
        <w:tc>
          <w:tcPr>
            <w:tcW w:w="2006" w:type="dxa"/>
          </w:tcPr>
          <w:p w14:paraId="284B0F43" w14:textId="7251EB9A" w:rsidR="00DC63C0" w:rsidRPr="00AF3413" w:rsidRDefault="00DC63C0" w:rsidP="00DC63C0">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r>
      <w:tr w:rsidR="00DC63C0" w:rsidRPr="00AF3413" w14:paraId="349E0A77" w14:textId="62955095" w:rsidTr="005F08FF">
        <w:tc>
          <w:tcPr>
            <w:tcW w:w="575" w:type="dxa"/>
          </w:tcPr>
          <w:p w14:paraId="4B0E2DF7"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7A0629AE"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帳號</w:t>
            </w:r>
          </w:p>
        </w:tc>
        <w:tc>
          <w:tcPr>
            <w:tcW w:w="1954" w:type="dxa"/>
          </w:tcPr>
          <w:p w14:paraId="70F41E0E" w14:textId="10AFAAA2"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5979E6F4" w14:textId="542527D6" w:rsidR="00DC63C0" w:rsidRPr="00AF3413" w:rsidRDefault="00DC63C0" w:rsidP="00DC63C0">
            <w:pPr>
              <w:ind w:left="0" w:firstLine="0"/>
              <w:rPr>
                <w:rFonts w:eastAsia="微軟正黑體" w:cstheme="minorHAnsi"/>
                <w:sz w:val="22"/>
              </w:rPr>
            </w:pPr>
          </w:p>
        </w:tc>
        <w:tc>
          <w:tcPr>
            <w:tcW w:w="2006" w:type="dxa"/>
          </w:tcPr>
          <w:p w14:paraId="15415CC4" w14:textId="307610BD" w:rsidR="00DC63C0" w:rsidRPr="00AF3413" w:rsidRDefault="00DC63C0" w:rsidP="00DC63C0">
            <w:pPr>
              <w:ind w:left="0" w:firstLine="0"/>
              <w:rPr>
                <w:rFonts w:eastAsia="微軟正黑體" w:cstheme="minorHAnsi"/>
                <w:sz w:val="22"/>
              </w:rPr>
            </w:pPr>
          </w:p>
        </w:tc>
      </w:tr>
      <w:tr w:rsidR="00DC63C0" w:rsidRPr="00AF3413" w14:paraId="2FEF90AD" w14:textId="07908F9E" w:rsidTr="005F08FF">
        <w:tc>
          <w:tcPr>
            <w:tcW w:w="575" w:type="dxa"/>
          </w:tcPr>
          <w:p w14:paraId="2E043952"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7317BA34"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4" w:type="dxa"/>
          </w:tcPr>
          <w:p w14:paraId="78A890CD" w14:textId="3E31B9DB"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704F5EAA" w14:textId="3C6CEDE4" w:rsidR="00DC63C0" w:rsidRPr="00AF3413" w:rsidRDefault="00DC63C0" w:rsidP="00DC63C0">
            <w:pPr>
              <w:ind w:left="0" w:firstLine="0"/>
              <w:rPr>
                <w:rFonts w:eastAsia="微軟正黑體" w:cstheme="minorHAnsi"/>
                <w:sz w:val="22"/>
              </w:rPr>
            </w:pPr>
            <w:r w:rsidRPr="00AF3413">
              <w:rPr>
                <w:rFonts w:eastAsia="微軟正黑體" w:cstheme="minorHAnsi"/>
                <w:sz w:val="22"/>
              </w:rPr>
              <w:t>戶名</w:t>
            </w:r>
            <w:r w:rsidR="009972D9" w:rsidRPr="00AF3413">
              <w:rPr>
                <w:rFonts w:eastAsia="微軟正黑體" w:cstheme="minorHAnsi"/>
                <w:sz w:val="22"/>
              </w:rPr>
              <w:t>/</w:t>
            </w:r>
            <w:r w:rsidR="009972D9" w:rsidRPr="00AF3413">
              <w:rPr>
                <w:rFonts w:eastAsia="微軟正黑體" w:cstheme="minorHAnsi"/>
                <w:sz w:val="22"/>
              </w:rPr>
              <w:t>別名</w:t>
            </w:r>
          </w:p>
        </w:tc>
        <w:tc>
          <w:tcPr>
            <w:tcW w:w="2006" w:type="dxa"/>
          </w:tcPr>
          <w:p w14:paraId="4FE24DA8" w14:textId="3DB37AF5" w:rsidR="00DC63C0" w:rsidRPr="00AF3413" w:rsidRDefault="00C66653" w:rsidP="00DC63C0">
            <w:pPr>
              <w:ind w:left="0" w:firstLine="0"/>
              <w:rPr>
                <w:rFonts w:eastAsia="微軟正黑體" w:cstheme="minorHAnsi"/>
                <w:sz w:val="22"/>
              </w:rPr>
            </w:pPr>
            <w:r w:rsidRPr="00AF3413">
              <w:rPr>
                <w:rFonts w:eastAsia="微軟正黑體" w:cstheme="minorHAnsi"/>
                <w:sz w:val="22"/>
              </w:rPr>
              <w:t>查詢結果帶出的戶名放上面，別名放</w:t>
            </w:r>
            <w:r w:rsidRPr="00AF3413">
              <w:rPr>
                <w:rFonts w:eastAsia="微軟正黑體" w:cstheme="minorHAnsi"/>
                <w:sz w:val="22"/>
              </w:rPr>
              <w:lastRenderedPageBreak/>
              <w:t>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r>
      <w:tr w:rsidR="00DC63C0" w:rsidRPr="00AF3413" w14:paraId="71329175" w14:textId="37C9F4C8" w:rsidTr="005F08FF">
        <w:tc>
          <w:tcPr>
            <w:tcW w:w="575" w:type="dxa"/>
          </w:tcPr>
          <w:p w14:paraId="148E0C80"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28824133"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4" w:type="dxa"/>
          </w:tcPr>
          <w:p w14:paraId="12F0E9FA" w14:textId="14B3D875"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280C0BEF" w14:textId="75C7F437" w:rsidR="00DC63C0" w:rsidRPr="00AF3413" w:rsidRDefault="00DC63C0" w:rsidP="00DC63C0">
            <w:pPr>
              <w:ind w:left="0" w:firstLine="0"/>
              <w:rPr>
                <w:rFonts w:eastAsia="微軟正黑體" w:cstheme="minorHAnsi"/>
                <w:sz w:val="22"/>
              </w:rPr>
            </w:pPr>
            <w:r w:rsidRPr="00AF3413">
              <w:rPr>
                <w:rFonts w:eastAsia="微軟正黑體" w:cstheme="minorHAnsi"/>
                <w:sz w:val="22"/>
              </w:rPr>
              <w:t>ID</w:t>
            </w:r>
          </w:p>
        </w:tc>
        <w:tc>
          <w:tcPr>
            <w:tcW w:w="2006" w:type="dxa"/>
          </w:tcPr>
          <w:p w14:paraId="07696246" w14:textId="77777777" w:rsidR="00DC63C0" w:rsidRPr="00AF3413" w:rsidRDefault="00DC63C0" w:rsidP="00DC63C0">
            <w:pPr>
              <w:ind w:left="0" w:firstLine="0"/>
              <w:rPr>
                <w:ins w:id="377" w:author="Annie Chao" w:date="2024-06-11T16:08:00Z" w16du:dateUtc="2024-06-11T08:08:00Z"/>
                <w:rFonts w:eastAsia="微軟正黑體" w:cstheme="minorHAnsi"/>
                <w:sz w:val="22"/>
              </w:rPr>
            </w:pPr>
            <w:r w:rsidRPr="00AF3413">
              <w:rPr>
                <w:rFonts w:eastAsia="微軟正黑體" w:cstheme="minorHAnsi"/>
                <w:sz w:val="22"/>
              </w:rPr>
              <w:t>需帶出該帳號之所屬客戶編號</w:t>
            </w:r>
          </w:p>
          <w:p w14:paraId="59C072D3" w14:textId="623F80CB" w:rsidR="006D2687" w:rsidRPr="00AF3413" w:rsidRDefault="006D2687" w:rsidP="006D2687">
            <w:pPr>
              <w:ind w:left="0" w:firstLine="0"/>
              <w:rPr>
                <w:rFonts w:eastAsia="微軟正黑體" w:cstheme="minorHAnsi"/>
                <w:sz w:val="22"/>
              </w:rPr>
            </w:pPr>
            <w:ins w:id="378" w:author="Annie Chao" w:date="2024-06-11T16:08:00Z" w16du:dateUtc="2024-06-11T08:08:00Z">
              <w:r w:rsidRPr="00AF3413">
                <w:rPr>
                  <w:rFonts w:eastAsia="微軟正黑體" w:cstheme="minorHAnsi"/>
                  <w:sz w:val="22"/>
                </w:rPr>
                <w:t>公司戶可顯示客戶編號，其餘</w:t>
              </w:r>
            </w:ins>
            <w:ins w:id="379" w:author="Annie Chao" w:date="2024-06-11T16:09:00Z" w16du:dateUtc="2024-06-11T08:09:00Z">
              <w:r w:rsidRPr="00AF3413">
                <w:rPr>
                  <w:rFonts w:eastAsia="微軟正黑體" w:cstheme="minorHAnsi"/>
                  <w:sz w:val="22"/>
                </w:rPr>
                <w:t>皆</w:t>
              </w:r>
              <w:proofErr w:type="gramStart"/>
              <w:r w:rsidRPr="00AF3413">
                <w:rPr>
                  <w:rFonts w:eastAsia="微軟正黑體" w:cstheme="minorHAnsi"/>
                  <w:sz w:val="22"/>
                </w:rPr>
                <w:t>須全碼遮蔽</w:t>
              </w:r>
              <w:proofErr w:type="gramEnd"/>
              <w:r w:rsidRPr="00AF3413">
                <w:rPr>
                  <w:rFonts w:eastAsia="微軟正黑體" w:cstheme="minorHAnsi"/>
                  <w:sz w:val="22"/>
                </w:rPr>
                <w:t xml:space="preserve"> “</w:t>
              </w:r>
              <w:r w:rsidRPr="00AF3413">
                <w:rPr>
                  <w:rFonts w:eastAsia="微軟正黑體" w:cstheme="minorHAnsi"/>
                </w:rPr>
                <w:t>*****”</w:t>
              </w:r>
            </w:ins>
          </w:p>
        </w:tc>
      </w:tr>
      <w:tr w:rsidR="00DC63C0" w:rsidRPr="00AF3413" w14:paraId="788AE630" w14:textId="4701DE25" w:rsidTr="005F08FF">
        <w:tc>
          <w:tcPr>
            <w:tcW w:w="575" w:type="dxa"/>
          </w:tcPr>
          <w:p w14:paraId="3C033A34"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62DCAABD"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4" w:type="dxa"/>
          </w:tcPr>
          <w:p w14:paraId="04A1BB48" w14:textId="5283C86F"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468F0A4C" w14:textId="3F4CE95F" w:rsidR="00DC63C0" w:rsidRPr="00AF3413" w:rsidRDefault="00DC63C0" w:rsidP="00DC63C0">
            <w:pPr>
              <w:ind w:left="0" w:firstLine="0"/>
              <w:rPr>
                <w:rFonts w:eastAsia="微軟正黑體" w:cstheme="minorHAnsi"/>
                <w:sz w:val="22"/>
              </w:rPr>
            </w:pPr>
            <w:r w:rsidRPr="00AF3413">
              <w:rPr>
                <w:rFonts w:eastAsia="微軟正黑體" w:cstheme="minorHAnsi"/>
                <w:sz w:val="22"/>
              </w:rPr>
              <w:t>帳號</w:t>
            </w:r>
          </w:p>
        </w:tc>
        <w:tc>
          <w:tcPr>
            <w:tcW w:w="2006" w:type="dxa"/>
          </w:tcPr>
          <w:p w14:paraId="2DB414F3" w14:textId="44B06681"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r>
      <w:tr w:rsidR="00DC63C0" w:rsidRPr="00AF3413" w14:paraId="2E07B7CC" w14:textId="70946A24" w:rsidTr="005F08FF">
        <w:tc>
          <w:tcPr>
            <w:tcW w:w="575" w:type="dxa"/>
          </w:tcPr>
          <w:p w14:paraId="03ADC4D0"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3C641F54"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4" w:type="dxa"/>
          </w:tcPr>
          <w:p w14:paraId="7C01AEA5" w14:textId="24AD328D"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6812A318" w14:textId="4B9A5D7F" w:rsidR="00DC63C0" w:rsidRPr="00AF3413" w:rsidRDefault="00DC63C0" w:rsidP="00DC63C0">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08B8EC4E" w14:textId="3E594253"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r>
      <w:tr w:rsidR="00DC63C0" w:rsidRPr="00AF3413" w14:paraId="1690FD6D" w14:textId="394E1E50" w:rsidTr="005F08FF">
        <w:tc>
          <w:tcPr>
            <w:tcW w:w="575" w:type="dxa"/>
          </w:tcPr>
          <w:p w14:paraId="7922CC0C"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46FAD861"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4" w:type="dxa"/>
          </w:tcPr>
          <w:p w14:paraId="7C5EA1E1" w14:textId="2379181A"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204BC9FF" w14:textId="6795E427" w:rsidR="00DC63C0" w:rsidRPr="00AF3413" w:rsidRDefault="00DC63C0" w:rsidP="00DC63C0">
            <w:pPr>
              <w:ind w:left="0" w:firstLine="0"/>
              <w:rPr>
                <w:rFonts w:eastAsia="微軟正黑體" w:cstheme="minorHAnsi"/>
                <w:sz w:val="22"/>
              </w:rPr>
            </w:pPr>
          </w:p>
        </w:tc>
        <w:tc>
          <w:tcPr>
            <w:tcW w:w="2006" w:type="dxa"/>
          </w:tcPr>
          <w:p w14:paraId="04EDC2D3" w14:textId="77777777" w:rsidR="00DC63C0" w:rsidRPr="00AF3413" w:rsidRDefault="00DC63C0" w:rsidP="00DC63C0">
            <w:pPr>
              <w:ind w:left="0" w:firstLine="0"/>
              <w:rPr>
                <w:rFonts w:eastAsia="微軟正黑體" w:cstheme="minorHAnsi"/>
                <w:sz w:val="22"/>
              </w:rPr>
            </w:pPr>
          </w:p>
        </w:tc>
      </w:tr>
      <w:tr w:rsidR="00DC63C0" w:rsidRPr="00AF3413" w14:paraId="78FCDFD9" w14:textId="3057D160" w:rsidTr="005F08FF">
        <w:tc>
          <w:tcPr>
            <w:tcW w:w="575" w:type="dxa"/>
          </w:tcPr>
          <w:p w14:paraId="53570481" w14:textId="77777777" w:rsidR="00DC63C0" w:rsidRPr="00AF3413" w:rsidRDefault="00DC63C0">
            <w:pPr>
              <w:pStyle w:val="af2"/>
              <w:numPr>
                <w:ilvl w:val="0"/>
                <w:numId w:val="134"/>
              </w:numPr>
              <w:ind w:leftChars="0"/>
              <w:rPr>
                <w:rFonts w:eastAsia="微軟正黑體" w:cstheme="minorHAnsi"/>
                <w:sz w:val="22"/>
              </w:rPr>
            </w:pPr>
          </w:p>
        </w:tc>
        <w:tc>
          <w:tcPr>
            <w:tcW w:w="2283" w:type="dxa"/>
          </w:tcPr>
          <w:p w14:paraId="4C54B4C2" w14:textId="77777777" w:rsidR="00DC63C0" w:rsidRPr="00AF3413" w:rsidRDefault="00DC63C0" w:rsidP="00DC63C0">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4" w:type="dxa"/>
          </w:tcPr>
          <w:p w14:paraId="08CB1DED" w14:textId="779E5EDB" w:rsidR="00DC63C0" w:rsidRPr="00AF3413" w:rsidRDefault="00DC63C0" w:rsidP="00DC63C0">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68A765E5" w14:textId="55751C4A" w:rsidR="00DC63C0" w:rsidRPr="00AF3413" w:rsidRDefault="00DC63C0" w:rsidP="00DC63C0">
            <w:pPr>
              <w:ind w:left="0" w:firstLine="0"/>
              <w:rPr>
                <w:rFonts w:eastAsia="微軟正黑體" w:cstheme="minorHAnsi"/>
                <w:sz w:val="22"/>
              </w:rPr>
            </w:pPr>
          </w:p>
        </w:tc>
        <w:tc>
          <w:tcPr>
            <w:tcW w:w="2006" w:type="dxa"/>
          </w:tcPr>
          <w:p w14:paraId="3408169C" w14:textId="77777777" w:rsidR="00DC63C0" w:rsidRPr="00AF3413" w:rsidRDefault="00DC63C0" w:rsidP="00DC63C0">
            <w:pPr>
              <w:ind w:left="0" w:firstLine="0"/>
              <w:rPr>
                <w:rFonts w:eastAsia="微軟正黑體" w:cstheme="minorHAnsi"/>
                <w:sz w:val="22"/>
              </w:rPr>
            </w:pPr>
          </w:p>
        </w:tc>
      </w:tr>
    </w:tbl>
    <w:p w14:paraId="0C9395D9" w14:textId="77777777" w:rsidR="006A1B00" w:rsidRPr="00AF3413" w:rsidRDefault="006A1B00" w:rsidP="004F7511">
      <w:pPr>
        <w:widowControl/>
        <w:ind w:left="0" w:firstLine="0"/>
        <w:rPr>
          <w:rFonts w:eastAsia="微軟正黑體" w:cstheme="minorHAnsi"/>
        </w:rPr>
      </w:pPr>
    </w:p>
    <w:p w14:paraId="44142590" w14:textId="2068F22B" w:rsidR="004C1BF7" w:rsidRPr="00AF3413" w:rsidRDefault="006A1B00">
      <w:pPr>
        <w:pStyle w:val="af2"/>
        <w:numPr>
          <w:ilvl w:val="0"/>
          <w:numId w:val="135"/>
        </w:numPr>
        <w:ind w:leftChars="0"/>
        <w:rPr>
          <w:rFonts w:eastAsia="微軟正黑體" w:cstheme="minorHAnsi"/>
        </w:rPr>
      </w:pPr>
      <w:r w:rsidRPr="00AF3413">
        <w:rPr>
          <w:rFonts w:eastAsia="微軟正黑體" w:cstheme="minorHAnsi"/>
        </w:rPr>
        <w:t>存款業務證明</w:t>
      </w:r>
      <w:r w:rsidRPr="00AF3413">
        <w:rPr>
          <w:rFonts w:eastAsia="微軟正黑體" w:cstheme="minorHAnsi"/>
        </w:rPr>
        <w:t>-</w:t>
      </w:r>
      <w:r w:rsidRPr="00AF3413">
        <w:rPr>
          <w:rFonts w:eastAsia="微軟正黑體" w:cstheme="minorHAnsi"/>
        </w:rPr>
        <w:t>餘額</w:t>
      </w:r>
    </w:p>
    <w:tbl>
      <w:tblPr>
        <w:tblStyle w:val="af1"/>
        <w:tblW w:w="0" w:type="auto"/>
        <w:tblInd w:w="-5" w:type="dxa"/>
        <w:tblLook w:val="04A0" w:firstRow="1" w:lastRow="0" w:firstColumn="1" w:lastColumn="0" w:noHBand="0" w:noVBand="1"/>
      </w:tblPr>
      <w:tblGrid>
        <w:gridCol w:w="575"/>
        <w:gridCol w:w="2283"/>
        <w:gridCol w:w="1954"/>
        <w:gridCol w:w="2108"/>
        <w:gridCol w:w="2006"/>
      </w:tblGrid>
      <w:tr w:rsidR="00AC30D7" w:rsidRPr="00AF3413" w14:paraId="55006865" w14:textId="48309531" w:rsidTr="00C340BB">
        <w:tc>
          <w:tcPr>
            <w:tcW w:w="8926" w:type="dxa"/>
            <w:gridSpan w:val="5"/>
            <w:shd w:val="clear" w:color="auto" w:fill="E2EFD9" w:themeFill="accent6" w:themeFillTint="33"/>
          </w:tcPr>
          <w:p w14:paraId="0AD84F92" w14:textId="77A373EF" w:rsidR="00AC30D7" w:rsidRPr="00AF3413" w:rsidRDefault="00AC30D7" w:rsidP="001A2219">
            <w:pPr>
              <w:ind w:left="0" w:firstLine="0"/>
              <w:jc w:val="center"/>
              <w:rPr>
                <w:rFonts w:eastAsia="微軟正黑體" w:cstheme="minorHAnsi"/>
                <w:b/>
                <w:bCs/>
                <w:sz w:val="22"/>
              </w:rPr>
            </w:pPr>
            <w:r w:rsidRPr="00AF3413">
              <w:rPr>
                <w:rFonts w:eastAsia="微軟正黑體" w:cstheme="minorHAnsi"/>
                <w:b/>
                <w:bCs/>
                <w:sz w:val="22"/>
              </w:rPr>
              <w:t>存款業務證明</w:t>
            </w:r>
            <w:r w:rsidRPr="00AF3413">
              <w:rPr>
                <w:rFonts w:eastAsia="微軟正黑體" w:cstheme="minorHAnsi"/>
                <w:b/>
                <w:bCs/>
                <w:sz w:val="22"/>
              </w:rPr>
              <w:t>-</w:t>
            </w:r>
            <w:r w:rsidRPr="00AF3413">
              <w:rPr>
                <w:rFonts w:eastAsia="微軟正黑體" w:cstheme="minorHAnsi"/>
                <w:b/>
                <w:bCs/>
                <w:sz w:val="22"/>
              </w:rPr>
              <w:t>餘額</w:t>
            </w:r>
            <w:r w:rsidRPr="00AF3413">
              <w:rPr>
                <w:rFonts w:eastAsia="微軟正黑體" w:cstheme="minorHAnsi"/>
                <w:b/>
                <w:bCs/>
                <w:sz w:val="22"/>
              </w:rPr>
              <w:t>(DBU)</w:t>
            </w:r>
          </w:p>
        </w:tc>
      </w:tr>
      <w:tr w:rsidR="00AC30D7" w:rsidRPr="00AF3413" w14:paraId="65D382EB" w14:textId="2771548E" w:rsidTr="00AC30D7">
        <w:tc>
          <w:tcPr>
            <w:tcW w:w="575" w:type="dxa"/>
            <w:shd w:val="clear" w:color="auto" w:fill="E2EFD9" w:themeFill="accent6" w:themeFillTint="33"/>
          </w:tcPr>
          <w:p w14:paraId="0BB1D684" w14:textId="77777777" w:rsidR="00AC30D7" w:rsidRPr="00AF3413" w:rsidRDefault="00AC30D7" w:rsidP="001A2219">
            <w:pPr>
              <w:ind w:left="0" w:firstLine="0"/>
              <w:rPr>
                <w:rFonts w:eastAsia="微軟正黑體" w:cstheme="minorHAnsi"/>
                <w:b/>
                <w:bCs/>
                <w:sz w:val="22"/>
              </w:rPr>
            </w:pPr>
            <w:r w:rsidRPr="00AF3413">
              <w:rPr>
                <w:rFonts w:eastAsia="微軟正黑體" w:cstheme="minorHAnsi"/>
                <w:b/>
                <w:bCs/>
                <w:sz w:val="22"/>
              </w:rPr>
              <w:t>序號</w:t>
            </w:r>
          </w:p>
        </w:tc>
        <w:tc>
          <w:tcPr>
            <w:tcW w:w="2283" w:type="dxa"/>
            <w:shd w:val="clear" w:color="auto" w:fill="E2EFD9" w:themeFill="accent6" w:themeFillTint="33"/>
          </w:tcPr>
          <w:p w14:paraId="407F480A" w14:textId="77777777" w:rsidR="00AC30D7" w:rsidRPr="00AF3413" w:rsidRDefault="00AC30D7" w:rsidP="001A2219">
            <w:pPr>
              <w:ind w:left="0" w:firstLine="0"/>
              <w:jc w:val="center"/>
              <w:rPr>
                <w:rFonts w:eastAsia="微軟正黑體" w:cstheme="minorHAnsi"/>
                <w:b/>
                <w:bCs/>
                <w:sz w:val="22"/>
              </w:rPr>
            </w:pPr>
            <w:r w:rsidRPr="00AF3413">
              <w:rPr>
                <w:rFonts w:eastAsia="微軟正黑體" w:cstheme="minorHAnsi"/>
                <w:b/>
                <w:bCs/>
                <w:sz w:val="22"/>
              </w:rPr>
              <w:t>中文版</w:t>
            </w:r>
          </w:p>
        </w:tc>
        <w:tc>
          <w:tcPr>
            <w:tcW w:w="1954" w:type="dxa"/>
            <w:shd w:val="clear" w:color="auto" w:fill="E2EFD9" w:themeFill="accent6" w:themeFillTint="33"/>
          </w:tcPr>
          <w:p w14:paraId="5BFA8F5E" w14:textId="2752EF33" w:rsidR="00AC30D7" w:rsidRPr="00AF3413" w:rsidRDefault="00AC30D7" w:rsidP="001A2219">
            <w:pPr>
              <w:ind w:left="0" w:firstLine="0"/>
              <w:jc w:val="center"/>
              <w:rPr>
                <w:rFonts w:eastAsia="微軟正黑體" w:cstheme="minorHAnsi"/>
                <w:b/>
                <w:bCs/>
                <w:sz w:val="22"/>
              </w:rPr>
            </w:pPr>
            <w:r w:rsidRPr="00AF3413">
              <w:rPr>
                <w:rFonts w:eastAsia="微軟正黑體" w:cstheme="minorHAnsi"/>
                <w:b/>
                <w:bCs/>
                <w:sz w:val="22"/>
              </w:rPr>
              <w:t>說明</w:t>
            </w:r>
          </w:p>
        </w:tc>
        <w:tc>
          <w:tcPr>
            <w:tcW w:w="2108" w:type="dxa"/>
            <w:shd w:val="clear" w:color="auto" w:fill="E2EFD9" w:themeFill="accent6" w:themeFillTint="33"/>
          </w:tcPr>
          <w:p w14:paraId="6DFB8969" w14:textId="1456AB69" w:rsidR="00AC30D7" w:rsidRPr="00AF3413" w:rsidRDefault="00AC30D7" w:rsidP="001A2219">
            <w:pPr>
              <w:ind w:left="0" w:firstLine="0"/>
              <w:jc w:val="center"/>
              <w:rPr>
                <w:rFonts w:eastAsia="微軟正黑體" w:cstheme="minorHAnsi"/>
                <w:b/>
                <w:bCs/>
                <w:sz w:val="22"/>
              </w:rPr>
            </w:pPr>
            <w:r w:rsidRPr="00AF3413">
              <w:rPr>
                <w:rFonts w:eastAsia="微軟正黑體" w:cstheme="minorHAnsi"/>
                <w:b/>
                <w:bCs/>
                <w:sz w:val="22"/>
              </w:rPr>
              <w:t>英文版</w:t>
            </w:r>
          </w:p>
        </w:tc>
        <w:tc>
          <w:tcPr>
            <w:tcW w:w="2006" w:type="dxa"/>
            <w:shd w:val="clear" w:color="auto" w:fill="E2EFD9" w:themeFill="accent6" w:themeFillTint="33"/>
          </w:tcPr>
          <w:p w14:paraId="41C58E1F" w14:textId="03DFEE14" w:rsidR="00AC30D7" w:rsidRPr="00AF3413" w:rsidRDefault="00AC30D7"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82101D" w:rsidRPr="00AF3413" w14:paraId="15E321DA" w14:textId="52EA207D" w:rsidTr="00AC30D7">
        <w:tc>
          <w:tcPr>
            <w:tcW w:w="575" w:type="dxa"/>
          </w:tcPr>
          <w:p w14:paraId="7E526249"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39918075"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文件編號</w:t>
            </w:r>
          </w:p>
        </w:tc>
        <w:tc>
          <w:tcPr>
            <w:tcW w:w="1954" w:type="dxa"/>
          </w:tcPr>
          <w:p w14:paraId="5B3B0D9E" w14:textId="39F15086" w:rsidR="0082101D" w:rsidRPr="00AF3413" w:rsidRDefault="0082101D" w:rsidP="0082101D">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文件編號邏輯</w:t>
            </w:r>
          </w:p>
        </w:tc>
        <w:tc>
          <w:tcPr>
            <w:tcW w:w="2108" w:type="dxa"/>
          </w:tcPr>
          <w:p w14:paraId="1DF9DEC0" w14:textId="365AFA24" w:rsidR="0082101D" w:rsidRPr="00AF3413" w:rsidRDefault="0082101D" w:rsidP="0082101D">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7AED4475" w14:textId="2CB02C02"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r>
      <w:tr w:rsidR="0082101D" w:rsidRPr="00AF3413" w14:paraId="3C8E94F7" w14:textId="7B682FAA" w:rsidTr="00AC30D7">
        <w:tc>
          <w:tcPr>
            <w:tcW w:w="575" w:type="dxa"/>
          </w:tcPr>
          <w:p w14:paraId="45966137"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351C5D96" w14:textId="21AEA4B2" w:rsidR="0082101D" w:rsidRPr="00AF3413" w:rsidRDefault="0082101D" w:rsidP="0082101D">
            <w:pPr>
              <w:ind w:left="0" w:firstLine="0"/>
              <w:rPr>
                <w:rFonts w:eastAsia="微軟正黑體" w:cstheme="minorHAnsi"/>
                <w:sz w:val="22"/>
              </w:rPr>
            </w:pPr>
            <w:r w:rsidRPr="00AF3413">
              <w:rPr>
                <w:rFonts w:eastAsia="微軟正黑體" w:cstheme="minorHAnsi"/>
                <w:sz w:val="22"/>
              </w:rPr>
              <w:t>戶名</w:t>
            </w:r>
            <w:r w:rsidR="00C66653" w:rsidRPr="00AF3413">
              <w:rPr>
                <w:rFonts w:eastAsia="微軟正黑體" w:cstheme="minorHAnsi"/>
                <w:sz w:val="22"/>
              </w:rPr>
              <w:t>/</w:t>
            </w:r>
            <w:r w:rsidR="00C66653" w:rsidRPr="00AF3413">
              <w:rPr>
                <w:rFonts w:eastAsia="微軟正黑體" w:cstheme="minorHAnsi"/>
                <w:sz w:val="22"/>
              </w:rPr>
              <w:t>別名</w:t>
            </w:r>
          </w:p>
        </w:tc>
        <w:tc>
          <w:tcPr>
            <w:tcW w:w="1954" w:type="dxa"/>
          </w:tcPr>
          <w:p w14:paraId="54ED2132" w14:textId="2980DA27" w:rsidR="0082101D" w:rsidRPr="00AF3413" w:rsidRDefault="00C66653" w:rsidP="0082101D">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，則別名部分顯示｢一｣畫橫線</w:t>
            </w:r>
          </w:p>
        </w:tc>
        <w:tc>
          <w:tcPr>
            <w:tcW w:w="2108" w:type="dxa"/>
          </w:tcPr>
          <w:p w14:paraId="1C3F1ED5" w14:textId="03865EBD" w:rsidR="0082101D" w:rsidRPr="00AF3413" w:rsidRDefault="0082101D" w:rsidP="0082101D">
            <w:pPr>
              <w:ind w:left="0" w:firstLine="0"/>
              <w:rPr>
                <w:rFonts w:eastAsia="微軟正黑體" w:cstheme="minorHAnsi"/>
                <w:sz w:val="22"/>
              </w:rPr>
            </w:pPr>
            <w:r w:rsidRPr="00AF3413">
              <w:rPr>
                <w:rFonts w:eastAsia="微軟正黑體" w:cstheme="minorHAnsi"/>
                <w:sz w:val="22"/>
              </w:rPr>
              <w:t>文件編號</w:t>
            </w:r>
          </w:p>
        </w:tc>
        <w:tc>
          <w:tcPr>
            <w:tcW w:w="2006" w:type="dxa"/>
          </w:tcPr>
          <w:p w14:paraId="66F99400" w14:textId="7D9507F6" w:rsidR="0082101D" w:rsidRPr="00AF3413" w:rsidRDefault="0082101D" w:rsidP="0082101D">
            <w:pPr>
              <w:ind w:left="0" w:firstLine="0"/>
              <w:rPr>
                <w:rFonts w:eastAsia="微軟正黑體" w:cstheme="minorHAnsi"/>
                <w:sz w:val="22"/>
              </w:rPr>
            </w:pPr>
            <w:r w:rsidRPr="00AF3413">
              <w:rPr>
                <w:rFonts w:eastAsia="微軟正黑體" w:cstheme="minorHAnsi"/>
                <w:sz w:val="22"/>
              </w:rPr>
              <w:t>請參考</w:t>
            </w:r>
            <w:r w:rsidRPr="00AF3413">
              <w:rPr>
                <w:rFonts w:eastAsia="微軟正黑體" w:cstheme="minorHAnsi"/>
                <w:sz w:val="22"/>
              </w:rPr>
              <w:t xml:space="preserve"> </w:t>
            </w:r>
            <w:r w:rsidRPr="00AF3413">
              <w:rPr>
                <w:rFonts w:eastAsia="微軟正黑體" w:cstheme="minorHAnsi"/>
                <w:sz w:val="22"/>
              </w:rPr>
              <w:t>使用者介面</w:t>
            </w:r>
            <w:r w:rsidRPr="00AF3413">
              <w:rPr>
                <w:rFonts w:eastAsia="微軟正黑體" w:cstheme="minorHAnsi"/>
                <w:sz w:val="22"/>
              </w:rPr>
              <w:t xml:space="preserve"> (5)</w:t>
            </w:r>
            <w:r w:rsidRPr="00AF3413">
              <w:rPr>
                <w:rFonts w:eastAsia="微軟正黑體" w:cstheme="minorHAnsi"/>
                <w:sz w:val="22"/>
              </w:rPr>
              <w:tab/>
            </w:r>
            <w:r w:rsidRPr="00AF3413">
              <w:rPr>
                <w:rFonts w:eastAsia="微軟正黑體" w:cstheme="minorHAnsi"/>
                <w:sz w:val="22"/>
              </w:rPr>
              <w:t>文件編號邏輯</w:t>
            </w:r>
          </w:p>
        </w:tc>
      </w:tr>
      <w:tr w:rsidR="0082101D" w:rsidRPr="00AF3413" w14:paraId="0A17C2D4" w14:textId="0FAFBEF6" w:rsidTr="00AC30D7">
        <w:tc>
          <w:tcPr>
            <w:tcW w:w="575" w:type="dxa"/>
          </w:tcPr>
          <w:p w14:paraId="44F59B6D"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1D587A51"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帳號</w:t>
            </w:r>
          </w:p>
        </w:tc>
        <w:tc>
          <w:tcPr>
            <w:tcW w:w="1954" w:type="dxa"/>
          </w:tcPr>
          <w:p w14:paraId="5696A751" w14:textId="0E47A36A"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66594778" w14:textId="50CAC0BF" w:rsidR="0082101D" w:rsidRPr="00AF3413" w:rsidRDefault="0082101D" w:rsidP="0082101D">
            <w:pPr>
              <w:ind w:left="0" w:firstLine="0"/>
              <w:rPr>
                <w:rFonts w:eastAsia="微軟正黑體" w:cstheme="minorHAnsi"/>
                <w:sz w:val="22"/>
              </w:rPr>
            </w:pPr>
          </w:p>
        </w:tc>
        <w:tc>
          <w:tcPr>
            <w:tcW w:w="2006" w:type="dxa"/>
          </w:tcPr>
          <w:p w14:paraId="643D999D" w14:textId="0D5152A1" w:rsidR="0082101D" w:rsidRPr="00AF3413" w:rsidRDefault="0082101D" w:rsidP="0082101D">
            <w:pPr>
              <w:ind w:left="0" w:firstLine="0"/>
              <w:rPr>
                <w:rFonts w:eastAsia="微軟正黑體" w:cstheme="minorHAnsi"/>
                <w:sz w:val="22"/>
              </w:rPr>
            </w:pPr>
          </w:p>
        </w:tc>
      </w:tr>
      <w:tr w:rsidR="0082101D" w:rsidRPr="00AF3413" w14:paraId="6EED18AF" w14:textId="2A3B095B" w:rsidTr="00AC30D7">
        <w:tc>
          <w:tcPr>
            <w:tcW w:w="575" w:type="dxa"/>
          </w:tcPr>
          <w:p w14:paraId="4C99F8A3"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49E452D7"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4" w:type="dxa"/>
          </w:tcPr>
          <w:p w14:paraId="78DC9865" w14:textId="6D54CAF5"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574AE2D6" w14:textId="03DBABE8" w:rsidR="0082101D" w:rsidRPr="00AF3413" w:rsidRDefault="0082101D" w:rsidP="0082101D">
            <w:pPr>
              <w:ind w:left="0" w:firstLine="0"/>
              <w:rPr>
                <w:rFonts w:eastAsia="微軟正黑體" w:cstheme="minorHAnsi"/>
                <w:sz w:val="22"/>
              </w:rPr>
            </w:pPr>
            <w:r w:rsidRPr="00AF3413">
              <w:rPr>
                <w:rFonts w:eastAsia="微軟正黑體" w:cstheme="minorHAnsi"/>
                <w:sz w:val="22"/>
              </w:rPr>
              <w:t>戶名</w:t>
            </w:r>
            <w:r w:rsidR="00C66653" w:rsidRPr="00AF3413">
              <w:rPr>
                <w:rFonts w:eastAsia="微軟正黑體" w:cstheme="minorHAnsi"/>
                <w:sz w:val="22"/>
              </w:rPr>
              <w:t>/</w:t>
            </w:r>
            <w:r w:rsidR="00C66653" w:rsidRPr="00AF3413">
              <w:rPr>
                <w:rFonts w:eastAsia="微軟正黑體" w:cstheme="minorHAnsi"/>
                <w:sz w:val="22"/>
              </w:rPr>
              <w:t>別名</w:t>
            </w:r>
          </w:p>
        </w:tc>
        <w:tc>
          <w:tcPr>
            <w:tcW w:w="2006" w:type="dxa"/>
          </w:tcPr>
          <w:p w14:paraId="35E2C26C" w14:textId="4F3DD924" w:rsidR="0082101D" w:rsidRPr="00AF3413" w:rsidRDefault="00C66653" w:rsidP="0082101D">
            <w:pPr>
              <w:ind w:left="0" w:firstLine="0"/>
              <w:rPr>
                <w:rFonts w:eastAsia="微軟正黑體" w:cstheme="minorHAnsi"/>
                <w:sz w:val="22"/>
              </w:rPr>
            </w:pPr>
            <w:r w:rsidRPr="00AF3413">
              <w:rPr>
                <w:rFonts w:eastAsia="微軟正黑體" w:cstheme="minorHAnsi"/>
                <w:sz w:val="22"/>
              </w:rPr>
              <w:t>查詢結果帶出的戶名放上面，別名放下面。</w:t>
            </w:r>
            <w:r w:rsidR="00834F03" w:rsidRPr="00AF3413">
              <w:rPr>
                <w:rFonts w:eastAsia="微軟正黑體" w:cstheme="minorHAnsi"/>
                <w:sz w:val="22"/>
              </w:rPr>
              <w:t>若別名</w:t>
            </w:r>
            <w:proofErr w:type="gramStart"/>
            <w:r w:rsidR="00834F03" w:rsidRPr="00AF3413">
              <w:rPr>
                <w:rFonts w:eastAsia="微軟正黑體" w:cstheme="minorHAnsi"/>
                <w:sz w:val="22"/>
              </w:rPr>
              <w:t>為空值</w:t>
            </w:r>
            <w:proofErr w:type="gramEnd"/>
            <w:r w:rsidR="00834F03" w:rsidRPr="00AF3413">
              <w:rPr>
                <w:rFonts w:eastAsia="微軟正黑體" w:cstheme="minorHAnsi"/>
                <w:sz w:val="22"/>
              </w:rPr>
              <w:t>，則別名部分顯</w:t>
            </w:r>
            <w:r w:rsidR="00834F03" w:rsidRPr="00AF3413">
              <w:rPr>
                <w:rFonts w:eastAsia="微軟正黑體" w:cstheme="minorHAnsi"/>
                <w:sz w:val="22"/>
              </w:rPr>
              <w:lastRenderedPageBreak/>
              <w:t>示｢一｣畫橫線</w:t>
            </w:r>
          </w:p>
        </w:tc>
      </w:tr>
      <w:tr w:rsidR="0082101D" w:rsidRPr="00AF3413" w14:paraId="0AB1C155" w14:textId="57498552" w:rsidTr="00AC30D7">
        <w:tc>
          <w:tcPr>
            <w:tcW w:w="575" w:type="dxa"/>
          </w:tcPr>
          <w:p w14:paraId="18D8F5D3"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565B6A0E"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4" w:type="dxa"/>
          </w:tcPr>
          <w:p w14:paraId="4B35110F" w14:textId="68FB14B5"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0C008317" w14:textId="41CF5D24" w:rsidR="0082101D" w:rsidRPr="00AF3413" w:rsidRDefault="0082101D" w:rsidP="0082101D">
            <w:pPr>
              <w:ind w:left="0" w:firstLine="0"/>
              <w:rPr>
                <w:rFonts w:eastAsia="微軟正黑體" w:cstheme="minorHAnsi"/>
                <w:sz w:val="22"/>
              </w:rPr>
            </w:pPr>
            <w:r w:rsidRPr="00AF3413">
              <w:rPr>
                <w:rFonts w:eastAsia="微軟正黑體" w:cstheme="minorHAnsi"/>
                <w:sz w:val="22"/>
              </w:rPr>
              <w:t>ID</w:t>
            </w:r>
          </w:p>
        </w:tc>
        <w:tc>
          <w:tcPr>
            <w:tcW w:w="2006" w:type="dxa"/>
          </w:tcPr>
          <w:p w14:paraId="1EDDF166" w14:textId="77777777" w:rsidR="0082101D" w:rsidRPr="00AF3413" w:rsidRDefault="0082101D" w:rsidP="0082101D">
            <w:pPr>
              <w:ind w:left="0" w:firstLine="0"/>
              <w:rPr>
                <w:ins w:id="380" w:author="Annie Chao" w:date="2024-06-11T16:09:00Z" w16du:dateUtc="2024-06-11T08:09:00Z"/>
                <w:rFonts w:eastAsia="微軟正黑體" w:cstheme="minorHAnsi"/>
                <w:sz w:val="22"/>
              </w:rPr>
            </w:pPr>
            <w:r w:rsidRPr="00AF3413">
              <w:rPr>
                <w:rFonts w:eastAsia="微軟正黑體" w:cstheme="minorHAnsi"/>
                <w:sz w:val="22"/>
              </w:rPr>
              <w:t>需帶出該帳號之所屬客戶編號</w:t>
            </w:r>
          </w:p>
          <w:p w14:paraId="3A8C7DB2" w14:textId="4AF98994" w:rsidR="006D2687" w:rsidRPr="00AF3413" w:rsidRDefault="006D2687" w:rsidP="0082101D">
            <w:pPr>
              <w:ind w:left="0" w:firstLine="0"/>
              <w:rPr>
                <w:rFonts w:eastAsia="微軟正黑體" w:cstheme="minorHAnsi"/>
                <w:sz w:val="22"/>
              </w:rPr>
            </w:pPr>
            <w:ins w:id="381" w:author="Annie Chao" w:date="2024-06-11T16:09:00Z" w16du:dateUtc="2024-06-11T08:09:00Z">
              <w:r w:rsidRPr="00AF3413">
                <w:rPr>
                  <w:rFonts w:eastAsia="微軟正黑體" w:cstheme="minorHAnsi"/>
                  <w:sz w:val="22"/>
                </w:rPr>
                <w:t>公司戶可顯示客戶編號，其餘皆</w:t>
              </w:r>
              <w:proofErr w:type="gramStart"/>
              <w:r w:rsidRPr="00AF3413">
                <w:rPr>
                  <w:rFonts w:eastAsia="微軟正黑體" w:cstheme="minorHAnsi"/>
                  <w:sz w:val="22"/>
                </w:rPr>
                <w:t>須全碼遮蔽</w:t>
              </w:r>
              <w:proofErr w:type="gramEnd"/>
              <w:r w:rsidRPr="00AF3413">
                <w:rPr>
                  <w:rFonts w:eastAsia="微軟正黑體" w:cstheme="minorHAnsi"/>
                  <w:sz w:val="22"/>
                </w:rPr>
                <w:t xml:space="preserve"> “</w:t>
              </w:r>
              <w:r w:rsidRPr="00AF3413">
                <w:rPr>
                  <w:rFonts w:eastAsia="微軟正黑體" w:cstheme="minorHAnsi"/>
                </w:rPr>
                <w:t>*****”</w:t>
              </w:r>
            </w:ins>
          </w:p>
        </w:tc>
      </w:tr>
      <w:tr w:rsidR="0082101D" w:rsidRPr="00AF3413" w14:paraId="693BA5BB" w14:textId="3ABEE683" w:rsidTr="00AC30D7">
        <w:tc>
          <w:tcPr>
            <w:tcW w:w="575" w:type="dxa"/>
          </w:tcPr>
          <w:p w14:paraId="6052814A"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5836E28D"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4" w:type="dxa"/>
          </w:tcPr>
          <w:p w14:paraId="1633BA0D" w14:textId="03565FC4"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4C9E1FED" w14:textId="4DDC4444" w:rsidR="0082101D" w:rsidRPr="00AF3413" w:rsidRDefault="0082101D" w:rsidP="0082101D">
            <w:pPr>
              <w:ind w:left="0" w:firstLine="0"/>
              <w:rPr>
                <w:rFonts w:eastAsia="微軟正黑體" w:cstheme="minorHAnsi"/>
                <w:sz w:val="22"/>
              </w:rPr>
            </w:pPr>
            <w:r w:rsidRPr="00AF3413">
              <w:rPr>
                <w:rFonts w:eastAsia="微軟正黑體" w:cstheme="minorHAnsi"/>
                <w:sz w:val="22"/>
              </w:rPr>
              <w:t>帳號</w:t>
            </w:r>
          </w:p>
        </w:tc>
        <w:tc>
          <w:tcPr>
            <w:tcW w:w="2006" w:type="dxa"/>
          </w:tcPr>
          <w:p w14:paraId="489E090E" w14:textId="73B81EF2"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r>
      <w:tr w:rsidR="0082101D" w:rsidRPr="00AF3413" w14:paraId="45F91A40" w14:textId="71CE3347" w:rsidTr="00AC30D7">
        <w:tc>
          <w:tcPr>
            <w:tcW w:w="575" w:type="dxa"/>
          </w:tcPr>
          <w:p w14:paraId="3051E095"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50219250"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4" w:type="dxa"/>
          </w:tcPr>
          <w:p w14:paraId="0055F593" w14:textId="23A486EC"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32F6ED44" w14:textId="597533ED" w:rsidR="0082101D" w:rsidRPr="00AF3413" w:rsidRDefault="0082101D" w:rsidP="0082101D">
            <w:pPr>
              <w:ind w:left="0" w:firstLine="0"/>
              <w:rPr>
                <w:rFonts w:eastAsia="微軟正黑體" w:cstheme="minorHAnsi"/>
                <w:sz w:val="22"/>
              </w:rPr>
            </w:pPr>
            <w:r w:rsidRPr="00AF3413">
              <w:rPr>
                <w:rFonts w:eastAsia="微軟正黑體" w:cstheme="minorHAnsi"/>
                <w:sz w:val="22"/>
              </w:rPr>
              <w:t>開戶日期</w:t>
            </w:r>
            <w:r w:rsidRPr="00AF3413">
              <w:rPr>
                <w:rFonts w:eastAsia="微軟正黑體" w:cstheme="minorHAnsi"/>
                <w:sz w:val="22"/>
              </w:rPr>
              <w:t xml:space="preserve"> (</w:t>
            </w:r>
            <w:r w:rsidRPr="00AF3413">
              <w:rPr>
                <w:rFonts w:eastAsia="微軟正黑體" w:cstheme="minorHAnsi"/>
                <w:sz w:val="22"/>
              </w:rPr>
              <w:t>西元年月日</w:t>
            </w:r>
            <w:r w:rsidRPr="00AF3413">
              <w:rPr>
                <w:rFonts w:eastAsia="微軟正黑體" w:cstheme="minorHAnsi"/>
                <w:sz w:val="22"/>
              </w:rPr>
              <w:t>)</w:t>
            </w:r>
          </w:p>
        </w:tc>
        <w:tc>
          <w:tcPr>
            <w:tcW w:w="2006" w:type="dxa"/>
          </w:tcPr>
          <w:p w14:paraId="0E9218CB" w14:textId="79880D0A"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r>
      <w:tr w:rsidR="0082101D" w:rsidRPr="00AF3413" w14:paraId="06FEF9EE" w14:textId="15CDC9BD" w:rsidTr="00AC30D7">
        <w:tc>
          <w:tcPr>
            <w:tcW w:w="575" w:type="dxa"/>
          </w:tcPr>
          <w:p w14:paraId="0070ED35"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0748C992"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4" w:type="dxa"/>
          </w:tcPr>
          <w:p w14:paraId="236A510B" w14:textId="79D8BF5B"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0E69AC2D" w14:textId="7CBAC025" w:rsidR="0082101D" w:rsidRPr="00AF3413" w:rsidRDefault="0082101D" w:rsidP="0082101D">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西元年月日</w:t>
            </w:r>
            <w:r w:rsidRPr="00AF3413">
              <w:rPr>
                <w:rFonts w:eastAsia="微軟正黑體" w:cstheme="minorHAnsi"/>
                <w:sz w:val="22"/>
              </w:rPr>
              <w:t>)</w:t>
            </w:r>
          </w:p>
        </w:tc>
        <w:tc>
          <w:tcPr>
            <w:tcW w:w="2006" w:type="dxa"/>
          </w:tcPr>
          <w:p w14:paraId="12C10EA9" w14:textId="288226CC"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r>
      <w:tr w:rsidR="0082101D" w:rsidRPr="00AF3413" w14:paraId="02808ADD" w14:textId="135C2950" w:rsidTr="00AC30D7">
        <w:tc>
          <w:tcPr>
            <w:tcW w:w="575" w:type="dxa"/>
          </w:tcPr>
          <w:p w14:paraId="7EC6C46F"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2A6ADBE3"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證明日期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4" w:type="dxa"/>
          </w:tcPr>
          <w:p w14:paraId="4D365198" w14:textId="0B320C09"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60825194" w14:textId="40B3CFC3" w:rsidR="0082101D" w:rsidRPr="00AF3413" w:rsidRDefault="0082101D" w:rsidP="0082101D">
            <w:pPr>
              <w:ind w:left="0" w:firstLine="0"/>
              <w:rPr>
                <w:rFonts w:eastAsia="微軟正黑體" w:cstheme="minorHAnsi"/>
                <w:sz w:val="22"/>
              </w:rPr>
            </w:pPr>
            <w:r w:rsidRPr="00AF3413">
              <w:rPr>
                <w:rFonts w:eastAsia="微軟正黑體" w:cstheme="minorHAnsi"/>
                <w:sz w:val="22"/>
              </w:rPr>
              <w:t>餘額</w:t>
            </w:r>
          </w:p>
        </w:tc>
        <w:tc>
          <w:tcPr>
            <w:tcW w:w="2006" w:type="dxa"/>
          </w:tcPr>
          <w:p w14:paraId="51A99337" w14:textId="7409A4EF" w:rsidR="0082101D" w:rsidRPr="00AF3413" w:rsidRDefault="0082101D" w:rsidP="0082101D">
            <w:pPr>
              <w:ind w:left="0" w:firstLine="0"/>
              <w:rPr>
                <w:rFonts w:eastAsia="微軟正黑體" w:cstheme="minorHAnsi"/>
                <w:sz w:val="22"/>
              </w:rPr>
            </w:pPr>
            <w:r w:rsidRPr="00AF3413">
              <w:rPr>
                <w:rFonts w:eastAsia="微軟正黑體" w:cstheme="minorHAnsi"/>
                <w:sz w:val="22"/>
              </w:rPr>
              <w:t>為查詢結果中的合計證明金額</w:t>
            </w:r>
          </w:p>
        </w:tc>
      </w:tr>
      <w:tr w:rsidR="0082101D" w:rsidRPr="00AF3413" w14:paraId="770A3320" w14:textId="718184D0" w:rsidTr="00AC30D7">
        <w:tc>
          <w:tcPr>
            <w:tcW w:w="575" w:type="dxa"/>
          </w:tcPr>
          <w:p w14:paraId="185BE993"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191C631B"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幣別</w:t>
            </w:r>
          </w:p>
        </w:tc>
        <w:tc>
          <w:tcPr>
            <w:tcW w:w="1954" w:type="dxa"/>
          </w:tcPr>
          <w:p w14:paraId="67707D1B" w14:textId="1A04600E" w:rsidR="0082101D" w:rsidRPr="00AF3413" w:rsidRDefault="0082101D" w:rsidP="0082101D">
            <w:pPr>
              <w:ind w:left="0" w:firstLine="0"/>
              <w:rPr>
                <w:rFonts w:eastAsia="微軟正黑體" w:cstheme="minorHAnsi"/>
                <w:sz w:val="22"/>
              </w:rPr>
            </w:pPr>
            <w:r w:rsidRPr="00AF3413">
              <w:rPr>
                <w:rFonts w:eastAsia="微軟正黑體" w:cstheme="minorHAnsi"/>
                <w:sz w:val="22"/>
              </w:rPr>
              <w:t>為查詢條件中輸入的證明幣別</w:t>
            </w:r>
          </w:p>
        </w:tc>
        <w:tc>
          <w:tcPr>
            <w:tcW w:w="2108" w:type="dxa"/>
          </w:tcPr>
          <w:p w14:paraId="7112BDD9" w14:textId="37E50152" w:rsidR="0082101D" w:rsidRPr="00AF3413" w:rsidRDefault="0082101D" w:rsidP="0082101D">
            <w:pPr>
              <w:ind w:left="0" w:firstLine="0"/>
              <w:rPr>
                <w:rFonts w:eastAsia="微軟正黑體" w:cstheme="minorHAnsi"/>
                <w:sz w:val="22"/>
              </w:rPr>
            </w:pPr>
            <w:r w:rsidRPr="00AF3413">
              <w:rPr>
                <w:rFonts w:eastAsia="微軟正黑體" w:cstheme="minorHAnsi"/>
                <w:sz w:val="22"/>
              </w:rPr>
              <w:t>幣別</w:t>
            </w:r>
          </w:p>
        </w:tc>
        <w:tc>
          <w:tcPr>
            <w:tcW w:w="2006" w:type="dxa"/>
          </w:tcPr>
          <w:p w14:paraId="10D1059E" w14:textId="3109487B" w:rsidR="0082101D" w:rsidRPr="00AF3413" w:rsidRDefault="0082101D" w:rsidP="0082101D">
            <w:pPr>
              <w:ind w:left="0" w:firstLine="0"/>
              <w:rPr>
                <w:rFonts w:eastAsia="微軟正黑體" w:cstheme="minorHAnsi"/>
                <w:sz w:val="22"/>
              </w:rPr>
            </w:pPr>
            <w:r w:rsidRPr="00AF3413">
              <w:rPr>
                <w:rFonts w:eastAsia="微軟正黑體" w:cstheme="minorHAnsi"/>
                <w:sz w:val="22"/>
              </w:rPr>
              <w:t>為查詢條件中輸入的證明幣別</w:t>
            </w:r>
          </w:p>
        </w:tc>
      </w:tr>
      <w:tr w:rsidR="0082101D" w:rsidRPr="00AF3413" w14:paraId="3A15723B" w14:textId="3DD14129" w:rsidTr="00AC30D7">
        <w:tc>
          <w:tcPr>
            <w:tcW w:w="575" w:type="dxa"/>
          </w:tcPr>
          <w:p w14:paraId="5D585838"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213D5774"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餘額</w:t>
            </w:r>
          </w:p>
        </w:tc>
        <w:tc>
          <w:tcPr>
            <w:tcW w:w="1954" w:type="dxa"/>
          </w:tcPr>
          <w:p w14:paraId="7A51F76B" w14:textId="34E5C810" w:rsidR="0082101D" w:rsidRPr="00AF3413" w:rsidRDefault="0082101D" w:rsidP="0082101D">
            <w:pPr>
              <w:ind w:left="0" w:firstLine="0"/>
              <w:rPr>
                <w:rFonts w:eastAsia="微軟正黑體" w:cstheme="minorHAnsi"/>
                <w:sz w:val="22"/>
              </w:rPr>
            </w:pPr>
            <w:r w:rsidRPr="00AF3413">
              <w:rPr>
                <w:rFonts w:eastAsia="微軟正黑體" w:cstheme="minorHAnsi"/>
                <w:sz w:val="22"/>
              </w:rPr>
              <w:t>為查詢結果中的合計證明金額</w:t>
            </w:r>
          </w:p>
        </w:tc>
        <w:tc>
          <w:tcPr>
            <w:tcW w:w="2108" w:type="dxa"/>
          </w:tcPr>
          <w:p w14:paraId="4950C153" w14:textId="0E4C2ECA"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匯率比</w:t>
            </w:r>
          </w:p>
        </w:tc>
        <w:tc>
          <w:tcPr>
            <w:tcW w:w="2006" w:type="dxa"/>
          </w:tcPr>
          <w:p w14:paraId="6E8BE1B8"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原帳號幣別：證明幣別的匯率比</w:t>
            </w:r>
          </w:p>
          <w:p w14:paraId="1E61904F" w14:textId="0BA0F92C" w:rsidR="00573584" w:rsidRPr="00AF3413" w:rsidRDefault="00573584" w:rsidP="00573584">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1.00=TWD 0.21</w:t>
            </w:r>
          </w:p>
          <w:p w14:paraId="1FBD95AB" w14:textId="629D0FCC" w:rsidR="00573584" w:rsidRPr="00AF3413" w:rsidRDefault="00573584" w:rsidP="0082101D">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若是外幣帳號，則此匯率備註應顯示所有幣別帳號之匯率比</w:t>
            </w:r>
            <w:r w:rsidRPr="00AF3413">
              <w:rPr>
                <w:rFonts w:eastAsia="微軟正黑體" w:cstheme="minorHAnsi"/>
                <w:sz w:val="22"/>
              </w:rPr>
              <w:t>)</w:t>
            </w:r>
          </w:p>
        </w:tc>
      </w:tr>
      <w:tr w:rsidR="0082101D" w:rsidRPr="00AF3413" w14:paraId="393BC76A" w14:textId="47237772" w:rsidTr="00AC30D7">
        <w:tc>
          <w:tcPr>
            <w:tcW w:w="575" w:type="dxa"/>
          </w:tcPr>
          <w:p w14:paraId="63CC1C8B"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286FFBE8"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原帳號幣別</w:t>
            </w:r>
          </w:p>
        </w:tc>
        <w:tc>
          <w:tcPr>
            <w:tcW w:w="1954" w:type="dxa"/>
          </w:tcPr>
          <w:p w14:paraId="1C068EE0" w14:textId="6E38D285" w:rsidR="0082101D" w:rsidRPr="00AF3413" w:rsidRDefault="0082101D" w:rsidP="0082101D">
            <w:pPr>
              <w:ind w:left="0" w:firstLine="0"/>
              <w:rPr>
                <w:rFonts w:eastAsia="微軟正黑體" w:cstheme="minorHAnsi"/>
                <w:sz w:val="22"/>
              </w:rPr>
            </w:pPr>
            <w:r w:rsidRPr="00AF3413">
              <w:rPr>
                <w:rFonts w:eastAsia="微軟正黑體" w:cstheme="minorHAnsi"/>
                <w:sz w:val="22"/>
              </w:rPr>
              <w:t>證明帳號的原幣別</w:t>
            </w:r>
          </w:p>
        </w:tc>
        <w:tc>
          <w:tcPr>
            <w:tcW w:w="2108" w:type="dxa"/>
          </w:tcPr>
          <w:p w14:paraId="6B1FACF9" w14:textId="1BABC078"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原帳號幣別</w:t>
            </w:r>
          </w:p>
        </w:tc>
        <w:tc>
          <w:tcPr>
            <w:tcW w:w="2006" w:type="dxa"/>
          </w:tcPr>
          <w:p w14:paraId="7DAA1F4C"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證明帳號的原幣別</w:t>
            </w:r>
          </w:p>
          <w:p w14:paraId="6D42BB85" w14:textId="77777777" w:rsidR="00573584" w:rsidRPr="00AF3413" w:rsidRDefault="00573584" w:rsidP="00573584">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1.00=TWD 0.21</w:t>
            </w:r>
          </w:p>
          <w:p w14:paraId="36AA1E57" w14:textId="23728D71" w:rsidR="00573584" w:rsidRPr="00AF3413" w:rsidRDefault="00573584" w:rsidP="0082101D">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若是外幣帳號，則此匯率備註應顯示所有幣別帳號之匯率比</w:t>
            </w:r>
            <w:r w:rsidRPr="00AF3413">
              <w:rPr>
                <w:rFonts w:eastAsia="微軟正黑體" w:cstheme="minorHAnsi"/>
                <w:sz w:val="22"/>
              </w:rPr>
              <w:t>)</w:t>
            </w:r>
          </w:p>
        </w:tc>
      </w:tr>
      <w:tr w:rsidR="0082101D" w:rsidRPr="00AF3413" w14:paraId="5E6FD00B" w14:textId="375AC5D9" w:rsidTr="00AC30D7">
        <w:tc>
          <w:tcPr>
            <w:tcW w:w="575" w:type="dxa"/>
          </w:tcPr>
          <w:p w14:paraId="455E0A32"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43B9EE17"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證明幣別</w:t>
            </w:r>
          </w:p>
        </w:tc>
        <w:tc>
          <w:tcPr>
            <w:tcW w:w="1954" w:type="dxa"/>
          </w:tcPr>
          <w:p w14:paraId="236E8A9A" w14:textId="14F127D0" w:rsidR="0082101D" w:rsidRPr="00AF3413" w:rsidRDefault="0082101D" w:rsidP="0082101D">
            <w:pPr>
              <w:ind w:left="0" w:firstLine="0"/>
              <w:rPr>
                <w:rFonts w:eastAsia="微軟正黑體" w:cstheme="minorHAnsi"/>
                <w:sz w:val="22"/>
              </w:rPr>
            </w:pPr>
            <w:r w:rsidRPr="00AF3413">
              <w:rPr>
                <w:rFonts w:eastAsia="微軟正黑體" w:cstheme="minorHAnsi"/>
                <w:sz w:val="22"/>
              </w:rPr>
              <w:t>證明幣別</w:t>
            </w:r>
          </w:p>
        </w:tc>
        <w:tc>
          <w:tcPr>
            <w:tcW w:w="2108" w:type="dxa"/>
          </w:tcPr>
          <w:p w14:paraId="4EEFBE99" w14:textId="27038134"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證明幣別</w:t>
            </w:r>
          </w:p>
        </w:tc>
        <w:tc>
          <w:tcPr>
            <w:tcW w:w="2006" w:type="dxa"/>
          </w:tcPr>
          <w:p w14:paraId="2E9067FF"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證明幣別</w:t>
            </w:r>
          </w:p>
          <w:p w14:paraId="2842FD36" w14:textId="77777777" w:rsidR="00573584" w:rsidRPr="00AF3413" w:rsidRDefault="00573584" w:rsidP="00573584">
            <w:pPr>
              <w:ind w:left="0" w:firstLine="0"/>
              <w:rPr>
                <w:rFonts w:eastAsia="微軟正黑體" w:cstheme="minorHAnsi"/>
                <w:sz w:val="22"/>
              </w:rPr>
            </w:pPr>
            <w:r w:rsidRPr="00AF3413">
              <w:rPr>
                <w:rFonts w:eastAsia="微軟正黑體" w:cstheme="minorHAnsi"/>
                <w:sz w:val="22"/>
              </w:rPr>
              <w:t>顯示方式為：</w:t>
            </w:r>
            <w:r w:rsidRPr="00AF3413">
              <w:rPr>
                <w:rFonts w:eastAsia="微軟正黑體" w:cstheme="minorHAnsi"/>
                <w:sz w:val="22"/>
              </w:rPr>
              <w:t>JPY 1.00=TWD 0.21</w:t>
            </w:r>
          </w:p>
          <w:p w14:paraId="3064F24B" w14:textId="278C0E04" w:rsidR="00573584" w:rsidRPr="00AF3413" w:rsidRDefault="00573584" w:rsidP="00573584">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若是外幣帳號，則此匯率備註應顯</w:t>
            </w:r>
            <w:r w:rsidRPr="00AF3413">
              <w:rPr>
                <w:rFonts w:eastAsia="微軟正黑體" w:cstheme="minorHAnsi"/>
                <w:sz w:val="22"/>
              </w:rPr>
              <w:lastRenderedPageBreak/>
              <w:t>示所有幣別帳號之匯率比</w:t>
            </w:r>
            <w:r w:rsidRPr="00AF3413">
              <w:rPr>
                <w:rFonts w:eastAsia="微軟正黑體" w:cstheme="minorHAnsi"/>
                <w:sz w:val="22"/>
              </w:rPr>
              <w:t>)</w:t>
            </w:r>
          </w:p>
        </w:tc>
      </w:tr>
      <w:tr w:rsidR="0082101D" w:rsidRPr="00AF3413" w14:paraId="20BF00CA" w14:textId="2BB006A2" w:rsidTr="00AC30D7">
        <w:tc>
          <w:tcPr>
            <w:tcW w:w="575" w:type="dxa"/>
          </w:tcPr>
          <w:p w14:paraId="028D1562"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797A0CD7"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備註</w:t>
            </w:r>
            <w:r w:rsidRPr="00AF3413">
              <w:rPr>
                <w:rFonts w:eastAsia="微軟正黑體" w:cstheme="minorHAnsi"/>
                <w:sz w:val="22"/>
              </w:rPr>
              <w:t>-</w:t>
            </w:r>
            <w:r w:rsidRPr="00AF3413">
              <w:rPr>
                <w:rFonts w:eastAsia="微軟正黑體" w:cstheme="minorHAnsi"/>
                <w:sz w:val="22"/>
              </w:rPr>
              <w:t>匯率比</w:t>
            </w:r>
          </w:p>
        </w:tc>
        <w:tc>
          <w:tcPr>
            <w:tcW w:w="1954" w:type="dxa"/>
          </w:tcPr>
          <w:p w14:paraId="2CDF288D" w14:textId="029114D5" w:rsidR="0082101D" w:rsidRPr="00AF3413" w:rsidRDefault="0082101D" w:rsidP="0082101D">
            <w:pPr>
              <w:ind w:left="0" w:firstLine="0"/>
              <w:rPr>
                <w:rFonts w:eastAsia="微軟正黑體" w:cstheme="minorHAnsi"/>
                <w:sz w:val="22"/>
              </w:rPr>
            </w:pPr>
            <w:r w:rsidRPr="00AF3413">
              <w:rPr>
                <w:rFonts w:eastAsia="微軟正黑體" w:cstheme="minorHAnsi"/>
                <w:sz w:val="22"/>
              </w:rPr>
              <w:t>原帳號幣別：證明幣別的匯率比</w:t>
            </w:r>
          </w:p>
        </w:tc>
        <w:tc>
          <w:tcPr>
            <w:tcW w:w="2108" w:type="dxa"/>
          </w:tcPr>
          <w:p w14:paraId="5A4B95CF" w14:textId="3AE5BBDE" w:rsidR="0082101D" w:rsidRPr="00AF3413" w:rsidRDefault="0082101D" w:rsidP="0082101D">
            <w:pPr>
              <w:ind w:left="0" w:firstLine="0"/>
              <w:rPr>
                <w:rFonts w:eastAsia="微軟正黑體" w:cstheme="minorHAnsi"/>
                <w:sz w:val="22"/>
              </w:rPr>
            </w:pPr>
          </w:p>
        </w:tc>
        <w:tc>
          <w:tcPr>
            <w:tcW w:w="2006" w:type="dxa"/>
          </w:tcPr>
          <w:p w14:paraId="1AFB3119" w14:textId="77777777" w:rsidR="0082101D" w:rsidRPr="00AF3413" w:rsidRDefault="0082101D" w:rsidP="0082101D">
            <w:pPr>
              <w:ind w:left="0" w:firstLine="0"/>
              <w:rPr>
                <w:rFonts w:eastAsia="微軟正黑體" w:cstheme="minorHAnsi"/>
                <w:sz w:val="22"/>
              </w:rPr>
            </w:pPr>
          </w:p>
        </w:tc>
      </w:tr>
      <w:tr w:rsidR="0082101D" w:rsidRPr="00AF3413" w14:paraId="6DCFC68D" w14:textId="3197410F" w:rsidTr="00AC30D7">
        <w:tc>
          <w:tcPr>
            <w:tcW w:w="575" w:type="dxa"/>
          </w:tcPr>
          <w:p w14:paraId="5A8E1003"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170919A3"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年</w:t>
            </w:r>
            <w:r w:rsidRPr="00AF3413">
              <w:rPr>
                <w:rFonts w:eastAsia="微軟正黑體" w:cstheme="minorHAnsi"/>
                <w:sz w:val="22"/>
              </w:rPr>
              <w:t xml:space="preserve"> (</w:t>
            </w:r>
            <w:r w:rsidRPr="00AF3413">
              <w:rPr>
                <w:rFonts w:eastAsia="微軟正黑體" w:cstheme="minorHAnsi"/>
                <w:sz w:val="22"/>
              </w:rPr>
              <w:t>西元年</w:t>
            </w:r>
            <w:r w:rsidRPr="00AF3413">
              <w:rPr>
                <w:rFonts w:eastAsia="微軟正黑體" w:cstheme="minorHAnsi"/>
                <w:sz w:val="22"/>
              </w:rPr>
              <w:t>)</w:t>
            </w:r>
          </w:p>
        </w:tc>
        <w:tc>
          <w:tcPr>
            <w:tcW w:w="1954" w:type="dxa"/>
          </w:tcPr>
          <w:p w14:paraId="532048BD" w14:textId="12D8E0AF"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53292DD3" w14:textId="1A6518A8" w:rsidR="0082101D" w:rsidRPr="00AF3413" w:rsidRDefault="0082101D" w:rsidP="0082101D">
            <w:pPr>
              <w:ind w:left="0" w:firstLine="0"/>
              <w:rPr>
                <w:rFonts w:eastAsia="微軟正黑體" w:cstheme="minorHAnsi"/>
                <w:sz w:val="22"/>
              </w:rPr>
            </w:pPr>
          </w:p>
        </w:tc>
        <w:tc>
          <w:tcPr>
            <w:tcW w:w="2006" w:type="dxa"/>
          </w:tcPr>
          <w:p w14:paraId="12A7A00A" w14:textId="77777777" w:rsidR="0082101D" w:rsidRPr="00AF3413" w:rsidRDefault="0082101D" w:rsidP="0082101D">
            <w:pPr>
              <w:ind w:left="0" w:firstLine="0"/>
              <w:rPr>
                <w:rFonts w:eastAsia="微軟正黑體" w:cstheme="minorHAnsi"/>
                <w:sz w:val="22"/>
              </w:rPr>
            </w:pPr>
          </w:p>
        </w:tc>
      </w:tr>
      <w:tr w:rsidR="0082101D" w:rsidRPr="00AF3413" w14:paraId="5B4D34B1" w14:textId="43B34CF7" w:rsidTr="00AC30D7">
        <w:tc>
          <w:tcPr>
            <w:tcW w:w="575" w:type="dxa"/>
          </w:tcPr>
          <w:p w14:paraId="5700F353"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5A83AAC4"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月</w:t>
            </w:r>
            <w:r w:rsidRPr="00AF3413">
              <w:rPr>
                <w:rFonts w:eastAsia="微軟正黑體" w:cstheme="minorHAnsi"/>
                <w:sz w:val="22"/>
              </w:rPr>
              <w:t xml:space="preserve"> (</w:t>
            </w:r>
            <w:r w:rsidRPr="00AF3413">
              <w:rPr>
                <w:rFonts w:eastAsia="微軟正黑體" w:cstheme="minorHAnsi"/>
                <w:sz w:val="22"/>
              </w:rPr>
              <w:t>西元月</w:t>
            </w:r>
            <w:r w:rsidRPr="00AF3413">
              <w:rPr>
                <w:rFonts w:eastAsia="微軟正黑體" w:cstheme="minorHAnsi"/>
                <w:sz w:val="22"/>
              </w:rPr>
              <w:t>)</w:t>
            </w:r>
          </w:p>
        </w:tc>
        <w:tc>
          <w:tcPr>
            <w:tcW w:w="1954" w:type="dxa"/>
          </w:tcPr>
          <w:p w14:paraId="65EFB1C0" w14:textId="253060FC"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083B0576" w14:textId="18934CA2" w:rsidR="0082101D" w:rsidRPr="00AF3413" w:rsidRDefault="0082101D" w:rsidP="0082101D">
            <w:pPr>
              <w:ind w:left="0" w:firstLine="0"/>
              <w:rPr>
                <w:rFonts w:eastAsia="微軟正黑體" w:cstheme="minorHAnsi"/>
                <w:sz w:val="22"/>
              </w:rPr>
            </w:pPr>
          </w:p>
        </w:tc>
        <w:tc>
          <w:tcPr>
            <w:tcW w:w="2006" w:type="dxa"/>
          </w:tcPr>
          <w:p w14:paraId="509C7573" w14:textId="77777777" w:rsidR="0082101D" w:rsidRPr="00AF3413" w:rsidRDefault="0082101D" w:rsidP="0082101D">
            <w:pPr>
              <w:ind w:left="0" w:firstLine="0"/>
              <w:rPr>
                <w:rFonts w:eastAsia="微軟正黑體" w:cstheme="minorHAnsi"/>
                <w:sz w:val="22"/>
              </w:rPr>
            </w:pPr>
          </w:p>
        </w:tc>
      </w:tr>
      <w:tr w:rsidR="0082101D" w:rsidRPr="00AF3413" w14:paraId="0852C630" w14:textId="1D528ED4" w:rsidTr="00AC30D7">
        <w:tc>
          <w:tcPr>
            <w:tcW w:w="575" w:type="dxa"/>
          </w:tcPr>
          <w:p w14:paraId="3BEB4650" w14:textId="77777777" w:rsidR="0082101D" w:rsidRPr="00AF3413" w:rsidRDefault="0082101D">
            <w:pPr>
              <w:pStyle w:val="af2"/>
              <w:numPr>
                <w:ilvl w:val="0"/>
                <w:numId w:val="136"/>
              </w:numPr>
              <w:ind w:leftChars="0"/>
              <w:rPr>
                <w:rFonts w:eastAsia="微軟正黑體" w:cstheme="minorHAnsi"/>
                <w:sz w:val="22"/>
              </w:rPr>
            </w:pPr>
          </w:p>
        </w:tc>
        <w:tc>
          <w:tcPr>
            <w:tcW w:w="2283" w:type="dxa"/>
          </w:tcPr>
          <w:p w14:paraId="4BF54700" w14:textId="77777777" w:rsidR="0082101D" w:rsidRPr="00AF3413" w:rsidRDefault="0082101D" w:rsidP="0082101D">
            <w:pPr>
              <w:ind w:left="0" w:firstLine="0"/>
              <w:rPr>
                <w:rFonts w:eastAsia="微軟正黑體" w:cstheme="minorHAnsi"/>
                <w:sz w:val="22"/>
              </w:rPr>
            </w:pPr>
            <w:r w:rsidRPr="00AF3413">
              <w:rPr>
                <w:rFonts w:eastAsia="微軟正黑體" w:cstheme="minorHAnsi"/>
                <w:sz w:val="22"/>
              </w:rPr>
              <w:t>申請日期</w:t>
            </w:r>
            <w:r w:rsidRPr="00AF3413">
              <w:rPr>
                <w:rFonts w:eastAsia="微軟正黑體" w:cstheme="minorHAnsi"/>
                <w:sz w:val="22"/>
              </w:rPr>
              <w:t>-</w:t>
            </w:r>
            <w:r w:rsidRPr="00AF3413">
              <w:rPr>
                <w:rFonts w:eastAsia="微軟正黑體" w:cstheme="minorHAnsi"/>
                <w:sz w:val="22"/>
              </w:rPr>
              <w:t>日</w:t>
            </w:r>
            <w:r w:rsidRPr="00AF3413">
              <w:rPr>
                <w:rFonts w:eastAsia="微軟正黑體" w:cstheme="minorHAnsi"/>
                <w:sz w:val="22"/>
              </w:rPr>
              <w:t xml:space="preserve"> (</w:t>
            </w:r>
            <w:r w:rsidRPr="00AF3413">
              <w:rPr>
                <w:rFonts w:eastAsia="微軟正黑體" w:cstheme="minorHAnsi"/>
                <w:sz w:val="22"/>
              </w:rPr>
              <w:t>西元日</w:t>
            </w:r>
            <w:r w:rsidRPr="00AF3413">
              <w:rPr>
                <w:rFonts w:eastAsia="微軟正黑體" w:cstheme="minorHAnsi"/>
                <w:sz w:val="22"/>
              </w:rPr>
              <w:t>)</w:t>
            </w:r>
          </w:p>
        </w:tc>
        <w:tc>
          <w:tcPr>
            <w:tcW w:w="1954" w:type="dxa"/>
          </w:tcPr>
          <w:p w14:paraId="3644FCD0" w14:textId="4C0571FF" w:rsidR="0082101D" w:rsidRPr="00AF3413" w:rsidRDefault="0082101D" w:rsidP="0082101D">
            <w:pPr>
              <w:ind w:left="0" w:firstLine="0"/>
              <w:rPr>
                <w:rFonts w:eastAsia="微軟正黑體" w:cstheme="minorHAnsi"/>
                <w:sz w:val="22"/>
              </w:rPr>
            </w:pPr>
            <w:r w:rsidRPr="00AF3413">
              <w:rPr>
                <w:rFonts w:eastAsia="微軟正黑體" w:cstheme="minorHAnsi"/>
                <w:sz w:val="22"/>
              </w:rPr>
              <w:t>同上方敘述</w:t>
            </w:r>
          </w:p>
        </w:tc>
        <w:tc>
          <w:tcPr>
            <w:tcW w:w="2108" w:type="dxa"/>
          </w:tcPr>
          <w:p w14:paraId="1BB19FF9" w14:textId="3782F6DB" w:rsidR="0082101D" w:rsidRPr="00AF3413" w:rsidRDefault="0082101D" w:rsidP="0082101D">
            <w:pPr>
              <w:ind w:left="0" w:firstLine="0"/>
              <w:rPr>
                <w:rFonts w:eastAsia="微軟正黑體" w:cstheme="minorHAnsi"/>
                <w:sz w:val="22"/>
              </w:rPr>
            </w:pPr>
          </w:p>
        </w:tc>
        <w:tc>
          <w:tcPr>
            <w:tcW w:w="2006" w:type="dxa"/>
          </w:tcPr>
          <w:p w14:paraId="033E0A86" w14:textId="77777777" w:rsidR="0082101D" w:rsidRPr="00AF3413" w:rsidRDefault="0082101D" w:rsidP="0082101D">
            <w:pPr>
              <w:ind w:left="0" w:firstLine="0"/>
              <w:rPr>
                <w:rFonts w:eastAsia="微軟正黑體" w:cstheme="minorHAnsi"/>
                <w:sz w:val="22"/>
              </w:rPr>
            </w:pPr>
          </w:p>
        </w:tc>
      </w:tr>
      <w:tr w:rsidR="00834168" w:rsidRPr="00AF3413" w14:paraId="07BEE314" w14:textId="77777777" w:rsidTr="005715A9">
        <w:tc>
          <w:tcPr>
            <w:tcW w:w="8926" w:type="dxa"/>
            <w:gridSpan w:val="5"/>
          </w:tcPr>
          <w:p w14:paraId="6AE126A7" w14:textId="77777777" w:rsidR="00834168" w:rsidRPr="00AF3413" w:rsidRDefault="00834168" w:rsidP="00834168">
            <w:pPr>
              <w:ind w:left="0" w:firstLine="0"/>
              <w:rPr>
                <w:rFonts w:eastAsia="微軟正黑體" w:cstheme="minorHAnsi"/>
                <w:sz w:val="22"/>
              </w:rPr>
            </w:pPr>
            <w:proofErr w:type="gramStart"/>
            <w:r w:rsidRPr="00AF3413">
              <w:rPr>
                <w:rFonts w:eastAsia="微軟正黑體" w:cstheme="minorHAnsi"/>
                <w:sz w:val="22"/>
              </w:rPr>
              <w:t>註</w:t>
            </w:r>
            <w:proofErr w:type="gramEnd"/>
            <w:r w:rsidRPr="00AF3413">
              <w:rPr>
                <w:rFonts w:eastAsia="微軟正黑體" w:cstheme="minorHAnsi"/>
                <w:sz w:val="22"/>
              </w:rPr>
              <w:t>：</w:t>
            </w:r>
          </w:p>
          <w:p w14:paraId="2E687100" w14:textId="77777777" w:rsidR="00834168" w:rsidRPr="00AF3413" w:rsidRDefault="00834168">
            <w:pPr>
              <w:pStyle w:val="af2"/>
              <w:numPr>
                <w:ilvl w:val="0"/>
                <w:numId w:val="137"/>
              </w:numPr>
              <w:ind w:leftChars="0" w:left="460"/>
              <w:rPr>
                <w:rFonts w:eastAsia="微軟正黑體" w:cstheme="minorHAnsi"/>
                <w:sz w:val="22"/>
              </w:rPr>
            </w:pPr>
            <w:r w:rsidRPr="00AF3413">
              <w:rPr>
                <w:rFonts w:eastAsia="微軟正黑體" w:cstheme="minorHAnsi"/>
                <w:sz w:val="22"/>
              </w:rPr>
              <w:t>備註的匯率比可能會有多筆。</w:t>
            </w:r>
            <w:r w:rsidRPr="00AF3413">
              <w:rPr>
                <w:rFonts w:eastAsia="微軟正黑體" w:cstheme="minorHAnsi"/>
                <w:sz w:val="22"/>
              </w:rPr>
              <w:t xml:space="preserve">e.g. </w:t>
            </w:r>
            <w:r w:rsidRPr="00AF3413">
              <w:rPr>
                <w:rFonts w:eastAsia="微軟正黑體" w:cstheme="minorHAnsi"/>
                <w:sz w:val="22"/>
              </w:rPr>
              <w:t>證明外幣帳號</w:t>
            </w:r>
            <w:r w:rsidRPr="00AF3413">
              <w:rPr>
                <w:rFonts w:eastAsia="微軟正黑體" w:cstheme="minorHAnsi"/>
                <w:sz w:val="22"/>
              </w:rPr>
              <w:t xml:space="preserve"> (</w:t>
            </w:r>
            <w:r w:rsidRPr="00AF3413">
              <w:rPr>
                <w:rFonts w:eastAsia="微軟正黑體" w:cstheme="minorHAnsi"/>
                <w:sz w:val="22"/>
              </w:rPr>
              <w:t>主帳號下有多個子幣別帳號</w:t>
            </w:r>
            <w:r w:rsidRPr="00AF3413">
              <w:rPr>
                <w:rFonts w:eastAsia="微軟正黑體" w:cstheme="minorHAnsi"/>
                <w:sz w:val="22"/>
              </w:rPr>
              <w:t>)</w:t>
            </w:r>
            <w:r w:rsidRPr="00AF3413">
              <w:rPr>
                <w:rFonts w:eastAsia="微軟正黑體" w:cstheme="minorHAnsi"/>
                <w:sz w:val="22"/>
              </w:rPr>
              <w:t>，則應每一個幣別都要有一個與證明幣別的匯率比。</w:t>
            </w:r>
          </w:p>
          <w:p w14:paraId="7123DC14" w14:textId="6E00C3E7" w:rsidR="00834168" w:rsidRPr="00AF3413" w:rsidRDefault="00834168">
            <w:pPr>
              <w:pStyle w:val="af2"/>
              <w:numPr>
                <w:ilvl w:val="0"/>
                <w:numId w:val="137"/>
              </w:numPr>
              <w:ind w:leftChars="0" w:left="460"/>
              <w:rPr>
                <w:rFonts w:eastAsia="微軟正黑體" w:cstheme="minorHAnsi"/>
                <w:sz w:val="22"/>
              </w:rPr>
            </w:pPr>
            <w:r w:rsidRPr="00AF3413">
              <w:rPr>
                <w:rFonts w:eastAsia="微軟正黑體" w:cstheme="minorHAnsi"/>
                <w:sz w:val="22"/>
              </w:rPr>
              <w:t>證明書上的備註匯率比與查詢結果中之匯率比不同。</w:t>
            </w:r>
            <w:r w:rsidRPr="00AF3413">
              <w:rPr>
                <w:rFonts w:eastAsia="微軟正黑體" w:cstheme="minorHAnsi"/>
                <w:sz w:val="22"/>
              </w:rPr>
              <w:br/>
            </w:r>
            <w:r w:rsidRPr="00AF3413">
              <w:rPr>
                <w:rFonts w:eastAsia="微軟正黑體" w:cstheme="minorHAnsi"/>
                <w:sz w:val="22"/>
              </w:rPr>
              <w:t>證明書：原帳號幣別</w:t>
            </w:r>
            <w:r w:rsidRPr="00AF3413">
              <w:rPr>
                <w:rFonts w:eastAsia="微軟正黑體" w:cstheme="minorHAnsi"/>
                <w:sz w:val="22"/>
              </w:rPr>
              <w:t xml:space="preserve"> vs. </w:t>
            </w:r>
            <w:r w:rsidRPr="00AF3413">
              <w:rPr>
                <w:rFonts w:eastAsia="微軟正黑體" w:cstheme="minorHAnsi"/>
                <w:sz w:val="22"/>
              </w:rPr>
              <w:t>證明幣別</w:t>
            </w:r>
            <w:r w:rsidRPr="00AF3413">
              <w:rPr>
                <w:rFonts w:eastAsia="微軟正黑體" w:cstheme="minorHAnsi"/>
                <w:sz w:val="22"/>
              </w:rPr>
              <w:br/>
            </w:r>
            <w:r w:rsidRPr="00AF3413">
              <w:rPr>
                <w:rFonts w:eastAsia="微軟正黑體" w:cstheme="minorHAnsi"/>
                <w:sz w:val="22"/>
              </w:rPr>
              <w:t>查詢結果：原帳號幣別</w:t>
            </w:r>
            <w:r w:rsidRPr="00AF3413">
              <w:rPr>
                <w:rFonts w:eastAsia="微軟正黑體" w:cstheme="minorHAnsi"/>
                <w:sz w:val="22"/>
              </w:rPr>
              <w:t xml:space="preserve"> vs. USD (OBU </w:t>
            </w:r>
            <w:r w:rsidRPr="00AF3413">
              <w:rPr>
                <w:rFonts w:eastAsia="微軟正黑體" w:cstheme="minorHAnsi"/>
                <w:sz w:val="22"/>
              </w:rPr>
              <w:t>資信證明</w:t>
            </w:r>
            <w:r w:rsidRPr="00AF3413">
              <w:rPr>
                <w:rFonts w:eastAsia="微軟正黑體" w:cstheme="minorHAnsi"/>
                <w:sz w:val="22"/>
              </w:rPr>
              <w:t>)</w:t>
            </w:r>
            <w:r w:rsidRPr="00AF3413">
              <w:rPr>
                <w:rFonts w:eastAsia="微軟正黑體" w:cstheme="minorHAnsi"/>
                <w:sz w:val="22"/>
              </w:rPr>
              <w:br/>
              <w:t xml:space="preserve">          </w:t>
            </w:r>
            <w:r w:rsidRPr="00AF3413">
              <w:rPr>
                <w:rFonts w:eastAsia="微軟正黑體" w:cstheme="minorHAnsi"/>
                <w:sz w:val="22"/>
              </w:rPr>
              <w:t>原帳號幣別</w:t>
            </w:r>
            <w:r w:rsidRPr="00AF3413">
              <w:rPr>
                <w:rFonts w:eastAsia="微軟正黑體" w:cstheme="minorHAnsi"/>
                <w:sz w:val="22"/>
              </w:rPr>
              <w:t xml:space="preserve"> vs. TWD (DBU </w:t>
            </w:r>
            <w:r w:rsidRPr="00AF3413">
              <w:rPr>
                <w:rFonts w:eastAsia="微軟正黑體" w:cstheme="minorHAnsi"/>
                <w:sz w:val="22"/>
              </w:rPr>
              <w:t>存款業務證明</w:t>
            </w:r>
            <w:r w:rsidRPr="00AF3413">
              <w:rPr>
                <w:rFonts w:eastAsia="微軟正黑體" w:cstheme="minorHAnsi"/>
                <w:sz w:val="22"/>
              </w:rPr>
              <w:t>)</w:t>
            </w:r>
          </w:p>
        </w:tc>
      </w:tr>
    </w:tbl>
    <w:p w14:paraId="32D08530" w14:textId="77777777" w:rsidR="006A1B00" w:rsidRPr="00AF3413" w:rsidRDefault="006A1B00" w:rsidP="004F7511">
      <w:pPr>
        <w:widowControl/>
        <w:ind w:left="0" w:firstLine="0"/>
        <w:rPr>
          <w:rFonts w:eastAsia="微軟正黑體" w:cstheme="minorHAnsi"/>
        </w:rPr>
      </w:pPr>
    </w:p>
    <w:p w14:paraId="366FC28E" w14:textId="2D7FA56B" w:rsidR="00105053" w:rsidRPr="00AF3413" w:rsidRDefault="00105053" w:rsidP="004F7511">
      <w:pPr>
        <w:ind w:left="0" w:firstLine="0"/>
        <w:rPr>
          <w:rFonts w:eastAsia="微軟正黑體" w:cstheme="minorHAnsi"/>
        </w:rPr>
      </w:pPr>
    </w:p>
    <w:p w14:paraId="1340AAB0" w14:textId="7B09FE97" w:rsidR="00C53D67" w:rsidRPr="00AF3413" w:rsidRDefault="00C53D67" w:rsidP="00C53D67">
      <w:pPr>
        <w:ind w:left="0" w:firstLine="0"/>
        <w:outlineLvl w:val="2"/>
        <w:rPr>
          <w:rFonts w:eastAsia="微軟正黑體" w:cstheme="minorHAnsi"/>
        </w:rPr>
      </w:pPr>
      <w:bookmarkStart w:id="382" w:name="_Toc149924145"/>
      <w:r w:rsidRPr="00AF3413">
        <w:rPr>
          <w:rFonts w:eastAsia="微軟正黑體" w:cstheme="minorHAnsi"/>
        </w:rPr>
        <w:t>2.3.</w:t>
      </w:r>
      <w:r w:rsidR="00BB0872" w:rsidRPr="00AF3413">
        <w:rPr>
          <w:rFonts w:eastAsia="微軟正黑體" w:cstheme="minorHAnsi"/>
        </w:rPr>
        <w:t>3</w:t>
      </w:r>
      <w:r w:rsidRPr="00AF3413">
        <w:rPr>
          <w:rFonts w:eastAsia="微軟正黑體" w:cstheme="minorHAnsi"/>
        </w:rPr>
        <w:t xml:space="preserve"> </w:t>
      </w:r>
      <w:r w:rsidR="00EC2DC0" w:rsidRPr="00AF3413">
        <w:rPr>
          <w:rFonts w:eastAsia="微軟正黑體" w:cstheme="minorHAnsi"/>
        </w:rPr>
        <w:t>帳號列印</w:t>
      </w:r>
      <w:r w:rsidR="00EC2DC0" w:rsidRPr="00AF3413">
        <w:rPr>
          <w:rFonts w:eastAsia="微軟正黑體" w:cstheme="minorHAnsi"/>
        </w:rPr>
        <w:t>(</w:t>
      </w:r>
      <w:proofErr w:type="gramStart"/>
      <w:r w:rsidR="00EC2DC0" w:rsidRPr="00AF3413">
        <w:rPr>
          <w:rFonts w:eastAsia="微軟正黑體" w:cstheme="minorHAnsi"/>
        </w:rPr>
        <w:t>挑號自</w:t>
      </w:r>
      <w:proofErr w:type="gramEnd"/>
      <w:r w:rsidR="00EC2DC0" w:rsidRPr="00AF3413">
        <w:rPr>
          <w:rFonts w:eastAsia="微軟正黑體" w:cstheme="minorHAnsi"/>
        </w:rPr>
        <w:t>通管理功能</w:t>
      </w:r>
      <w:r w:rsidR="00EC2DC0" w:rsidRPr="00AF3413">
        <w:rPr>
          <w:rFonts w:eastAsia="微軟正黑體" w:cstheme="minorHAnsi"/>
        </w:rPr>
        <w:t>)</w:t>
      </w:r>
      <w:bookmarkEnd w:id="382"/>
    </w:p>
    <w:p w14:paraId="1391EA57" w14:textId="456CF093" w:rsidR="00973E89" w:rsidRPr="00AF3413" w:rsidRDefault="00BF7C10" w:rsidP="00F910C7">
      <w:pPr>
        <w:ind w:left="0" w:firstLine="0"/>
        <w:rPr>
          <w:rFonts w:eastAsia="微軟正黑體" w:cstheme="minorHAnsi"/>
        </w:rPr>
      </w:pPr>
      <w:r w:rsidRPr="00AF3413">
        <w:rPr>
          <w:rFonts w:eastAsia="微軟正黑體" w:cstheme="minorHAnsi"/>
        </w:rPr>
        <w:t>「</w:t>
      </w:r>
      <w:r w:rsidRPr="00AF3413">
        <w:rPr>
          <w:rFonts w:eastAsia="微軟正黑體" w:cstheme="minorHAnsi"/>
        </w:rPr>
        <w:t>1029</w:t>
      </w:r>
      <w:r w:rsidRPr="00AF3413">
        <w:rPr>
          <w:rFonts w:eastAsia="微軟正黑體" w:cstheme="minorHAnsi"/>
        </w:rPr>
        <w:t>列印可用帳號」原核心系統產製連線報表代號</w:t>
      </w:r>
      <w:r w:rsidRPr="00AF3413">
        <w:rPr>
          <w:rFonts w:eastAsia="微軟正黑體" w:cstheme="minorHAnsi"/>
        </w:rPr>
        <w:t>RSALX008</w:t>
      </w:r>
      <w:r w:rsidRPr="00AF3413">
        <w:rPr>
          <w:rFonts w:eastAsia="微軟正黑體" w:cstheme="minorHAnsi"/>
        </w:rPr>
        <w:t>已移至分行系統產製連線報表代號</w:t>
      </w:r>
      <w:r w:rsidRPr="00AF3413">
        <w:rPr>
          <w:rFonts w:eastAsia="微軟正黑體" w:cstheme="minorHAnsi"/>
        </w:rPr>
        <w:t>SA1029</w:t>
      </w:r>
      <w:r w:rsidRPr="00AF3413">
        <w:rPr>
          <w:rFonts w:eastAsia="微軟正黑體" w:cstheme="minorHAnsi"/>
        </w:rPr>
        <w:t>，存款中台不處理。</w:t>
      </w:r>
    </w:p>
    <w:p w14:paraId="245E9895" w14:textId="4F6AC737" w:rsidR="00880019" w:rsidRPr="00AF3413" w:rsidRDefault="00880019">
      <w:pPr>
        <w:widowControl/>
        <w:ind w:left="0" w:firstLine="0"/>
        <w:rPr>
          <w:rFonts w:eastAsia="微軟正黑體" w:cstheme="minorHAnsi"/>
        </w:rPr>
      </w:pPr>
      <w:r w:rsidRPr="00AF3413">
        <w:rPr>
          <w:rFonts w:eastAsia="微軟正黑體" w:cstheme="minorHAnsi"/>
        </w:rPr>
        <w:br w:type="page"/>
      </w:r>
    </w:p>
    <w:p w14:paraId="21CA2FD0" w14:textId="5FAACDAD" w:rsidR="004D5CFE" w:rsidRPr="00AF3413" w:rsidRDefault="00DB5BD7" w:rsidP="00810658">
      <w:pPr>
        <w:ind w:left="0" w:firstLine="0"/>
        <w:outlineLvl w:val="2"/>
        <w:rPr>
          <w:rFonts w:eastAsia="微軟正黑體" w:cstheme="minorHAnsi"/>
        </w:rPr>
      </w:pPr>
      <w:bookmarkStart w:id="383" w:name="_Toc149924146"/>
      <w:r w:rsidRPr="00AF3413">
        <w:rPr>
          <w:rFonts w:eastAsia="微軟正黑體" w:cstheme="minorHAnsi"/>
        </w:rPr>
        <w:lastRenderedPageBreak/>
        <w:t>2.3.</w:t>
      </w:r>
      <w:r w:rsidR="00BB0872" w:rsidRPr="00AF3413">
        <w:rPr>
          <w:rFonts w:eastAsia="微軟正黑體" w:cstheme="minorHAnsi"/>
        </w:rPr>
        <w:t xml:space="preserve">4 </w:t>
      </w:r>
      <w:r w:rsidR="00B27E09" w:rsidRPr="00AF3413">
        <w:rPr>
          <w:rFonts w:eastAsia="微軟正黑體" w:cstheme="minorHAnsi"/>
        </w:rPr>
        <w:t>櫃員交易資料查詢</w:t>
      </w:r>
      <w:r w:rsidR="008F5DD6" w:rsidRPr="00AF3413">
        <w:rPr>
          <w:rFonts w:eastAsia="微軟正黑體" w:cstheme="minorHAnsi"/>
        </w:rPr>
        <w:t>(0046/0047)</w:t>
      </w:r>
      <w:bookmarkEnd w:id="383"/>
    </w:p>
    <w:p w14:paraId="69BABB79" w14:textId="12FD4F7D" w:rsidR="00810658" w:rsidRPr="00AF3413" w:rsidRDefault="00997175" w:rsidP="00977A05">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w:t>
      </w:r>
      <w:r w:rsidR="00BB0872" w:rsidRPr="00AF3413">
        <w:rPr>
          <w:rFonts w:asciiTheme="minorHAnsi" w:eastAsia="微軟正黑體" w:hAnsiTheme="minorHAnsi" w:cstheme="minorHAnsi"/>
          <w:b w:val="0"/>
          <w:bCs/>
          <w:i w:val="0"/>
          <w:iCs/>
        </w:rPr>
        <w:t>4</w:t>
      </w:r>
      <w:r w:rsidRPr="00AF3413">
        <w:rPr>
          <w:rFonts w:asciiTheme="minorHAnsi" w:eastAsia="微軟正黑體" w:hAnsiTheme="minorHAnsi" w:cstheme="minorHAnsi"/>
          <w:b w:val="0"/>
          <w:bCs/>
          <w:i w:val="0"/>
          <w:iCs/>
        </w:rPr>
        <w:t>.1</w:t>
      </w:r>
      <w:r w:rsidR="00E61501" w:rsidRPr="00AF3413">
        <w:rPr>
          <w:rFonts w:asciiTheme="minorHAnsi" w:eastAsia="微軟正黑體" w:hAnsiTheme="minorHAnsi" w:cstheme="minorHAnsi"/>
          <w:b w:val="0"/>
          <w:bCs/>
          <w:i w:val="0"/>
          <w:iCs/>
        </w:rPr>
        <w:t xml:space="preserve"> </w:t>
      </w:r>
      <w:r w:rsidR="00810658" w:rsidRPr="00AF3413">
        <w:rPr>
          <w:rFonts w:asciiTheme="minorHAnsi" w:eastAsia="微軟正黑體" w:hAnsiTheme="minorHAnsi" w:cstheme="minorHAnsi"/>
          <w:b w:val="0"/>
          <w:bCs/>
          <w:i w:val="0"/>
          <w:iCs/>
        </w:rPr>
        <w:t>功能</w:t>
      </w:r>
      <w:r w:rsidR="00810658" w:rsidRPr="00AF3413">
        <w:rPr>
          <w:rFonts w:asciiTheme="minorHAnsi" w:eastAsia="微軟正黑體" w:hAnsiTheme="minorHAnsi" w:cstheme="minorHAnsi"/>
          <w:b w:val="0"/>
          <w:bCs/>
          <w:i w:val="0"/>
          <w:iCs/>
        </w:rPr>
        <w:t>/</w:t>
      </w:r>
      <w:r w:rsidR="00810658" w:rsidRPr="00AF3413">
        <w:rPr>
          <w:rFonts w:asciiTheme="minorHAnsi" w:eastAsia="微軟正黑體" w:hAnsiTheme="minorHAnsi" w:cstheme="minorHAnsi"/>
          <w:b w:val="0"/>
          <w:bCs/>
          <w:i w:val="0"/>
          <w:iCs/>
        </w:rPr>
        <w:t>需求</w:t>
      </w:r>
      <w:r w:rsidR="00810658" w:rsidRPr="00AF3413">
        <w:rPr>
          <w:rFonts w:asciiTheme="minorHAnsi" w:eastAsia="微軟正黑體" w:hAnsiTheme="minorHAnsi" w:cstheme="minorHAnsi"/>
          <w:b w:val="0"/>
          <w:bCs/>
          <w:i w:val="0"/>
          <w:iCs/>
        </w:rPr>
        <w:t xml:space="preserve"> Function/Requirement</w:t>
      </w:r>
    </w:p>
    <w:p w14:paraId="2081E086" w14:textId="77777777" w:rsidR="001E2773" w:rsidRPr="00AF3413" w:rsidRDefault="001E2773" w:rsidP="001E2773">
      <w:pPr>
        <w:ind w:left="0" w:firstLine="0"/>
        <w:rPr>
          <w:rFonts w:eastAsia="微軟正黑體" w:cstheme="minorHAnsi"/>
          <w:lang w:eastAsia="zh-CN"/>
        </w:rPr>
      </w:pPr>
      <w:r w:rsidRPr="00AF3413">
        <w:rPr>
          <w:rFonts w:eastAsia="微軟正黑體" w:cstheme="minorHAnsi"/>
        </w:rPr>
        <w:t>提供</w:t>
      </w:r>
      <w:proofErr w:type="gramStart"/>
      <w:r w:rsidRPr="00AF3413">
        <w:rPr>
          <w:rFonts w:eastAsia="微軟正黑體" w:cstheme="minorHAnsi"/>
        </w:rPr>
        <w:t>櫃員臨櫃</w:t>
      </w:r>
      <w:proofErr w:type="gramEnd"/>
      <w:r w:rsidRPr="00AF3413">
        <w:rPr>
          <w:rFonts w:eastAsia="微軟正黑體" w:cstheme="minorHAnsi"/>
        </w:rPr>
        <w:t>當日帳</w:t>
      </w:r>
      <w:proofErr w:type="gramStart"/>
      <w:r w:rsidRPr="00AF3413">
        <w:rPr>
          <w:rFonts w:eastAsia="微軟正黑體" w:cstheme="minorHAnsi"/>
        </w:rPr>
        <w:t>務</w:t>
      </w:r>
      <w:proofErr w:type="gramEnd"/>
      <w:r w:rsidRPr="00AF3413">
        <w:rPr>
          <w:rFonts w:eastAsia="微軟正黑體" w:cstheme="minorHAnsi"/>
        </w:rPr>
        <w:t>性交易查詢，使用者至分行系統執行「櫃員交易資料查詢」輸入查詢櫃員、查詢時間、查詢帳號、查詢金額、查詢幣別及筆數，存款中台至新核心及票據系統彙整櫃員當日交易資料後產生當日櫃員交易查詢結果。</w:t>
      </w:r>
    </w:p>
    <w:p w14:paraId="318F2E13" w14:textId="77777777" w:rsidR="001E2773" w:rsidRPr="00AF3413" w:rsidRDefault="001E2773">
      <w:pPr>
        <w:pStyle w:val="af2"/>
        <w:numPr>
          <w:ilvl w:val="0"/>
          <w:numId w:val="10"/>
        </w:numPr>
        <w:ind w:leftChars="0"/>
        <w:rPr>
          <w:rFonts w:eastAsia="微軟正黑體" w:cstheme="minorHAnsi"/>
        </w:rPr>
      </w:pPr>
      <w:r w:rsidRPr="00AF3413">
        <w:rPr>
          <w:rFonts w:eastAsia="微軟正黑體" w:cstheme="minorHAnsi"/>
        </w:rPr>
        <w:t>櫃員交易資料查詢：</w:t>
      </w:r>
    </w:p>
    <w:p w14:paraId="5CE76DFC" w14:textId="77777777" w:rsidR="001E2773" w:rsidRPr="00AF3413" w:rsidRDefault="001E2773">
      <w:pPr>
        <w:pStyle w:val="af2"/>
        <w:numPr>
          <w:ilvl w:val="0"/>
          <w:numId w:val="22"/>
        </w:numPr>
        <w:ind w:leftChars="0"/>
        <w:rPr>
          <w:rFonts w:eastAsia="微軟正黑體" w:cstheme="minorHAnsi"/>
        </w:rPr>
      </w:pPr>
      <w:r w:rsidRPr="00AF3413">
        <w:rPr>
          <w:rFonts w:eastAsia="微軟正黑體" w:cstheme="minorHAnsi"/>
        </w:rPr>
        <w:t>查詢輸入畫面：</w:t>
      </w:r>
    </w:p>
    <w:p w14:paraId="357349A5" w14:textId="77777777" w:rsidR="001E2773" w:rsidRPr="00AF3413" w:rsidRDefault="001E2773">
      <w:pPr>
        <w:pStyle w:val="af2"/>
        <w:numPr>
          <w:ilvl w:val="3"/>
          <w:numId w:val="23"/>
        </w:numPr>
        <w:ind w:leftChars="0" w:left="1435" w:hanging="482"/>
        <w:rPr>
          <w:rFonts w:eastAsia="微軟正黑體" w:cstheme="minorHAnsi"/>
        </w:rPr>
      </w:pPr>
      <w:r w:rsidRPr="00AF3413">
        <w:rPr>
          <w:rFonts w:eastAsia="微軟正黑體" w:cstheme="minorHAnsi"/>
        </w:rPr>
        <w:t>查詢櫃員：僅可輸入存在登錄分行之櫃員編號，如無輸入則查詢登錄分行當日</w:t>
      </w:r>
      <w:proofErr w:type="gramStart"/>
      <w:r w:rsidRPr="00AF3413">
        <w:rPr>
          <w:rFonts w:eastAsia="微軟正黑體" w:cstheme="minorHAnsi"/>
        </w:rPr>
        <w:t>所有臨</w:t>
      </w:r>
      <w:proofErr w:type="gramEnd"/>
      <w:r w:rsidRPr="00AF3413">
        <w:rPr>
          <w:rFonts w:eastAsia="微軟正黑體" w:cstheme="minorHAnsi"/>
        </w:rPr>
        <w:t>櫃帳</w:t>
      </w:r>
      <w:proofErr w:type="gramStart"/>
      <w:r w:rsidRPr="00AF3413">
        <w:rPr>
          <w:rFonts w:eastAsia="微軟正黑體" w:cstheme="minorHAnsi"/>
        </w:rPr>
        <w:t>務</w:t>
      </w:r>
      <w:proofErr w:type="gramEnd"/>
      <w:r w:rsidRPr="00AF3413">
        <w:rPr>
          <w:rFonts w:eastAsia="微軟正黑體" w:cstheme="minorHAnsi"/>
        </w:rPr>
        <w:t>性交易。</w:t>
      </w:r>
    </w:p>
    <w:p w14:paraId="22DD0467" w14:textId="77777777" w:rsidR="001E2773" w:rsidRPr="00AF3413" w:rsidRDefault="001E2773">
      <w:pPr>
        <w:pStyle w:val="af2"/>
        <w:numPr>
          <w:ilvl w:val="3"/>
          <w:numId w:val="23"/>
        </w:numPr>
        <w:ind w:leftChars="0" w:left="1435" w:hanging="482"/>
        <w:rPr>
          <w:rFonts w:eastAsia="微軟正黑體" w:cstheme="minorHAnsi"/>
        </w:rPr>
      </w:pPr>
      <w:r w:rsidRPr="00AF3413">
        <w:rPr>
          <w:rFonts w:eastAsia="微軟正黑體" w:cstheme="minorHAnsi"/>
        </w:rPr>
        <w:t>查詢時間：可輸入查詢</w:t>
      </w:r>
      <w:proofErr w:type="gramStart"/>
      <w:r w:rsidRPr="00AF3413">
        <w:rPr>
          <w:rFonts w:eastAsia="微軟正黑體" w:cstheme="minorHAnsi"/>
        </w:rPr>
        <w:t>起迄</w:t>
      </w:r>
      <w:proofErr w:type="gramEnd"/>
      <w:r w:rsidRPr="00AF3413">
        <w:rPr>
          <w:rFonts w:eastAsia="微軟正黑體" w:cstheme="minorHAnsi"/>
        </w:rPr>
        <w:t>時間，交易明細之交易時間落於查詢</w:t>
      </w:r>
      <w:proofErr w:type="gramStart"/>
      <w:r w:rsidRPr="00AF3413">
        <w:rPr>
          <w:rFonts w:eastAsia="微軟正黑體" w:cstheme="minorHAnsi"/>
        </w:rPr>
        <w:t>起迄</w:t>
      </w:r>
      <w:proofErr w:type="gramEnd"/>
      <w:r w:rsidRPr="00AF3413">
        <w:rPr>
          <w:rFonts w:eastAsia="微軟正黑體" w:cstheme="minorHAnsi"/>
        </w:rPr>
        <w:t>時間內才顯示於查詢結果之交易</w:t>
      </w:r>
      <w:proofErr w:type="gramStart"/>
      <w:r w:rsidRPr="00AF3413">
        <w:rPr>
          <w:rFonts w:eastAsia="微軟正黑體" w:cstheme="minorHAnsi"/>
        </w:rPr>
        <w:t>明細中</w:t>
      </w:r>
      <w:proofErr w:type="gramEnd"/>
      <w:r w:rsidRPr="00AF3413">
        <w:rPr>
          <w:rFonts w:eastAsia="微軟正黑體" w:cstheme="minorHAnsi"/>
        </w:rPr>
        <w:t>。批次交易作業不受此篩選。</w:t>
      </w:r>
    </w:p>
    <w:p w14:paraId="13FEA582" w14:textId="77777777" w:rsidR="001E2773" w:rsidRPr="00AF3413" w:rsidRDefault="001E2773">
      <w:pPr>
        <w:pStyle w:val="af2"/>
        <w:numPr>
          <w:ilvl w:val="3"/>
          <w:numId w:val="23"/>
        </w:numPr>
        <w:ind w:leftChars="0" w:left="1435" w:hanging="482"/>
        <w:rPr>
          <w:rFonts w:eastAsia="微軟正黑體" w:cstheme="minorHAnsi"/>
        </w:rPr>
      </w:pPr>
      <w:r w:rsidRPr="00AF3413">
        <w:rPr>
          <w:rFonts w:eastAsia="微軟正黑體" w:cstheme="minorHAnsi"/>
        </w:rPr>
        <w:t>查詢帳號：可輸入客戶帳號及內部帳號，交易明細之借方帳號或貸方帳號符合輸入之查詢帳號才顯示於查詢結果之交易</w:t>
      </w:r>
      <w:proofErr w:type="gramStart"/>
      <w:r w:rsidRPr="00AF3413">
        <w:rPr>
          <w:rFonts w:eastAsia="微軟正黑體" w:cstheme="minorHAnsi"/>
        </w:rPr>
        <w:t>明細中</w:t>
      </w:r>
      <w:proofErr w:type="gramEnd"/>
      <w:r w:rsidRPr="00AF3413">
        <w:rPr>
          <w:rFonts w:eastAsia="微軟正黑體" w:cstheme="minorHAnsi"/>
        </w:rPr>
        <w:t>。批次交易作業不受此篩選。</w:t>
      </w:r>
    </w:p>
    <w:p w14:paraId="2B2027A5" w14:textId="77777777" w:rsidR="001E2773" w:rsidRPr="00AF3413" w:rsidRDefault="001E2773">
      <w:pPr>
        <w:pStyle w:val="af2"/>
        <w:numPr>
          <w:ilvl w:val="3"/>
          <w:numId w:val="23"/>
        </w:numPr>
        <w:ind w:leftChars="0" w:left="1435" w:hanging="482"/>
        <w:rPr>
          <w:rFonts w:eastAsia="微軟正黑體" w:cstheme="minorHAnsi"/>
        </w:rPr>
      </w:pPr>
      <w:r w:rsidRPr="00AF3413">
        <w:rPr>
          <w:rFonts w:eastAsia="微軟正黑體" w:cstheme="minorHAnsi"/>
        </w:rPr>
        <w:t>查詢金額：可輸入查詢金額，交易明細之交易金額</w:t>
      </w:r>
      <w:r w:rsidRPr="00AF3413">
        <w:rPr>
          <w:rFonts w:eastAsia="微軟正黑體" w:cstheme="minorHAnsi"/>
        </w:rPr>
        <w:t>-</w:t>
      </w:r>
      <w:r w:rsidRPr="00AF3413">
        <w:rPr>
          <w:rFonts w:eastAsia="微軟正黑體" w:cstheme="minorHAnsi"/>
        </w:rPr>
        <w:t>借或交易金額</w:t>
      </w:r>
      <w:r w:rsidRPr="00AF3413">
        <w:rPr>
          <w:rFonts w:eastAsia="微軟正黑體" w:cstheme="minorHAnsi"/>
        </w:rPr>
        <w:t>-</w:t>
      </w:r>
      <w:r w:rsidRPr="00AF3413">
        <w:rPr>
          <w:rFonts w:eastAsia="微軟正黑體" w:cstheme="minorHAnsi"/>
        </w:rPr>
        <w:t>貸符合輸入之查詢金額才顯示於查詢結果之交易</w:t>
      </w:r>
      <w:proofErr w:type="gramStart"/>
      <w:r w:rsidRPr="00AF3413">
        <w:rPr>
          <w:rFonts w:eastAsia="微軟正黑體" w:cstheme="minorHAnsi"/>
        </w:rPr>
        <w:t>明細中</w:t>
      </w:r>
      <w:proofErr w:type="gramEnd"/>
      <w:r w:rsidRPr="00AF3413">
        <w:rPr>
          <w:rFonts w:eastAsia="微軟正黑體" w:cstheme="minorHAnsi"/>
        </w:rPr>
        <w:t>。批次交易作業不受此篩選。</w:t>
      </w:r>
    </w:p>
    <w:p w14:paraId="0B9DC05C" w14:textId="77777777" w:rsidR="001E2773" w:rsidRPr="00AF3413" w:rsidRDefault="001E2773">
      <w:pPr>
        <w:pStyle w:val="af2"/>
        <w:numPr>
          <w:ilvl w:val="3"/>
          <w:numId w:val="23"/>
        </w:numPr>
        <w:ind w:leftChars="0" w:left="1435" w:hanging="482"/>
        <w:rPr>
          <w:rFonts w:eastAsia="微軟正黑體" w:cstheme="minorHAnsi"/>
        </w:rPr>
      </w:pPr>
      <w:r w:rsidRPr="00AF3413">
        <w:rPr>
          <w:rFonts w:eastAsia="微軟正黑體" w:cstheme="minorHAnsi"/>
        </w:rPr>
        <w:t>查詢幣別：下拉式選單提供可</w:t>
      </w:r>
      <w:proofErr w:type="gramStart"/>
      <w:r w:rsidRPr="00AF3413">
        <w:rPr>
          <w:rFonts w:eastAsia="微軟正黑體" w:cstheme="minorHAnsi"/>
        </w:rPr>
        <w:t>查詢之幣別</w:t>
      </w:r>
      <w:proofErr w:type="gramEnd"/>
      <w:r w:rsidRPr="00AF3413">
        <w:rPr>
          <w:rFonts w:eastAsia="微軟正黑體" w:cstheme="minorHAnsi"/>
        </w:rPr>
        <w:t>，</w:t>
      </w:r>
      <w:r w:rsidRPr="00AF3413">
        <w:rPr>
          <w:rFonts w:eastAsia="微軟正黑體" w:cstheme="minorHAnsi"/>
        </w:rPr>
        <w:t>99</w:t>
      </w:r>
      <w:r w:rsidRPr="00AF3413">
        <w:rPr>
          <w:rFonts w:eastAsia="微軟正黑體" w:cstheme="minorHAnsi"/>
        </w:rPr>
        <w:t>：查詢全部幣別、</w:t>
      </w:r>
      <w:r w:rsidRPr="00AF3413">
        <w:rPr>
          <w:rFonts w:eastAsia="微軟正黑體" w:cstheme="minorHAnsi"/>
        </w:rPr>
        <w:t>98</w:t>
      </w:r>
      <w:r w:rsidRPr="00AF3413">
        <w:rPr>
          <w:rFonts w:eastAsia="微軟正黑體" w:cstheme="minorHAnsi"/>
        </w:rPr>
        <w:t>：查詢全部外幣，亦可輸入特定幣別進行查詢。交易明</w:t>
      </w:r>
      <w:proofErr w:type="gramStart"/>
      <w:r w:rsidRPr="00AF3413">
        <w:rPr>
          <w:rFonts w:eastAsia="微軟正黑體" w:cstheme="minorHAnsi"/>
        </w:rPr>
        <w:t>細之幣別</w:t>
      </w:r>
      <w:proofErr w:type="gramEnd"/>
      <w:r w:rsidRPr="00AF3413">
        <w:rPr>
          <w:rFonts w:eastAsia="微軟正黑體" w:cstheme="minorHAnsi"/>
        </w:rPr>
        <w:t>-</w:t>
      </w:r>
      <w:proofErr w:type="gramStart"/>
      <w:r w:rsidRPr="00AF3413">
        <w:rPr>
          <w:rFonts w:eastAsia="微軟正黑體" w:cstheme="minorHAnsi"/>
        </w:rPr>
        <w:t>借或幣別</w:t>
      </w:r>
      <w:proofErr w:type="gramEnd"/>
      <w:r w:rsidRPr="00AF3413">
        <w:rPr>
          <w:rFonts w:eastAsia="微軟正黑體" w:cstheme="minorHAnsi"/>
        </w:rPr>
        <w:t>-</w:t>
      </w:r>
      <w:r w:rsidRPr="00AF3413">
        <w:rPr>
          <w:rFonts w:eastAsia="微軟正黑體" w:cstheme="minorHAnsi"/>
        </w:rPr>
        <w:t>貸符合輸入之查詢幣別才顯示於查詢結果之交易</w:t>
      </w:r>
      <w:proofErr w:type="gramStart"/>
      <w:r w:rsidRPr="00AF3413">
        <w:rPr>
          <w:rFonts w:eastAsia="微軟正黑體" w:cstheme="minorHAnsi"/>
        </w:rPr>
        <w:t>明細中</w:t>
      </w:r>
      <w:proofErr w:type="gramEnd"/>
      <w:r w:rsidRPr="00AF3413">
        <w:rPr>
          <w:rFonts w:eastAsia="微軟正黑體" w:cstheme="minorHAnsi"/>
        </w:rPr>
        <w:t>。批次交易作業不受此篩選。</w:t>
      </w:r>
    </w:p>
    <w:p w14:paraId="3DE92D9D" w14:textId="5AF28781" w:rsidR="001E2773" w:rsidRPr="00AF3413" w:rsidRDefault="00153B95">
      <w:pPr>
        <w:pStyle w:val="af2"/>
        <w:numPr>
          <w:ilvl w:val="3"/>
          <w:numId w:val="23"/>
        </w:numPr>
        <w:ind w:leftChars="0" w:left="1435" w:hanging="482"/>
        <w:rPr>
          <w:rFonts w:eastAsia="微軟正黑體" w:cstheme="minorHAnsi"/>
        </w:rPr>
      </w:pPr>
      <w:r w:rsidRPr="00AF3413">
        <w:rPr>
          <w:rFonts w:eastAsia="微軟正黑體" w:cstheme="minorHAnsi"/>
        </w:rPr>
        <w:t>查詢</w:t>
      </w:r>
      <w:proofErr w:type="gramStart"/>
      <w:r w:rsidRPr="00AF3413">
        <w:rPr>
          <w:rFonts w:eastAsia="微軟正黑體" w:cstheme="minorHAnsi"/>
        </w:rPr>
        <w:t>最後</w:t>
      </w:r>
      <w:r w:rsidR="001E2773" w:rsidRPr="00AF3413">
        <w:rPr>
          <w:rFonts w:eastAsia="微軟正黑體" w:cstheme="minorHAnsi"/>
        </w:rPr>
        <w:t>筆</w:t>
      </w:r>
      <w:proofErr w:type="gramEnd"/>
      <w:r w:rsidR="001E2773" w:rsidRPr="00AF3413">
        <w:rPr>
          <w:rFonts w:eastAsia="微軟正黑體" w:cstheme="minorHAnsi"/>
        </w:rPr>
        <w:t>數：可輸入筆數，為查詢結果之交易</w:t>
      </w:r>
      <w:proofErr w:type="gramStart"/>
      <w:r w:rsidR="001E2773" w:rsidRPr="00AF3413">
        <w:rPr>
          <w:rFonts w:eastAsia="微軟正黑體" w:cstheme="minorHAnsi"/>
        </w:rPr>
        <w:t>明細要顯示</w:t>
      </w:r>
      <w:proofErr w:type="gramEnd"/>
      <w:r w:rsidR="001E2773" w:rsidRPr="00AF3413">
        <w:rPr>
          <w:rFonts w:eastAsia="微軟正黑體" w:cstheme="minorHAnsi"/>
        </w:rPr>
        <w:t>之交易筆數，。批次交易作業不受此篩選。</w:t>
      </w:r>
    </w:p>
    <w:p w14:paraId="3587AF9C" w14:textId="77777777" w:rsidR="001E2773" w:rsidRPr="00AF3413" w:rsidRDefault="001E2773">
      <w:pPr>
        <w:pStyle w:val="af2"/>
        <w:numPr>
          <w:ilvl w:val="0"/>
          <w:numId w:val="22"/>
        </w:numPr>
        <w:ind w:leftChars="0"/>
        <w:rPr>
          <w:rFonts w:eastAsia="微軟正黑體" w:cstheme="minorHAnsi"/>
        </w:rPr>
      </w:pPr>
      <w:r w:rsidRPr="00AF3413">
        <w:rPr>
          <w:rFonts w:eastAsia="微軟正黑體" w:cstheme="minorHAnsi"/>
        </w:rPr>
        <w:t>查詢結果畫面：</w:t>
      </w:r>
    </w:p>
    <w:p w14:paraId="3168C9C4" w14:textId="3A5FDB31" w:rsidR="001E2773" w:rsidRPr="00AF3413" w:rsidRDefault="001E2773">
      <w:pPr>
        <w:pStyle w:val="af2"/>
        <w:numPr>
          <w:ilvl w:val="3"/>
          <w:numId w:val="55"/>
        </w:numPr>
        <w:ind w:leftChars="0" w:left="1435" w:hanging="482"/>
        <w:rPr>
          <w:rFonts w:eastAsia="微軟正黑體" w:cstheme="minorHAnsi"/>
        </w:rPr>
      </w:pPr>
      <w:r w:rsidRPr="00AF3413">
        <w:rPr>
          <w:rFonts w:eastAsia="微軟正黑體" w:cstheme="minorHAnsi"/>
        </w:rPr>
        <w:t>交易明細：當日分行臨櫃帳</w:t>
      </w:r>
      <w:proofErr w:type="gramStart"/>
      <w:r w:rsidRPr="00AF3413">
        <w:rPr>
          <w:rFonts w:eastAsia="微軟正黑體" w:cstheme="minorHAnsi"/>
        </w:rPr>
        <w:t>務</w:t>
      </w:r>
      <w:proofErr w:type="gramEnd"/>
      <w:r w:rsidRPr="00AF3413">
        <w:rPr>
          <w:rFonts w:eastAsia="微軟正黑體" w:cstheme="minorHAnsi"/>
        </w:rPr>
        <w:t>性交易，不包含批次作業。</w:t>
      </w:r>
      <w:r w:rsidRPr="00AF3413">
        <w:rPr>
          <w:rFonts w:eastAsia="微軟正黑體" w:cstheme="minorHAnsi"/>
        </w:rPr>
        <w:t xml:space="preserve"> </w:t>
      </w:r>
    </w:p>
    <w:p w14:paraId="1C1132BB" w14:textId="77777777" w:rsidR="001E2773" w:rsidRPr="00AF3413" w:rsidRDefault="001E2773">
      <w:pPr>
        <w:pStyle w:val="af2"/>
        <w:numPr>
          <w:ilvl w:val="3"/>
          <w:numId w:val="55"/>
        </w:numPr>
        <w:ind w:leftChars="0" w:left="1435" w:hanging="482"/>
        <w:rPr>
          <w:rFonts w:eastAsia="微軟正黑體" w:cstheme="minorHAnsi"/>
        </w:rPr>
      </w:pPr>
      <w:r w:rsidRPr="00AF3413">
        <w:rPr>
          <w:rFonts w:eastAsia="微軟正黑體" w:cstheme="minorHAnsi"/>
        </w:rPr>
        <w:t>批次作業：僅顯示當日分行批次作業處理狀態，不顯示批次作業明細。</w:t>
      </w:r>
    </w:p>
    <w:p w14:paraId="5AD3F132" w14:textId="77777777" w:rsidR="001E2773" w:rsidRPr="00AF3413" w:rsidRDefault="001E2773" w:rsidP="001E2773">
      <w:pPr>
        <w:ind w:left="958" w:firstLine="0"/>
        <w:rPr>
          <w:rFonts w:eastAsia="微軟正黑體" w:cstheme="minorHAnsi"/>
        </w:rPr>
      </w:pPr>
    </w:p>
    <w:p w14:paraId="0FD8ED06" w14:textId="77777777" w:rsidR="001E2773" w:rsidRPr="00AF3413" w:rsidRDefault="001E2773">
      <w:pPr>
        <w:pStyle w:val="af2"/>
        <w:numPr>
          <w:ilvl w:val="0"/>
          <w:numId w:val="10"/>
        </w:numPr>
        <w:ind w:leftChars="0"/>
        <w:rPr>
          <w:rFonts w:eastAsia="微軟正黑體" w:cstheme="minorHAnsi"/>
        </w:rPr>
      </w:pPr>
      <w:r w:rsidRPr="00AF3413">
        <w:rPr>
          <w:rFonts w:eastAsia="微軟正黑體" w:cstheme="minorHAnsi"/>
        </w:rPr>
        <w:t>存款中台合併新核心及票據系統資料，處理邏輯如下：</w:t>
      </w:r>
    </w:p>
    <w:p w14:paraId="1009BB33" w14:textId="77777777" w:rsidR="001E2773" w:rsidRPr="00AF3413" w:rsidRDefault="001E2773">
      <w:pPr>
        <w:pStyle w:val="af2"/>
        <w:numPr>
          <w:ilvl w:val="0"/>
          <w:numId w:val="24"/>
        </w:numPr>
        <w:ind w:leftChars="0"/>
        <w:rPr>
          <w:rFonts w:eastAsia="微軟正黑體" w:cstheme="minorHAnsi"/>
        </w:rPr>
      </w:pPr>
      <w:r w:rsidRPr="00AF3413">
        <w:rPr>
          <w:rFonts w:eastAsia="微軟正黑體" w:cstheme="minorHAnsi"/>
        </w:rPr>
        <w:t>將新核心及票據系統資料合併後依時間排序。</w:t>
      </w:r>
    </w:p>
    <w:p w14:paraId="605F59F5" w14:textId="77777777" w:rsidR="001E2773" w:rsidRPr="00AF3413" w:rsidRDefault="001E2773">
      <w:pPr>
        <w:pStyle w:val="af2"/>
        <w:numPr>
          <w:ilvl w:val="0"/>
          <w:numId w:val="24"/>
        </w:numPr>
        <w:ind w:leftChars="0"/>
        <w:rPr>
          <w:rFonts w:eastAsia="微軟正黑體" w:cstheme="minorHAnsi"/>
        </w:rPr>
      </w:pPr>
      <w:r w:rsidRPr="00AF3413">
        <w:rPr>
          <w:rFonts w:eastAsia="微軟正黑體" w:cstheme="minorHAnsi"/>
        </w:rPr>
        <w:t>依據查詢筆數篩選資料，由時間</w:t>
      </w:r>
      <w:proofErr w:type="gramStart"/>
      <w:r w:rsidRPr="00AF3413">
        <w:rPr>
          <w:rFonts w:eastAsia="微軟正黑體" w:cstheme="minorHAnsi"/>
        </w:rPr>
        <w:t>大者往下</w:t>
      </w:r>
      <w:proofErr w:type="gramEnd"/>
      <w:r w:rsidRPr="00AF3413">
        <w:rPr>
          <w:rFonts w:eastAsia="微軟正黑體" w:cstheme="minorHAnsi"/>
        </w:rPr>
        <w:t>篩選至</w:t>
      </w:r>
      <w:proofErr w:type="gramStart"/>
      <w:r w:rsidRPr="00AF3413">
        <w:rPr>
          <w:rFonts w:eastAsia="微軟正黑體" w:cstheme="minorHAnsi"/>
        </w:rPr>
        <w:t>所需筆數</w:t>
      </w:r>
      <w:proofErr w:type="gramEnd"/>
      <w:r w:rsidRPr="00AF3413">
        <w:rPr>
          <w:rFonts w:eastAsia="微軟正黑體" w:cstheme="minorHAnsi"/>
        </w:rPr>
        <w:t>，如多筆相同分行交易序號，相同分行交易序號中最小交易時間作為篩選基礎。同一分行交易序號視為同一筆交易。</w:t>
      </w:r>
    </w:p>
    <w:p w14:paraId="0514C2D1" w14:textId="7AAA8688" w:rsidR="00810658" w:rsidRPr="00AF3413" w:rsidRDefault="00E43210" w:rsidP="00977A05">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lastRenderedPageBreak/>
        <w:t>2.3.</w:t>
      </w:r>
      <w:r w:rsidR="00BB0872" w:rsidRPr="00AF3413">
        <w:rPr>
          <w:rFonts w:asciiTheme="minorHAnsi" w:eastAsia="微軟正黑體" w:hAnsiTheme="minorHAnsi" w:cstheme="minorHAnsi"/>
          <w:b w:val="0"/>
          <w:bCs/>
          <w:i w:val="0"/>
          <w:iCs/>
        </w:rPr>
        <w:t>4</w:t>
      </w:r>
      <w:r w:rsidRPr="00AF3413">
        <w:rPr>
          <w:rFonts w:asciiTheme="minorHAnsi" w:eastAsia="微軟正黑體" w:hAnsiTheme="minorHAnsi" w:cstheme="minorHAnsi"/>
          <w:b w:val="0"/>
          <w:bCs/>
          <w:i w:val="0"/>
          <w:iCs/>
        </w:rPr>
        <w:t>.2</w:t>
      </w:r>
      <w:r w:rsidR="00E61501" w:rsidRPr="00AF3413">
        <w:rPr>
          <w:rFonts w:asciiTheme="minorHAnsi" w:eastAsia="微軟正黑體" w:hAnsiTheme="minorHAnsi" w:cstheme="minorHAnsi"/>
          <w:b w:val="0"/>
          <w:bCs/>
          <w:i w:val="0"/>
          <w:iCs/>
        </w:rPr>
        <w:t xml:space="preserve"> </w:t>
      </w:r>
      <w:r w:rsidR="00810658" w:rsidRPr="00AF3413">
        <w:rPr>
          <w:rFonts w:asciiTheme="minorHAnsi" w:eastAsia="微軟正黑體" w:hAnsiTheme="minorHAnsi" w:cstheme="minorHAnsi"/>
          <w:b w:val="0"/>
          <w:bCs/>
          <w:i w:val="0"/>
          <w:iCs/>
        </w:rPr>
        <w:t>使用者介面</w:t>
      </w:r>
      <w:r w:rsidR="00810658" w:rsidRPr="00AF3413">
        <w:rPr>
          <w:rFonts w:asciiTheme="minorHAnsi" w:eastAsia="微軟正黑體" w:hAnsiTheme="minorHAnsi" w:cstheme="minorHAnsi"/>
          <w:b w:val="0"/>
          <w:bCs/>
          <w:i w:val="0"/>
          <w:iCs/>
        </w:rPr>
        <w:t xml:space="preserve"> User Interface</w:t>
      </w:r>
    </w:p>
    <w:p w14:paraId="6DAD7450" w14:textId="428A6734" w:rsidR="00B06D17" w:rsidRPr="00AF3413" w:rsidRDefault="00B06D17" w:rsidP="00B06D17">
      <w:pPr>
        <w:ind w:left="0" w:firstLine="0"/>
        <w:rPr>
          <w:rFonts w:eastAsia="微軟正黑體" w:cstheme="minorHAnsi"/>
        </w:rPr>
      </w:pPr>
      <w:r w:rsidRPr="00AF3413">
        <w:rPr>
          <w:rFonts w:eastAsia="微軟正黑體" w:cstheme="minorHAnsi"/>
        </w:rPr>
        <w:t>本處提供為示意參考畫面，正式畫面請以分行系統產出為主。</w:t>
      </w:r>
    </w:p>
    <w:p w14:paraId="3D0DCB61" w14:textId="77777777" w:rsidR="001E2773" w:rsidRPr="00AF3413" w:rsidRDefault="001E2773">
      <w:pPr>
        <w:pStyle w:val="af2"/>
        <w:numPr>
          <w:ilvl w:val="3"/>
          <w:numId w:val="22"/>
        </w:numPr>
        <w:ind w:leftChars="0" w:left="482" w:hanging="482"/>
        <w:rPr>
          <w:rFonts w:eastAsia="微軟正黑體" w:cstheme="minorHAnsi"/>
        </w:rPr>
      </w:pPr>
      <w:r w:rsidRPr="00AF3413">
        <w:rPr>
          <w:rFonts w:eastAsia="微軟正黑體" w:cstheme="minorHAnsi"/>
        </w:rPr>
        <w:t>櫃員交易資料查詢：</w:t>
      </w:r>
    </w:p>
    <w:p w14:paraId="5540206E" w14:textId="77777777" w:rsidR="001E2773" w:rsidRPr="00AF3413" w:rsidRDefault="001E2773">
      <w:pPr>
        <w:pStyle w:val="af2"/>
        <w:numPr>
          <w:ilvl w:val="0"/>
          <w:numId w:val="25"/>
        </w:numPr>
        <w:ind w:leftChars="0"/>
        <w:rPr>
          <w:rFonts w:eastAsia="微軟正黑體" w:cstheme="minorHAnsi"/>
        </w:rPr>
      </w:pPr>
      <w:r w:rsidRPr="00AF3413">
        <w:rPr>
          <w:rFonts w:eastAsia="微軟正黑體" w:cstheme="minorHAnsi"/>
        </w:rPr>
        <w:t>輸入畫面：輸入查詢條件後點擊查詢執行查詢作業</w:t>
      </w:r>
    </w:p>
    <w:p w14:paraId="1828EDC9" w14:textId="4E54DE78" w:rsidR="001E2773" w:rsidRPr="00AF3413" w:rsidRDefault="00153B95" w:rsidP="005D0DF8">
      <w:pPr>
        <w:ind w:leftChars="-34" w:left="398"/>
        <w:rPr>
          <w:rFonts w:eastAsia="微軟正黑體" w:cstheme="minorHAnsi"/>
        </w:rPr>
      </w:pPr>
      <w:r w:rsidRPr="00AF3413">
        <w:rPr>
          <w:rFonts w:eastAsia="微軟正黑體" w:cstheme="minorHAnsi"/>
          <w:noProof/>
        </w:rPr>
        <w:drawing>
          <wp:inline distT="0" distB="0" distL="0" distR="0" wp14:anchorId="2E3F23D5" wp14:editId="6515D4D2">
            <wp:extent cx="5439507" cy="2943734"/>
            <wp:effectExtent l="0" t="0" r="0" b="9525"/>
            <wp:docPr id="35197310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73104" name="圖片 1" descr="一張含有 文字, 螢幕擷取畫面, 字型, 數字 的圖片&#10;&#10;自動產生的描述"/>
                    <pic:cNvPicPr/>
                  </pic:nvPicPr>
                  <pic:blipFill>
                    <a:blip r:embed="rId64"/>
                    <a:stretch>
                      <a:fillRect/>
                    </a:stretch>
                  </pic:blipFill>
                  <pic:spPr>
                    <a:xfrm>
                      <a:off x="0" y="0"/>
                      <a:ext cx="5452376" cy="2950698"/>
                    </a:xfrm>
                    <a:prstGeom prst="rect">
                      <a:avLst/>
                    </a:prstGeom>
                  </pic:spPr>
                </pic:pic>
              </a:graphicData>
            </a:graphic>
          </wp:inline>
        </w:drawing>
      </w:r>
    </w:p>
    <w:p w14:paraId="58FAA187" w14:textId="77777777" w:rsidR="001E2773" w:rsidRPr="00AF3413" w:rsidRDefault="001E2773" w:rsidP="001E2773">
      <w:pPr>
        <w:rPr>
          <w:rFonts w:eastAsia="微軟正黑體" w:cstheme="minorHAnsi"/>
        </w:rPr>
      </w:pPr>
    </w:p>
    <w:p w14:paraId="2213AB0F" w14:textId="77777777" w:rsidR="001E2773" w:rsidRPr="00AF3413" w:rsidRDefault="001E2773">
      <w:pPr>
        <w:pStyle w:val="af2"/>
        <w:numPr>
          <w:ilvl w:val="0"/>
          <w:numId w:val="25"/>
        </w:numPr>
        <w:ind w:leftChars="0"/>
        <w:rPr>
          <w:rFonts w:eastAsia="微軟正黑體" w:cstheme="minorHAnsi"/>
        </w:rPr>
      </w:pPr>
      <w:r w:rsidRPr="00AF3413">
        <w:rPr>
          <w:rFonts w:eastAsia="微軟正黑體" w:cstheme="minorHAnsi"/>
        </w:rPr>
        <w:t>輸出畫面：查詢結果顯示於分行系統畫面，點擊列印可輸出至</w:t>
      </w:r>
      <w:r w:rsidRPr="00AF3413">
        <w:rPr>
          <w:rFonts w:eastAsia="微軟正黑體" w:cstheme="minorHAnsi"/>
        </w:rPr>
        <w:t>PDF</w:t>
      </w:r>
      <w:r w:rsidRPr="00AF3413">
        <w:rPr>
          <w:rFonts w:eastAsia="微軟正黑體" w:cstheme="minorHAnsi"/>
        </w:rPr>
        <w:t>檔案，使用者可儲存或列印至印表機。</w:t>
      </w:r>
    </w:p>
    <w:p w14:paraId="73F6E924" w14:textId="77777777" w:rsidR="001E2773" w:rsidRPr="00AF3413" w:rsidRDefault="001E2773" w:rsidP="001E2773">
      <w:pPr>
        <w:ind w:left="0" w:firstLine="0"/>
        <w:rPr>
          <w:rFonts w:eastAsia="微軟正黑體" w:cstheme="minorHAnsi"/>
          <w:b/>
          <w:bCs/>
        </w:rPr>
      </w:pPr>
      <w:r w:rsidRPr="00AF3413">
        <w:rPr>
          <w:rFonts w:eastAsia="微軟正黑體" w:cstheme="minorHAnsi"/>
          <w:b/>
          <w:bCs/>
          <w:noProof/>
        </w:rPr>
        <w:drawing>
          <wp:inline distT="0" distB="0" distL="0" distR="0" wp14:anchorId="45694300" wp14:editId="53AEF6E1">
            <wp:extent cx="5522400" cy="3428365"/>
            <wp:effectExtent l="0" t="0" r="254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52" r="2618"/>
                    <a:stretch/>
                  </pic:blipFill>
                  <pic:spPr bwMode="auto">
                    <a:xfrm>
                      <a:off x="0" y="0"/>
                      <a:ext cx="5522698" cy="3428550"/>
                    </a:xfrm>
                    <a:prstGeom prst="rect">
                      <a:avLst/>
                    </a:prstGeom>
                    <a:ln>
                      <a:noFill/>
                    </a:ln>
                    <a:extLst>
                      <a:ext uri="{53640926-AAD7-44D8-BBD7-CCE9431645EC}">
                        <a14:shadowObscured xmlns:a14="http://schemas.microsoft.com/office/drawing/2010/main"/>
                      </a:ext>
                    </a:extLst>
                  </pic:spPr>
                </pic:pic>
              </a:graphicData>
            </a:graphic>
          </wp:inline>
        </w:drawing>
      </w:r>
    </w:p>
    <w:p w14:paraId="625B0230" w14:textId="77777777" w:rsidR="001E2773" w:rsidRPr="00AF3413" w:rsidRDefault="001E2773" w:rsidP="001E2773">
      <w:pPr>
        <w:ind w:left="0" w:firstLine="0"/>
        <w:rPr>
          <w:rFonts w:eastAsia="微軟正黑體" w:cstheme="minorHAnsi"/>
          <w:b/>
          <w:bCs/>
        </w:rPr>
      </w:pPr>
    </w:p>
    <w:p w14:paraId="0F2DDD50" w14:textId="7AF7FCA6" w:rsidR="00810658" w:rsidRPr="00AF3413" w:rsidRDefault="00E43210" w:rsidP="00977A05">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lastRenderedPageBreak/>
        <w:t>2.3.</w:t>
      </w:r>
      <w:r w:rsidR="00BB0872" w:rsidRPr="00AF3413">
        <w:rPr>
          <w:rFonts w:asciiTheme="minorHAnsi" w:eastAsia="微軟正黑體" w:hAnsiTheme="minorHAnsi" w:cstheme="minorHAnsi"/>
          <w:b w:val="0"/>
          <w:bCs/>
          <w:i w:val="0"/>
          <w:iCs/>
        </w:rPr>
        <w:t>4</w:t>
      </w:r>
      <w:r w:rsidRPr="00AF3413">
        <w:rPr>
          <w:rFonts w:asciiTheme="minorHAnsi" w:eastAsia="微軟正黑體" w:hAnsiTheme="minorHAnsi" w:cstheme="minorHAnsi"/>
          <w:b w:val="0"/>
          <w:bCs/>
          <w:i w:val="0"/>
          <w:iCs/>
        </w:rPr>
        <w:t>.3</w:t>
      </w:r>
      <w:r w:rsidR="00E61501" w:rsidRPr="00AF3413">
        <w:rPr>
          <w:rFonts w:asciiTheme="minorHAnsi" w:eastAsia="微軟正黑體" w:hAnsiTheme="minorHAnsi" w:cstheme="minorHAnsi"/>
          <w:b w:val="0"/>
          <w:bCs/>
          <w:i w:val="0"/>
          <w:iCs/>
        </w:rPr>
        <w:t xml:space="preserve"> </w:t>
      </w:r>
      <w:r w:rsidR="00810658" w:rsidRPr="00AF3413">
        <w:rPr>
          <w:rFonts w:asciiTheme="minorHAnsi" w:eastAsia="微軟正黑體" w:hAnsiTheme="minorHAnsi" w:cstheme="minorHAnsi"/>
          <w:b w:val="0"/>
          <w:bCs/>
          <w:i w:val="0"/>
          <w:iCs/>
        </w:rPr>
        <w:t>欄位屬性</w:t>
      </w:r>
      <w:r w:rsidR="00810658" w:rsidRPr="00AF3413">
        <w:rPr>
          <w:rFonts w:asciiTheme="minorHAnsi" w:eastAsia="微軟正黑體" w:hAnsiTheme="minorHAnsi" w:cstheme="minorHAnsi"/>
          <w:b w:val="0"/>
          <w:bCs/>
          <w:i w:val="0"/>
          <w:iCs/>
        </w:rPr>
        <w:t xml:space="preserve"> Field Properties</w:t>
      </w:r>
    </w:p>
    <w:p w14:paraId="14145E8B" w14:textId="77777777" w:rsidR="001E2773" w:rsidRPr="00AF3413" w:rsidRDefault="001E2773">
      <w:pPr>
        <w:pStyle w:val="af2"/>
        <w:numPr>
          <w:ilvl w:val="0"/>
          <w:numId w:val="27"/>
        </w:numPr>
        <w:ind w:leftChars="0"/>
        <w:rPr>
          <w:rFonts w:eastAsia="微軟正黑體" w:cstheme="minorHAnsi"/>
        </w:rPr>
      </w:pPr>
      <w:r w:rsidRPr="00AF3413">
        <w:rPr>
          <w:rFonts w:eastAsia="微軟正黑體" w:cstheme="minorHAnsi"/>
        </w:rPr>
        <w:t>櫃員交易資料查詢：</w:t>
      </w:r>
    </w:p>
    <w:p w14:paraId="6C7BC127" w14:textId="77777777" w:rsidR="001E2773" w:rsidRPr="00AF3413" w:rsidRDefault="001E2773">
      <w:pPr>
        <w:pStyle w:val="af2"/>
        <w:numPr>
          <w:ilvl w:val="0"/>
          <w:numId w:val="28"/>
        </w:numPr>
        <w:ind w:leftChars="0"/>
        <w:rPr>
          <w:rFonts w:eastAsia="微軟正黑體" w:cstheme="minorHAnsi"/>
        </w:rPr>
      </w:pPr>
      <w:r w:rsidRPr="00AF3413">
        <w:rPr>
          <w:rFonts w:eastAsia="微軟正黑體" w:cstheme="minorHAnsi"/>
        </w:rPr>
        <w:t>輸入畫面：</w:t>
      </w:r>
    </w:p>
    <w:tbl>
      <w:tblPr>
        <w:tblStyle w:val="af1"/>
        <w:tblW w:w="0" w:type="auto"/>
        <w:tblLook w:val="04A0" w:firstRow="1" w:lastRow="0" w:firstColumn="1" w:lastColumn="0" w:noHBand="0" w:noVBand="1"/>
      </w:tblPr>
      <w:tblGrid>
        <w:gridCol w:w="762"/>
        <w:gridCol w:w="1643"/>
        <w:gridCol w:w="1276"/>
        <w:gridCol w:w="709"/>
        <w:gridCol w:w="1275"/>
        <w:gridCol w:w="3256"/>
      </w:tblGrid>
      <w:tr w:rsidR="001E2773" w:rsidRPr="00AF3413" w14:paraId="570525D9" w14:textId="77777777" w:rsidTr="003B0144">
        <w:tc>
          <w:tcPr>
            <w:tcW w:w="762" w:type="dxa"/>
            <w:tcBorders>
              <w:bottom w:val="single" w:sz="4" w:space="0" w:color="auto"/>
            </w:tcBorders>
            <w:shd w:val="pct12" w:color="auto" w:fill="auto"/>
          </w:tcPr>
          <w:p w14:paraId="62ADDA05" w14:textId="77777777" w:rsidR="001E2773" w:rsidRPr="00AF3413" w:rsidRDefault="001E2773" w:rsidP="003B0144">
            <w:pPr>
              <w:ind w:left="0" w:firstLine="0"/>
              <w:jc w:val="center"/>
              <w:rPr>
                <w:rFonts w:eastAsia="微軟正黑體" w:cstheme="minorHAnsi"/>
                <w:b/>
                <w:bCs/>
              </w:rPr>
            </w:pPr>
            <w:bookmarkStart w:id="384" w:name="_Hlk141085454"/>
            <w:r w:rsidRPr="00AF3413">
              <w:rPr>
                <w:rFonts w:eastAsia="微軟正黑體" w:cstheme="minorHAnsi"/>
                <w:b/>
                <w:bCs/>
              </w:rPr>
              <w:t>編號</w:t>
            </w:r>
          </w:p>
        </w:tc>
        <w:tc>
          <w:tcPr>
            <w:tcW w:w="1643" w:type="dxa"/>
            <w:tcBorders>
              <w:bottom w:val="single" w:sz="4" w:space="0" w:color="auto"/>
            </w:tcBorders>
            <w:shd w:val="pct12" w:color="auto" w:fill="auto"/>
          </w:tcPr>
          <w:p w14:paraId="4291DE8A"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欄位名稱</w:t>
            </w:r>
          </w:p>
        </w:tc>
        <w:tc>
          <w:tcPr>
            <w:tcW w:w="1276" w:type="dxa"/>
            <w:tcBorders>
              <w:bottom w:val="single" w:sz="4" w:space="0" w:color="auto"/>
            </w:tcBorders>
            <w:shd w:val="pct12" w:color="auto" w:fill="auto"/>
          </w:tcPr>
          <w:p w14:paraId="71131D1C"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欄位種類</w:t>
            </w:r>
          </w:p>
        </w:tc>
        <w:tc>
          <w:tcPr>
            <w:tcW w:w="709" w:type="dxa"/>
            <w:tcBorders>
              <w:bottom w:val="single" w:sz="4" w:space="0" w:color="auto"/>
            </w:tcBorders>
            <w:shd w:val="pct12" w:color="auto" w:fill="auto"/>
          </w:tcPr>
          <w:p w14:paraId="0550B83B"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類別</w:t>
            </w:r>
          </w:p>
        </w:tc>
        <w:tc>
          <w:tcPr>
            <w:tcW w:w="1275" w:type="dxa"/>
            <w:tcBorders>
              <w:bottom w:val="single" w:sz="4" w:space="0" w:color="auto"/>
            </w:tcBorders>
            <w:shd w:val="pct12" w:color="auto" w:fill="auto"/>
          </w:tcPr>
          <w:p w14:paraId="04B8690F"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長度</w:t>
            </w:r>
          </w:p>
        </w:tc>
        <w:tc>
          <w:tcPr>
            <w:tcW w:w="3256" w:type="dxa"/>
            <w:tcBorders>
              <w:bottom w:val="single" w:sz="4" w:space="0" w:color="auto"/>
            </w:tcBorders>
            <w:shd w:val="pct12" w:color="auto" w:fill="auto"/>
          </w:tcPr>
          <w:p w14:paraId="31A30BB6"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說明</w:t>
            </w:r>
          </w:p>
        </w:tc>
      </w:tr>
      <w:tr w:rsidR="001E2773" w:rsidRPr="00AF3413" w14:paraId="4CF89F00" w14:textId="77777777" w:rsidTr="003B0144">
        <w:tc>
          <w:tcPr>
            <w:tcW w:w="762" w:type="dxa"/>
            <w:vAlign w:val="center"/>
          </w:tcPr>
          <w:p w14:paraId="7B89E2C6"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73CDCA2D" w14:textId="77777777" w:rsidR="001E2773" w:rsidRPr="00AF3413" w:rsidRDefault="001E2773" w:rsidP="003B0144">
            <w:pPr>
              <w:ind w:left="0" w:firstLine="0"/>
              <w:rPr>
                <w:rFonts w:eastAsia="微軟正黑體" w:cstheme="minorHAnsi"/>
              </w:rPr>
            </w:pPr>
            <w:r w:rsidRPr="00AF3413">
              <w:rPr>
                <w:rFonts w:eastAsia="微軟正黑體" w:cstheme="minorHAnsi"/>
              </w:rPr>
              <w:t>查詢櫃員</w:t>
            </w:r>
          </w:p>
        </w:tc>
        <w:tc>
          <w:tcPr>
            <w:tcW w:w="1276" w:type="dxa"/>
            <w:vAlign w:val="center"/>
          </w:tcPr>
          <w:p w14:paraId="38D2111E" w14:textId="77777777" w:rsidR="001E2773" w:rsidRPr="00AF3413" w:rsidRDefault="001E2773" w:rsidP="003B0144">
            <w:pPr>
              <w:ind w:left="0" w:firstLine="0"/>
              <w:rPr>
                <w:rFonts w:eastAsia="微軟正黑體" w:cstheme="minorHAnsi"/>
              </w:rPr>
            </w:pPr>
            <w:r w:rsidRPr="00AF3413">
              <w:rPr>
                <w:rFonts w:eastAsia="微軟正黑體" w:cstheme="minorHAnsi"/>
              </w:rPr>
              <w:t>數字</w:t>
            </w:r>
          </w:p>
        </w:tc>
        <w:tc>
          <w:tcPr>
            <w:tcW w:w="709" w:type="dxa"/>
          </w:tcPr>
          <w:p w14:paraId="6DE76D9C"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75" w:type="dxa"/>
            <w:vAlign w:val="center"/>
          </w:tcPr>
          <w:p w14:paraId="6264DEF9" w14:textId="77777777" w:rsidR="001E2773" w:rsidRPr="00AF3413" w:rsidRDefault="001E2773" w:rsidP="003B0144">
            <w:pPr>
              <w:ind w:left="0" w:firstLine="0"/>
              <w:rPr>
                <w:rFonts w:eastAsia="微軟正黑體" w:cstheme="minorHAnsi"/>
              </w:rPr>
            </w:pPr>
            <w:r w:rsidRPr="00AF3413">
              <w:rPr>
                <w:rFonts w:eastAsia="微軟正黑體" w:cstheme="minorHAnsi"/>
              </w:rPr>
              <w:t>5</w:t>
            </w:r>
          </w:p>
        </w:tc>
        <w:tc>
          <w:tcPr>
            <w:tcW w:w="3256" w:type="dxa"/>
            <w:vAlign w:val="center"/>
          </w:tcPr>
          <w:p w14:paraId="52CAE679" w14:textId="77777777" w:rsidR="001E2773" w:rsidRPr="00AF3413" w:rsidRDefault="001E2773" w:rsidP="003B0144">
            <w:pPr>
              <w:ind w:left="0" w:firstLine="0"/>
              <w:rPr>
                <w:rFonts w:eastAsia="微軟正黑體" w:cstheme="minorHAnsi"/>
              </w:rPr>
            </w:pPr>
          </w:p>
        </w:tc>
      </w:tr>
      <w:tr w:rsidR="001E2773" w:rsidRPr="00AF3413" w14:paraId="6C79E894" w14:textId="77777777" w:rsidTr="003B0144">
        <w:tc>
          <w:tcPr>
            <w:tcW w:w="762" w:type="dxa"/>
            <w:vAlign w:val="center"/>
          </w:tcPr>
          <w:p w14:paraId="78F8A42E"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75BF691A" w14:textId="77777777" w:rsidR="001E2773" w:rsidRPr="00AF3413" w:rsidRDefault="001E2773" w:rsidP="003B0144">
            <w:pPr>
              <w:ind w:left="0" w:firstLine="0"/>
              <w:rPr>
                <w:rFonts w:eastAsia="微軟正黑體" w:cstheme="minorHAnsi"/>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起</w:t>
            </w:r>
          </w:p>
        </w:tc>
        <w:tc>
          <w:tcPr>
            <w:tcW w:w="1276" w:type="dxa"/>
            <w:vAlign w:val="center"/>
          </w:tcPr>
          <w:p w14:paraId="4B2FF5F8" w14:textId="77777777" w:rsidR="001E2773" w:rsidRPr="00AF3413" w:rsidRDefault="001E2773" w:rsidP="003B0144">
            <w:pPr>
              <w:ind w:left="0" w:firstLine="0"/>
              <w:rPr>
                <w:rFonts w:eastAsia="微軟正黑體" w:cstheme="minorHAnsi"/>
              </w:rPr>
            </w:pPr>
            <w:r w:rsidRPr="00AF3413">
              <w:rPr>
                <w:rFonts w:eastAsia="微軟正黑體" w:cstheme="minorHAnsi"/>
              </w:rPr>
              <w:t>時間</w:t>
            </w:r>
          </w:p>
        </w:tc>
        <w:tc>
          <w:tcPr>
            <w:tcW w:w="709" w:type="dxa"/>
          </w:tcPr>
          <w:p w14:paraId="09FBF7C0"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75" w:type="dxa"/>
            <w:vAlign w:val="center"/>
          </w:tcPr>
          <w:p w14:paraId="225C2D42" w14:textId="77777777" w:rsidR="001E2773" w:rsidRPr="00AF3413" w:rsidRDefault="001E2773" w:rsidP="003B0144">
            <w:pPr>
              <w:ind w:left="0" w:firstLine="0"/>
              <w:rPr>
                <w:rFonts w:eastAsia="微軟正黑體" w:cstheme="minorHAnsi"/>
              </w:rPr>
            </w:pPr>
            <w:r w:rsidRPr="00AF3413">
              <w:rPr>
                <w:rFonts w:eastAsia="微軟正黑體" w:cstheme="minorHAnsi"/>
              </w:rPr>
              <w:t>6</w:t>
            </w:r>
          </w:p>
        </w:tc>
        <w:tc>
          <w:tcPr>
            <w:tcW w:w="3256" w:type="dxa"/>
            <w:vAlign w:val="center"/>
          </w:tcPr>
          <w:p w14:paraId="454112C5" w14:textId="77777777" w:rsidR="001E2773" w:rsidRPr="00AF3413" w:rsidRDefault="001E2773" w:rsidP="003B0144">
            <w:pPr>
              <w:ind w:left="0" w:firstLine="0"/>
              <w:rPr>
                <w:rFonts w:eastAsia="微軟正黑體" w:cstheme="minorHAnsi"/>
              </w:rPr>
            </w:pPr>
          </w:p>
        </w:tc>
      </w:tr>
      <w:tr w:rsidR="001E2773" w:rsidRPr="00AF3413" w14:paraId="5049F719" w14:textId="77777777" w:rsidTr="003B0144">
        <w:tc>
          <w:tcPr>
            <w:tcW w:w="762" w:type="dxa"/>
            <w:vAlign w:val="center"/>
          </w:tcPr>
          <w:p w14:paraId="1BDC6DE1"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72700ACE" w14:textId="77777777" w:rsidR="001E2773" w:rsidRPr="00AF3413" w:rsidRDefault="001E2773" w:rsidP="003B0144">
            <w:pPr>
              <w:ind w:left="0" w:firstLine="0"/>
              <w:rPr>
                <w:rFonts w:eastAsia="微軟正黑體" w:cstheme="minorHAnsi"/>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迄</w:t>
            </w:r>
          </w:p>
        </w:tc>
        <w:tc>
          <w:tcPr>
            <w:tcW w:w="1276" w:type="dxa"/>
            <w:vAlign w:val="center"/>
          </w:tcPr>
          <w:p w14:paraId="4F5B7845" w14:textId="77777777" w:rsidR="001E2773" w:rsidRPr="00AF3413" w:rsidRDefault="001E2773" w:rsidP="003B0144">
            <w:pPr>
              <w:ind w:left="0" w:firstLine="0"/>
              <w:rPr>
                <w:rFonts w:eastAsia="微軟正黑體" w:cstheme="minorHAnsi"/>
              </w:rPr>
            </w:pPr>
            <w:r w:rsidRPr="00AF3413">
              <w:rPr>
                <w:rFonts w:eastAsia="微軟正黑體" w:cstheme="minorHAnsi"/>
              </w:rPr>
              <w:t>時間</w:t>
            </w:r>
          </w:p>
        </w:tc>
        <w:tc>
          <w:tcPr>
            <w:tcW w:w="709" w:type="dxa"/>
          </w:tcPr>
          <w:p w14:paraId="0321DD97"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75" w:type="dxa"/>
            <w:vAlign w:val="center"/>
          </w:tcPr>
          <w:p w14:paraId="453E9A42" w14:textId="77777777" w:rsidR="001E2773" w:rsidRPr="00AF3413" w:rsidRDefault="001E2773" w:rsidP="003B0144">
            <w:pPr>
              <w:ind w:left="0" w:firstLine="0"/>
              <w:rPr>
                <w:rFonts w:eastAsia="微軟正黑體" w:cstheme="minorHAnsi"/>
              </w:rPr>
            </w:pPr>
            <w:r w:rsidRPr="00AF3413">
              <w:rPr>
                <w:rFonts w:eastAsia="微軟正黑體" w:cstheme="minorHAnsi"/>
              </w:rPr>
              <w:t>6</w:t>
            </w:r>
          </w:p>
        </w:tc>
        <w:tc>
          <w:tcPr>
            <w:tcW w:w="3256" w:type="dxa"/>
            <w:vAlign w:val="center"/>
          </w:tcPr>
          <w:p w14:paraId="0DB0BCDC" w14:textId="77777777" w:rsidR="001E2773" w:rsidRPr="00AF3413" w:rsidRDefault="001E2773" w:rsidP="003B0144">
            <w:pPr>
              <w:ind w:left="0" w:firstLine="0"/>
              <w:rPr>
                <w:rFonts w:eastAsia="微軟正黑體" w:cstheme="minorHAnsi"/>
              </w:rPr>
            </w:pPr>
          </w:p>
        </w:tc>
      </w:tr>
      <w:tr w:rsidR="001E2773" w:rsidRPr="00AF3413" w14:paraId="201B3F28" w14:textId="77777777" w:rsidTr="003B0144">
        <w:tc>
          <w:tcPr>
            <w:tcW w:w="762" w:type="dxa"/>
            <w:vAlign w:val="center"/>
          </w:tcPr>
          <w:p w14:paraId="4099563E"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558E7265"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查詢帳號</w:t>
            </w:r>
          </w:p>
        </w:tc>
        <w:tc>
          <w:tcPr>
            <w:tcW w:w="1276" w:type="dxa"/>
            <w:vAlign w:val="center"/>
          </w:tcPr>
          <w:p w14:paraId="54C77FC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9" w:type="dxa"/>
          </w:tcPr>
          <w:p w14:paraId="047DF580"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75" w:type="dxa"/>
            <w:vAlign w:val="center"/>
          </w:tcPr>
          <w:p w14:paraId="6F3FDAC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16</w:t>
            </w:r>
          </w:p>
        </w:tc>
        <w:tc>
          <w:tcPr>
            <w:tcW w:w="3256" w:type="dxa"/>
            <w:vAlign w:val="center"/>
          </w:tcPr>
          <w:p w14:paraId="7FBA1096"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可輸入客戶帳號或內部帳號</w:t>
            </w:r>
          </w:p>
        </w:tc>
      </w:tr>
      <w:tr w:rsidR="001E2773" w:rsidRPr="00AF3413" w14:paraId="16E0F602" w14:textId="77777777" w:rsidTr="003B0144">
        <w:tc>
          <w:tcPr>
            <w:tcW w:w="762" w:type="dxa"/>
            <w:vAlign w:val="center"/>
          </w:tcPr>
          <w:p w14:paraId="5052B454"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0FDCC95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查詢金額</w:t>
            </w:r>
          </w:p>
        </w:tc>
        <w:tc>
          <w:tcPr>
            <w:tcW w:w="1276" w:type="dxa"/>
            <w:vAlign w:val="center"/>
          </w:tcPr>
          <w:p w14:paraId="2424EBB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9" w:type="dxa"/>
          </w:tcPr>
          <w:p w14:paraId="3774A965"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75" w:type="dxa"/>
            <w:vAlign w:val="center"/>
          </w:tcPr>
          <w:p w14:paraId="11936B93"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9(13)V99</w:t>
            </w:r>
          </w:p>
        </w:tc>
        <w:tc>
          <w:tcPr>
            <w:tcW w:w="3256" w:type="dxa"/>
            <w:vAlign w:val="center"/>
          </w:tcPr>
          <w:p w14:paraId="5F929EBF"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28E2BBCA" w14:textId="77777777" w:rsidTr="003B0144">
        <w:tc>
          <w:tcPr>
            <w:tcW w:w="762" w:type="dxa"/>
            <w:vAlign w:val="center"/>
          </w:tcPr>
          <w:p w14:paraId="4F4A5E6D"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7315622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查詢幣別</w:t>
            </w:r>
          </w:p>
        </w:tc>
        <w:tc>
          <w:tcPr>
            <w:tcW w:w="1276" w:type="dxa"/>
            <w:vAlign w:val="center"/>
          </w:tcPr>
          <w:p w14:paraId="1664256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9" w:type="dxa"/>
          </w:tcPr>
          <w:p w14:paraId="1AFAA33A"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1C54A943"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2</w:t>
            </w:r>
          </w:p>
        </w:tc>
        <w:tc>
          <w:tcPr>
            <w:tcW w:w="3256" w:type="dxa"/>
            <w:vAlign w:val="center"/>
          </w:tcPr>
          <w:p w14:paraId="76EE23DD"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預設</w:t>
            </w:r>
            <w:r w:rsidRPr="00AF3413">
              <w:rPr>
                <w:rFonts w:eastAsia="微軟正黑體" w:cstheme="minorHAnsi"/>
                <w:sz w:val="22"/>
              </w:rPr>
              <w:t>99:</w:t>
            </w:r>
            <w:r w:rsidRPr="00AF3413">
              <w:rPr>
                <w:rFonts w:eastAsia="微軟正黑體" w:cstheme="minorHAnsi"/>
                <w:sz w:val="22"/>
              </w:rPr>
              <w:t>全部</w:t>
            </w:r>
          </w:p>
        </w:tc>
      </w:tr>
      <w:tr w:rsidR="001E2773" w:rsidRPr="00AF3413" w14:paraId="65EC9309" w14:textId="77777777" w:rsidTr="003B0144">
        <w:tc>
          <w:tcPr>
            <w:tcW w:w="762" w:type="dxa"/>
            <w:vAlign w:val="center"/>
          </w:tcPr>
          <w:p w14:paraId="1D4AFA71" w14:textId="77777777" w:rsidR="001E2773" w:rsidRPr="00AF3413" w:rsidRDefault="001E2773" w:rsidP="005D0DF8">
            <w:pPr>
              <w:pStyle w:val="af2"/>
              <w:numPr>
                <w:ilvl w:val="0"/>
                <w:numId w:val="146"/>
              </w:numPr>
              <w:ind w:leftChars="0"/>
              <w:rPr>
                <w:rFonts w:eastAsia="微軟正黑體" w:cstheme="minorHAnsi"/>
              </w:rPr>
            </w:pPr>
          </w:p>
        </w:tc>
        <w:tc>
          <w:tcPr>
            <w:tcW w:w="1643" w:type="dxa"/>
            <w:vAlign w:val="center"/>
          </w:tcPr>
          <w:p w14:paraId="60769485" w14:textId="4667B8FB" w:rsidR="001E2773" w:rsidRPr="00AF3413" w:rsidRDefault="00153B95" w:rsidP="003B0144">
            <w:pPr>
              <w:ind w:left="0" w:firstLine="0"/>
              <w:rPr>
                <w:rFonts w:eastAsia="微軟正黑體" w:cstheme="minorHAnsi"/>
                <w:szCs w:val="24"/>
              </w:rPr>
            </w:pPr>
            <w:r w:rsidRPr="00AF3413">
              <w:rPr>
                <w:rFonts w:eastAsia="微軟正黑體" w:cstheme="minorHAnsi"/>
                <w:szCs w:val="24"/>
              </w:rPr>
              <w:t>查詢</w:t>
            </w:r>
            <w:proofErr w:type="gramStart"/>
            <w:r w:rsidRPr="00AF3413">
              <w:rPr>
                <w:rFonts w:eastAsia="微軟正黑體" w:cstheme="minorHAnsi"/>
                <w:szCs w:val="24"/>
              </w:rPr>
              <w:t>最後</w:t>
            </w:r>
            <w:r w:rsidR="001E2773" w:rsidRPr="00AF3413">
              <w:rPr>
                <w:rFonts w:eastAsia="微軟正黑體" w:cstheme="minorHAnsi"/>
                <w:szCs w:val="24"/>
              </w:rPr>
              <w:t>筆</w:t>
            </w:r>
            <w:proofErr w:type="gramEnd"/>
            <w:r w:rsidR="001E2773" w:rsidRPr="00AF3413">
              <w:rPr>
                <w:rFonts w:eastAsia="微軟正黑體" w:cstheme="minorHAnsi"/>
                <w:szCs w:val="24"/>
              </w:rPr>
              <w:t>數</w:t>
            </w:r>
          </w:p>
        </w:tc>
        <w:tc>
          <w:tcPr>
            <w:tcW w:w="1276" w:type="dxa"/>
            <w:vAlign w:val="center"/>
          </w:tcPr>
          <w:p w14:paraId="402C997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9" w:type="dxa"/>
          </w:tcPr>
          <w:p w14:paraId="0A095530"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75" w:type="dxa"/>
            <w:vAlign w:val="center"/>
          </w:tcPr>
          <w:p w14:paraId="2315C0D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3</w:t>
            </w:r>
          </w:p>
        </w:tc>
        <w:tc>
          <w:tcPr>
            <w:tcW w:w="3256" w:type="dxa"/>
            <w:vAlign w:val="center"/>
          </w:tcPr>
          <w:p w14:paraId="1492FC7A" w14:textId="77777777" w:rsidR="001E2773" w:rsidRPr="00AF3413" w:rsidRDefault="001E2773" w:rsidP="003B0144">
            <w:pPr>
              <w:ind w:left="0" w:firstLine="0"/>
              <w:rPr>
                <w:rFonts w:eastAsia="微軟正黑體" w:cstheme="minorHAnsi"/>
                <w:sz w:val="22"/>
              </w:rPr>
            </w:pPr>
          </w:p>
        </w:tc>
      </w:tr>
      <w:bookmarkEnd w:id="384"/>
    </w:tbl>
    <w:p w14:paraId="3FD19B62" w14:textId="77777777" w:rsidR="001E2773" w:rsidRPr="00AF3413" w:rsidRDefault="001E2773" w:rsidP="001E2773">
      <w:pPr>
        <w:pStyle w:val="af2"/>
        <w:ind w:leftChars="0" w:left="410" w:firstLine="0"/>
        <w:rPr>
          <w:rFonts w:eastAsia="微軟正黑體" w:cstheme="minorHAnsi"/>
        </w:rPr>
      </w:pPr>
    </w:p>
    <w:p w14:paraId="6742D3A5" w14:textId="77777777" w:rsidR="001E2773" w:rsidRPr="00AF3413" w:rsidRDefault="001E2773">
      <w:pPr>
        <w:pStyle w:val="af2"/>
        <w:numPr>
          <w:ilvl w:val="0"/>
          <w:numId w:val="28"/>
        </w:numPr>
        <w:ind w:leftChars="0"/>
        <w:rPr>
          <w:rFonts w:eastAsia="微軟正黑體" w:cstheme="minorHAnsi"/>
        </w:rPr>
      </w:pPr>
      <w:r w:rsidRPr="00AF3413">
        <w:rPr>
          <w:rFonts w:eastAsia="微軟正黑體" w:cstheme="minorHAnsi"/>
        </w:rPr>
        <w:t>輸出畫面：</w:t>
      </w:r>
    </w:p>
    <w:tbl>
      <w:tblPr>
        <w:tblStyle w:val="af1"/>
        <w:tblW w:w="0" w:type="auto"/>
        <w:tblLook w:val="04A0" w:firstRow="1" w:lastRow="0" w:firstColumn="1" w:lastColumn="0" w:noHBand="0" w:noVBand="1"/>
      </w:tblPr>
      <w:tblGrid>
        <w:gridCol w:w="752"/>
        <w:gridCol w:w="1795"/>
        <w:gridCol w:w="1062"/>
        <w:gridCol w:w="701"/>
        <w:gridCol w:w="1226"/>
        <w:gridCol w:w="3385"/>
      </w:tblGrid>
      <w:tr w:rsidR="001E2773" w:rsidRPr="00AF3413" w14:paraId="6F11FC7C" w14:textId="77777777" w:rsidTr="003B0144">
        <w:tc>
          <w:tcPr>
            <w:tcW w:w="752" w:type="dxa"/>
            <w:tcBorders>
              <w:bottom w:val="single" w:sz="4" w:space="0" w:color="auto"/>
            </w:tcBorders>
            <w:shd w:val="pct12" w:color="auto" w:fill="auto"/>
          </w:tcPr>
          <w:p w14:paraId="09BE4101"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編號</w:t>
            </w:r>
          </w:p>
        </w:tc>
        <w:tc>
          <w:tcPr>
            <w:tcW w:w="1795" w:type="dxa"/>
            <w:tcBorders>
              <w:bottom w:val="single" w:sz="4" w:space="0" w:color="auto"/>
            </w:tcBorders>
            <w:shd w:val="pct12" w:color="auto" w:fill="auto"/>
          </w:tcPr>
          <w:p w14:paraId="62D07198"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欄位名稱</w:t>
            </w:r>
          </w:p>
        </w:tc>
        <w:tc>
          <w:tcPr>
            <w:tcW w:w="1062" w:type="dxa"/>
            <w:tcBorders>
              <w:bottom w:val="single" w:sz="4" w:space="0" w:color="auto"/>
            </w:tcBorders>
            <w:shd w:val="pct12" w:color="auto" w:fill="auto"/>
          </w:tcPr>
          <w:p w14:paraId="71A2B0D4"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欄位種類</w:t>
            </w:r>
          </w:p>
        </w:tc>
        <w:tc>
          <w:tcPr>
            <w:tcW w:w="701" w:type="dxa"/>
            <w:tcBorders>
              <w:bottom w:val="single" w:sz="4" w:space="0" w:color="auto"/>
            </w:tcBorders>
            <w:shd w:val="pct12" w:color="auto" w:fill="auto"/>
          </w:tcPr>
          <w:p w14:paraId="0966A257"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類別</w:t>
            </w:r>
          </w:p>
        </w:tc>
        <w:tc>
          <w:tcPr>
            <w:tcW w:w="1226" w:type="dxa"/>
            <w:tcBorders>
              <w:bottom w:val="single" w:sz="4" w:space="0" w:color="auto"/>
            </w:tcBorders>
            <w:shd w:val="pct12" w:color="auto" w:fill="auto"/>
          </w:tcPr>
          <w:p w14:paraId="416E97AE"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長度</w:t>
            </w:r>
          </w:p>
        </w:tc>
        <w:tc>
          <w:tcPr>
            <w:tcW w:w="3385" w:type="dxa"/>
            <w:tcBorders>
              <w:bottom w:val="single" w:sz="4" w:space="0" w:color="auto"/>
            </w:tcBorders>
            <w:shd w:val="pct12" w:color="auto" w:fill="auto"/>
          </w:tcPr>
          <w:p w14:paraId="4ABDD144" w14:textId="77777777" w:rsidR="001E2773" w:rsidRPr="00AF3413" w:rsidRDefault="001E2773" w:rsidP="003B0144">
            <w:pPr>
              <w:ind w:left="0" w:firstLine="0"/>
              <w:jc w:val="center"/>
              <w:rPr>
                <w:rFonts w:eastAsia="微軟正黑體" w:cstheme="minorHAnsi"/>
                <w:b/>
                <w:bCs/>
              </w:rPr>
            </w:pPr>
            <w:r w:rsidRPr="00AF3413">
              <w:rPr>
                <w:rFonts w:eastAsia="微軟正黑體" w:cstheme="minorHAnsi"/>
                <w:b/>
                <w:bCs/>
              </w:rPr>
              <w:t>說明</w:t>
            </w:r>
          </w:p>
        </w:tc>
      </w:tr>
      <w:tr w:rsidR="001E2773" w:rsidRPr="00AF3413" w14:paraId="248DD4CC" w14:textId="77777777" w:rsidTr="003B0144">
        <w:tc>
          <w:tcPr>
            <w:tcW w:w="8921" w:type="dxa"/>
            <w:gridSpan w:val="6"/>
            <w:tcBorders>
              <w:bottom w:val="single" w:sz="4" w:space="0" w:color="auto"/>
            </w:tcBorders>
            <w:shd w:val="clear" w:color="auto" w:fill="auto"/>
          </w:tcPr>
          <w:p w14:paraId="201018A2" w14:textId="77777777" w:rsidR="001E2773" w:rsidRPr="00AF3413" w:rsidRDefault="001E2773" w:rsidP="003B0144">
            <w:pPr>
              <w:ind w:left="0" w:firstLine="0"/>
              <w:rPr>
                <w:rFonts w:eastAsia="微軟正黑體" w:cstheme="minorHAnsi"/>
              </w:rPr>
            </w:pPr>
            <w:r w:rsidRPr="00AF3413">
              <w:rPr>
                <w:rFonts w:eastAsia="微軟正黑體" w:cstheme="minorHAnsi"/>
              </w:rPr>
              <w:t>Header</w:t>
            </w:r>
          </w:p>
        </w:tc>
      </w:tr>
      <w:tr w:rsidR="001E2773" w:rsidRPr="00AF3413" w14:paraId="1BAF9A80" w14:textId="77777777" w:rsidTr="003B0144">
        <w:tc>
          <w:tcPr>
            <w:tcW w:w="752" w:type="dxa"/>
            <w:vAlign w:val="center"/>
          </w:tcPr>
          <w:p w14:paraId="702956B2"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7CEFDA87" w14:textId="77777777" w:rsidR="001E2773" w:rsidRPr="00AF3413" w:rsidRDefault="001E2773" w:rsidP="003B0144">
            <w:pPr>
              <w:ind w:left="0" w:firstLine="0"/>
              <w:rPr>
                <w:rFonts w:eastAsia="微軟正黑體" w:cstheme="minorHAnsi"/>
              </w:rPr>
            </w:pPr>
            <w:r w:rsidRPr="00AF3413">
              <w:rPr>
                <w:rFonts w:eastAsia="微軟正黑體" w:cstheme="minorHAnsi"/>
              </w:rPr>
              <w:t>查詢櫃員</w:t>
            </w:r>
          </w:p>
        </w:tc>
        <w:tc>
          <w:tcPr>
            <w:tcW w:w="1062" w:type="dxa"/>
            <w:vAlign w:val="center"/>
          </w:tcPr>
          <w:p w14:paraId="189F7497" w14:textId="77777777" w:rsidR="001E2773" w:rsidRPr="00AF3413" w:rsidRDefault="001E2773" w:rsidP="003B0144">
            <w:pPr>
              <w:ind w:left="0" w:firstLine="0"/>
              <w:rPr>
                <w:rFonts w:eastAsia="微軟正黑體" w:cstheme="minorHAnsi"/>
              </w:rPr>
            </w:pPr>
            <w:r w:rsidRPr="00AF3413">
              <w:rPr>
                <w:rFonts w:eastAsia="微軟正黑體" w:cstheme="minorHAnsi"/>
              </w:rPr>
              <w:t>數字</w:t>
            </w:r>
          </w:p>
        </w:tc>
        <w:tc>
          <w:tcPr>
            <w:tcW w:w="701" w:type="dxa"/>
          </w:tcPr>
          <w:p w14:paraId="38488EF6"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26" w:type="dxa"/>
            <w:vAlign w:val="center"/>
          </w:tcPr>
          <w:p w14:paraId="52A13F7E" w14:textId="77777777" w:rsidR="001E2773" w:rsidRPr="00AF3413" w:rsidRDefault="001E2773" w:rsidP="003B0144">
            <w:pPr>
              <w:ind w:left="0" w:firstLine="0"/>
              <w:rPr>
                <w:rFonts w:eastAsia="微軟正黑體" w:cstheme="minorHAnsi"/>
              </w:rPr>
            </w:pPr>
            <w:r w:rsidRPr="00AF3413">
              <w:rPr>
                <w:rFonts w:eastAsia="微軟正黑體" w:cstheme="minorHAnsi"/>
              </w:rPr>
              <w:t>5</w:t>
            </w:r>
          </w:p>
        </w:tc>
        <w:tc>
          <w:tcPr>
            <w:tcW w:w="3385" w:type="dxa"/>
            <w:vAlign w:val="center"/>
          </w:tcPr>
          <w:p w14:paraId="0F0DB398" w14:textId="77777777" w:rsidR="001E2773" w:rsidRPr="00AF3413" w:rsidRDefault="001E2773" w:rsidP="003B0144">
            <w:pPr>
              <w:ind w:left="0" w:firstLine="0"/>
              <w:rPr>
                <w:rFonts w:eastAsia="微軟正黑體" w:cstheme="minorHAnsi"/>
              </w:rPr>
            </w:pPr>
          </w:p>
        </w:tc>
      </w:tr>
      <w:tr w:rsidR="001E2773" w:rsidRPr="00AF3413" w14:paraId="22330EA6" w14:textId="77777777" w:rsidTr="003B0144">
        <w:tc>
          <w:tcPr>
            <w:tcW w:w="752" w:type="dxa"/>
            <w:vAlign w:val="center"/>
          </w:tcPr>
          <w:p w14:paraId="3AC6D08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783AB570" w14:textId="77777777" w:rsidR="001E2773" w:rsidRPr="00AF3413" w:rsidRDefault="001E2773" w:rsidP="003B0144">
            <w:pPr>
              <w:ind w:left="0" w:firstLine="0"/>
              <w:rPr>
                <w:rFonts w:eastAsia="微軟正黑體" w:cstheme="minorHAnsi"/>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起</w:t>
            </w:r>
          </w:p>
        </w:tc>
        <w:tc>
          <w:tcPr>
            <w:tcW w:w="1062" w:type="dxa"/>
            <w:vAlign w:val="center"/>
          </w:tcPr>
          <w:p w14:paraId="7F4F8730" w14:textId="77777777" w:rsidR="001E2773" w:rsidRPr="00AF3413" w:rsidRDefault="001E2773" w:rsidP="003B0144">
            <w:pPr>
              <w:ind w:left="0" w:firstLine="0"/>
              <w:rPr>
                <w:rFonts w:eastAsia="微軟正黑體" w:cstheme="minorHAnsi"/>
              </w:rPr>
            </w:pPr>
            <w:r w:rsidRPr="00AF3413">
              <w:rPr>
                <w:rFonts w:eastAsia="微軟正黑體" w:cstheme="minorHAnsi"/>
              </w:rPr>
              <w:t>時間</w:t>
            </w:r>
          </w:p>
        </w:tc>
        <w:tc>
          <w:tcPr>
            <w:tcW w:w="701" w:type="dxa"/>
          </w:tcPr>
          <w:p w14:paraId="2902463B"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26" w:type="dxa"/>
            <w:vAlign w:val="center"/>
          </w:tcPr>
          <w:p w14:paraId="574D20C5" w14:textId="77777777" w:rsidR="001E2773" w:rsidRPr="00AF3413" w:rsidRDefault="001E2773" w:rsidP="003B0144">
            <w:pPr>
              <w:ind w:left="0" w:firstLine="0"/>
              <w:rPr>
                <w:rFonts w:eastAsia="微軟正黑體" w:cstheme="minorHAnsi"/>
              </w:rPr>
            </w:pPr>
            <w:r w:rsidRPr="00AF3413">
              <w:rPr>
                <w:rFonts w:eastAsia="微軟正黑體" w:cstheme="minorHAnsi"/>
              </w:rPr>
              <w:t>6</w:t>
            </w:r>
          </w:p>
        </w:tc>
        <w:tc>
          <w:tcPr>
            <w:tcW w:w="3385" w:type="dxa"/>
            <w:vAlign w:val="center"/>
          </w:tcPr>
          <w:p w14:paraId="44EF0F84" w14:textId="77777777" w:rsidR="001E2773" w:rsidRPr="00AF3413" w:rsidRDefault="001E2773" w:rsidP="003B0144">
            <w:pPr>
              <w:ind w:left="0" w:firstLine="0"/>
              <w:rPr>
                <w:rFonts w:eastAsia="微軟正黑體" w:cstheme="minorHAnsi"/>
              </w:rPr>
            </w:pPr>
          </w:p>
        </w:tc>
      </w:tr>
      <w:tr w:rsidR="001E2773" w:rsidRPr="00AF3413" w14:paraId="4C78622C" w14:textId="77777777" w:rsidTr="003B0144">
        <w:tc>
          <w:tcPr>
            <w:tcW w:w="752" w:type="dxa"/>
            <w:vAlign w:val="center"/>
          </w:tcPr>
          <w:p w14:paraId="1BC5CC06"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0E30D43B" w14:textId="77777777" w:rsidR="001E2773" w:rsidRPr="00AF3413" w:rsidRDefault="001E2773" w:rsidP="003B0144">
            <w:pPr>
              <w:ind w:left="0" w:firstLine="0"/>
              <w:rPr>
                <w:rFonts w:eastAsia="微軟正黑體" w:cstheme="minorHAnsi"/>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迄</w:t>
            </w:r>
          </w:p>
        </w:tc>
        <w:tc>
          <w:tcPr>
            <w:tcW w:w="1062" w:type="dxa"/>
            <w:vAlign w:val="center"/>
          </w:tcPr>
          <w:p w14:paraId="024A8AF1" w14:textId="77777777" w:rsidR="001E2773" w:rsidRPr="00AF3413" w:rsidRDefault="001E2773" w:rsidP="003B0144">
            <w:pPr>
              <w:ind w:left="0" w:firstLine="0"/>
              <w:rPr>
                <w:rFonts w:eastAsia="微軟正黑體" w:cstheme="minorHAnsi"/>
              </w:rPr>
            </w:pPr>
            <w:r w:rsidRPr="00AF3413">
              <w:rPr>
                <w:rFonts w:eastAsia="微軟正黑體" w:cstheme="minorHAnsi"/>
              </w:rPr>
              <w:t>時間</w:t>
            </w:r>
          </w:p>
        </w:tc>
        <w:tc>
          <w:tcPr>
            <w:tcW w:w="701" w:type="dxa"/>
          </w:tcPr>
          <w:p w14:paraId="00C0F92D" w14:textId="77777777" w:rsidR="001E2773" w:rsidRPr="00AF3413" w:rsidRDefault="001E2773" w:rsidP="003B0144">
            <w:pPr>
              <w:ind w:left="0" w:firstLine="0"/>
              <w:jc w:val="center"/>
              <w:rPr>
                <w:rFonts w:eastAsia="微軟正黑體" w:cstheme="minorHAnsi"/>
              </w:rPr>
            </w:pPr>
            <w:r w:rsidRPr="00AF3413">
              <w:rPr>
                <w:rFonts w:eastAsia="微軟正黑體" w:cstheme="minorHAnsi"/>
              </w:rPr>
              <w:t>O</w:t>
            </w:r>
          </w:p>
        </w:tc>
        <w:tc>
          <w:tcPr>
            <w:tcW w:w="1226" w:type="dxa"/>
            <w:vAlign w:val="center"/>
          </w:tcPr>
          <w:p w14:paraId="0623DA9E" w14:textId="77777777" w:rsidR="001E2773" w:rsidRPr="00AF3413" w:rsidRDefault="001E2773" w:rsidP="003B0144">
            <w:pPr>
              <w:ind w:left="0" w:firstLine="0"/>
              <w:rPr>
                <w:rFonts w:eastAsia="微軟正黑體" w:cstheme="minorHAnsi"/>
              </w:rPr>
            </w:pPr>
            <w:r w:rsidRPr="00AF3413">
              <w:rPr>
                <w:rFonts w:eastAsia="微軟正黑體" w:cstheme="minorHAnsi"/>
              </w:rPr>
              <w:t>6</w:t>
            </w:r>
          </w:p>
        </w:tc>
        <w:tc>
          <w:tcPr>
            <w:tcW w:w="3385" w:type="dxa"/>
            <w:vAlign w:val="center"/>
          </w:tcPr>
          <w:p w14:paraId="28868A67" w14:textId="77777777" w:rsidR="001E2773" w:rsidRPr="00AF3413" w:rsidRDefault="001E2773" w:rsidP="003B0144">
            <w:pPr>
              <w:ind w:left="0" w:firstLine="0"/>
              <w:rPr>
                <w:rFonts w:eastAsia="微軟正黑體" w:cstheme="minorHAnsi"/>
              </w:rPr>
            </w:pPr>
          </w:p>
        </w:tc>
      </w:tr>
      <w:tr w:rsidR="001E2773" w:rsidRPr="00AF3413" w14:paraId="2D88A0C0" w14:textId="77777777" w:rsidTr="003B0144">
        <w:tc>
          <w:tcPr>
            <w:tcW w:w="752" w:type="dxa"/>
            <w:vAlign w:val="center"/>
          </w:tcPr>
          <w:p w14:paraId="415B0C59"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5CF58E6B"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查詢帳號</w:t>
            </w:r>
          </w:p>
        </w:tc>
        <w:tc>
          <w:tcPr>
            <w:tcW w:w="1062" w:type="dxa"/>
            <w:vAlign w:val="center"/>
          </w:tcPr>
          <w:p w14:paraId="536581C7"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78308023"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77B0BE8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16</w:t>
            </w:r>
          </w:p>
        </w:tc>
        <w:tc>
          <w:tcPr>
            <w:tcW w:w="3385" w:type="dxa"/>
            <w:vAlign w:val="center"/>
          </w:tcPr>
          <w:p w14:paraId="528AAFD7"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可輸入客戶帳號或內部帳號</w:t>
            </w:r>
          </w:p>
        </w:tc>
      </w:tr>
      <w:tr w:rsidR="001E2773" w:rsidRPr="00AF3413" w14:paraId="173F66EF" w14:textId="77777777" w:rsidTr="003B0144">
        <w:tc>
          <w:tcPr>
            <w:tcW w:w="752" w:type="dxa"/>
            <w:vAlign w:val="center"/>
          </w:tcPr>
          <w:p w14:paraId="6D8BB0D3"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230B8F0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查詢金額</w:t>
            </w:r>
          </w:p>
        </w:tc>
        <w:tc>
          <w:tcPr>
            <w:tcW w:w="1062" w:type="dxa"/>
            <w:vAlign w:val="center"/>
          </w:tcPr>
          <w:p w14:paraId="0D79F90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1B54197A"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0462282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9(12)V99</w:t>
            </w:r>
          </w:p>
        </w:tc>
        <w:tc>
          <w:tcPr>
            <w:tcW w:w="3385" w:type="dxa"/>
            <w:vAlign w:val="center"/>
          </w:tcPr>
          <w:p w14:paraId="44AC0B6E"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12</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043FB3FC" w14:textId="77777777" w:rsidTr="003B0144">
        <w:tc>
          <w:tcPr>
            <w:tcW w:w="752" w:type="dxa"/>
            <w:vAlign w:val="center"/>
          </w:tcPr>
          <w:p w14:paraId="765CAED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5CAC945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查詢幣別</w:t>
            </w:r>
          </w:p>
        </w:tc>
        <w:tc>
          <w:tcPr>
            <w:tcW w:w="1062" w:type="dxa"/>
            <w:vAlign w:val="center"/>
          </w:tcPr>
          <w:p w14:paraId="63C4DCB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幣別</w:t>
            </w:r>
          </w:p>
        </w:tc>
        <w:tc>
          <w:tcPr>
            <w:tcW w:w="701" w:type="dxa"/>
          </w:tcPr>
          <w:p w14:paraId="12557C3B"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M</w:t>
            </w:r>
          </w:p>
        </w:tc>
        <w:tc>
          <w:tcPr>
            <w:tcW w:w="1226" w:type="dxa"/>
            <w:vAlign w:val="center"/>
          </w:tcPr>
          <w:p w14:paraId="748BAC0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2</w:t>
            </w:r>
          </w:p>
        </w:tc>
        <w:tc>
          <w:tcPr>
            <w:tcW w:w="3385" w:type="dxa"/>
            <w:vAlign w:val="center"/>
          </w:tcPr>
          <w:p w14:paraId="2D53D5D9"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預設</w:t>
            </w:r>
            <w:r w:rsidRPr="00AF3413">
              <w:rPr>
                <w:rFonts w:eastAsia="微軟正黑體" w:cstheme="minorHAnsi"/>
                <w:sz w:val="22"/>
              </w:rPr>
              <w:t>99:</w:t>
            </w:r>
            <w:r w:rsidRPr="00AF3413">
              <w:rPr>
                <w:rFonts w:eastAsia="微軟正黑體" w:cstheme="minorHAnsi"/>
                <w:sz w:val="22"/>
              </w:rPr>
              <w:t>全部</w:t>
            </w:r>
          </w:p>
        </w:tc>
      </w:tr>
      <w:tr w:rsidR="001E2773" w:rsidRPr="00AF3413" w14:paraId="78C6DB62" w14:textId="77777777" w:rsidTr="003B0144">
        <w:tc>
          <w:tcPr>
            <w:tcW w:w="8921" w:type="dxa"/>
            <w:gridSpan w:val="6"/>
            <w:vAlign w:val="center"/>
          </w:tcPr>
          <w:p w14:paraId="020E4702"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Detail-</w:t>
            </w:r>
            <w:r w:rsidRPr="00AF3413">
              <w:rPr>
                <w:rFonts w:eastAsia="微軟正黑體" w:cstheme="minorHAnsi"/>
                <w:sz w:val="22"/>
              </w:rPr>
              <w:t>交易明細</w:t>
            </w:r>
          </w:p>
        </w:tc>
      </w:tr>
      <w:tr w:rsidR="001E2773" w:rsidRPr="00AF3413" w14:paraId="7FD722C3" w14:textId="77777777" w:rsidTr="003B0144">
        <w:tc>
          <w:tcPr>
            <w:tcW w:w="752" w:type="dxa"/>
            <w:vAlign w:val="center"/>
          </w:tcPr>
          <w:p w14:paraId="7FDB3FA0"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1924EC2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分行交易序號</w:t>
            </w:r>
          </w:p>
        </w:tc>
        <w:tc>
          <w:tcPr>
            <w:tcW w:w="1062" w:type="dxa"/>
            <w:vAlign w:val="center"/>
          </w:tcPr>
          <w:p w14:paraId="3884D7A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5B521E0C"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7857A047"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35</w:t>
            </w:r>
          </w:p>
        </w:tc>
        <w:tc>
          <w:tcPr>
            <w:tcW w:w="3385" w:type="dxa"/>
            <w:vAlign w:val="center"/>
          </w:tcPr>
          <w:p w14:paraId="54ACAF8A" w14:textId="77777777" w:rsidR="001E2773" w:rsidRPr="00AF3413" w:rsidRDefault="001E2773" w:rsidP="003B0144">
            <w:pPr>
              <w:ind w:left="0" w:firstLine="0"/>
              <w:rPr>
                <w:rFonts w:eastAsia="微軟正黑體" w:cstheme="minorHAnsi"/>
                <w:sz w:val="22"/>
              </w:rPr>
            </w:pPr>
          </w:p>
        </w:tc>
      </w:tr>
      <w:tr w:rsidR="001E2773" w:rsidRPr="00AF3413" w14:paraId="2B33D805" w14:textId="77777777" w:rsidTr="003B0144">
        <w:tc>
          <w:tcPr>
            <w:tcW w:w="752" w:type="dxa"/>
            <w:vAlign w:val="center"/>
          </w:tcPr>
          <w:p w14:paraId="7B5D86AD"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4E04942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交易代號</w:t>
            </w:r>
          </w:p>
        </w:tc>
        <w:tc>
          <w:tcPr>
            <w:tcW w:w="1062" w:type="dxa"/>
            <w:vAlign w:val="center"/>
          </w:tcPr>
          <w:p w14:paraId="20B49F5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4C52B503"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1BF7021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4</w:t>
            </w:r>
          </w:p>
        </w:tc>
        <w:tc>
          <w:tcPr>
            <w:tcW w:w="3385" w:type="dxa"/>
            <w:vAlign w:val="center"/>
          </w:tcPr>
          <w:p w14:paraId="6E180990" w14:textId="77777777" w:rsidR="001E2773" w:rsidRPr="00AF3413" w:rsidRDefault="001E2773" w:rsidP="003B0144">
            <w:pPr>
              <w:ind w:left="0" w:firstLine="0"/>
              <w:rPr>
                <w:rFonts w:eastAsia="微軟正黑體" w:cstheme="minorHAnsi"/>
                <w:sz w:val="22"/>
              </w:rPr>
            </w:pPr>
          </w:p>
        </w:tc>
      </w:tr>
      <w:tr w:rsidR="001E2773" w:rsidRPr="00AF3413" w14:paraId="766DADA9" w14:textId="77777777" w:rsidTr="003B0144">
        <w:tc>
          <w:tcPr>
            <w:tcW w:w="752" w:type="dxa"/>
            <w:vAlign w:val="center"/>
          </w:tcPr>
          <w:p w14:paraId="7EF2F14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491F639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交易序號</w:t>
            </w:r>
          </w:p>
        </w:tc>
        <w:tc>
          <w:tcPr>
            <w:tcW w:w="1062" w:type="dxa"/>
            <w:vAlign w:val="center"/>
          </w:tcPr>
          <w:p w14:paraId="543BC12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136E3C08"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0701B53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35</w:t>
            </w:r>
          </w:p>
        </w:tc>
        <w:tc>
          <w:tcPr>
            <w:tcW w:w="3385" w:type="dxa"/>
            <w:vAlign w:val="center"/>
          </w:tcPr>
          <w:p w14:paraId="6792665B" w14:textId="77777777" w:rsidR="001E2773" w:rsidRPr="00AF3413" w:rsidRDefault="001E2773" w:rsidP="003B0144">
            <w:pPr>
              <w:ind w:left="0" w:firstLine="0"/>
              <w:rPr>
                <w:rFonts w:eastAsia="微軟正黑體" w:cstheme="minorHAnsi"/>
                <w:sz w:val="22"/>
              </w:rPr>
            </w:pPr>
          </w:p>
        </w:tc>
      </w:tr>
      <w:tr w:rsidR="001E2773" w:rsidRPr="00AF3413" w14:paraId="3345E84C" w14:textId="77777777" w:rsidTr="003B0144">
        <w:tc>
          <w:tcPr>
            <w:tcW w:w="752" w:type="dxa"/>
            <w:vAlign w:val="center"/>
          </w:tcPr>
          <w:p w14:paraId="68AC2F3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309C56E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借方帳號</w:t>
            </w:r>
          </w:p>
        </w:tc>
        <w:tc>
          <w:tcPr>
            <w:tcW w:w="1062" w:type="dxa"/>
            <w:vAlign w:val="center"/>
          </w:tcPr>
          <w:p w14:paraId="78BDBFE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22786D78"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010C590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16</w:t>
            </w:r>
          </w:p>
        </w:tc>
        <w:tc>
          <w:tcPr>
            <w:tcW w:w="3385" w:type="dxa"/>
            <w:vAlign w:val="center"/>
          </w:tcPr>
          <w:p w14:paraId="51BF4EFC" w14:textId="77777777" w:rsidR="001E2773" w:rsidRPr="00AF3413" w:rsidRDefault="001E2773" w:rsidP="003B0144">
            <w:pPr>
              <w:ind w:left="0" w:firstLine="0"/>
              <w:rPr>
                <w:rFonts w:eastAsia="微軟正黑體" w:cstheme="minorHAnsi"/>
                <w:sz w:val="22"/>
              </w:rPr>
            </w:pPr>
          </w:p>
        </w:tc>
      </w:tr>
      <w:tr w:rsidR="001E2773" w:rsidRPr="00AF3413" w14:paraId="1A108CFA" w14:textId="77777777" w:rsidTr="003B0144">
        <w:tc>
          <w:tcPr>
            <w:tcW w:w="752" w:type="dxa"/>
            <w:vAlign w:val="center"/>
          </w:tcPr>
          <w:p w14:paraId="1BED8D3E"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0350510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借方幣別</w:t>
            </w:r>
          </w:p>
        </w:tc>
        <w:tc>
          <w:tcPr>
            <w:tcW w:w="1062" w:type="dxa"/>
            <w:vAlign w:val="center"/>
          </w:tcPr>
          <w:p w14:paraId="3B403FC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幣別</w:t>
            </w:r>
          </w:p>
        </w:tc>
        <w:tc>
          <w:tcPr>
            <w:tcW w:w="701" w:type="dxa"/>
          </w:tcPr>
          <w:p w14:paraId="2ADC43F0"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5F271BF6"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3</w:t>
            </w:r>
          </w:p>
        </w:tc>
        <w:tc>
          <w:tcPr>
            <w:tcW w:w="3385" w:type="dxa"/>
            <w:vAlign w:val="center"/>
          </w:tcPr>
          <w:p w14:paraId="7A689B08" w14:textId="77777777" w:rsidR="001E2773" w:rsidRPr="00AF3413" w:rsidRDefault="001E2773" w:rsidP="003B0144">
            <w:pPr>
              <w:ind w:left="0" w:firstLine="0"/>
              <w:rPr>
                <w:rFonts w:eastAsia="微軟正黑體" w:cstheme="minorHAnsi"/>
                <w:sz w:val="22"/>
              </w:rPr>
            </w:pPr>
          </w:p>
        </w:tc>
      </w:tr>
      <w:tr w:rsidR="001E2773" w:rsidRPr="00AF3413" w14:paraId="23526F8E" w14:textId="77777777" w:rsidTr="003B0144">
        <w:tc>
          <w:tcPr>
            <w:tcW w:w="752" w:type="dxa"/>
            <w:vAlign w:val="center"/>
          </w:tcPr>
          <w:p w14:paraId="07FD0B1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119F5B0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借方金額</w:t>
            </w:r>
          </w:p>
        </w:tc>
        <w:tc>
          <w:tcPr>
            <w:tcW w:w="1062" w:type="dxa"/>
            <w:vAlign w:val="center"/>
          </w:tcPr>
          <w:p w14:paraId="2973138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3EC1C810"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2B24DE5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9(12)V99</w:t>
            </w:r>
          </w:p>
        </w:tc>
        <w:tc>
          <w:tcPr>
            <w:tcW w:w="3385" w:type="dxa"/>
            <w:vAlign w:val="center"/>
          </w:tcPr>
          <w:p w14:paraId="40735360"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12</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313D2EC0" w14:textId="77777777" w:rsidTr="003B0144">
        <w:tc>
          <w:tcPr>
            <w:tcW w:w="752" w:type="dxa"/>
            <w:vAlign w:val="center"/>
          </w:tcPr>
          <w:p w14:paraId="2C8E60B8"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6D214D4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貸方帳號</w:t>
            </w:r>
          </w:p>
        </w:tc>
        <w:tc>
          <w:tcPr>
            <w:tcW w:w="1062" w:type="dxa"/>
            <w:vAlign w:val="center"/>
          </w:tcPr>
          <w:p w14:paraId="319EA636"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2E5B448E"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7E61B46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16</w:t>
            </w:r>
          </w:p>
        </w:tc>
        <w:tc>
          <w:tcPr>
            <w:tcW w:w="3385" w:type="dxa"/>
            <w:vAlign w:val="center"/>
          </w:tcPr>
          <w:p w14:paraId="0551E14E" w14:textId="77777777" w:rsidR="001E2773" w:rsidRPr="00AF3413" w:rsidRDefault="001E2773" w:rsidP="003B0144">
            <w:pPr>
              <w:ind w:left="0" w:firstLine="0"/>
              <w:rPr>
                <w:rFonts w:eastAsia="微軟正黑體" w:cstheme="minorHAnsi"/>
                <w:sz w:val="22"/>
              </w:rPr>
            </w:pPr>
          </w:p>
        </w:tc>
      </w:tr>
      <w:tr w:rsidR="001E2773" w:rsidRPr="00AF3413" w14:paraId="0277B22B" w14:textId="77777777" w:rsidTr="003B0144">
        <w:tc>
          <w:tcPr>
            <w:tcW w:w="752" w:type="dxa"/>
            <w:vAlign w:val="center"/>
          </w:tcPr>
          <w:p w14:paraId="1337452F"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4A65CFD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貸方幣別</w:t>
            </w:r>
          </w:p>
        </w:tc>
        <w:tc>
          <w:tcPr>
            <w:tcW w:w="1062" w:type="dxa"/>
            <w:vAlign w:val="center"/>
          </w:tcPr>
          <w:p w14:paraId="3EE3A56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幣別</w:t>
            </w:r>
          </w:p>
        </w:tc>
        <w:tc>
          <w:tcPr>
            <w:tcW w:w="701" w:type="dxa"/>
          </w:tcPr>
          <w:p w14:paraId="3E4C4325"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0EB8B22B"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3</w:t>
            </w:r>
          </w:p>
        </w:tc>
        <w:tc>
          <w:tcPr>
            <w:tcW w:w="3385" w:type="dxa"/>
            <w:vAlign w:val="center"/>
          </w:tcPr>
          <w:p w14:paraId="5E97D949" w14:textId="77777777" w:rsidR="001E2773" w:rsidRPr="00AF3413" w:rsidRDefault="001E2773" w:rsidP="003B0144">
            <w:pPr>
              <w:ind w:left="0" w:firstLine="0"/>
              <w:rPr>
                <w:rFonts w:eastAsia="微軟正黑體" w:cstheme="minorHAnsi"/>
                <w:sz w:val="22"/>
              </w:rPr>
            </w:pPr>
          </w:p>
        </w:tc>
      </w:tr>
      <w:tr w:rsidR="001E2773" w:rsidRPr="00AF3413" w14:paraId="6D2E8CEF" w14:textId="77777777" w:rsidTr="003B0144">
        <w:tc>
          <w:tcPr>
            <w:tcW w:w="752" w:type="dxa"/>
            <w:vAlign w:val="center"/>
          </w:tcPr>
          <w:p w14:paraId="44FADDA2"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67156AA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貸方金額</w:t>
            </w:r>
          </w:p>
        </w:tc>
        <w:tc>
          <w:tcPr>
            <w:tcW w:w="1062" w:type="dxa"/>
            <w:vAlign w:val="center"/>
          </w:tcPr>
          <w:p w14:paraId="3BA9F24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01C10EBA"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665EA32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9(12)V99</w:t>
            </w:r>
          </w:p>
        </w:tc>
        <w:tc>
          <w:tcPr>
            <w:tcW w:w="3385" w:type="dxa"/>
            <w:vAlign w:val="center"/>
          </w:tcPr>
          <w:p w14:paraId="57A4ED40"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12</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0A324560" w14:textId="77777777" w:rsidTr="003B0144">
        <w:tc>
          <w:tcPr>
            <w:tcW w:w="752" w:type="dxa"/>
            <w:vAlign w:val="center"/>
          </w:tcPr>
          <w:p w14:paraId="2DE1A11D"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43EEABC7"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交易類別</w:t>
            </w:r>
          </w:p>
        </w:tc>
        <w:tc>
          <w:tcPr>
            <w:tcW w:w="1062" w:type="dxa"/>
            <w:vAlign w:val="center"/>
          </w:tcPr>
          <w:p w14:paraId="3640CDC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6F22447F"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10AA9EB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16</w:t>
            </w:r>
          </w:p>
        </w:tc>
        <w:tc>
          <w:tcPr>
            <w:tcW w:w="3385" w:type="dxa"/>
            <w:vAlign w:val="center"/>
          </w:tcPr>
          <w:p w14:paraId="7C98BA5C" w14:textId="77777777" w:rsidR="001E2773" w:rsidRPr="00AF3413" w:rsidRDefault="001E2773" w:rsidP="003B0144">
            <w:pPr>
              <w:ind w:left="0" w:firstLine="0"/>
              <w:rPr>
                <w:rFonts w:eastAsia="微軟正黑體" w:cstheme="minorHAnsi"/>
                <w:sz w:val="22"/>
              </w:rPr>
            </w:pPr>
          </w:p>
        </w:tc>
      </w:tr>
      <w:tr w:rsidR="001E2773" w:rsidRPr="00AF3413" w14:paraId="0B51F3AE" w14:textId="77777777" w:rsidTr="003B0144">
        <w:tc>
          <w:tcPr>
            <w:tcW w:w="752" w:type="dxa"/>
            <w:vAlign w:val="center"/>
          </w:tcPr>
          <w:p w14:paraId="459C215B"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11B883B7"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更正記號</w:t>
            </w:r>
          </w:p>
        </w:tc>
        <w:tc>
          <w:tcPr>
            <w:tcW w:w="1062" w:type="dxa"/>
            <w:vAlign w:val="center"/>
          </w:tcPr>
          <w:p w14:paraId="6EA1CD4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文字</w:t>
            </w:r>
          </w:p>
        </w:tc>
        <w:tc>
          <w:tcPr>
            <w:tcW w:w="701" w:type="dxa"/>
          </w:tcPr>
          <w:p w14:paraId="504D4023"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3EA257A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2</w:t>
            </w:r>
          </w:p>
        </w:tc>
        <w:tc>
          <w:tcPr>
            <w:tcW w:w="3385" w:type="dxa"/>
            <w:vAlign w:val="center"/>
          </w:tcPr>
          <w:p w14:paraId="750992CF" w14:textId="77777777" w:rsidR="001E2773" w:rsidRPr="00AF3413" w:rsidRDefault="001E2773" w:rsidP="003B0144">
            <w:pPr>
              <w:ind w:left="0" w:firstLine="0"/>
              <w:rPr>
                <w:rFonts w:eastAsia="微軟正黑體" w:cstheme="minorHAnsi"/>
                <w:sz w:val="22"/>
              </w:rPr>
            </w:pPr>
          </w:p>
        </w:tc>
      </w:tr>
      <w:tr w:rsidR="001E2773" w:rsidRPr="00AF3413" w14:paraId="4EA55CAA" w14:textId="77777777" w:rsidTr="003B0144">
        <w:tc>
          <w:tcPr>
            <w:tcW w:w="752" w:type="dxa"/>
            <w:vAlign w:val="center"/>
          </w:tcPr>
          <w:p w14:paraId="61FE2403"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6DB8841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交易時間</w:t>
            </w:r>
          </w:p>
        </w:tc>
        <w:tc>
          <w:tcPr>
            <w:tcW w:w="1062" w:type="dxa"/>
            <w:vAlign w:val="center"/>
          </w:tcPr>
          <w:p w14:paraId="5AAF7F7A"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時間</w:t>
            </w:r>
          </w:p>
        </w:tc>
        <w:tc>
          <w:tcPr>
            <w:tcW w:w="701" w:type="dxa"/>
          </w:tcPr>
          <w:p w14:paraId="19BA5C8A"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1D7CDF3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6</w:t>
            </w:r>
          </w:p>
        </w:tc>
        <w:tc>
          <w:tcPr>
            <w:tcW w:w="3385" w:type="dxa"/>
            <w:vAlign w:val="center"/>
          </w:tcPr>
          <w:p w14:paraId="5A8C2CF3"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HH:</w:t>
            </w:r>
            <w:proofErr w:type="gramStart"/>
            <w:r w:rsidRPr="00AF3413">
              <w:rPr>
                <w:rFonts w:eastAsia="微軟正黑體" w:cstheme="minorHAnsi"/>
                <w:sz w:val="22"/>
              </w:rPr>
              <w:t>MM:SS</w:t>
            </w:r>
            <w:proofErr w:type="gramEnd"/>
          </w:p>
        </w:tc>
      </w:tr>
      <w:tr w:rsidR="001E2773" w:rsidRPr="00AF3413" w14:paraId="5F9C0DB8" w14:textId="77777777" w:rsidTr="003B0144">
        <w:tc>
          <w:tcPr>
            <w:tcW w:w="752" w:type="dxa"/>
            <w:vAlign w:val="center"/>
          </w:tcPr>
          <w:p w14:paraId="38E0BF4C"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2117A2C6"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交易櫃員</w:t>
            </w:r>
          </w:p>
        </w:tc>
        <w:tc>
          <w:tcPr>
            <w:tcW w:w="1062" w:type="dxa"/>
            <w:vAlign w:val="center"/>
          </w:tcPr>
          <w:p w14:paraId="22CC497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122A40C8"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tcPr>
          <w:p w14:paraId="7A03EC2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0386A607" w14:textId="77777777" w:rsidR="001E2773" w:rsidRPr="00AF3413" w:rsidRDefault="001E2773" w:rsidP="003B0144">
            <w:pPr>
              <w:ind w:left="0" w:firstLine="0"/>
              <w:rPr>
                <w:rFonts w:eastAsia="微軟正黑體" w:cstheme="minorHAnsi"/>
                <w:sz w:val="22"/>
              </w:rPr>
            </w:pPr>
          </w:p>
        </w:tc>
      </w:tr>
      <w:tr w:rsidR="001E2773" w:rsidRPr="00AF3413" w14:paraId="793A6A59" w14:textId="77777777" w:rsidTr="003B0144">
        <w:tc>
          <w:tcPr>
            <w:tcW w:w="752" w:type="dxa"/>
            <w:vAlign w:val="center"/>
          </w:tcPr>
          <w:p w14:paraId="00C72802"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7356983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授權主管</w:t>
            </w:r>
            <w:r w:rsidRPr="00AF3413">
              <w:rPr>
                <w:rFonts w:eastAsia="微軟正黑體" w:cstheme="minorHAnsi"/>
                <w:szCs w:val="24"/>
              </w:rPr>
              <w:t>A</w:t>
            </w:r>
          </w:p>
        </w:tc>
        <w:tc>
          <w:tcPr>
            <w:tcW w:w="1062" w:type="dxa"/>
            <w:vAlign w:val="center"/>
          </w:tcPr>
          <w:p w14:paraId="5C1B28E3"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18FC71D8"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tcPr>
          <w:p w14:paraId="27A83C18"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7C162946" w14:textId="77777777" w:rsidR="001E2773" w:rsidRPr="00AF3413" w:rsidRDefault="001E2773" w:rsidP="003B0144">
            <w:pPr>
              <w:ind w:left="0" w:firstLine="0"/>
              <w:rPr>
                <w:rFonts w:eastAsia="微軟正黑體" w:cstheme="minorHAnsi"/>
                <w:sz w:val="22"/>
              </w:rPr>
            </w:pPr>
          </w:p>
        </w:tc>
      </w:tr>
      <w:tr w:rsidR="001E2773" w:rsidRPr="00AF3413" w14:paraId="050898FE" w14:textId="77777777" w:rsidTr="003B0144">
        <w:tc>
          <w:tcPr>
            <w:tcW w:w="752" w:type="dxa"/>
            <w:vAlign w:val="center"/>
          </w:tcPr>
          <w:p w14:paraId="510EC55A"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3EB5F2A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授權主管</w:t>
            </w:r>
            <w:r w:rsidRPr="00AF3413">
              <w:rPr>
                <w:rFonts w:eastAsia="微軟正黑體" w:cstheme="minorHAnsi"/>
                <w:szCs w:val="24"/>
              </w:rPr>
              <w:t>B</w:t>
            </w:r>
          </w:p>
        </w:tc>
        <w:tc>
          <w:tcPr>
            <w:tcW w:w="1062" w:type="dxa"/>
            <w:vAlign w:val="center"/>
          </w:tcPr>
          <w:p w14:paraId="6529B14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0B83B443"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tcPr>
          <w:p w14:paraId="56A7274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659AF728" w14:textId="77777777" w:rsidR="001E2773" w:rsidRPr="00AF3413" w:rsidRDefault="001E2773" w:rsidP="003B0144">
            <w:pPr>
              <w:ind w:left="0" w:firstLine="0"/>
              <w:rPr>
                <w:rFonts w:eastAsia="微軟正黑體" w:cstheme="minorHAnsi"/>
                <w:sz w:val="22"/>
              </w:rPr>
            </w:pPr>
          </w:p>
        </w:tc>
      </w:tr>
      <w:tr w:rsidR="001E2773" w:rsidRPr="00AF3413" w14:paraId="3BDF6B44" w14:textId="77777777" w:rsidTr="003B0144">
        <w:tc>
          <w:tcPr>
            <w:tcW w:w="8921" w:type="dxa"/>
            <w:gridSpan w:val="6"/>
            <w:vAlign w:val="center"/>
          </w:tcPr>
          <w:p w14:paraId="35E20B7C"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Detail-</w:t>
            </w:r>
            <w:r w:rsidRPr="00AF3413">
              <w:rPr>
                <w:rFonts w:eastAsia="微軟正黑體" w:cstheme="minorHAnsi"/>
                <w:sz w:val="22"/>
              </w:rPr>
              <w:t>批次作業</w:t>
            </w:r>
          </w:p>
        </w:tc>
      </w:tr>
      <w:tr w:rsidR="001E2773" w:rsidRPr="00AF3413" w14:paraId="3F8B7997" w14:textId="77777777" w:rsidTr="003B0144">
        <w:tc>
          <w:tcPr>
            <w:tcW w:w="752" w:type="dxa"/>
            <w:vAlign w:val="center"/>
          </w:tcPr>
          <w:p w14:paraId="0522D3AB"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241EF0E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交易櫃員</w:t>
            </w:r>
          </w:p>
        </w:tc>
        <w:tc>
          <w:tcPr>
            <w:tcW w:w="1062" w:type="dxa"/>
            <w:vAlign w:val="center"/>
          </w:tcPr>
          <w:p w14:paraId="520DC1F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74D5E81B"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tcPr>
          <w:p w14:paraId="4D363E6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3505EE15" w14:textId="77777777" w:rsidR="001E2773" w:rsidRPr="00AF3413" w:rsidRDefault="001E2773" w:rsidP="003B0144">
            <w:pPr>
              <w:ind w:left="0" w:firstLine="0"/>
              <w:rPr>
                <w:rFonts w:eastAsia="微軟正黑體" w:cstheme="minorHAnsi"/>
                <w:sz w:val="22"/>
              </w:rPr>
            </w:pPr>
          </w:p>
        </w:tc>
      </w:tr>
      <w:tr w:rsidR="001E2773" w:rsidRPr="00AF3413" w14:paraId="2DFEFF06" w14:textId="77777777" w:rsidTr="003B0144">
        <w:tc>
          <w:tcPr>
            <w:tcW w:w="752" w:type="dxa"/>
            <w:vAlign w:val="center"/>
          </w:tcPr>
          <w:p w14:paraId="64C46727"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5DB62014"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批號</w:t>
            </w:r>
          </w:p>
        </w:tc>
        <w:tc>
          <w:tcPr>
            <w:tcW w:w="1062" w:type="dxa"/>
            <w:vAlign w:val="center"/>
          </w:tcPr>
          <w:p w14:paraId="2EF9821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3500C2F6"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tcPr>
          <w:p w14:paraId="794434F3"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7</w:t>
            </w:r>
          </w:p>
        </w:tc>
        <w:tc>
          <w:tcPr>
            <w:tcW w:w="3385" w:type="dxa"/>
            <w:vAlign w:val="center"/>
          </w:tcPr>
          <w:p w14:paraId="48B04976" w14:textId="77777777" w:rsidR="001E2773" w:rsidRPr="00AF3413" w:rsidRDefault="001E2773" w:rsidP="003B0144">
            <w:pPr>
              <w:ind w:left="0" w:firstLine="0"/>
              <w:rPr>
                <w:rFonts w:eastAsia="微軟正黑體" w:cstheme="minorHAnsi"/>
                <w:sz w:val="22"/>
              </w:rPr>
            </w:pPr>
          </w:p>
        </w:tc>
      </w:tr>
      <w:tr w:rsidR="001E2773" w:rsidRPr="00AF3413" w14:paraId="3496C354" w14:textId="77777777" w:rsidTr="003B0144">
        <w:tc>
          <w:tcPr>
            <w:tcW w:w="752" w:type="dxa"/>
            <w:vAlign w:val="center"/>
          </w:tcPr>
          <w:p w14:paraId="2A8A43C6"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1556DE6C"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借方金額</w:t>
            </w:r>
          </w:p>
        </w:tc>
        <w:tc>
          <w:tcPr>
            <w:tcW w:w="1062" w:type="dxa"/>
            <w:vAlign w:val="center"/>
          </w:tcPr>
          <w:p w14:paraId="409F8065"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420D6E25"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184757E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9(13)V99</w:t>
            </w:r>
          </w:p>
        </w:tc>
        <w:tc>
          <w:tcPr>
            <w:tcW w:w="3385" w:type="dxa"/>
            <w:vAlign w:val="center"/>
          </w:tcPr>
          <w:p w14:paraId="040450A7"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13</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039DB571" w14:textId="77777777" w:rsidTr="003B0144">
        <w:tc>
          <w:tcPr>
            <w:tcW w:w="752" w:type="dxa"/>
            <w:vAlign w:val="center"/>
          </w:tcPr>
          <w:p w14:paraId="16D02AE2"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4B09F0E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借方筆數</w:t>
            </w:r>
          </w:p>
        </w:tc>
        <w:tc>
          <w:tcPr>
            <w:tcW w:w="1062" w:type="dxa"/>
            <w:vAlign w:val="center"/>
          </w:tcPr>
          <w:p w14:paraId="576A93D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2EB7AB54"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57347CC5"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13A387CE" w14:textId="77777777" w:rsidR="001E2773" w:rsidRPr="00AF3413" w:rsidRDefault="001E2773" w:rsidP="003B0144">
            <w:pPr>
              <w:ind w:left="0" w:firstLine="0"/>
              <w:rPr>
                <w:rFonts w:eastAsia="微軟正黑體" w:cstheme="minorHAnsi"/>
                <w:sz w:val="22"/>
              </w:rPr>
            </w:pPr>
          </w:p>
        </w:tc>
      </w:tr>
      <w:tr w:rsidR="001E2773" w:rsidRPr="00AF3413" w14:paraId="2B214636" w14:textId="77777777" w:rsidTr="003B0144">
        <w:tc>
          <w:tcPr>
            <w:tcW w:w="752" w:type="dxa"/>
            <w:vAlign w:val="center"/>
          </w:tcPr>
          <w:p w14:paraId="54466E17"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2CFA517B"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貸方金額</w:t>
            </w:r>
          </w:p>
        </w:tc>
        <w:tc>
          <w:tcPr>
            <w:tcW w:w="1062" w:type="dxa"/>
            <w:vAlign w:val="center"/>
          </w:tcPr>
          <w:p w14:paraId="1A14AF75"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269BD1D4"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42CD7FF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9(13)V99</w:t>
            </w:r>
          </w:p>
        </w:tc>
        <w:tc>
          <w:tcPr>
            <w:tcW w:w="3385" w:type="dxa"/>
            <w:vAlign w:val="center"/>
          </w:tcPr>
          <w:p w14:paraId="60B216CB"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13</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3BAD86E4" w14:textId="77777777" w:rsidTr="003B0144">
        <w:tc>
          <w:tcPr>
            <w:tcW w:w="752" w:type="dxa"/>
            <w:vAlign w:val="center"/>
          </w:tcPr>
          <w:p w14:paraId="368F3EA3"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3062D5D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貸方筆數</w:t>
            </w:r>
          </w:p>
        </w:tc>
        <w:tc>
          <w:tcPr>
            <w:tcW w:w="1062" w:type="dxa"/>
            <w:vAlign w:val="center"/>
          </w:tcPr>
          <w:p w14:paraId="5AB1B4A0"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6E6B4812"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24B8D49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61C0C760" w14:textId="77777777" w:rsidR="001E2773" w:rsidRPr="00AF3413" w:rsidRDefault="001E2773" w:rsidP="003B0144">
            <w:pPr>
              <w:ind w:left="0" w:firstLine="0"/>
              <w:rPr>
                <w:rFonts w:eastAsia="微軟正黑體" w:cstheme="minorHAnsi"/>
                <w:sz w:val="22"/>
              </w:rPr>
            </w:pPr>
          </w:p>
        </w:tc>
      </w:tr>
      <w:tr w:rsidR="001E2773" w:rsidRPr="00AF3413" w14:paraId="3CE15A44" w14:textId="77777777" w:rsidTr="003B0144">
        <w:tc>
          <w:tcPr>
            <w:tcW w:w="752" w:type="dxa"/>
            <w:vAlign w:val="center"/>
          </w:tcPr>
          <w:p w14:paraId="0B1CAA94"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65C8A9C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借方失敗金額</w:t>
            </w:r>
          </w:p>
        </w:tc>
        <w:tc>
          <w:tcPr>
            <w:tcW w:w="1062" w:type="dxa"/>
            <w:vAlign w:val="center"/>
          </w:tcPr>
          <w:p w14:paraId="5E2567F1"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5C117B0A"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25AA1D74"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9(13)V99</w:t>
            </w:r>
          </w:p>
        </w:tc>
        <w:tc>
          <w:tcPr>
            <w:tcW w:w="3385" w:type="dxa"/>
            <w:vAlign w:val="center"/>
          </w:tcPr>
          <w:p w14:paraId="0A38B76C"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13</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6886F4DF" w14:textId="77777777" w:rsidTr="003B0144">
        <w:tc>
          <w:tcPr>
            <w:tcW w:w="752" w:type="dxa"/>
            <w:vAlign w:val="center"/>
          </w:tcPr>
          <w:p w14:paraId="2C50A6BD"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2D1977C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借方失敗筆數</w:t>
            </w:r>
          </w:p>
        </w:tc>
        <w:tc>
          <w:tcPr>
            <w:tcW w:w="1062" w:type="dxa"/>
            <w:vAlign w:val="center"/>
          </w:tcPr>
          <w:p w14:paraId="4515D6D4"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71DF574F"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202558CE"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53CC87EA" w14:textId="77777777" w:rsidR="001E2773" w:rsidRPr="00AF3413" w:rsidRDefault="001E2773" w:rsidP="003B0144">
            <w:pPr>
              <w:ind w:left="0" w:firstLine="0"/>
              <w:rPr>
                <w:rFonts w:eastAsia="微軟正黑體" w:cstheme="minorHAnsi"/>
                <w:sz w:val="22"/>
              </w:rPr>
            </w:pPr>
          </w:p>
        </w:tc>
      </w:tr>
      <w:tr w:rsidR="001E2773" w:rsidRPr="00AF3413" w14:paraId="4D243ADC" w14:textId="77777777" w:rsidTr="003B0144">
        <w:tc>
          <w:tcPr>
            <w:tcW w:w="752" w:type="dxa"/>
            <w:vAlign w:val="center"/>
          </w:tcPr>
          <w:p w14:paraId="1C6CF930"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1BA068AD"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貸方失敗金額</w:t>
            </w:r>
          </w:p>
        </w:tc>
        <w:tc>
          <w:tcPr>
            <w:tcW w:w="1062" w:type="dxa"/>
            <w:vAlign w:val="center"/>
          </w:tcPr>
          <w:p w14:paraId="73DC7E33"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6CE2640F"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44258544"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9(13)V99</w:t>
            </w:r>
          </w:p>
        </w:tc>
        <w:tc>
          <w:tcPr>
            <w:tcW w:w="3385" w:type="dxa"/>
            <w:vAlign w:val="center"/>
          </w:tcPr>
          <w:p w14:paraId="6E76583E" w14:textId="77777777" w:rsidR="001E2773" w:rsidRPr="00AF3413" w:rsidRDefault="001E2773" w:rsidP="003B0144">
            <w:pPr>
              <w:ind w:left="0" w:firstLine="0"/>
              <w:rPr>
                <w:rFonts w:eastAsia="微軟正黑體" w:cstheme="minorHAnsi"/>
                <w:sz w:val="22"/>
              </w:rPr>
            </w:pPr>
            <w:r w:rsidRPr="00AF3413">
              <w:rPr>
                <w:rFonts w:eastAsia="微軟正黑體" w:cstheme="minorHAnsi"/>
                <w:sz w:val="22"/>
              </w:rPr>
              <w:t>13</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1E2773" w:rsidRPr="00AF3413" w14:paraId="26C0CE4C" w14:textId="77777777" w:rsidTr="003B0144">
        <w:tc>
          <w:tcPr>
            <w:tcW w:w="752" w:type="dxa"/>
            <w:vAlign w:val="center"/>
          </w:tcPr>
          <w:p w14:paraId="01F2D8FA"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5C7A9422"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貸方失敗筆數</w:t>
            </w:r>
          </w:p>
        </w:tc>
        <w:tc>
          <w:tcPr>
            <w:tcW w:w="1062" w:type="dxa"/>
            <w:vAlign w:val="center"/>
          </w:tcPr>
          <w:p w14:paraId="6591C7B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數字</w:t>
            </w:r>
          </w:p>
        </w:tc>
        <w:tc>
          <w:tcPr>
            <w:tcW w:w="701" w:type="dxa"/>
          </w:tcPr>
          <w:p w14:paraId="24A80037"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5C1D090F"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5</w:t>
            </w:r>
          </w:p>
        </w:tc>
        <w:tc>
          <w:tcPr>
            <w:tcW w:w="3385" w:type="dxa"/>
            <w:vAlign w:val="center"/>
          </w:tcPr>
          <w:p w14:paraId="60F15E70" w14:textId="77777777" w:rsidR="001E2773" w:rsidRPr="00AF3413" w:rsidRDefault="001E2773" w:rsidP="003B0144">
            <w:pPr>
              <w:ind w:left="0" w:firstLine="0"/>
              <w:rPr>
                <w:rFonts w:eastAsia="微軟正黑體" w:cstheme="minorHAnsi"/>
                <w:sz w:val="22"/>
              </w:rPr>
            </w:pPr>
          </w:p>
        </w:tc>
      </w:tr>
      <w:tr w:rsidR="001E2773" w:rsidRPr="00AF3413" w14:paraId="3A4A48FE" w14:textId="77777777" w:rsidTr="003B0144">
        <w:tc>
          <w:tcPr>
            <w:tcW w:w="752" w:type="dxa"/>
            <w:vAlign w:val="center"/>
          </w:tcPr>
          <w:p w14:paraId="4DB70AC2" w14:textId="77777777" w:rsidR="001E2773" w:rsidRPr="00AF3413" w:rsidRDefault="001E2773">
            <w:pPr>
              <w:pStyle w:val="af2"/>
              <w:numPr>
                <w:ilvl w:val="0"/>
                <w:numId w:val="26"/>
              </w:numPr>
              <w:ind w:leftChars="0"/>
              <w:rPr>
                <w:rFonts w:eastAsia="微軟正黑體" w:cstheme="minorHAnsi"/>
              </w:rPr>
            </w:pPr>
          </w:p>
        </w:tc>
        <w:tc>
          <w:tcPr>
            <w:tcW w:w="1795" w:type="dxa"/>
            <w:vAlign w:val="center"/>
          </w:tcPr>
          <w:p w14:paraId="02248375"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處理狀態</w:t>
            </w:r>
          </w:p>
        </w:tc>
        <w:tc>
          <w:tcPr>
            <w:tcW w:w="1062" w:type="dxa"/>
            <w:vAlign w:val="center"/>
          </w:tcPr>
          <w:p w14:paraId="4DD3BDD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文數字</w:t>
            </w:r>
          </w:p>
        </w:tc>
        <w:tc>
          <w:tcPr>
            <w:tcW w:w="701" w:type="dxa"/>
          </w:tcPr>
          <w:p w14:paraId="4F271D54" w14:textId="77777777" w:rsidR="001E2773" w:rsidRPr="00AF3413" w:rsidRDefault="001E2773" w:rsidP="003B0144">
            <w:pPr>
              <w:ind w:left="0" w:firstLine="0"/>
              <w:jc w:val="center"/>
              <w:rPr>
                <w:rFonts w:eastAsia="微軟正黑體" w:cstheme="minorHAnsi"/>
                <w:szCs w:val="24"/>
              </w:rPr>
            </w:pPr>
            <w:r w:rsidRPr="00AF3413">
              <w:rPr>
                <w:rFonts w:eastAsia="微軟正黑體" w:cstheme="minorHAnsi"/>
                <w:szCs w:val="24"/>
              </w:rPr>
              <w:t>O</w:t>
            </w:r>
          </w:p>
        </w:tc>
        <w:tc>
          <w:tcPr>
            <w:tcW w:w="1226" w:type="dxa"/>
            <w:vAlign w:val="center"/>
          </w:tcPr>
          <w:p w14:paraId="2A9CF4C9" w14:textId="77777777" w:rsidR="001E2773" w:rsidRPr="00AF3413" w:rsidRDefault="001E2773" w:rsidP="003B0144">
            <w:pPr>
              <w:ind w:left="0" w:firstLine="0"/>
              <w:rPr>
                <w:rFonts w:eastAsia="微軟正黑體" w:cstheme="minorHAnsi"/>
                <w:szCs w:val="24"/>
              </w:rPr>
            </w:pPr>
            <w:r w:rsidRPr="00AF3413">
              <w:rPr>
                <w:rFonts w:eastAsia="微軟正黑體" w:cstheme="minorHAnsi"/>
                <w:szCs w:val="24"/>
              </w:rPr>
              <w:t>10</w:t>
            </w:r>
          </w:p>
        </w:tc>
        <w:tc>
          <w:tcPr>
            <w:tcW w:w="3385" w:type="dxa"/>
            <w:vAlign w:val="center"/>
          </w:tcPr>
          <w:p w14:paraId="6267919E" w14:textId="77777777" w:rsidR="001E2773" w:rsidRPr="00AF3413" w:rsidRDefault="001E2773" w:rsidP="003B0144">
            <w:pPr>
              <w:ind w:left="0" w:firstLine="0"/>
              <w:rPr>
                <w:rFonts w:eastAsia="微軟正黑體" w:cstheme="minorHAnsi"/>
                <w:sz w:val="22"/>
              </w:rPr>
            </w:pPr>
          </w:p>
        </w:tc>
      </w:tr>
    </w:tbl>
    <w:p w14:paraId="7F1E5E5C" w14:textId="56C98F5E" w:rsidR="00880019" w:rsidRPr="00AF3413" w:rsidRDefault="00880019" w:rsidP="00BB17FC">
      <w:pPr>
        <w:ind w:left="0" w:firstLine="0"/>
        <w:rPr>
          <w:rFonts w:eastAsia="微軟正黑體" w:cstheme="minorHAnsi"/>
        </w:rPr>
      </w:pPr>
      <w:r w:rsidRPr="00AF3413">
        <w:rPr>
          <w:rFonts w:eastAsia="微軟正黑體" w:cstheme="minorHAnsi"/>
        </w:rPr>
        <w:br w:type="page"/>
      </w:r>
    </w:p>
    <w:p w14:paraId="1CB2E0A9" w14:textId="7DE38606" w:rsidR="00AC0B1C" w:rsidRPr="00AF3413" w:rsidRDefault="0030272B" w:rsidP="00AC0B1C">
      <w:pPr>
        <w:ind w:left="0" w:firstLine="0"/>
        <w:outlineLvl w:val="2"/>
        <w:rPr>
          <w:rFonts w:eastAsia="微軟正黑體" w:cstheme="minorHAnsi"/>
        </w:rPr>
      </w:pPr>
      <w:bookmarkStart w:id="385" w:name="_Toc149924147"/>
      <w:r w:rsidRPr="00AF3413">
        <w:rPr>
          <w:rFonts w:eastAsia="微軟正黑體" w:cstheme="minorHAnsi"/>
        </w:rPr>
        <w:lastRenderedPageBreak/>
        <w:t>2.3.</w:t>
      </w:r>
      <w:r w:rsidR="007E2627" w:rsidRPr="00AF3413">
        <w:rPr>
          <w:rFonts w:eastAsia="微軟正黑體" w:cstheme="minorHAnsi"/>
        </w:rPr>
        <w:t>5</w:t>
      </w:r>
      <w:r w:rsidRPr="00AF3413">
        <w:rPr>
          <w:rFonts w:eastAsia="微軟正黑體" w:cstheme="minorHAnsi"/>
        </w:rPr>
        <w:t xml:space="preserve"> </w:t>
      </w:r>
      <w:r w:rsidR="00ED457C" w:rsidRPr="00AF3413">
        <w:rPr>
          <w:rFonts w:eastAsia="微軟正黑體" w:cstheme="minorHAnsi"/>
          <w:szCs w:val="26"/>
        </w:rPr>
        <w:t>帳戶交易資料查詢</w:t>
      </w:r>
      <w:r w:rsidR="00ED457C" w:rsidRPr="00AF3413">
        <w:rPr>
          <w:rFonts w:eastAsia="微軟正黑體" w:cstheme="minorHAnsi"/>
          <w:szCs w:val="26"/>
        </w:rPr>
        <w:t>/</w:t>
      </w:r>
      <w:r w:rsidR="00ED457C" w:rsidRPr="00AF3413">
        <w:rPr>
          <w:rFonts w:eastAsia="微軟正黑體" w:cstheme="minorHAnsi"/>
          <w:szCs w:val="26"/>
        </w:rPr>
        <w:t>列印對</w:t>
      </w:r>
      <w:proofErr w:type="gramStart"/>
      <w:r w:rsidR="00ED457C" w:rsidRPr="00AF3413">
        <w:rPr>
          <w:rFonts w:eastAsia="微軟正黑體" w:cstheme="minorHAnsi"/>
          <w:szCs w:val="26"/>
        </w:rPr>
        <w:t>帳單</w:t>
      </w:r>
      <w:bookmarkEnd w:id="385"/>
      <w:proofErr w:type="gramEnd"/>
    </w:p>
    <w:p w14:paraId="15618033" w14:textId="12AB7417" w:rsidR="00AC0B1C" w:rsidRPr="00AF3413" w:rsidRDefault="00AC0B1C" w:rsidP="00977A05">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w:t>
      </w:r>
      <w:r w:rsidR="007E2627" w:rsidRPr="00AF3413">
        <w:rPr>
          <w:rFonts w:asciiTheme="minorHAnsi" w:eastAsia="微軟正黑體" w:hAnsiTheme="minorHAnsi" w:cstheme="minorHAnsi"/>
          <w:b w:val="0"/>
          <w:bCs/>
          <w:i w:val="0"/>
          <w:iCs/>
        </w:rPr>
        <w:t>5</w:t>
      </w:r>
      <w:r w:rsidRPr="00AF3413">
        <w:rPr>
          <w:rFonts w:asciiTheme="minorHAnsi" w:eastAsia="微軟正黑體" w:hAnsiTheme="minorHAnsi" w:cstheme="minorHAnsi"/>
          <w:b w:val="0"/>
          <w:bCs/>
          <w:i w:val="0"/>
          <w:iCs/>
        </w:rPr>
        <w:t>.1</w:t>
      </w:r>
      <w:r w:rsidR="005F4AE9"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功能</w:t>
      </w:r>
      <w:r w:rsidRPr="00AF3413">
        <w:rPr>
          <w:rFonts w:asciiTheme="minorHAnsi" w:eastAsia="微軟正黑體" w:hAnsiTheme="minorHAnsi" w:cstheme="minorHAnsi"/>
          <w:b w:val="0"/>
          <w:bCs/>
          <w:i w:val="0"/>
          <w:iCs/>
        </w:rPr>
        <w:t>/</w:t>
      </w:r>
      <w:r w:rsidRPr="00AF3413">
        <w:rPr>
          <w:rFonts w:asciiTheme="minorHAnsi" w:eastAsia="微軟正黑體" w:hAnsiTheme="minorHAnsi" w:cstheme="minorHAnsi"/>
          <w:b w:val="0"/>
          <w:bCs/>
          <w:i w:val="0"/>
          <w:iCs/>
        </w:rPr>
        <w:t>需求</w:t>
      </w:r>
      <w:r w:rsidRPr="00AF3413">
        <w:rPr>
          <w:rFonts w:asciiTheme="minorHAnsi" w:eastAsia="微軟正黑體" w:hAnsiTheme="minorHAnsi" w:cstheme="minorHAnsi"/>
          <w:b w:val="0"/>
          <w:bCs/>
          <w:i w:val="0"/>
          <w:iCs/>
        </w:rPr>
        <w:t xml:space="preserve"> Function/Requirement</w:t>
      </w:r>
    </w:p>
    <w:p w14:paraId="4AC39236" w14:textId="77777777" w:rsidR="00AA1B3B" w:rsidRPr="00AF3413" w:rsidRDefault="00AA1B3B" w:rsidP="00AA1B3B">
      <w:pPr>
        <w:rPr>
          <w:rFonts w:eastAsia="微軟正黑體" w:cstheme="minorHAnsi"/>
        </w:rPr>
      </w:pPr>
      <w:r w:rsidRPr="00AF3413">
        <w:rPr>
          <w:rFonts w:eastAsia="微軟正黑體" w:cstheme="minorHAnsi"/>
        </w:rPr>
        <w:t>提供分行查詢客戶帳戶交易明細及列印客戶臨時對</w:t>
      </w:r>
      <w:proofErr w:type="gramStart"/>
      <w:r w:rsidRPr="00AF3413">
        <w:rPr>
          <w:rFonts w:eastAsia="微軟正黑體" w:cstheme="minorHAnsi"/>
        </w:rPr>
        <w:t>帳單</w:t>
      </w:r>
      <w:proofErr w:type="gramEnd"/>
      <w:r w:rsidRPr="00AF3413">
        <w:rPr>
          <w:rFonts w:eastAsia="微軟正黑體" w:cstheme="minorHAnsi"/>
        </w:rPr>
        <w:t>，此需求提供兩隻分行交易</w:t>
      </w:r>
    </w:p>
    <w:p w14:paraId="4BCCF5FC" w14:textId="77777777" w:rsidR="00AA1B3B" w:rsidRPr="00AF3413" w:rsidRDefault="00AA1B3B" w:rsidP="00AA1B3B">
      <w:pPr>
        <w:rPr>
          <w:rFonts w:eastAsia="微軟正黑體" w:cstheme="minorHAnsi"/>
        </w:rPr>
      </w:pPr>
      <w:r w:rsidRPr="00AF3413">
        <w:rPr>
          <w:rFonts w:eastAsia="微軟正黑體" w:cstheme="minorHAnsi"/>
        </w:rPr>
        <w:t>「帳戶交易資料查詢」及「臨時對</w:t>
      </w:r>
      <w:proofErr w:type="gramStart"/>
      <w:r w:rsidRPr="00AF3413">
        <w:rPr>
          <w:rFonts w:eastAsia="微軟正黑體" w:cstheme="minorHAnsi"/>
        </w:rPr>
        <w:t>帳單</w:t>
      </w:r>
      <w:proofErr w:type="gramEnd"/>
      <w:r w:rsidRPr="00AF3413">
        <w:rPr>
          <w:rFonts w:eastAsia="微軟正黑體" w:cstheme="minorHAnsi"/>
        </w:rPr>
        <w:t>列印」，存款中台至新核心</w:t>
      </w:r>
      <w:r w:rsidRPr="00AF3413">
        <w:rPr>
          <w:rFonts w:eastAsia="微軟正黑體" w:cstheme="minorHAnsi"/>
        </w:rPr>
        <w:t>/ODP</w:t>
      </w:r>
      <w:r w:rsidRPr="00AF3413">
        <w:rPr>
          <w:rFonts w:eastAsia="微軟正黑體" w:cstheme="minorHAnsi"/>
        </w:rPr>
        <w:t>彙整帳號交</w:t>
      </w:r>
    </w:p>
    <w:p w14:paraId="2FE32247" w14:textId="7F0339A1" w:rsidR="00CD7DB9" w:rsidRPr="00AF3413" w:rsidRDefault="00AA1B3B" w:rsidP="00AA1B3B">
      <w:pPr>
        <w:rPr>
          <w:rFonts w:eastAsia="微軟正黑體" w:cstheme="minorHAnsi"/>
        </w:rPr>
      </w:pPr>
      <w:r w:rsidRPr="00AF3413">
        <w:rPr>
          <w:rFonts w:eastAsia="微軟正黑體" w:cstheme="minorHAnsi"/>
        </w:rPr>
        <w:t>易</w:t>
      </w:r>
      <w:proofErr w:type="gramStart"/>
      <w:r w:rsidRPr="00AF3413">
        <w:rPr>
          <w:rFonts w:eastAsia="微軟正黑體" w:cstheme="minorHAnsi"/>
        </w:rPr>
        <w:t>明細</w:t>
      </w:r>
      <w:r w:rsidR="00CD7DB9" w:rsidRPr="00AF3413">
        <w:rPr>
          <w:rFonts w:eastAsia="微軟正黑體" w:cstheme="minorHAnsi"/>
        </w:rPr>
        <w:t>後</w:t>
      </w:r>
      <w:proofErr w:type="gramEnd"/>
      <w:r w:rsidRPr="00AF3413">
        <w:rPr>
          <w:rFonts w:eastAsia="微軟正黑體" w:cstheme="minorHAnsi"/>
        </w:rPr>
        <w:t>，產製查詢結果。可提供交易明細之帳號種類為台外幣活期存款、台幣活期</w:t>
      </w:r>
    </w:p>
    <w:p w14:paraId="424DAE15" w14:textId="39C6C8E1" w:rsidR="00AA1B3B" w:rsidRPr="00AF3413" w:rsidRDefault="00AA1B3B" w:rsidP="00CD7DB9">
      <w:pPr>
        <w:rPr>
          <w:rFonts w:eastAsia="微軟正黑體" w:cstheme="minorHAnsi"/>
        </w:rPr>
      </w:pPr>
      <w:r w:rsidRPr="00AF3413">
        <w:rPr>
          <w:rFonts w:eastAsia="微軟正黑體" w:cstheme="minorHAnsi"/>
        </w:rPr>
        <w:t>儲蓄存、行員儲蓄存款</w:t>
      </w:r>
      <w:r w:rsidRPr="00AF3413">
        <w:rPr>
          <w:rFonts w:eastAsia="微軟正黑體" w:cstheme="minorHAnsi"/>
        </w:rPr>
        <w:t>(</w:t>
      </w:r>
      <w:proofErr w:type="gramStart"/>
      <w:r w:rsidRPr="00AF3413">
        <w:rPr>
          <w:rFonts w:eastAsia="微軟正黑體" w:cstheme="minorHAnsi"/>
        </w:rPr>
        <w:t>含警工</w:t>
      </w:r>
      <w:proofErr w:type="gramEnd"/>
      <w:r w:rsidRPr="00AF3413">
        <w:rPr>
          <w:rFonts w:eastAsia="微軟正黑體" w:cstheme="minorHAnsi"/>
        </w:rPr>
        <w:t>生</w:t>
      </w:r>
      <w:r w:rsidRPr="00AF3413">
        <w:rPr>
          <w:rFonts w:eastAsia="微軟正黑體" w:cstheme="minorHAnsi"/>
        </w:rPr>
        <w:t>)</w:t>
      </w:r>
      <w:r w:rsidRPr="00AF3413">
        <w:rPr>
          <w:rFonts w:eastAsia="微軟正黑體" w:cstheme="minorHAnsi"/>
        </w:rPr>
        <w:t>、同業存款及支票存款。</w:t>
      </w:r>
    </w:p>
    <w:p w14:paraId="391C4248" w14:textId="1F9442E6" w:rsidR="00AA1B3B" w:rsidRPr="00AF3413" w:rsidRDefault="00AA1B3B">
      <w:pPr>
        <w:pStyle w:val="af2"/>
        <w:numPr>
          <w:ilvl w:val="0"/>
          <w:numId w:val="9"/>
        </w:numPr>
        <w:ind w:leftChars="0"/>
        <w:rPr>
          <w:rFonts w:eastAsia="微軟正黑體" w:cstheme="minorHAnsi"/>
        </w:rPr>
      </w:pPr>
      <w:r w:rsidRPr="00AF3413">
        <w:rPr>
          <w:rFonts w:eastAsia="微軟正黑體" w:cstheme="minorHAnsi"/>
        </w:rPr>
        <w:t>帳戶交易資料查詢</w:t>
      </w:r>
    </w:p>
    <w:p w14:paraId="0C279828" w14:textId="77777777" w:rsidR="00AA1B3B"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查詢輸入畫面：</w:t>
      </w:r>
    </w:p>
    <w:p w14:paraId="6604DB65"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查詢帳號：可輸入台外幣活期存款、台幣活期儲蓄存、行員儲蓄存款</w:t>
      </w:r>
      <w:r w:rsidRPr="00AF3413">
        <w:rPr>
          <w:rFonts w:eastAsia="微軟正黑體" w:cstheme="minorHAnsi"/>
        </w:rPr>
        <w:t>(</w:t>
      </w:r>
      <w:proofErr w:type="gramStart"/>
      <w:r w:rsidRPr="00AF3413">
        <w:rPr>
          <w:rFonts w:eastAsia="微軟正黑體" w:cstheme="minorHAnsi"/>
        </w:rPr>
        <w:t>含警工</w:t>
      </w:r>
      <w:proofErr w:type="gramEnd"/>
      <w:r w:rsidRPr="00AF3413">
        <w:rPr>
          <w:rFonts w:eastAsia="微軟正黑體" w:cstheme="minorHAnsi"/>
        </w:rPr>
        <w:t>生</w:t>
      </w:r>
      <w:r w:rsidRPr="00AF3413">
        <w:rPr>
          <w:rFonts w:eastAsia="微軟正黑體" w:cstheme="minorHAnsi"/>
        </w:rPr>
        <w:t>)</w:t>
      </w:r>
      <w:r w:rsidRPr="00AF3413">
        <w:rPr>
          <w:rFonts w:eastAsia="微軟正黑體" w:cstheme="minorHAnsi"/>
        </w:rPr>
        <w:t>、同業存款及支票存款。</w:t>
      </w:r>
    </w:p>
    <w:p w14:paraId="6361999D" w14:textId="5567D034"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查詢幣別：可輸入幣別，輸入「</w:t>
      </w:r>
      <w:r w:rsidRPr="00AF3413">
        <w:rPr>
          <w:rFonts w:eastAsia="微軟正黑體" w:cstheme="minorHAnsi"/>
        </w:rPr>
        <w:t>99</w:t>
      </w:r>
      <w:r w:rsidRPr="00AF3413">
        <w:rPr>
          <w:rFonts w:eastAsia="微軟正黑體" w:cstheme="minorHAnsi"/>
        </w:rPr>
        <w:t>：全部」時，為查詢全部幣別。僅外幣帳戶提供查詢幣別輸入，台幣帳戶僅可輸入</w:t>
      </w:r>
      <w:ins w:id="386" w:author="Vicki Tsai" w:date="2024-05-08T10:15:00Z">
        <w:r w:rsidR="00267AEB" w:rsidRPr="00AF3413">
          <w:rPr>
            <w:rFonts w:eastAsia="微軟正黑體" w:cstheme="minorHAnsi"/>
          </w:rPr>
          <w:t>TWD</w:t>
        </w:r>
      </w:ins>
      <w:del w:id="387" w:author="Vicki Tsai" w:date="2024-05-08T10:15:00Z">
        <w:r w:rsidRPr="00AF3413" w:rsidDel="00267AEB">
          <w:rPr>
            <w:rFonts w:eastAsia="微軟正黑體" w:cstheme="minorHAnsi"/>
          </w:rPr>
          <w:delText>99</w:delText>
        </w:r>
      </w:del>
      <w:r w:rsidRPr="00AF3413">
        <w:rPr>
          <w:rFonts w:eastAsia="微軟正黑體" w:cstheme="minorHAnsi"/>
        </w:rPr>
        <w:t>，不可修改。</w:t>
      </w:r>
    </w:p>
    <w:p w14:paraId="324F19C4" w14:textId="790204D9"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查詢日期：可輸入查詢</w:t>
      </w:r>
      <w:proofErr w:type="gramStart"/>
      <w:r w:rsidRPr="00AF3413">
        <w:rPr>
          <w:rFonts w:eastAsia="微軟正黑體" w:cstheme="minorHAnsi"/>
        </w:rPr>
        <w:t>起迄</w:t>
      </w:r>
      <w:proofErr w:type="gramEnd"/>
      <w:r w:rsidRPr="00AF3413">
        <w:rPr>
          <w:rFonts w:eastAsia="微軟正黑體" w:cstheme="minorHAnsi"/>
        </w:rPr>
        <w:t>日期，交易明細之交易日期落於查詢</w:t>
      </w:r>
      <w:proofErr w:type="gramStart"/>
      <w:r w:rsidRPr="00AF3413">
        <w:rPr>
          <w:rFonts w:eastAsia="微軟正黑體" w:cstheme="minorHAnsi"/>
        </w:rPr>
        <w:t>起迄</w:t>
      </w:r>
      <w:proofErr w:type="gramEnd"/>
      <w:r w:rsidRPr="00AF3413">
        <w:rPr>
          <w:rFonts w:eastAsia="微軟正黑體" w:cstheme="minorHAnsi"/>
        </w:rPr>
        <w:t>日期內才顯示於查詢結果之交易</w:t>
      </w:r>
      <w:proofErr w:type="gramStart"/>
      <w:r w:rsidRPr="00AF3413">
        <w:rPr>
          <w:rFonts w:eastAsia="微軟正黑體" w:cstheme="minorHAnsi"/>
        </w:rPr>
        <w:t>明細中</w:t>
      </w:r>
      <w:proofErr w:type="gramEnd"/>
      <w:r w:rsidRPr="00AF3413">
        <w:rPr>
          <w:rFonts w:eastAsia="微軟正黑體" w:cstheme="minorHAnsi"/>
        </w:rPr>
        <w:t>。</w:t>
      </w:r>
      <w:r w:rsidR="00CD7DB9" w:rsidRPr="00AF3413">
        <w:rPr>
          <w:rFonts w:eastAsia="微軟正黑體" w:cstheme="minorHAnsi"/>
        </w:rPr>
        <w:t>(</w:t>
      </w:r>
      <w:r w:rsidR="00CD7DB9" w:rsidRPr="00AF3413">
        <w:rPr>
          <w:rFonts w:eastAsia="微軟正黑體" w:cstheme="minorHAnsi"/>
        </w:rPr>
        <w:t>查詢日期區間依據資料保留區間進行限制</w:t>
      </w:r>
      <w:r w:rsidR="00CD7DB9" w:rsidRPr="00AF3413">
        <w:rPr>
          <w:rFonts w:eastAsia="微軟正黑體" w:cstheme="minorHAnsi"/>
        </w:rPr>
        <w:t>)</w:t>
      </w:r>
      <w:r w:rsidR="00CD7DB9" w:rsidRPr="00AF3413">
        <w:rPr>
          <w:rFonts w:eastAsia="微軟正黑體" w:cstheme="minorHAnsi"/>
        </w:rPr>
        <w:t>。</w:t>
      </w:r>
    </w:p>
    <w:p w14:paraId="1F9C461A"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查詢時間：可輸入查詢</w:t>
      </w:r>
      <w:proofErr w:type="gramStart"/>
      <w:r w:rsidRPr="00AF3413">
        <w:rPr>
          <w:rFonts w:eastAsia="微軟正黑體" w:cstheme="minorHAnsi"/>
        </w:rPr>
        <w:t>起迄</w:t>
      </w:r>
      <w:proofErr w:type="gramEnd"/>
      <w:r w:rsidRPr="00AF3413">
        <w:rPr>
          <w:rFonts w:eastAsia="微軟正黑體" w:cstheme="minorHAnsi"/>
        </w:rPr>
        <w:t>時間，交易明細之交易時間落於查詢</w:t>
      </w:r>
      <w:proofErr w:type="gramStart"/>
      <w:r w:rsidRPr="00AF3413">
        <w:rPr>
          <w:rFonts w:eastAsia="微軟正黑體" w:cstheme="minorHAnsi"/>
        </w:rPr>
        <w:t>起迄</w:t>
      </w:r>
      <w:proofErr w:type="gramEnd"/>
      <w:r w:rsidRPr="00AF3413">
        <w:rPr>
          <w:rFonts w:eastAsia="微軟正黑體" w:cstheme="minorHAnsi"/>
        </w:rPr>
        <w:t>時間內才顯示於查詢結果之交易</w:t>
      </w:r>
      <w:proofErr w:type="gramStart"/>
      <w:r w:rsidRPr="00AF3413">
        <w:rPr>
          <w:rFonts w:eastAsia="微軟正黑體" w:cstheme="minorHAnsi"/>
        </w:rPr>
        <w:t>明細中</w:t>
      </w:r>
      <w:proofErr w:type="gramEnd"/>
      <w:r w:rsidRPr="00AF3413">
        <w:rPr>
          <w:rFonts w:eastAsia="微軟正黑體" w:cstheme="minorHAnsi"/>
        </w:rPr>
        <w:t>。</w:t>
      </w:r>
    </w:p>
    <w:p w14:paraId="493A1B60" w14:textId="77777777" w:rsidR="00AA1B3B"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查詢結果畫面：</w:t>
      </w:r>
    </w:p>
    <w:p w14:paraId="55391A19" w14:textId="3991219B"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產出帳戶交易明細查詢結果顯示於分行系統畫面，</w:t>
      </w:r>
      <w:ins w:id="388" w:author="Vicki Tsai" w:date="2024-05-08T10:16:00Z">
        <w:r w:rsidR="00267AEB" w:rsidRPr="00AF3413">
          <w:rPr>
            <w:rFonts w:eastAsia="微軟正黑體" w:cstheme="minorHAnsi"/>
          </w:rPr>
          <w:t>分行系統</w:t>
        </w:r>
      </w:ins>
      <w:r w:rsidRPr="00AF3413">
        <w:rPr>
          <w:rFonts w:eastAsia="微軟正黑體" w:cstheme="minorHAnsi"/>
        </w:rPr>
        <w:t>提供列印功能</w:t>
      </w:r>
      <w:del w:id="389" w:author="Vicki Tsai" w:date="2024-05-08T10:16:00Z">
        <w:r w:rsidRPr="00AF3413" w:rsidDel="00267AEB">
          <w:rPr>
            <w:rFonts w:eastAsia="微軟正黑體" w:cstheme="minorHAnsi"/>
          </w:rPr>
          <w:delText>將結果輸出為</w:delText>
        </w:r>
        <w:r w:rsidRPr="00AF3413" w:rsidDel="00267AEB">
          <w:rPr>
            <w:rFonts w:eastAsia="微軟正黑體" w:cstheme="minorHAnsi"/>
          </w:rPr>
          <w:delText>PDF</w:delText>
        </w:r>
        <w:r w:rsidRPr="00AF3413" w:rsidDel="00267AEB">
          <w:rPr>
            <w:rFonts w:eastAsia="微軟正黑體" w:cstheme="minorHAnsi"/>
          </w:rPr>
          <w:delText>檔案，使用者可儲存或列印至印表機</w:delText>
        </w:r>
      </w:del>
      <w:r w:rsidRPr="00AF3413">
        <w:rPr>
          <w:rFonts w:eastAsia="微軟正黑體" w:cstheme="minorHAnsi"/>
        </w:rPr>
        <w:t>。</w:t>
      </w:r>
    </w:p>
    <w:p w14:paraId="79612C57" w14:textId="0FA859CC" w:rsidR="0093020D" w:rsidRPr="00AF3413" w:rsidDel="00267AEB" w:rsidRDefault="0093020D">
      <w:pPr>
        <w:pStyle w:val="af2"/>
        <w:numPr>
          <w:ilvl w:val="3"/>
          <w:numId w:val="9"/>
        </w:numPr>
        <w:ind w:leftChars="0" w:left="1242" w:hanging="284"/>
        <w:rPr>
          <w:del w:id="390" w:author="Vicki Tsai" w:date="2024-05-08T10:16:00Z"/>
          <w:rFonts w:eastAsia="微軟正黑體" w:cstheme="minorHAnsi"/>
        </w:rPr>
      </w:pPr>
      <w:del w:id="391" w:author="Vicki Tsai" w:date="2024-05-08T10:16:00Z">
        <w:r w:rsidRPr="00AF3413" w:rsidDel="00267AEB">
          <w:rPr>
            <w:rFonts w:eastAsia="微軟正黑體" w:cstheme="minorHAnsi"/>
          </w:rPr>
          <w:delText>外幣活存帳戶不同幣別需顯示幣別於表格上方。</w:delText>
        </w:r>
      </w:del>
    </w:p>
    <w:p w14:paraId="0AAB2453" w14:textId="77777777" w:rsidR="00AA1B3B"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存款中台檢核客戶主檔、帳戶狀態，檢查邏輯如下：</w:t>
      </w:r>
    </w:p>
    <w:p w14:paraId="629D4590"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顧客已申請資料刪除不提供查詢，回覆錯誤訊息「該客戶已申請個資刪除」，結束交易。</w:t>
      </w:r>
    </w:p>
    <w:p w14:paraId="4682951B"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存款種類不屬於台外幣活期存款、台幣活期儲蓄存、行員儲蓄存款</w:t>
      </w:r>
      <w:r w:rsidRPr="00AF3413">
        <w:rPr>
          <w:rFonts w:eastAsia="微軟正黑體" w:cstheme="minorHAnsi"/>
        </w:rPr>
        <w:t>(</w:t>
      </w:r>
      <w:proofErr w:type="gramStart"/>
      <w:r w:rsidRPr="00AF3413">
        <w:rPr>
          <w:rFonts w:eastAsia="微軟正黑體" w:cstheme="minorHAnsi"/>
        </w:rPr>
        <w:t>含警工</w:t>
      </w:r>
      <w:proofErr w:type="gramEnd"/>
      <w:r w:rsidRPr="00AF3413">
        <w:rPr>
          <w:rFonts w:eastAsia="微軟正黑體" w:cstheme="minorHAnsi"/>
        </w:rPr>
        <w:t>生</w:t>
      </w:r>
      <w:r w:rsidRPr="00AF3413">
        <w:rPr>
          <w:rFonts w:eastAsia="微軟正黑體" w:cstheme="minorHAnsi"/>
        </w:rPr>
        <w:t>)</w:t>
      </w:r>
      <w:r w:rsidRPr="00AF3413">
        <w:rPr>
          <w:rFonts w:eastAsia="微軟正黑體" w:cstheme="minorHAnsi"/>
        </w:rPr>
        <w:t>、同業存款及支票存款，回覆錯誤訊息「輸入帳號錯誤」，結束交易。</w:t>
      </w:r>
    </w:p>
    <w:p w14:paraId="1A9F06F3"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存款種類不屬於外幣存款輸入查詢幣別，回覆錯誤訊息「非外幣帳戶不可輸入幣別」，結束交易。</w:t>
      </w:r>
    </w:p>
    <w:p w14:paraId="61DA5F75"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存款種類屬於行員儲蓄存款，查詢</w:t>
      </w:r>
      <w:proofErr w:type="gramStart"/>
      <w:r w:rsidRPr="00AF3413">
        <w:rPr>
          <w:rFonts w:eastAsia="微軟正黑體" w:cstheme="minorHAnsi"/>
        </w:rPr>
        <w:t>櫃員非</w:t>
      </w:r>
      <w:proofErr w:type="gramEnd"/>
      <w:r w:rsidRPr="00AF3413">
        <w:rPr>
          <w:rFonts w:eastAsia="微軟正黑體" w:cstheme="minorHAnsi"/>
        </w:rPr>
        <w:t>HR</w:t>
      </w:r>
      <w:r w:rsidRPr="00AF3413">
        <w:rPr>
          <w:rFonts w:eastAsia="微軟正黑體" w:cstheme="minorHAnsi"/>
        </w:rPr>
        <w:t>部門，回覆錯誤訊息「行員儲蓄存款僅</w:t>
      </w:r>
      <w:r w:rsidRPr="00AF3413">
        <w:rPr>
          <w:rFonts w:eastAsia="微軟正黑體" w:cstheme="minorHAnsi"/>
        </w:rPr>
        <w:t>HR</w:t>
      </w:r>
      <w:r w:rsidRPr="00AF3413">
        <w:rPr>
          <w:rFonts w:eastAsia="微軟正黑體" w:cstheme="minorHAnsi"/>
        </w:rPr>
        <w:t>部分可查詢」，結束交易。</w:t>
      </w:r>
    </w:p>
    <w:p w14:paraId="2A18E3B3" w14:textId="77777777" w:rsidR="00AA1B3B" w:rsidRPr="00AF3413" w:rsidRDefault="00AA1B3B">
      <w:pPr>
        <w:pStyle w:val="af2"/>
        <w:numPr>
          <w:ilvl w:val="0"/>
          <w:numId w:val="9"/>
        </w:numPr>
        <w:ind w:leftChars="0"/>
        <w:rPr>
          <w:rFonts w:eastAsia="微軟正黑體" w:cstheme="minorHAnsi"/>
        </w:rPr>
      </w:pP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列印</w:t>
      </w:r>
    </w:p>
    <w:p w14:paraId="17E41050" w14:textId="77777777" w:rsidR="00AA1B3B"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查詢輸入畫面：</w:t>
      </w:r>
    </w:p>
    <w:p w14:paraId="23528F14" w14:textId="4E1E7C38"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lastRenderedPageBreak/>
        <w:t>功能：提供四種功能，「</w:t>
      </w:r>
      <w:r w:rsidRPr="00AF3413">
        <w:rPr>
          <w:rFonts w:eastAsia="微軟正黑體" w:cstheme="minorHAnsi"/>
        </w:rPr>
        <w:t>1.</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查詢」</w:t>
      </w:r>
      <w:ins w:id="392" w:author="Vicki Tsai" w:date="2024-05-08T10:17:00Z">
        <w:r w:rsidR="00267AEB" w:rsidRPr="00AF3413">
          <w:rPr>
            <w:rFonts w:eastAsia="微軟正黑體" w:cstheme="minorHAnsi"/>
          </w:rPr>
          <w:t>、「</w:t>
        </w:r>
        <w:r w:rsidR="00267AEB" w:rsidRPr="00AF3413">
          <w:rPr>
            <w:rFonts w:eastAsia="微軟正黑體" w:cstheme="minorHAnsi"/>
          </w:rPr>
          <w:t>2.</w:t>
        </w:r>
        <w:r w:rsidR="00267AEB" w:rsidRPr="00AF3413">
          <w:rPr>
            <w:rFonts w:eastAsia="微軟正黑體" w:cstheme="minorHAnsi"/>
          </w:rPr>
          <w:t>臨時對</w:t>
        </w:r>
        <w:proofErr w:type="gramStart"/>
        <w:r w:rsidR="00267AEB" w:rsidRPr="00AF3413">
          <w:rPr>
            <w:rFonts w:eastAsia="微軟正黑體" w:cstheme="minorHAnsi"/>
          </w:rPr>
          <w:t>帳單</w:t>
        </w:r>
        <w:proofErr w:type="gramEnd"/>
        <w:r w:rsidR="00267AEB" w:rsidRPr="00AF3413">
          <w:rPr>
            <w:rFonts w:eastAsia="微軟正黑體" w:cstheme="minorHAnsi"/>
          </w:rPr>
          <w:t>列印」、「</w:t>
        </w:r>
        <w:r w:rsidR="00267AEB" w:rsidRPr="00AF3413">
          <w:rPr>
            <w:rFonts w:eastAsia="微軟正黑體" w:cstheme="minorHAnsi"/>
          </w:rPr>
          <w:t>3.</w:t>
        </w:r>
      </w:ins>
      <w:ins w:id="393" w:author="Vicki Tsai" w:date="2024-05-08T10:18:00Z">
        <w:r w:rsidR="00267AEB" w:rsidRPr="00AF3413">
          <w:rPr>
            <w:rFonts w:eastAsia="微軟正黑體" w:cstheme="minorHAnsi"/>
          </w:rPr>
          <w:t>補</w:t>
        </w:r>
        <w:proofErr w:type="gramStart"/>
        <w:r w:rsidR="00267AEB" w:rsidRPr="00AF3413">
          <w:rPr>
            <w:rFonts w:eastAsia="微軟正黑體" w:cstheme="minorHAnsi"/>
          </w:rPr>
          <w:t>摺</w:t>
        </w:r>
        <w:proofErr w:type="gramEnd"/>
        <w:r w:rsidR="00267AEB" w:rsidRPr="00AF3413">
          <w:rPr>
            <w:rFonts w:eastAsia="微軟正黑體" w:cstheme="minorHAnsi"/>
          </w:rPr>
          <w:t>資料列印</w:t>
        </w:r>
      </w:ins>
      <w:r w:rsidRPr="00AF3413">
        <w:rPr>
          <w:rFonts w:eastAsia="微軟正黑體" w:cstheme="minorHAnsi"/>
        </w:rPr>
        <w:t>、「</w:t>
      </w:r>
      <w:ins w:id="394" w:author="Vicki Tsai" w:date="2024-05-08T10:18:00Z">
        <w:r w:rsidR="00267AEB" w:rsidRPr="00AF3413">
          <w:rPr>
            <w:rFonts w:eastAsia="微軟正黑體" w:cstheme="minorHAnsi"/>
          </w:rPr>
          <w:t>4</w:t>
        </w:r>
      </w:ins>
      <w:del w:id="395" w:author="Vicki Tsai" w:date="2024-05-08T10:18:00Z">
        <w:r w:rsidRPr="00AF3413" w:rsidDel="00267AEB">
          <w:rPr>
            <w:rFonts w:eastAsia="微軟正黑體" w:cstheme="minorHAnsi"/>
          </w:rPr>
          <w:delText>2</w:delText>
        </w:r>
      </w:del>
      <w:r w:rsidRPr="00AF3413">
        <w:rPr>
          <w:rFonts w:eastAsia="微軟正黑體" w:cstheme="minorHAnsi"/>
        </w:rPr>
        <w:t>.</w:t>
      </w:r>
      <w:r w:rsidRPr="00AF3413">
        <w:rPr>
          <w:rFonts w:eastAsia="微軟正黑體" w:cstheme="minorHAnsi"/>
        </w:rPr>
        <w:t>對帳資料磁片錄製</w:t>
      </w:r>
      <w:r w:rsidRPr="00AF3413">
        <w:rPr>
          <w:rFonts w:eastAsia="微軟正黑體" w:cstheme="minorHAnsi"/>
        </w:rPr>
        <w:t>(</w:t>
      </w:r>
      <w:r w:rsidR="0093020D" w:rsidRPr="00AF3413">
        <w:rPr>
          <w:rFonts w:eastAsia="微軟正黑體" w:cstheme="minorHAnsi"/>
        </w:rPr>
        <w:t>民國年</w:t>
      </w:r>
      <w:r w:rsidRPr="00AF3413">
        <w:rPr>
          <w:rFonts w:eastAsia="微軟正黑體" w:cstheme="minorHAnsi"/>
        </w:rPr>
        <w:t>)</w:t>
      </w:r>
      <w:r w:rsidRPr="00AF3413">
        <w:rPr>
          <w:rFonts w:eastAsia="微軟正黑體" w:cstheme="minorHAnsi"/>
        </w:rPr>
        <w:t>」、「</w:t>
      </w:r>
      <w:ins w:id="396" w:author="Vicki Tsai" w:date="2024-05-08T10:18:00Z">
        <w:r w:rsidR="00267AEB" w:rsidRPr="00AF3413">
          <w:rPr>
            <w:rFonts w:eastAsia="微軟正黑體" w:cstheme="minorHAnsi"/>
          </w:rPr>
          <w:t>5</w:t>
        </w:r>
      </w:ins>
      <w:del w:id="397" w:author="Vicki Tsai" w:date="2024-05-08T10:18:00Z">
        <w:r w:rsidRPr="00AF3413" w:rsidDel="00267AEB">
          <w:rPr>
            <w:rFonts w:eastAsia="微軟正黑體" w:cstheme="minorHAnsi"/>
          </w:rPr>
          <w:delText>3</w:delText>
        </w:r>
      </w:del>
      <w:r w:rsidRPr="00AF3413">
        <w:rPr>
          <w:rFonts w:eastAsia="微軟正黑體" w:cstheme="minorHAnsi"/>
        </w:rPr>
        <w:t>.</w:t>
      </w:r>
      <w:r w:rsidR="0093020D" w:rsidRPr="00AF3413">
        <w:rPr>
          <w:rFonts w:eastAsia="微軟正黑體" w:cstheme="minorHAnsi"/>
        </w:rPr>
        <w:t xml:space="preserve"> </w:t>
      </w:r>
      <w:r w:rsidR="0093020D" w:rsidRPr="00AF3413">
        <w:rPr>
          <w:rFonts w:eastAsia="微軟正黑體" w:cstheme="minorHAnsi"/>
        </w:rPr>
        <w:t>對帳資料磁片錄製</w:t>
      </w:r>
      <w:r w:rsidR="0093020D" w:rsidRPr="00AF3413">
        <w:rPr>
          <w:rFonts w:eastAsia="微軟正黑體" w:cstheme="minorHAnsi"/>
        </w:rPr>
        <w:t>(</w:t>
      </w:r>
      <w:r w:rsidR="0093020D" w:rsidRPr="00AF3413">
        <w:rPr>
          <w:rFonts w:eastAsia="微軟正黑體" w:cstheme="minorHAnsi"/>
        </w:rPr>
        <w:t>西元年</w:t>
      </w:r>
      <w:r w:rsidR="0093020D" w:rsidRPr="00AF3413">
        <w:rPr>
          <w:rFonts w:eastAsia="微軟正黑體" w:cstheme="minorHAnsi"/>
        </w:rPr>
        <w:t>)</w:t>
      </w:r>
      <w:r w:rsidR="0093020D" w:rsidRPr="00AF3413">
        <w:rPr>
          <w:rFonts w:eastAsia="微軟正黑體" w:cstheme="minorHAnsi"/>
        </w:rPr>
        <w:t>」</w:t>
      </w:r>
      <w:r w:rsidRPr="00AF3413">
        <w:rPr>
          <w:rFonts w:eastAsia="微軟正黑體" w:cstheme="minorHAnsi"/>
        </w:rPr>
        <w:t>、「</w:t>
      </w:r>
      <w:ins w:id="398" w:author="Vicki Tsai" w:date="2024-05-08T10:18:00Z">
        <w:r w:rsidR="00267AEB" w:rsidRPr="00AF3413">
          <w:rPr>
            <w:rFonts w:eastAsia="微軟正黑體" w:cstheme="minorHAnsi"/>
          </w:rPr>
          <w:t>6</w:t>
        </w:r>
      </w:ins>
      <w:del w:id="399" w:author="Vicki Tsai" w:date="2024-05-08T10:18:00Z">
        <w:r w:rsidRPr="00AF3413" w:rsidDel="00267AEB">
          <w:rPr>
            <w:rFonts w:eastAsia="微軟正黑體" w:cstheme="minorHAnsi"/>
          </w:rPr>
          <w:delText>4</w:delText>
        </w:r>
      </w:del>
      <w:r w:rsidRPr="00AF3413">
        <w:rPr>
          <w:rFonts w:eastAsia="微軟正黑體" w:cstheme="minorHAnsi"/>
        </w:rPr>
        <w:t>.</w:t>
      </w:r>
      <w:r w:rsidR="0093020D" w:rsidRPr="00AF3413">
        <w:rPr>
          <w:rFonts w:eastAsia="微軟正黑體" w:cstheme="minorHAnsi"/>
        </w:rPr>
        <w:t xml:space="preserve"> </w:t>
      </w:r>
      <w:r w:rsidR="0093020D" w:rsidRPr="00AF3413">
        <w:rPr>
          <w:rFonts w:eastAsia="微軟正黑體" w:cstheme="minorHAnsi"/>
        </w:rPr>
        <w:t>信基對帳資料磁片錄製</w:t>
      </w:r>
      <w:r w:rsidRPr="00AF3413">
        <w:rPr>
          <w:rFonts w:eastAsia="微軟正黑體" w:cstheme="minorHAnsi"/>
        </w:rPr>
        <w:t>」。</w:t>
      </w:r>
    </w:p>
    <w:p w14:paraId="3147A6B7"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查詢帳號：可輸入台外幣活期存款、台幣活期儲蓄存、行員儲蓄存款</w:t>
      </w:r>
      <w:r w:rsidRPr="00AF3413">
        <w:rPr>
          <w:rFonts w:eastAsia="微軟正黑體" w:cstheme="minorHAnsi"/>
        </w:rPr>
        <w:t>(</w:t>
      </w:r>
      <w:proofErr w:type="gramStart"/>
      <w:r w:rsidRPr="00AF3413">
        <w:rPr>
          <w:rFonts w:eastAsia="微軟正黑體" w:cstheme="minorHAnsi"/>
        </w:rPr>
        <w:t>含警工</w:t>
      </w:r>
      <w:proofErr w:type="gramEnd"/>
      <w:r w:rsidRPr="00AF3413">
        <w:rPr>
          <w:rFonts w:eastAsia="微軟正黑體" w:cstheme="minorHAnsi"/>
        </w:rPr>
        <w:t>生</w:t>
      </w:r>
      <w:r w:rsidRPr="00AF3413">
        <w:rPr>
          <w:rFonts w:eastAsia="微軟正黑體" w:cstheme="minorHAnsi"/>
        </w:rPr>
        <w:t>)</w:t>
      </w:r>
      <w:r w:rsidRPr="00AF3413">
        <w:rPr>
          <w:rFonts w:eastAsia="微軟正黑體" w:cstheme="minorHAnsi"/>
        </w:rPr>
        <w:t>、同業存款及支票存款。</w:t>
      </w:r>
    </w:p>
    <w:p w14:paraId="24D39A04" w14:textId="1609E09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查詢幣別：</w:t>
      </w:r>
      <w:r w:rsidR="0093020D" w:rsidRPr="00AF3413">
        <w:rPr>
          <w:rFonts w:eastAsia="微軟正黑體" w:cstheme="minorHAnsi"/>
        </w:rPr>
        <w:t>需選擇特定幣別</w:t>
      </w:r>
      <w:r w:rsidRPr="00AF3413">
        <w:rPr>
          <w:rFonts w:eastAsia="微軟正黑體" w:cstheme="minorHAnsi"/>
        </w:rPr>
        <w:t>，</w:t>
      </w:r>
      <w:proofErr w:type="gramStart"/>
      <w:r w:rsidR="0093020D" w:rsidRPr="00AF3413">
        <w:rPr>
          <w:rFonts w:eastAsia="微軟正黑體" w:cstheme="minorHAnsi"/>
        </w:rPr>
        <w:t>外幣活存不提供全幣別</w:t>
      </w:r>
      <w:proofErr w:type="gramEnd"/>
      <w:r w:rsidR="0093020D" w:rsidRPr="00AF3413">
        <w:rPr>
          <w:rFonts w:eastAsia="微軟正黑體" w:cstheme="minorHAnsi"/>
        </w:rPr>
        <w:t>查詢</w:t>
      </w:r>
      <w:r w:rsidRPr="00AF3413">
        <w:rPr>
          <w:rFonts w:eastAsia="微軟正黑體" w:cstheme="minorHAnsi"/>
        </w:rPr>
        <w:t>。</w:t>
      </w:r>
    </w:p>
    <w:p w14:paraId="64C855A1" w14:textId="56A19446"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查詢日期：可輸入查詢</w:t>
      </w:r>
      <w:proofErr w:type="gramStart"/>
      <w:r w:rsidRPr="00AF3413">
        <w:rPr>
          <w:rFonts w:eastAsia="微軟正黑體" w:cstheme="minorHAnsi"/>
        </w:rPr>
        <w:t>起迄</w:t>
      </w:r>
      <w:proofErr w:type="gramEnd"/>
      <w:r w:rsidRPr="00AF3413">
        <w:rPr>
          <w:rFonts w:eastAsia="微軟正黑體" w:cstheme="minorHAnsi"/>
        </w:rPr>
        <w:t>日期，交易明細之交易日期落於查詢</w:t>
      </w:r>
      <w:proofErr w:type="gramStart"/>
      <w:r w:rsidRPr="00AF3413">
        <w:rPr>
          <w:rFonts w:eastAsia="微軟正黑體" w:cstheme="minorHAnsi"/>
        </w:rPr>
        <w:t>起迄</w:t>
      </w:r>
      <w:proofErr w:type="gramEnd"/>
      <w:r w:rsidRPr="00AF3413">
        <w:rPr>
          <w:rFonts w:eastAsia="微軟正黑體" w:cstheme="minorHAnsi"/>
        </w:rPr>
        <w:t>日期內才顯示於查詢結果之交易</w:t>
      </w:r>
      <w:proofErr w:type="gramStart"/>
      <w:r w:rsidRPr="00AF3413">
        <w:rPr>
          <w:rFonts w:eastAsia="微軟正黑體" w:cstheme="minorHAnsi"/>
        </w:rPr>
        <w:t>明細中</w:t>
      </w:r>
      <w:proofErr w:type="gramEnd"/>
      <w:r w:rsidRPr="00AF3413">
        <w:rPr>
          <w:rFonts w:eastAsia="微軟正黑體" w:cstheme="minorHAnsi"/>
        </w:rPr>
        <w:t>。</w:t>
      </w:r>
      <w:r w:rsidR="00CD7DB9" w:rsidRPr="00AF3413">
        <w:rPr>
          <w:rFonts w:eastAsia="微軟正黑體" w:cstheme="minorHAnsi"/>
        </w:rPr>
        <w:t>(</w:t>
      </w:r>
      <w:r w:rsidR="00CD7DB9" w:rsidRPr="00AF3413">
        <w:rPr>
          <w:rFonts w:eastAsia="微軟正黑體" w:cstheme="minorHAnsi"/>
        </w:rPr>
        <w:t>查詢日期區間依據資料保留區間進行限制</w:t>
      </w:r>
      <w:r w:rsidR="00CD7DB9" w:rsidRPr="00AF3413">
        <w:rPr>
          <w:rFonts w:eastAsia="微軟正黑體" w:cstheme="minorHAnsi"/>
        </w:rPr>
        <w:t>)</w:t>
      </w:r>
      <w:r w:rsidR="00CD7DB9" w:rsidRPr="00AF3413">
        <w:rPr>
          <w:rFonts w:eastAsia="微軟正黑體" w:cstheme="minorHAnsi"/>
        </w:rPr>
        <w:t>。</w:t>
      </w:r>
    </w:p>
    <w:p w14:paraId="7489FAF2" w14:textId="77777777" w:rsidR="00AA1B3B" w:rsidRPr="00AF3413" w:rsidRDefault="00AA1B3B">
      <w:pPr>
        <w:pStyle w:val="af2"/>
        <w:numPr>
          <w:ilvl w:val="2"/>
          <w:numId w:val="9"/>
        </w:numPr>
        <w:ind w:leftChars="0" w:left="924" w:hanging="357"/>
        <w:rPr>
          <w:rFonts w:eastAsia="微軟正黑體" w:cstheme="minorHAnsi"/>
        </w:rPr>
      </w:pPr>
      <w:proofErr w:type="gramStart"/>
      <w:r w:rsidRPr="00AF3413">
        <w:rPr>
          <w:rFonts w:eastAsia="微軟正黑體" w:cstheme="minorHAnsi"/>
        </w:rPr>
        <w:t>詢</w:t>
      </w:r>
      <w:proofErr w:type="gramEnd"/>
      <w:r w:rsidRPr="00AF3413">
        <w:rPr>
          <w:rFonts w:eastAsia="微軟正黑體" w:cstheme="minorHAnsi"/>
        </w:rPr>
        <w:t>結果畫面：依據查詢輸入功能產出不同查詢結果。</w:t>
      </w:r>
    </w:p>
    <w:p w14:paraId="6C6D009C" w14:textId="322C1389" w:rsidR="00AA1B3B" w:rsidRPr="00AF3413" w:rsidRDefault="00AA1B3B">
      <w:pPr>
        <w:pStyle w:val="af2"/>
        <w:numPr>
          <w:ilvl w:val="3"/>
          <w:numId w:val="9"/>
        </w:numPr>
        <w:ind w:leftChars="0" w:left="1242" w:hanging="284"/>
        <w:rPr>
          <w:ins w:id="400" w:author="Vicki Tsai" w:date="2024-05-08T10:19:00Z"/>
          <w:rFonts w:eastAsia="微軟正黑體" w:cstheme="minorHAnsi"/>
        </w:rPr>
      </w:pPr>
      <w:r w:rsidRPr="00AF3413">
        <w:rPr>
          <w:rFonts w:eastAsia="微軟正黑體" w:cstheme="minorHAnsi"/>
        </w:rPr>
        <w:t>「</w:t>
      </w:r>
      <w:r w:rsidRPr="00AF3413">
        <w:rPr>
          <w:rFonts w:eastAsia="微軟正黑體" w:cstheme="minorHAnsi"/>
        </w:rPr>
        <w:t>1.</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查詢」：產出帳戶交易明細查詢結果顯示於分行系統畫面</w:t>
      </w:r>
      <w:del w:id="401" w:author="Vicki Tsai" w:date="2024-05-08T10:59:00Z">
        <w:r w:rsidRPr="00AF3413" w:rsidDel="003A4A79">
          <w:rPr>
            <w:rFonts w:eastAsia="微軟正黑體" w:cstheme="minorHAnsi"/>
          </w:rPr>
          <w:delText>，提供列印功能將結果輸出為</w:delText>
        </w:r>
        <w:r w:rsidRPr="00AF3413" w:rsidDel="003A4A79">
          <w:rPr>
            <w:rFonts w:eastAsia="微軟正黑體" w:cstheme="minorHAnsi"/>
          </w:rPr>
          <w:delText>PDF</w:delText>
        </w:r>
        <w:r w:rsidRPr="00AF3413" w:rsidDel="003A4A79">
          <w:rPr>
            <w:rFonts w:eastAsia="微軟正黑體" w:cstheme="minorHAnsi"/>
          </w:rPr>
          <w:delText>檔案，使用者可儲存或列印至印表機</w:delText>
        </w:r>
        <w:r w:rsidR="00740C50" w:rsidRPr="00AF3413" w:rsidDel="003A4A79">
          <w:rPr>
            <w:rFonts w:eastAsia="微軟正黑體" w:cstheme="minorHAnsi"/>
          </w:rPr>
          <w:delText>。若查詢日期區間無交易明細，</w:delText>
        </w:r>
        <w:r w:rsidR="00C90E39" w:rsidRPr="00AF3413" w:rsidDel="003A4A79">
          <w:rPr>
            <w:rFonts w:eastAsia="微軟正黑體" w:cstheme="minorHAnsi"/>
          </w:rPr>
          <w:delText>於交易明細</w:delText>
        </w:r>
        <w:r w:rsidR="00C90E39" w:rsidRPr="00AF3413" w:rsidDel="003A4A79">
          <w:rPr>
            <w:rFonts w:eastAsia="微軟正黑體" w:cstheme="minorHAnsi"/>
          </w:rPr>
          <w:delText>-</w:delText>
        </w:r>
        <w:r w:rsidR="00C90E39" w:rsidRPr="00AF3413" w:rsidDel="003A4A79">
          <w:rPr>
            <w:rFonts w:eastAsia="微軟正黑體" w:cstheme="minorHAnsi"/>
          </w:rPr>
          <w:delText>交易類別欄位顯示</w:delText>
        </w:r>
        <w:r w:rsidR="00C90E39" w:rsidRPr="00AF3413" w:rsidDel="003A4A79">
          <w:rPr>
            <w:rFonts w:eastAsia="微軟正黑體" w:cstheme="minorHAnsi"/>
          </w:rPr>
          <w:delText>'B/F’</w:delText>
        </w:r>
        <w:r w:rsidR="00C90E39" w:rsidRPr="00AF3413" w:rsidDel="003A4A79">
          <w:rPr>
            <w:rFonts w:eastAsia="微軟正黑體" w:cstheme="minorHAnsi"/>
          </w:rPr>
          <w:delText>，交易明細</w:delText>
        </w:r>
        <w:r w:rsidR="00C90E39" w:rsidRPr="00AF3413" w:rsidDel="003A4A79">
          <w:rPr>
            <w:rFonts w:eastAsia="微軟正黑體" w:cstheme="minorHAnsi"/>
          </w:rPr>
          <w:delText>-</w:delText>
        </w:r>
        <w:r w:rsidR="00C90E39" w:rsidRPr="00AF3413" w:rsidDel="003A4A79">
          <w:rPr>
            <w:rFonts w:eastAsia="微軟正黑體" w:cstheme="minorHAnsi"/>
          </w:rPr>
          <w:delText>餘額欄位顯示查詢迄日帳戶餘額</w:delText>
        </w:r>
      </w:del>
      <w:r w:rsidR="00C90E39" w:rsidRPr="00AF3413">
        <w:rPr>
          <w:rFonts w:eastAsia="微軟正黑體" w:cstheme="minorHAnsi"/>
        </w:rPr>
        <w:t>。</w:t>
      </w:r>
      <w:ins w:id="402" w:author="Vicki Tsai" w:date="2024-05-08T11:00:00Z">
        <w:r w:rsidR="003A4A79" w:rsidRPr="00AF3413">
          <w:rPr>
            <w:rFonts w:eastAsia="微軟正黑體" w:cstheme="minorHAnsi"/>
          </w:rPr>
          <w:t>若查詢日期區間無交易明細，於交易明細</w:t>
        </w:r>
        <w:r w:rsidR="003A4A79" w:rsidRPr="00AF3413">
          <w:rPr>
            <w:rFonts w:eastAsia="微軟正黑體" w:cstheme="minorHAnsi"/>
          </w:rPr>
          <w:t>-</w:t>
        </w:r>
        <w:r w:rsidR="003A4A79" w:rsidRPr="00AF3413">
          <w:rPr>
            <w:rFonts w:eastAsia="微軟正黑體" w:cstheme="minorHAnsi"/>
          </w:rPr>
          <w:t>交易類別欄位顯示</w:t>
        </w:r>
        <w:r w:rsidR="003A4A79" w:rsidRPr="00AF3413">
          <w:rPr>
            <w:rFonts w:eastAsia="微軟正黑體" w:cstheme="minorHAnsi"/>
          </w:rPr>
          <w:t>'B/F</w:t>
        </w:r>
        <w:proofErr w:type="gramStart"/>
        <w:r w:rsidR="003A4A79" w:rsidRPr="00AF3413">
          <w:rPr>
            <w:rFonts w:eastAsia="微軟正黑體" w:cstheme="minorHAnsi"/>
          </w:rPr>
          <w:t>’</w:t>
        </w:r>
        <w:proofErr w:type="gramEnd"/>
        <w:r w:rsidR="003A4A79" w:rsidRPr="00AF3413">
          <w:rPr>
            <w:rFonts w:eastAsia="微軟正黑體" w:cstheme="minorHAnsi"/>
          </w:rPr>
          <w:t>，交易明細</w:t>
        </w:r>
        <w:r w:rsidR="003A4A79" w:rsidRPr="00AF3413">
          <w:rPr>
            <w:rFonts w:eastAsia="微軟正黑體" w:cstheme="minorHAnsi"/>
          </w:rPr>
          <w:t>-</w:t>
        </w:r>
        <w:r w:rsidR="003A4A79" w:rsidRPr="00AF3413">
          <w:rPr>
            <w:rFonts w:eastAsia="微軟正黑體" w:cstheme="minorHAnsi"/>
          </w:rPr>
          <w:t>餘額欄位顯示查詢迄日帳戶餘額。</w:t>
        </w:r>
      </w:ins>
    </w:p>
    <w:p w14:paraId="29A001F8" w14:textId="35B4F938" w:rsidR="00267AEB" w:rsidRPr="00AF3413" w:rsidRDefault="00267AEB">
      <w:pPr>
        <w:pStyle w:val="af2"/>
        <w:numPr>
          <w:ilvl w:val="3"/>
          <w:numId w:val="9"/>
        </w:numPr>
        <w:ind w:leftChars="0" w:left="1242" w:hanging="284"/>
        <w:rPr>
          <w:ins w:id="403" w:author="Vicki Tsai" w:date="2024-05-08T10:20:00Z"/>
          <w:rFonts w:eastAsia="微軟正黑體" w:cstheme="minorHAnsi"/>
        </w:rPr>
      </w:pPr>
      <w:ins w:id="404" w:author="Vicki Tsai" w:date="2024-05-08T10:20:00Z">
        <w:r w:rsidRPr="00AF3413">
          <w:rPr>
            <w:rFonts w:eastAsia="微軟正黑體" w:cstheme="minorHAnsi"/>
          </w:rPr>
          <w:t>「</w:t>
        </w:r>
        <w:r w:rsidRPr="00AF3413">
          <w:rPr>
            <w:rFonts w:eastAsia="微軟正黑體" w:cstheme="minorHAnsi"/>
          </w:rPr>
          <w:t>2.</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列印」：</w:t>
        </w:r>
      </w:ins>
      <w:ins w:id="405" w:author="Vicki Tsai" w:date="2024-05-08T11:00:00Z">
        <w:r w:rsidR="003A4A79" w:rsidRPr="00AF3413">
          <w:rPr>
            <w:rFonts w:eastAsia="微軟正黑體" w:cstheme="minorHAnsi"/>
          </w:rPr>
          <w:t>查詢結果產製連線報表</w:t>
        </w:r>
        <w:r w:rsidR="003A4A79" w:rsidRPr="00AF3413">
          <w:rPr>
            <w:rFonts w:eastAsia="微軟正黑體" w:cstheme="minorHAnsi"/>
          </w:rPr>
          <w:t>RSALX005</w:t>
        </w:r>
      </w:ins>
      <w:ins w:id="406" w:author="Vicki Tsai" w:date="2024-05-08T10:20:00Z">
        <w:r w:rsidRPr="00AF3413">
          <w:rPr>
            <w:rFonts w:eastAsia="微軟正黑體" w:cstheme="minorHAnsi"/>
          </w:rPr>
          <w:t>。若查詢日期區間無交易明細，於交易明細</w:t>
        </w:r>
        <w:r w:rsidRPr="00AF3413">
          <w:rPr>
            <w:rFonts w:eastAsia="微軟正黑體" w:cstheme="minorHAnsi"/>
          </w:rPr>
          <w:t>-</w:t>
        </w:r>
        <w:r w:rsidRPr="00AF3413">
          <w:rPr>
            <w:rFonts w:eastAsia="微軟正黑體" w:cstheme="minorHAnsi"/>
          </w:rPr>
          <w:t>交易類別欄位顯示</w:t>
        </w:r>
        <w:r w:rsidRPr="00AF3413">
          <w:rPr>
            <w:rFonts w:eastAsia="微軟正黑體" w:cstheme="minorHAnsi"/>
          </w:rPr>
          <w:t>'B/F</w:t>
        </w:r>
        <w:proofErr w:type="gramStart"/>
        <w:r w:rsidRPr="00AF3413">
          <w:rPr>
            <w:rFonts w:eastAsia="微軟正黑體" w:cstheme="minorHAnsi"/>
          </w:rPr>
          <w:t>’</w:t>
        </w:r>
        <w:proofErr w:type="gramEnd"/>
        <w:r w:rsidRPr="00AF3413">
          <w:rPr>
            <w:rFonts w:eastAsia="微軟正黑體" w:cstheme="minorHAnsi"/>
          </w:rPr>
          <w:t>，交易明細</w:t>
        </w:r>
        <w:r w:rsidRPr="00AF3413">
          <w:rPr>
            <w:rFonts w:eastAsia="微軟正黑體" w:cstheme="minorHAnsi"/>
          </w:rPr>
          <w:t>-</w:t>
        </w:r>
        <w:r w:rsidRPr="00AF3413">
          <w:rPr>
            <w:rFonts w:eastAsia="微軟正黑體" w:cstheme="minorHAnsi"/>
          </w:rPr>
          <w:t>餘額欄位顯示查詢迄日帳戶餘額。</w:t>
        </w:r>
      </w:ins>
    </w:p>
    <w:p w14:paraId="40304616" w14:textId="7FBBCC35" w:rsidR="00267AEB" w:rsidRPr="00AF3413" w:rsidRDefault="00267AEB">
      <w:pPr>
        <w:pStyle w:val="af2"/>
        <w:numPr>
          <w:ilvl w:val="3"/>
          <w:numId w:val="9"/>
        </w:numPr>
        <w:ind w:leftChars="0" w:left="1242" w:hanging="284"/>
        <w:rPr>
          <w:rFonts w:eastAsia="微軟正黑體" w:cstheme="minorHAnsi"/>
        </w:rPr>
      </w:pPr>
      <w:ins w:id="407" w:author="Vicki Tsai" w:date="2024-05-08T10:20:00Z">
        <w:r w:rsidRPr="00AF3413">
          <w:rPr>
            <w:rFonts w:eastAsia="微軟正黑體" w:cstheme="minorHAnsi"/>
          </w:rPr>
          <w:t>「</w:t>
        </w:r>
        <w:r w:rsidRPr="00AF3413">
          <w:rPr>
            <w:rFonts w:eastAsia="微軟正黑體" w:cstheme="minorHAnsi"/>
          </w:rPr>
          <w:t>3.</w:t>
        </w:r>
        <w:r w:rsidRPr="00AF3413">
          <w:rPr>
            <w:rFonts w:eastAsia="微軟正黑體" w:cstheme="minorHAnsi"/>
          </w:rPr>
          <w:t>補</w:t>
        </w:r>
        <w:proofErr w:type="gramStart"/>
        <w:r w:rsidRPr="00AF3413">
          <w:rPr>
            <w:rFonts w:eastAsia="微軟正黑體" w:cstheme="minorHAnsi"/>
          </w:rPr>
          <w:t>摺</w:t>
        </w:r>
        <w:proofErr w:type="gramEnd"/>
        <w:r w:rsidRPr="00AF3413">
          <w:rPr>
            <w:rFonts w:eastAsia="微軟正黑體" w:cstheme="minorHAnsi"/>
          </w:rPr>
          <w:t>資料列印」：</w:t>
        </w:r>
      </w:ins>
      <w:ins w:id="408" w:author="Vicki Tsai" w:date="2024-05-08T11:01:00Z">
        <w:r w:rsidR="00517F15" w:rsidRPr="00AF3413">
          <w:rPr>
            <w:rFonts w:eastAsia="微軟正黑體" w:cstheme="minorHAnsi"/>
          </w:rPr>
          <w:t>中台</w:t>
        </w:r>
        <w:r w:rsidR="00517F15" w:rsidRPr="00AF3413">
          <w:rPr>
            <w:rFonts w:eastAsia="微軟正黑體" w:cstheme="minorHAnsi"/>
          </w:rPr>
          <w:t>API</w:t>
        </w:r>
        <w:r w:rsidR="00517F15" w:rsidRPr="00AF3413">
          <w:rPr>
            <w:rFonts w:eastAsia="微軟正黑體" w:cstheme="minorHAnsi"/>
          </w:rPr>
          <w:t>提供補</w:t>
        </w:r>
        <w:proofErr w:type="gramStart"/>
        <w:r w:rsidR="00517F15" w:rsidRPr="00AF3413">
          <w:rPr>
            <w:rFonts w:eastAsia="微軟正黑體" w:cstheme="minorHAnsi"/>
          </w:rPr>
          <w:t>摺</w:t>
        </w:r>
        <w:proofErr w:type="gramEnd"/>
        <w:r w:rsidR="00517F15" w:rsidRPr="00AF3413">
          <w:rPr>
            <w:rFonts w:eastAsia="微軟正黑體" w:cstheme="minorHAnsi"/>
          </w:rPr>
          <w:t>資料，列印由分行系統</w:t>
        </w:r>
      </w:ins>
      <w:ins w:id="409" w:author="Vicki Tsai" w:date="2024-05-08T13:35:00Z">
        <w:r w:rsidR="00686B1A" w:rsidRPr="00AF3413">
          <w:rPr>
            <w:rFonts w:eastAsia="微軟正黑體" w:cstheme="minorHAnsi"/>
          </w:rPr>
          <w:t>處理</w:t>
        </w:r>
      </w:ins>
      <w:ins w:id="410" w:author="Vicki Tsai" w:date="2024-05-08T10:20:00Z">
        <w:r w:rsidRPr="00AF3413">
          <w:rPr>
            <w:rFonts w:eastAsia="微軟正黑體" w:cstheme="minorHAnsi"/>
          </w:rPr>
          <w:t>。</w:t>
        </w:r>
      </w:ins>
    </w:p>
    <w:p w14:paraId="2CBD53B0" w14:textId="05CFAD58"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w:t>
      </w:r>
      <w:ins w:id="411" w:author="Vicki Tsai" w:date="2024-05-08T10:21:00Z">
        <w:r w:rsidR="00267AEB" w:rsidRPr="00AF3413">
          <w:rPr>
            <w:rFonts w:eastAsia="微軟正黑體" w:cstheme="minorHAnsi"/>
          </w:rPr>
          <w:t>4</w:t>
        </w:r>
      </w:ins>
      <w:del w:id="412" w:author="Vicki Tsai" w:date="2024-05-08T10:20:00Z">
        <w:r w:rsidRPr="00AF3413" w:rsidDel="00267AEB">
          <w:rPr>
            <w:rFonts w:eastAsia="微軟正黑體" w:cstheme="minorHAnsi"/>
          </w:rPr>
          <w:delText>2</w:delText>
        </w:r>
      </w:del>
      <w:r w:rsidRPr="00AF3413">
        <w:rPr>
          <w:rFonts w:eastAsia="微軟正黑體" w:cstheme="minorHAnsi"/>
        </w:rPr>
        <w:t>.</w:t>
      </w:r>
      <w:r w:rsidRPr="00AF3413">
        <w:rPr>
          <w:rFonts w:eastAsia="微軟正黑體" w:cstheme="minorHAnsi"/>
        </w:rPr>
        <w:t>對帳資料磁片錄製</w:t>
      </w:r>
      <w:r w:rsidRPr="00AF3413">
        <w:rPr>
          <w:rFonts w:eastAsia="微軟正黑體" w:cstheme="minorHAnsi"/>
        </w:rPr>
        <w:t>(</w:t>
      </w:r>
      <w:r w:rsidR="0093020D" w:rsidRPr="00AF3413">
        <w:rPr>
          <w:rFonts w:eastAsia="微軟正黑體" w:cstheme="minorHAnsi"/>
        </w:rPr>
        <w:t>民國年</w:t>
      </w:r>
      <w:r w:rsidRPr="00AF3413">
        <w:rPr>
          <w:rFonts w:eastAsia="微軟正黑體" w:cstheme="minorHAnsi"/>
        </w:rPr>
        <w:t>)</w:t>
      </w:r>
      <w:r w:rsidRPr="00AF3413">
        <w:rPr>
          <w:rFonts w:eastAsia="微軟正黑體" w:cstheme="minorHAnsi"/>
        </w:rPr>
        <w:t>」：查詢結果產製連線報表</w:t>
      </w:r>
      <w:r w:rsidRPr="00AF3413">
        <w:rPr>
          <w:rFonts w:eastAsia="微軟正黑體" w:cstheme="minorHAnsi"/>
        </w:rPr>
        <w:t>RSALX005</w:t>
      </w:r>
      <w:r w:rsidRPr="00AF3413">
        <w:rPr>
          <w:rFonts w:eastAsia="微軟正黑體" w:cstheme="minorHAnsi"/>
        </w:rPr>
        <w:t>。</w:t>
      </w:r>
    </w:p>
    <w:p w14:paraId="764059E1" w14:textId="6B316900"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w:t>
      </w:r>
      <w:ins w:id="413" w:author="Vicki Tsai" w:date="2024-05-08T10:21:00Z">
        <w:r w:rsidR="00267AEB" w:rsidRPr="00AF3413">
          <w:rPr>
            <w:rFonts w:eastAsia="微軟正黑體" w:cstheme="minorHAnsi"/>
          </w:rPr>
          <w:t>5</w:t>
        </w:r>
      </w:ins>
      <w:del w:id="414" w:author="Vicki Tsai" w:date="2024-05-08T10:21:00Z">
        <w:r w:rsidRPr="00AF3413" w:rsidDel="00267AEB">
          <w:rPr>
            <w:rFonts w:eastAsia="微軟正黑體" w:cstheme="minorHAnsi"/>
          </w:rPr>
          <w:delText>3</w:delText>
        </w:r>
      </w:del>
      <w:r w:rsidRPr="00AF3413">
        <w:rPr>
          <w:rFonts w:eastAsia="微軟正黑體" w:cstheme="minorHAnsi"/>
        </w:rPr>
        <w:t>.</w:t>
      </w:r>
      <w:r w:rsidR="0093020D" w:rsidRPr="00AF3413">
        <w:rPr>
          <w:rFonts w:eastAsia="微軟正黑體" w:cstheme="minorHAnsi"/>
        </w:rPr>
        <w:t>對帳資料磁片錄製</w:t>
      </w:r>
      <w:r w:rsidR="0093020D" w:rsidRPr="00AF3413">
        <w:rPr>
          <w:rFonts w:eastAsia="微軟正黑體" w:cstheme="minorHAnsi"/>
        </w:rPr>
        <w:t>(</w:t>
      </w:r>
      <w:r w:rsidR="0093020D" w:rsidRPr="00AF3413">
        <w:rPr>
          <w:rFonts w:eastAsia="微軟正黑體" w:cstheme="minorHAnsi"/>
        </w:rPr>
        <w:t>西元年</w:t>
      </w:r>
      <w:r w:rsidR="0093020D" w:rsidRPr="00AF3413">
        <w:rPr>
          <w:rFonts w:eastAsia="微軟正黑體" w:cstheme="minorHAnsi"/>
        </w:rPr>
        <w:t>)</w:t>
      </w:r>
      <w:del w:id="415" w:author="Vicki Tsai" w:date="2024-05-08T10:21:00Z">
        <w:r w:rsidR="0093020D" w:rsidRPr="00AF3413" w:rsidDel="00267AEB">
          <w:rPr>
            <w:rFonts w:eastAsia="微軟正黑體" w:cstheme="minorHAnsi"/>
          </w:rPr>
          <w:delText>」</w:delText>
        </w:r>
      </w:del>
      <w:r w:rsidRPr="00AF3413">
        <w:rPr>
          <w:rFonts w:eastAsia="微軟正黑體" w:cstheme="minorHAnsi"/>
        </w:rPr>
        <w:t>」：查詢結果產製連線報表</w:t>
      </w:r>
      <w:r w:rsidRPr="00AF3413">
        <w:rPr>
          <w:rFonts w:eastAsia="微軟正黑體" w:cstheme="minorHAnsi"/>
        </w:rPr>
        <w:t>RSALX00</w:t>
      </w:r>
      <w:r w:rsidR="0093020D" w:rsidRPr="00AF3413">
        <w:rPr>
          <w:rFonts w:eastAsia="微軟正黑體" w:cstheme="minorHAnsi"/>
        </w:rPr>
        <w:t>5</w:t>
      </w:r>
      <w:r w:rsidRPr="00AF3413">
        <w:rPr>
          <w:rFonts w:eastAsia="微軟正黑體" w:cstheme="minorHAnsi"/>
        </w:rPr>
        <w:t>。</w:t>
      </w:r>
    </w:p>
    <w:p w14:paraId="7844AB9B" w14:textId="10551CE9" w:rsidR="0093020D" w:rsidRPr="00AF3413" w:rsidRDefault="0093020D">
      <w:pPr>
        <w:pStyle w:val="af2"/>
        <w:numPr>
          <w:ilvl w:val="3"/>
          <w:numId w:val="9"/>
        </w:numPr>
        <w:ind w:leftChars="0" w:left="1242" w:hanging="284"/>
        <w:rPr>
          <w:rFonts w:eastAsia="微軟正黑體" w:cstheme="minorHAnsi"/>
        </w:rPr>
      </w:pPr>
      <w:r w:rsidRPr="00AF3413">
        <w:rPr>
          <w:rFonts w:eastAsia="微軟正黑體" w:cstheme="minorHAnsi"/>
        </w:rPr>
        <w:t>「</w:t>
      </w:r>
      <w:ins w:id="416" w:author="Vicki Tsai" w:date="2024-05-08T10:21:00Z">
        <w:r w:rsidR="00267AEB" w:rsidRPr="00AF3413">
          <w:rPr>
            <w:rFonts w:eastAsia="微軟正黑體" w:cstheme="minorHAnsi"/>
          </w:rPr>
          <w:t>6</w:t>
        </w:r>
      </w:ins>
      <w:del w:id="417" w:author="Vicki Tsai" w:date="2024-05-08T10:21:00Z">
        <w:r w:rsidRPr="00AF3413" w:rsidDel="00267AEB">
          <w:rPr>
            <w:rFonts w:eastAsia="微軟正黑體" w:cstheme="minorHAnsi"/>
          </w:rPr>
          <w:delText>4</w:delText>
        </w:r>
      </w:del>
      <w:r w:rsidRPr="00AF3413">
        <w:rPr>
          <w:rFonts w:eastAsia="微軟正黑體" w:cstheme="minorHAnsi"/>
        </w:rPr>
        <w:t>.</w:t>
      </w:r>
      <w:r w:rsidRPr="00AF3413">
        <w:rPr>
          <w:rFonts w:eastAsia="微軟正黑體" w:cstheme="minorHAnsi"/>
        </w:rPr>
        <w:t>信基對帳資料磁片錄製」：查詢結果產製連線報表</w:t>
      </w:r>
      <w:r w:rsidRPr="00AF3413">
        <w:rPr>
          <w:rFonts w:eastAsia="微軟正黑體" w:cstheme="minorHAnsi"/>
        </w:rPr>
        <w:t>RSALX010</w:t>
      </w:r>
      <w:r w:rsidRPr="00AF3413">
        <w:rPr>
          <w:rFonts w:eastAsia="微軟正黑體" w:cstheme="minorHAnsi"/>
        </w:rPr>
        <w:t>。</w:t>
      </w:r>
    </w:p>
    <w:p w14:paraId="2BFE6655" w14:textId="77777777" w:rsidR="00AA1B3B"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存款中台檢核客戶主檔、帳戶狀態，檢查邏輯如下：</w:t>
      </w:r>
    </w:p>
    <w:p w14:paraId="59A88493"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顧客已申請資料刪除不提供查詢，回覆錯誤訊息「該客戶已申請個資刪除」，結束交易。</w:t>
      </w:r>
    </w:p>
    <w:p w14:paraId="30F2CFFF"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存款種類不屬於台外幣活期存款、台幣活期儲蓄存、行員儲蓄存款</w:t>
      </w:r>
      <w:r w:rsidRPr="00AF3413">
        <w:rPr>
          <w:rFonts w:eastAsia="微軟正黑體" w:cstheme="minorHAnsi"/>
        </w:rPr>
        <w:t>(</w:t>
      </w:r>
      <w:proofErr w:type="gramStart"/>
      <w:r w:rsidRPr="00AF3413">
        <w:rPr>
          <w:rFonts w:eastAsia="微軟正黑體" w:cstheme="minorHAnsi"/>
        </w:rPr>
        <w:t>含警工</w:t>
      </w:r>
      <w:proofErr w:type="gramEnd"/>
      <w:r w:rsidRPr="00AF3413">
        <w:rPr>
          <w:rFonts w:eastAsia="微軟正黑體" w:cstheme="minorHAnsi"/>
        </w:rPr>
        <w:t>生</w:t>
      </w:r>
      <w:r w:rsidRPr="00AF3413">
        <w:rPr>
          <w:rFonts w:eastAsia="微軟正黑體" w:cstheme="minorHAnsi"/>
        </w:rPr>
        <w:t>)</w:t>
      </w:r>
      <w:r w:rsidRPr="00AF3413">
        <w:rPr>
          <w:rFonts w:eastAsia="微軟正黑體" w:cstheme="minorHAnsi"/>
        </w:rPr>
        <w:t>、同業存款及支票存款，回覆錯誤訊息「輸入帳號錯誤」，結束交易。</w:t>
      </w:r>
    </w:p>
    <w:p w14:paraId="44BFE7B1" w14:textId="086C49F1"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非營業部</w:t>
      </w:r>
      <w:r w:rsidRPr="00AF3413">
        <w:rPr>
          <w:rFonts w:eastAsia="微軟正黑體" w:cstheme="minorHAnsi"/>
        </w:rPr>
        <w:t>(02)</w:t>
      </w:r>
      <w:r w:rsidRPr="00AF3413">
        <w:rPr>
          <w:rFonts w:eastAsia="微軟正黑體" w:cstheme="minorHAnsi"/>
        </w:rPr>
        <w:t>輸入功能「</w:t>
      </w:r>
      <w:ins w:id="418" w:author="Vicki Tsai" w:date="2024-05-08T13:35:00Z">
        <w:r w:rsidR="00686B1A" w:rsidRPr="00AF3413">
          <w:rPr>
            <w:rFonts w:eastAsia="微軟正黑體" w:cstheme="minorHAnsi"/>
          </w:rPr>
          <w:t>6</w:t>
        </w:r>
      </w:ins>
      <w:del w:id="419" w:author="Vicki Tsai" w:date="2024-05-08T13:35:00Z">
        <w:r w:rsidR="004F2F50" w:rsidRPr="00AF3413" w:rsidDel="00686B1A">
          <w:rPr>
            <w:rFonts w:eastAsia="微軟正黑體" w:cstheme="minorHAnsi"/>
          </w:rPr>
          <w:delText>4</w:delText>
        </w:r>
      </w:del>
      <w:r w:rsidRPr="00AF3413">
        <w:rPr>
          <w:rFonts w:eastAsia="微軟正黑體" w:cstheme="minorHAnsi"/>
        </w:rPr>
        <w:t>.</w:t>
      </w:r>
      <w:r w:rsidRPr="00AF3413">
        <w:rPr>
          <w:rFonts w:eastAsia="微軟正黑體" w:cstheme="minorHAnsi"/>
        </w:rPr>
        <w:t>信基對帳資料磁片錄製」，回覆錯誤訊息「信基對</w:t>
      </w:r>
      <w:proofErr w:type="gramStart"/>
      <w:r w:rsidRPr="00AF3413">
        <w:rPr>
          <w:rFonts w:eastAsia="微軟正黑體" w:cstheme="minorHAnsi"/>
        </w:rPr>
        <w:t>帳單</w:t>
      </w:r>
      <w:proofErr w:type="gramEnd"/>
      <w:r w:rsidRPr="00AF3413">
        <w:rPr>
          <w:rFonts w:eastAsia="微軟正黑體" w:cstheme="minorHAnsi"/>
        </w:rPr>
        <w:t>限營業部錄製」，結束交易。</w:t>
      </w:r>
    </w:p>
    <w:p w14:paraId="1128545C" w14:textId="4E49A9E9" w:rsidR="00AA1B3B" w:rsidRPr="00AF3413" w:rsidRDefault="00AA1B3B">
      <w:pPr>
        <w:pStyle w:val="af2"/>
        <w:numPr>
          <w:ilvl w:val="3"/>
          <w:numId w:val="9"/>
        </w:numPr>
        <w:ind w:leftChars="0" w:left="1242" w:hanging="284"/>
        <w:rPr>
          <w:rFonts w:eastAsia="微軟正黑體" w:cstheme="minorHAnsi"/>
        </w:rPr>
      </w:pPr>
      <w:proofErr w:type="gramStart"/>
      <w:r w:rsidRPr="00AF3413">
        <w:rPr>
          <w:rFonts w:eastAsia="微軟正黑體" w:cstheme="minorHAnsi"/>
        </w:rPr>
        <w:t>非信基</w:t>
      </w:r>
      <w:proofErr w:type="gramEnd"/>
      <w:r w:rsidRPr="00AF3413">
        <w:rPr>
          <w:rFonts w:eastAsia="微軟正黑體" w:cstheme="minorHAnsi"/>
        </w:rPr>
        <w:t>帳號</w:t>
      </w:r>
      <w:r w:rsidRPr="00AF3413">
        <w:rPr>
          <w:rFonts w:eastAsia="微軟正黑體" w:cstheme="minorHAnsi"/>
        </w:rPr>
        <w:t>(02101000018998)</w:t>
      </w:r>
      <w:r w:rsidRPr="00AF3413">
        <w:rPr>
          <w:rFonts w:eastAsia="微軟正黑體" w:cstheme="minorHAnsi"/>
        </w:rPr>
        <w:t>輸入功能「</w:t>
      </w:r>
      <w:ins w:id="420" w:author="Vicki Tsai" w:date="2024-05-08T13:35:00Z">
        <w:r w:rsidR="00686B1A" w:rsidRPr="00AF3413">
          <w:rPr>
            <w:rFonts w:eastAsia="微軟正黑體" w:cstheme="minorHAnsi"/>
          </w:rPr>
          <w:t>6</w:t>
        </w:r>
      </w:ins>
      <w:del w:id="421" w:author="Vicki Tsai" w:date="2024-05-08T13:35:00Z">
        <w:r w:rsidR="004F2F50" w:rsidRPr="00AF3413" w:rsidDel="00686B1A">
          <w:rPr>
            <w:rFonts w:eastAsia="微軟正黑體" w:cstheme="minorHAnsi"/>
          </w:rPr>
          <w:delText>4</w:delText>
        </w:r>
      </w:del>
      <w:r w:rsidRPr="00AF3413">
        <w:rPr>
          <w:rFonts w:eastAsia="微軟正黑體" w:cstheme="minorHAnsi"/>
        </w:rPr>
        <w:t>.</w:t>
      </w:r>
      <w:r w:rsidRPr="00AF3413">
        <w:rPr>
          <w:rFonts w:eastAsia="微軟正黑體" w:cstheme="minorHAnsi"/>
        </w:rPr>
        <w:t>信基對帳資料磁片錄製」，回覆錯誤訊息「信基對</w:t>
      </w:r>
      <w:proofErr w:type="gramStart"/>
      <w:r w:rsidRPr="00AF3413">
        <w:rPr>
          <w:rFonts w:eastAsia="微軟正黑體" w:cstheme="minorHAnsi"/>
        </w:rPr>
        <w:t>帳單限信基</w:t>
      </w:r>
      <w:proofErr w:type="gramEnd"/>
      <w:r w:rsidRPr="00AF3413">
        <w:rPr>
          <w:rFonts w:eastAsia="微軟正黑體" w:cstheme="minorHAnsi"/>
        </w:rPr>
        <w:t>帳號錄製」，結束交易。</w:t>
      </w:r>
    </w:p>
    <w:p w14:paraId="533905D8" w14:textId="77777777" w:rsidR="00AA1B3B" w:rsidRPr="00AF3413" w:rsidRDefault="00AA1B3B">
      <w:pPr>
        <w:pStyle w:val="af2"/>
        <w:numPr>
          <w:ilvl w:val="3"/>
          <w:numId w:val="9"/>
        </w:numPr>
        <w:ind w:leftChars="0" w:left="1242" w:hanging="284"/>
        <w:rPr>
          <w:rFonts w:eastAsia="微軟正黑體" w:cstheme="minorHAnsi"/>
        </w:rPr>
      </w:pPr>
      <w:r w:rsidRPr="00AF3413">
        <w:rPr>
          <w:rFonts w:eastAsia="微軟正黑體" w:cstheme="minorHAnsi"/>
        </w:rPr>
        <w:t>存款種類屬於行員儲蓄存款，查詢</w:t>
      </w:r>
      <w:proofErr w:type="gramStart"/>
      <w:r w:rsidRPr="00AF3413">
        <w:rPr>
          <w:rFonts w:eastAsia="微軟正黑體" w:cstheme="minorHAnsi"/>
        </w:rPr>
        <w:t>櫃員非</w:t>
      </w:r>
      <w:proofErr w:type="gramEnd"/>
      <w:r w:rsidRPr="00AF3413">
        <w:rPr>
          <w:rFonts w:eastAsia="微軟正黑體" w:cstheme="minorHAnsi"/>
        </w:rPr>
        <w:t>HR</w:t>
      </w:r>
      <w:r w:rsidRPr="00AF3413">
        <w:rPr>
          <w:rFonts w:eastAsia="微軟正黑體" w:cstheme="minorHAnsi"/>
        </w:rPr>
        <w:t>部門，回覆錯誤訊息「行員儲蓄存款僅</w:t>
      </w:r>
      <w:r w:rsidRPr="00AF3413">
        <w:rPr>
          <w:rFonts w:eastAsia="微軟正黑體" w:cstheme="minorHAnsi"/>
        </w:rPr>
        <w:t>HR</w:t>
      </w:r>
      <w:r w:rsidRPr="00AF3413">
        <w:rPr>
          <w:rFonts w:eastAsia="微軟正黑體" w:cstheme="minorHAnsi"/>
        </w:rPr>
        <w:t>部分可查詢」，結束交易。</w:t>
      </w:r>
    </w:p>
    <w:p w14:paraId="25CD7264" w14:textId="556D054D" w:rsidR="009C4B06" w:rsidRPr="00AF3413" w:rsidRDefault="00AA1B3B">
      <w:pPr>
        <w:pStyle w:val="af2"/>
        <w:numPr>
          <w:ilvl w:val="2"/>
          <w:numId w:val="9"/>
        </w:numPr>
        <w:ind w:leftChars="0" w:left="924" w:hanging="357"/>
        <w:rPr>
          <w:rFonts w:eastAsia="微軟正黑體" w:cstheme="minorHAnsi"/>
        </w:rPr>
      </w:pPr>
      <w:r w:rsidRPr="00AF3413">
        <w:rPr>
          <w:rFonts w:eastAsia="微軟正黑體" w:cstheme="minorHAnsi"/>
        </w:rPr>
        <w:t>功能「</w:t>
      </w:r>
      <w:ins w:id="422" w:author="Vicki Tsai" w:date="2024-05-08T13:35:00Z">
        <w:r w:rsidR="00686B1A" w:rsidRPr="00AF3413">
          <w:rPr>
            <w:rFonts w:eastAsia="微軟正黑體" w:cstheme="minorHAnsi"/>
          </w:rPr>
          <w:t>6</w:t>
        </w:r>
      </w:ins>
      <w:del w:id="423" w:author="Vicki Tsai" w:date="2024-05-08T13:35:00Z">
        <w:r w:rsidR="004F2F50" w:rsidRPr="00AF3413" w:rsidDel="00686B1A">
          <w:rPr>
            <w:rFonts w:eastAsia="微軟正黑體" w:cstheme="minorHAnsi"/>
          </w:rPr>
          <w:delText>4</w:delText>
        </w:r>
      </w:del>
      <w:r w:rsidRPr="00AF3413">
        <w:rPr>
          <w:rFonts w:eastAsia="微軟正黑體" w:cstheme="minorHAnsi"/>
        </w:rPr>
        <w:t>.</w:t>
      </w:r>
      <w:r w:rsidRPr="00AF3413">
        <w:rPr>
          <w:rFonts w:eastAsia="微軟正黑體" w:cstheme="minorHAnsi"/>
        </w:rPr>
        <w:t>信基對帳資料磁片錄製」時，僅提供帳號貸方交易並排除更正資</w:t>
      </w:r>
      <w:r w:rsidRPr="00AF3413">
        <w:rPr>
          <w:rFonts w:eastAsia="微軟正黑體" w:cstheme="minorHAnsi"/>
        </w:rPr>
        <w:lastRenderedPageBreak/>
        <w:t>料。</w:t>
      </w:r>
    </w:p>
    <w:p w14:paraId="1F53BC13" w14:textId="569147E2" w:rsidR="00E8177E" w:rsidRPr="00AF3413" w:rsidRDefault="00AC0B1C" w:rsidP="00E8177E">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w:t>
      </w:r>
      <w:r w:rsidR="007E2627" w:rsidRPr="00AF3413">
        <w:rPr>
          <w:rFonts w:asciiTheme="minorHAnsi" w:eastAsia="微軟正黑體" w:hAnsiTheme="minorHAnsi" w:cstheme="minorHAnsi"/>
          <w:b w:val="0"/>
          <w:bCs/>
          <w:i w:val="0"/>
          <w:iCs/>
        </w:rPr>
        <w:t>5</w:t>
      </w:r>
      <w:r w:rsidRPr="00AF3413">
        <w:rPr>
          <w:rFonts w:asciiTheme="minorHAnsi" w:eastAsia="微軟正黑體" w:hAnsiTheme="minorHAnsi" w:cstheme="minorHAnsi"/>
          <w:b w:val="0"/>
          <w:bCs/>
          <w:i w:val="0"/>
          <w:iCs/>
        </w:rPr>
        <w:t>.2</w:t>
      </w:r>
      <w:r w:rsidR="005F4AE9"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使用者介面</w:t>
      </w:r>
      <w:r w:rsidRPr="00AF3413">
        <w:rPr>
          <w:rFonts w:asciiTheme="minorHAnsi" w:eastAsia="微軟正黑體" w:hAnsiTheme="minorHAnsi" w:cstheme="minorHAnsi"/>
          <w:b w:val="0"/>
          <w:bCs/>
          <w:i w:val="0"/>
          <w:iCs/>
        </w:rPr>
        <w:t xml:space="preserve"> User Interface</w:t>
      </w:r>
    </w:p>
    <w:p w14:paraId="4790A7BD" w14:textId="77777777" w:rsidR="00AA1B3B" w:rsidRPr="00AF3413" w:rsidRDefault="00AA1B3B" w:rsidP="00AA1B3B">
      <w:pPr>
        <w:ind w:left="0" w:firstLine="0"/>
        <w:rPr>
          <w:rFonts w:eastAsia="微軟正黑體" w:cstheme="minorHAnsi"/>
        </w:rPr>
      </w:pPr>
      <w:r w:rsidRPr="00AF3413">
        <w:rPr>
          <w:rFonts w:eastAsia="微軟正黑體" w:cstheme="minorHAnsi"/>
        </w:rPr>
        <w:t>本處提供為示意參考畫面，正式畫面請以分行系統產出為主。</w:t>
      </w:r>
    </w:p>
    <w:p w14:paraId="137FDE52" w14:textId="77777777" w:rsidR="00AA1B3B" w:rsidRPr="00AF3413" w:rsidRDefault="00AA1B3B">
      <w:pPr>
        <w:pStyle w:val="af2"/>
        <w:numPr>
          <w:ilvl w:val="0"/>
          <w:numId w:val="30"/>
        </w:numPr>
        <w:ind w:leftChars="0"/>
        <w:rPr>
          <w:rFonts w:eastAsia="微軟正黑體" w:cstheme="minorHAnsi"/>
        </w:rPr>
      </w:pPr>
      <w:r w:rsidRPr="00AF3413">
        <w:rPr>
          <w:rFonts w:eastAsia="微軟正黑體" w:cstheme="minorHAnsi"/>
        </w:rPr>
        <w:t>帳戶交易資料查詢</w:t>
      </w:r>
    </w:p>
    <w:p w14:paraId="2B80AF68" w14:textId="77777777" w:rsidR="00AA1B3B" w:rsidRPr="00AF3413" w:rsidRDefault="00AA1B3B">
      <w:pPr>
        <w:pStyle w:val="af2"/>
        <w:numPr>
          <w:ilvl w:val="0"/>
          <w:numId w:val="31"/>
        </w:numPr>
        <w:ind w:leftChars="0"/>
        <w:rPr>
          <w:rFonts w:eastAsia="微軟正黑體" w:cstheme="minorHAnsi"/>
        </w:rPr>
      </w:pPr>
      <w:r w:rsidRPr="00AF3413">
        <w:rPr>
          <w:rFonts w:eastAsia="微軟正黑體" w:cstheme="minorHAnsi"/>
        </w:rPr>
        <w:t>輸入畫面</w:t>
      </w:r>
    </w:p>
    <w:p w14:paraId="02D5E46E" w14:textId="77777777" w:rsidR="00AA1B3B" w:rsidRPr="00AF3413" w:rsidRDefault="00AA1B3B" w:rsidP="00AA1B3B">
      <w:pPr>
        <w:pStyle w:val="af2"/>
        <w:ind w:leftChars="100" w:left="240" w:firstLine="0"/>
        <w:rPr>
          <w:rFonts w:eastAsia="微軟正黑體" w:cstheme="minorHAnsi"/>
        </w:rPr>
      </w:pPr>
      <w:r w:rsidRPr="00AF3413">
        <w:rPr>
          <w:rFonts w:eastAsia="微軟正黑體" w:cstheme="minorHAnsi"/>
          <w:noProof/>
        </w:rPr>
        <w:drawing>
          <wp:inline distT="0" distB="0" distL="0" distR="0" wp14:anchorId="690AEC90" wp14:editId="63223F81">
            <wp:extent cx="4298400" cy="3044991"/>
            <wp:effectExtent l="0" t="0" r="6985" b="3175"/>
            <wp:docPr id="38" name="圖片 38"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螢幕擷取畫面, 軟體, 作業系統 的圖片&#10;&#10;自動產生的描述"/>
                    <pic:cNvPicPr/>
                  </pic:nvPicPr>
                  <pic:blipFill rotWithShape="1">
                    <a:blip r:embed="rId66">
                      <a:extLst>
                        <a:ext uri="{28A0092B-C50C-407E-A947-70E740481C1C}">
                          <a14:useLocalDpi xmlns:a14="http://schemas.microsoft.com/office/drawing/2010/main" val="0"/>
                        </a:ext>
                      </a:extLst>
                    </a:blip>
                    <a:srcRect r="69530" b="47127"/>
                    <a:stretch/>
                  </pic:blipFill>
                  <pic:spPr bwMode="auto">
                    <a:xfrm>
                      <a:off x="0" y="0"/>
                      <a:ext cx="4305200" cy="3049808"/>
                    </a:xfrm>
                    <a:prstGeom prst="rect">
                      <a:avLst/>
                    </a:prstGeom>
                    <a:ln>
                      <a:noFill/>
                    </a:ln>
                    <a:extLst>
                      <a:ext uri="{53640926-AAD7-44D8-BBD7-CCE9431645EC}">
                        <a14:shadowObscured xmlns:a14="http://schemas.microsoft.com/office/drawing/2010/main"/>
                      </a:ext>
                    </a:extLst>
                  </pic:spPr>
                </pic:pic>
              </a:graphicData>
            </a:graphic>
          </wp:inline>
        </w:drawing>
      </w:r>
    </w:p>
    <w:p w14:paraId="62A8F38D" w14:textId="77777777" w:rsidR="00AA1B3B" w:rsidRPr="00AF3413" w:rsidRDefault="00AA1B3B">
      <w:pPr>
        <w:pStyle w:val="af2"/>
        <w:numPr>
          <w:ilvl w:val="0"/>
          <w:numId w:val="31"/>
        </w:numPr>
        <w:ind w:leftChars="0"/>
        <w:rPr>
          <w:rFonts w:eastAsia="微軟正黑體" w:cstheme="minorHAnsi"/>
        </w:rPr>
      </w:pPr>
      <w:r w:rsidRPr="00AF3413">
        <w:rPr>
          <w:rFonts w:eastAsia="微軟正黑體" w:cstheme="minorHAnsi"/>
        </w:rPr>
        <w:t>輸出畫面：查詢結果顯示於分行系統畫面，點擊列印可輸出至</w:t>
      </w:r>
      <w:r w:rsidRPr="00AF3413">
        <w:rPr>
          <w:rFonts w:eastAsia="微軟正黑體" w:cstheme="minorHAnsi"/>
        </w:rPr>
        <w:t>PDF</w:t>
      </w:r>
      <w:r w:rsidRPr="00AF3413">
        <w:rPr>
          <w:rFonts w:eastAsia="微軟正黑體" w:cstheme="minorHAnsi"/>
        </w:rPr>
        <w:t>檔案，使用者可儲存或列印至印表機。</w:t>
      </w:r>
    </w:p>
    <w:p w14:paraId="06944CC8" w14:textId="39BC468B" w:rsidR="00AA1B3B" w:rsidRPr="00AF3413" w:rsidRDefault="00CA3EC4" w:rsidP="00AA1B3B">
      <w:pPr>
        <w:pStyle w:val="af2"/>
        <w:ind w:leftChars="100" w:left="240" w:firstLine="0"/>
        <w:rPr>
          <w:rFonts w:eastAsia="微軟正黑體" w:cstheme="minorHAnsi"/>
        </w:rPr>
      </w:pPr>
      <w:r w:rsidRPr="00AF3413">
        <w:rPr>
          <w:rFonts w:eastAsia="微軟正黑體" w:cstheme="minorHAnsi"/>
          <w:noProof/>
        </w:rPr>
        <w:drawing>
          <wp:inline distT="0" distB="0" distL="0" distR="0" wp14:anchorId="0697D19E" wp14:editId="24E3C11B">
            <wp:extent cx="5671185" cy="2520950"/>
            <wp:effectExtent l="0" t="0" r="5715" b="0"/>
            <wp:docPr id="726891389"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1389" name="圖片 1" descr="一張含有 文字, 螢幕擷取畫面, 數字, 字型 的圖片&#10;&#10;自動產生的描述"/>
                    <pic:cNvPicPr/>
                  </pic:nvPicPr>
                  <pic:blipFill rotWithShape="1">
                    <a:blip r:embed="rId67" cstate="print">
                      <a:extLst>
                        <a:ext uri="{28A0092B-C50C-407E-A947-70E740481C1C}">
                          <a14:useLocalDpi xmlns:a14="http://schemas.microsoft.com/office/drawing/2010/main" val="0"/>
                        </a:ext>
                      </a:extLst>
                    </a:blip>
                    <a:srcRect b="22657"/>
                    <a:stretch/>
                  </pic:blipFill>
                  <pic:spPr bwMode="auto">
                    <a:xfrm>
                      <a:off x="0" y="0"/>
                      <a:ext cx="5671185" cy="2520950"/>
                    </a:xfrm>
                    <a:prstGeom prst="rect">
                      <a:avLst/>
                    </a:prstGeom>
                    <a:ln>
                      <a:noFill/>
                    </a:ln>
                    <a:extLst>
                      <a:ext uri="{53640926-AAD7-44D8-BBD7-CCE9431645EC}">
                        <a14:shadowObscured xmlns:a14="http://schemas.microsoft.com/office/drawing/2010/main"/>
                      </a:ext>
                    </a:extLst>
                  </pic:spPr>
                </pic:pic>
              </a:graphicData>
            </a:graphic>
          </wp:inline>
        </w:drawing>
      </w:r>
    </w:p>
    <w:p w14:paraId="025255FF" w14:textId="77777777" w:rsidR="00AA1B3B" w:rsidRPr="00AF3413" w:rsidRDefault="00AA1B3B">
      <w:pPr>
        <w:pStyle w:val="af2"/>
        <w:numPr>
          <w:ilvl w:val="0"/>
          <w:numId w:val="30"/>
        </w:numPr>
        <w:ind w:leftChars="0"/>
        <w:rPr>
          <w:rFonts w:eastAsia="微軟正黑體" w:cstheme="minorHAnsi"/>
        </w:rPr>
      </w:pP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列印</w:t>
      </w:r>
    </w:p>
    <w:p w14:paraId="2BB9DA1A" w14:textId="77777777" w:rsidR="00AA1B3B" w:rsidRPr="00AF3413" w:rsidRDefault="00AA1B3B">
      <w:pPr>
        <w:pStyle w:val="af2"/>
        <w:numPr>
          <w:ilvl w:val="0"/>
          <w:numId w:val="32"/>
        </w:numPr>
        <w:ind w:leftChars="0"/>
        <w:rPr>
          <w:rFonts w:eastAsia="微軟正黑體" w:cstheme="minorHAnsi"/>
        </w:rPr>
      </w:pPr>
      <w:r w:rsidRPr="00AF3413">
        <w:rPr>
          <w:rFonts w:eastAsia="微軟正黑體" w:cstheme="minorHAnsi"/>
        </w:rPr>
        <w:t>輸入畫面</w:t>
      </w:r>
    </w:p>
    <w:p w14:paraId="13F0CF59" w14:textId="754C98E1" w:rsidR="00AA1B3B" w:rsidRPr="00AF3413" w:rsidRDefault="00A041BC" w:rsidP="00A041BC">
      <w:pPr>
        <w:pStyle w:val="af2"/>
        <w:ind w:leftChars="100" w:left="240" w:firstLine="0"/>
        <w:rPr>
          <w:rFonts w:eastAsia="微軟正黑體" w:cstheme="minorHAnsi"/>
        </w:rPr>
      </w:pPr>
      <w:r w:rsidRPr="00AF3413">
        <w:rPr>
          <w:rFonts w:eastAsia="微軟正黑體" w:cstheme="minorHAnsi"/>
          <w:noProof/>
        </w:rPr>
        <w:lastRenderedPageBreak/>
        <w:drawing>
          <wp:inline distT="0" distB="0" distL="0" distR="0" wp14:anchorId="1691F0FE" wp14:editId="33BB40D2">
            <wp:extent cx="5671185" cy="2090420"/>
            <wp:effectExtent l="0" t="0" r="571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1185" cy="2090420"/>
                    </a:xfrm>
                    <a:prstGeom prst="rect">
                      <a:avLst/>
                    </a:prstGeom>
                  </pic:spPr>
                </pic:pic>
              </a:graphicData>
            </a:graphic>
          </wp:inline>
        </w:drawing>
      </w:r>
    </w:p>
    <w:p w14:paraId="184F40C8" w14:textId="77777777" w:rsidR="00AA1B3B" w:rsidRPr="00AF3413" w:rsidRDefault="00AA1B3B">
      <w:pPr>
        <w:pStyle w:val="af2"/>
        <w:numPr>
          <w:ilvl w:val="0"/>
          <w:numId w:val="32"/>
        </w:numPr>
        <w:ind w:leftChars="0"/>
        <w:rPr>
          <w:rFonts w:eastAsia="微軟正黑體" w:cstheme="minorHAnsi"/>
        </w:rPr>
      </w:pPr>
      <w:r w:rsidRPr="00AF3413">
        <w:rPr>
          <w:rFonts w:eastAsia="微軟正黑體" w:cstheme="minorHAnsi"/>
        </w:rPr>
        <w:t>輸出畫面</w:t>
      </w:r>
    </w:p>
    <w:p w14:paraId="3374FC05" w14:textId="5C64E0E4" w:rsidR="00AA1B3B" w:rsidRPr="00AF3413" w:rsidRDefault="00AA1B3B">
      <w:pPr>
        <w:pStyle w:val="af2"/>
        <w:numPr>
          <w:ilvl w:val="0"/>
          <w:numId w:val="33"/>
        </w:numPr>
        <w:ind w:leftChars="0" w:left="1242" w:hanging="284"/>
        <w:rPr>
          <w:ins w:id="424" w:author="Vicki Tsai" w:date="2024-05-08T13:36:00Z"/>
          <w:rFonts w:eastAsia="微軟正黑體" w:cstheme="minorHAnsi"/>
        </w:rPr>
      </w:pPr>
      <w:r w:rsidRPr="00AF3413">
        <w:rPr>
          <w:rFonts w:eastAsia="微軟正黑體" w:cstheme="minorHAnsi"/>
        </w:rPr>
        <w:t>「</w:t>
      </w:r>
      <w:r w:rsidRPr="00AF3413">
        <w:rPr>
          <w:rFonts w:eastAsia="微軟正黑體" w:cstheme="minorHAnsi"/>
        </w:rPr>
        <w:t>1.</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查詢」：查詢結果顯示於分行系統畫面</w:t>
      </w:r>
      <w:del w:id="425" w:author="Vicki Tsai" w:date="2024-05-08T13:36:00Z">
        <w:r w:rsidRPr="00AF3413" w:rsidDel="00686B1A">
          <w:rPr>
            <w:rFonts w:eastAsia="微軟正黑體" w:cstheme="minorHAnsi"/>
          </w:rPr>
          <w:delText>，點擊列印可輸出至</w:delText>
        </w:r>
        <w:r w:rsidRPr="00AF3413" w:rsidDel="00686B1A">
          <w:rPr>
            <w:rFonts w:eastAsia="微軟正黑體" w:cstheme="minorHAnsi"/>
          </w:rPr>
          <w:delText>PDF</w:delText>
        </w:r>
        <w:r w:rsidRPr="00AF3413" w:rsidDel="00686B1A">
          <w:rPr>
            <w:rFonts w:eastAsia="微軟正黑體" w:cstheme="minorHAnsi"/>
          </w:rPr>
          <w:delText>檔案，使用者可儲存或列印至印表機</w:delText>
        </w:r>
      </w:del>
      <w:r w:rsidRPr="00AF3413">
        <w:rPr>
          <w:rFonts w:eastAsia="微軟正黑體" w:cstheme="minorHAnsi"/>
        </w:rPr>
        <w:t>。</w:t>
      </w:r>
    </w:p>
    <w:p w14:paraId="226E4206" w14:textId="193957E6" w:rsidR="00686B1A" w:rsidRPr="00AF3413" w:rsidRDefault="00686B1A">
      <w:pPr>
        <w:ind w:leftChars="100" w:left="720"/>
        <w:rPr>
          <w:ins w:id="426" w:author="Vicki Tsai" w:date="2024-05-08T13:36:00Z"/>
          <w:rFonts w:eastAsia="微軟正黑體" w:cstheme="minorHAnsi"/>
          <w:rPrChange w:id="427" w:author="Vicki Tsai" w:date="2024-05-08T13:36:00Z">
            <w:rPr>
              <w:ins w:id="428" w:author="Vicki Tsai" w:date="2024-05-08T13:36:00Z"/>
            </w:rPr>
          </w:rPrChange>
        </w:rPr>
        <w:pPrChange w:id="429" w:author="Vicki Tsai" w:date="2024-05-08T13:38:00Z">
          <w:pPr>
            <w:pStyle w:val="af2"/>
            <w:numPr>
              <w:numId w:val="33"/>
            </w:numPr>
            <w:ind w:leftChars="0" w:left="1242" w:hanging="284"/>
          </w:pPr>
        </w:pPrChange>
      </w:pPr>
      <w:ins w:id="430" w:author="Vicki Tsai" w:date="2024-05-08T13:36:00Z">
        <w:r w:rsidRPr="00AF3413">
          <w:rPr>
            <w:rFonts w:eastAsia="微軟正黑體" w:cstheme="minorHAnsi"/>
            <w:noProof/>
          </w:rPr>
          <w:drawing>
            <wp:inline distT="0" distB="0" distL="0" distR="0" wp14:anchorId="47EDC714" wp14:editId="051F54BD">
              <wp:extent cx="5671185" cy="2621280"/>
              <wp:effectExtent l="0" t="0" r="5715" b="7620"/>
              <wp:docPr id="1261715226" name="圖片 126171522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5226" name="圖片 1261715226" descr="一張含有 文字, 螢幕擷取畫面, 數字, 字型 的圖片&#10;&#10;自動產生的描述"/>
                      <pic:cNvPicPr/>
                    </pic:nvPicPr>
                    <pic:blipFill>
                      <a:blip r:embed="rId69"/>
                      <a:stretch>
                        <a:fillRect/>
                      </a:stretch>
                    </pic:blipFill>
                    <pic:spPr>
                      <a:xfrm>
                        <a:off x="0" y="0"/>
                        <a:ext cx="5671185" cy="2621280"/>
                      </a:xfrm>
                      <a:prstGeom prst="rect">
                        <a:avLst/>
                      </a:prstGeom>
                    </pic:spPr>
                  </pic:pic>
                </a:graphicData>
              </a:graphic>
            </wp:inline>
          </w:drawing>
        </w:r>
      </w:ins>
    </w:p>
    <w:p w14:paraId="56B67E1F" w14:textId="56FB65D6" w:rsidR="00686B1A" w:rsidRPr="00AF3413" w:rsidRDefault="00686B1A">
      <w:pPr>
        <w:pStyle w:val="af2"/>
        <w:numPr>
          <w:ilvl w:val="0"/>
          <w:numId w:val="33"/>
        </w:numPr>
        <w:ind w:leftChars="0" w:left="1242" w:hanging="284"/>
        <w:rPr>
          <w:ins w:id="431" w:author="Vicki Tsai" w:date="2024-05-08T14:53:00Z"/>
          <w:rFonts w:eastAsia="微軟正黑體" w:cstheme="minorHAnsi"/>
        </w:rPr>
      </w:pPr>
      <w:ins w:id="432" w:author="Vicki Tsai" w:date="2024-05-08T13:36:00Z">
        <w:r w:rsidRPr="00AF3413">
          <w:rPr>
            <w:rFonts w:eastAsia="微軟正黑體" w:cstheme="minorHAnsi"/>
          </w:rPr>
          <w:t>「</w:t>
        </w:r>
        <w:r w:rsidRPr="00AF3413">
          <w:rPr>
            <w:rFonts w:eastAsia="微軟正黑體" w:cstheme="minorHAnsi"/>
          </w:rPr>
          <w:t>2.</w:t>
        </w:r>
        <w:r w:rsidRPr="00AF3413">
          <w:rPr>
            <w:rFonts w:eastAsia="微軟正黑體" w:cstheme="minorHAnsi"/>
          </w:rPr>
          <w:t>臨時對</w:t>
        </w:r>
        <w:proofErr w:type="gramStart"/>
        <w:r w:rsidRPr="00AF3413">
          <w:rPr>
            <w:rFonts w:eastAsia="微軟正黑體" w:cstheme="minorHAnsi"/>
          </w:rPr>
          <w:t>帳單</w:t>
        </w:r>
      </w:ins>
      <w:proofErr w:type="gramEnd"/>
      <w:ins w:id="433" w:author="Vicki Tsai" w:date="2024-05-08T13:37:00Z">
        <w:r w:rsidRPr="00AF3413">
          <w:rPr>
            <w:rFonts w:eastAsia="微軟正黑體" w:cstheme="minorHAnsi"/>
          </w:rPr>
          <w:t>列印」</w:t>
        </w:r>
      </w:ins>
      <w:ins w:id="434" w:author="Vicki Tsai" w:date="2024-05-08T13:36:00Z">
        <w:r w:rsidRPr="00AF3413">
          <w:rPr>
            <w:rFonts w:eastAsia="微軟正黑體" w:cstheme="minorHAnsi"/>
          </w:rPr>
          <w:t>：查詢結果產生連線報表</w:t>
        </w:r>
        <w:r w:rsidRPr="00AF3413">
          <w:rPr>
            <w:rFonts w:eastAsia="微軟正黑體" w:cstheme="minorHAnsi"/>
          </w:rPr>
          <w:t>RSALX005</w:t>
        </w:r>
        <w:r w:rsidRPr="00AF3413">
          <w:rPr>
            <w:rFonts w:eastAsia="微軟正黑體" w:cstheme="minorHAnsi"/>
          </w:rPr>
          <w:t>。</w:t>
        </w:r>
      </w:ins>
    </w:p>
    <w:p w14:paraId="7DDA28F0" w14:textId="6629A781" w:rsidR="001F0DC5" w:rsidRPr="00AF3413" w:rsidRDefault="001F0DC5">
      <w:pPr>
        <w:ind w:leftChars="99" w:left="238" w:firstLine="0"/>
        <w:rPr>
          <w:ins w:id="435" w:author="Vicki Tsai" w:date="2024-05-08T13:38:00Z"/>
          <w:rFonts w:eastAsia="微軟正黑體" w:cstheme="minorHAnsi"/>
          <w:rPrChange w:id="436" w:author="Vicki Tsai" w:date="2024-05-08T14:53:00Z">
            <w:rPr>
              <w:ins w:id="437" w:author="Vicki Tsai" w:date="2024-05-08T13:38:00Z"/>
            </w:rPr>
          </w:rPrChange>
        </w:rPr>
        <w:pPrChange w:id="438" w:author="Vicki Tsai" w:date="2024-05-08T14:53:00Z">
          <w:pPr>
            <w:pStyle w:val="af2"/>
            <w:numPr>
              <w:numId w:val="33"/>
            </w:numPr>
            <w:ind w:leftChars="0" w:left="1242" w:hanging="284"/>
          </w:pPr>
        </w:pPrChange>
      </w:pPr>
      <w:ins w:id="439" w:author="Vicki Tsai" w:date="2024-05-08T14:53:00Z">
        <w:r w:rsidRPr="00AF3413">
          <w:rPr>
            <w:rFonts w:eastAsia="微軟正黑體" w:cstheme="minorHAnsi"/>
            <w:noProof/>
          </w:rPr>
          <w:drawing>
            <wp:inline distT="0" distB="0" distL="0" distR="0" wp14:anchorId="670BF44D" wp14:editId="27231EA5">
              <wp:extent cx="5671185" cy="1434465"/>
              <wp:effectExtent l="0" t="0" r="5715" b="0"/>
              <wp:docPr id="1790270467" name="圖片 1" descr="一張含有 文字, 字型,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0467" name="圖片 1" descr="一張含有 文字, 字型, 收據, 螢幕擷取畫面 的圖片&#10;&#10;自動產生的描述"/>
                      <pic:cNvPicPr/>
                    </pic:nvPicPr>
                    <pic:blipFill>
                      <a:blip r:embed="rId70"/>
                      <a:stretch>
                        <a:fillRect/>
                      </a:stretch>
                    </pic:blipFill>
                    <pic:spPr>
                      <a:xfrm>
                        <a:off x="0" y="0"/>
                        <a:ext cx="5671185" cy="1434465"/>
                      </a:xfrm>
                      <a:prstGeom prst="rect">
                        <a:avLst/>
                      </a:prstGeom>
                    </pic:spPr>
                  </pic:pic>
                </a:graphicData>
              </a:graphic>
            </wp:inline>
          </w:drawing>
        </w:r>
      </w:ins>
    </w:p>
    <w:p w14:paraId="62AD2BAB" w14:textId="036B3E76" w:rsidR="00686B1A" w:rsidRPr="00AF3413" w:rsidRDefault="00686B1A" w:rsidP="00686B1A">
      <w:pPr>
        <w:pStyle w:val="af2"/>
        <w:numPr>
          <w:ilvl w:val="0"/>
          <w:numId w:val="33"/>
        </w:numPr>
        <w:ind w:leftChars="0" w:left="1242" w:hanging="284"/>
        <w:rPr>
          <w:rFonts w:eastAsia="微軟正黑體" w:cstheme="minorHAnsi"/>
          <w:rPrChange w:id="440" w:author="Vicki Tsai" w:date="2024-05-08T13:39:00Z">
            <w:rPr/>
          </w:rPrChange>
        </w:rPr>
      </w:pPr>
      <w:ins w:id="441" w:author="Vicki Tsai" w:date="2024-05-08T13:37:00Z">
        <w:r w:rsidRPr="00AF3413">
          <w:rPr>
            <w:rFonts w:eastAsia="微軟正黑體" w:cstheme="minorHAnsi" w:hint="eastAsia"/>
            <w:rPrChange w:id="442" w:author="Vicki Tsai" w:date="2024-05-08T13:37:00Z">
              <w:rPr>
                <w:rFonts w:hint="eastAsia"/>
              </w:rPr>
            </w:rPrChange>
          </w:rPr>
          <w:t>「</w:t>
        </w:r>
        <w:r w:rsidRPr="00AF3413">
          <w:rPr>
            <w:rFonts w:eastAsia="微軟正黑體" w:cstheme="minorHAnsi"/>
          </w:rPr>
          <w:t>3.</w:t>
        </w:r>
      </w:ins>
      <w:ins w:id="443" w:author="Vicki Tsai" w:date="2024-05-08T13:38:00Z">
        <w:r w:rsidRPr="00AF3413">
          <w:rPr>
            <w:rFonts w:eastAsia="微軟正黑體" w:cstheme="minorHAnsi"/>
          </w:rPr>
          <w:t>補</w:t>
        </w:r>
        <w:proofErr w:type="gramStart"/>
        <w:r w:rsidRPr="00AF3413">
          <w:rPr>
            <w:rFonts w:eastAsia="微軟正黑體" w:cstheme="minorHAnsi"/>
          </w:rPr>
          <w:t>摺</w:t>
        </w:r>
        <w:proofErr w:type="gramEnd"/>
        <w:r w:rsidRPr="00AF3413">
          <w:rPr>
            <w:rFonts w:eastAsia="微軟正黑體" w:cstheme="minorHAnsi"/>
          </w:rPr>
          <w:t>資料列</w:t>
        </w:r>
      </w:ins>
      <w:ins w:id="444" w:author="Vicki Tsai" w:date="2024-05-08T13:37:00Z">
        <w:r w:rsidRPr="00AF3413">
          <w:rPr>
            <w:rFonts w:eastAsia="微軟正黑體" w:cstheme="minorHAnsi" w:hint="eastAsia"/>
            <w:rPrChange w:id="445" w:author="Vicki Tsai" w:date="2024-05-08T13:37:00Z">
              <w:rPr>
                <w:rFonts w:hint="eastAsia"/>
              </w:rPr>
            </w:rPrChange>
          </w:rPr>
          <w:t>印」：</w:t>
        </w:r>
      </w:ins>
      <w:ins w:id="446" w:author="Vicki Tsai" w:date="2024-05-08T13:39:00Z">
        <w:r w:rsidRPr="00AF3413">
          <w:rPr>
            <w:rFonts w:eastAsia="微軟正黑體" w:cstheme="minorHAnsi"/>
          </w:rPr>
          <w:t>中台</w:t>
        </w:r>
        <w:r w:rsidRPr="00AF3413">
          <w:rPr>
            <w:rFonts w:eastAsia="微軟正黑體" w:cstheme="minorHAnsi"/>
          </w:rPr>
          <w:t>API</w:t>
        </w:r>
        <w:r w:rsidRPr="00AF3413">
          <w:rPr>
            <w:rFonts w:eastAsia="微軟正黑體" w:cstheme="minorHAnsi"/>
          </w:rPr>
          <w:t>提供補</w:t>
        </w:r>
        <w:proofErr w:type="gramStart"/>
        <w:r w:rsidRPr="00AF3413">
          <w:rPr>
            <w:rFonts w:eastAsia="微軟正黑體" w:cstheme="minorHAnsi"/>
          </w:rPr>
          <w:t>摺</w:t>
        </w:r>
        <w:proofErr w:type="gramEnd"/>
        <w:r w:rsidRPr="00AF3413">
          <w:rPr>
            <w:rFonts w:eastAsia="微軟正黑體" w:cstheme="minorHAnsi"/>
          </w:rPr>
          <w:t>資料，列印由分行系統處理。</w:t>
        </w:r>
      </w:ins>
    </w:p>
    <w:p w14:paraId="29F50A9C" w14:textId="41871C0C" w:rsidR="00AA1B3B" w:rsidRPr="00AF3413" w:rsidDel="00686B1A" w:rsidRDefault="00A041BC" w:rsidP="00A041BC">
      <w:pPr>
        <w:ind w:leftChars="132" w:left="797"/>
        <w:rPr>
          <w:del w:id="447" w:author="Vicki Tsai" w:date="2024-05-08T13:38:00Z"/>
          <w:rFonts w:eastAsia="微軟正黑體" w:cstheme="minorHAnsi"/>
        </w:rPr>
      </w:pPr>
      <w:del w:id="448" w:author="Vicki Tsai" w:date="2024-05-08T13:36:00Z">
        <w:r w:rsidRPr="00AF3413" w:rsidDel="00686B1A">
          <w:rPr>
            <w:rFonts w:eastAsia="微軟正黑體" w:cstheme="minorHAnsi"/>
            <w:noProof/>
          </w:rPr>
          <w:drawing>
            <wp:inline distT="0" distB="0" distL="0" distR="0" wp14:anchorId="2335EF10" wp14:editId="5DC87F33">
              <wp:extent cx="5671185" cy="2621280"/>
              <wp:effectExtent l="0" t="0" r="571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1185" cy="2621280"/>
                      </a:xfrm>
                      <a:prstGeom prst="rect">
                        <a:avLst/>
                      </a:prstGeom>
                    </pic:spPr>
                  </pic:pic>
                </a:graphicData>
              </a:graphic>
            </wp:inline>
          </w:drawing>
        </w:r>
      </w:del>
    </w:p>
    <w:p w14:paraId="38A4BE64" w14:textId="44FDBC5F" w:rsidR="00AA1B3B" w:rsidRPr="00AF3413" w:rsidRDefault="00AA1B3B">
      <w:pPr>
        <w:pStyle w:val="af2"/>
        <w:numPr>
          <w:ilvl w:val="0"/>
          <w:numId w:val="33"/>
        </w:numPr>
        <w:ind w:leftChars="0" w:left="1242" w:hanging="284"/>
        <w:rPr>
          <w:rFonts w:eastAsia="微軟正黑體" w:cstheme="minorHAnsi"/>
        </w:rPr>
      </w:pPr>
      <w:r w:rsidRPr="00AF3413">
        <w:rPr>
          <w:rFonts w:eastAsia="微軟正黑體" w:cstheme="minorHAnsi"/>
        </w:rPr>
        <w:t>「</w:t>
      </w:r>
      <w:ins w:id="449" w:author="Vicki Tsai" w:date="2024-05-08T13:39:00Z">
        <w:r w:rsidR="00686B1A" w:rsidRPr="00AF3413">
          <w:rPr>
            <w:rFonts w:eastAsia="微軟正黑體" w:cstheme="minorHAnsi"/>
          </w:rPr>
          <w:t>4</w:t>
        </w:r>
      </w:ins>
      <w:del w:id="450" w:author="Vicki Tsai" w:date="2024-05-08T13:39:00Z">
        <w:r w:rsidRPr="00AF3413" w:rsidDel="00686B1A">
          <w:rPr>
            <w:rFonts w:eastAsia="微軟正黑體" w:cstheme="minorHAnsi"/>
          </w:rPr>
          <w:delText>2</w:delText>
        </w:r>
      </w:del>
      <w:r w:rsidRPr="00AF3413">
        <w:rPr>
          <w:rFonts w:eastAsia="微軟正黑體" w:cstheme="minorHAnsi"/>
        </w:rPr>
        <w:t>.</w:t>
      </w:r>
      <w:r w:rsidRPr="00AF3413">
        <w:rPr>
          <w:rFonts w:eastAsia="微軟正黑體" w:cstheme="minorHAnsi"/>
        </w:rPr>
        <w:t>對帳資料磁片錄製</w:t>
      </w:r>
      <w:r w:rsidRPr="00AF3413">
        <w:rPr>
          <w:rFonts w:eastAsia="微軟正黑體" w:cstheme="minorHAnsi"/>
        </w:rPr>
        <w:t>(</w:t>
      </w:r>
      <w:r w:rsidR="00A041BC" w:rsidRPr="00AF3413">
        <w:rPr>
          <w:rFonts w:eastAsia="微軟正黑體" w:cstheme="minorHAnsi"/>
        </w:rPr>
        <w:t>民國年</w:t>
      </w:r>
      <w:r w:rsidRPr="00AF3413">
        <w:rPr>
          <w:rFonts w:eastAsia="微軟正黑體" w:cstheme="minorHAnsi"/>
        </w:rPr>
        <w:t>)</w:t>
      </w:r>
      <w:r w:rsidRPr="00AF3413">
        <w:rPr>
          <w:rFonts w:eastAsia="微軟正黑體" w:cstheme="minorHAnsi"/>
        </w:rPr>
        <w:t>」：查詢結果產生連線報表</w:t>
      </w:r>
      <w:r w:rsidRPr="00AF3413">
        <w:rPr>
          <w:rFonts w:eastAsia="微軟正黑體" w:cstheme="minorHAnsi"/>
        </w:rPr>
        <w:t>RSALX005</w:t>
      </w:r>
      <w:r w:rsidRPr="00AF3413">
        <w:rPr>
          <w:rFonts w:eastAsia="微軟正黑體" w:cstheme="minorHAnsi"/>
        </w:rPr>
        <w:t>。</w:t>
      </w:r>
      <w:r w:rsidRPr="00AF3413">
        <w:rPr>
          <w:rFonts w:eastAsia="微軟正黑體" w:cstheme="minorHAnsi"/>
        </w:rPr>
        <w:t>RSALX005</w:t>
      </w:r>
      <w:r w:rsidRPr="00AF3413">
        <w:rPr>
          <w:rFonts w:eastAsia="微軟正黑體" w:cstheme="minorHAnsi"/>
        </w:rPr>
        <w:t>為檔案錄製，無報表輸出，檔案格式參照</w:t>
      </w:r>
      <w:r w:rsidRPr="00AF3413">
        <w:rPr>
          <w:rFonts w:eastAsia="微軟正黑體" w:cstheme="minorHAnsi"/>
          <w:bCs/>
          <w:iCs/>
        </w:rPr>
        <w:t>2.3.5.3</w:t>
      </w:r>
      <w:r w:rsidRPr="00AF3413">
        <w:rPr>
          <w:rFonts w:eastAsia="微軟正黑體" w:cstheme="minorHAnsi"/>
          <w:bCs/>
          <w:iCs/>
        </w:rPr>
        <w:t>欄位屬性</w:t>
      </w:r>
      <w:r w:rsidRPr="00AF3413">
        <w:rPr>
          <w:rFonts w:eastAsia="微軟正黑體" w:cstheme="minorHAnsi"/>
        </w:rPr>
        <w:t>。</w:t>
      </w:r>
    </w:p>
    <w:p w14:paraId="2328D341" w14:textId="05EA2822" w:rsidR="00AA1B3B" w:rsidRPr="00AF3413" w:rsidRDefault="00AA1B3B">
      <w:pPr>
        <w:pStyle w:val="af2"/>
        <w:numPr>
          <w:ilvl w:val="0"/>
          <w:numId w:val="33"/>
        </w:numPr>
        <w:ind w:leftChars="0" w:left="1242" w:hanging="284"/>
        <w:rPr>
          <w:rFonts w:eastAsia="微軟正黑體" w:cstheme="minorHAnsi"/>
        </w:rPr>
      </w:pPr>
      <w:r w:rsidRPr="00AF3413">
        <w:rPr>
          <w:rFonts w:eastAsia="微軟正黑體" w:cstheme="minorHAnsi"/>
        </w:rPr>
        <w:t>「</w:t>
      </w:r>
      <w:ins w:id="451" w:author="Vicki Tsai" w:date="2024-05-08T13:40:00Z">
        <w:r w:rsidR="00686B1A" w:rsidRPr="00AF3413">
          <w:rPr>
            <w:rFonts w:eastAsia="微軟正黑體" w:cstheme="minorHAnsi"/>
          </w:rPr>
          <w:t>5</w:t>
        </w:r>
      </w:ins>
      <w:del w:id="452" w:author="Vicki Tsai" w:date="2024-05-08T13:40:00Z">
        <w:r w:rsidRPr="00AF3413" w:rsidDel="00686B1A">
          <w:rPr>
            <w:rFonts w:eastAsia="微軟正黑體" w:cstheme="minorHAnsi"/>
          </w:rPr>
          <w:delText>3</w:delText>
        </w:r>
      </w:del>
      <w:r w:rsidRPr="00AF3413">
        <w:rPr>
          <w:rFonts w:eastAsia="微軟正黑體" w:cstheme="minorHAnsi"/>
        </w:rPr>
        <w:t>.</w:t>
      </w:r>
      <w:r w:rsidR="00A041BC" w:rsidRPr="00AF3413">
        <w:rPr>
          <w:rFonts w:eastAsia="微軟正黑體" w:cstheme="minorHAnsi"/>
        </w:rPr>
        <w:t>對帳資料磁片錄製</w:t>
      </w:r>
      <w:r w:rsidR="00A041BC" w:rsidRPr="00AF3413">
        <w:rPr>
          <w:rFonts w:eastAsia="微軟正黑體" w:cstheme="minorHAnsi"/>
        </w:rPr>
        <w:t>(</w:t>
      </w:r>
      <w:r w:rsidR="000022CF" w:rsidRPr="00AF3413">
        <w:rPr>
          <w:rFonts w:eastAsia="微軟正黑體" w:cstheme="minorHAnsi"/>
        </w:rPr>
        <w:t>西元</w:t>
      </w:r>
      <w:r w:rsidR="00A041BC" w:rsidRPr="00AF3413">
        <w:rPr>
          <w:rFonts w:eastAsia="微軟正黑體" w:cstheme="minorHAnsi"/>
        </w:rPr>
        <w:t>年</w:t>
      </w:r>
      <w:r w:rsidR="00A041BC" w:rsidRPr="00AF3413">
        <w:rPr>
          <w:rFonts w:eastAsia="微軟正黑體" w:cstheme="minorHAnsi"/>
        </w:rPr>
        <w:t>)</w:t>
      </w:r>
      <w:r w:rsidRPr="00AF3413">
        <w:rPr>
          <w:rFonts w:eastAsia="微軟正黑體" w:cstheme="minorHAnsi"/>
        </w:rPr>
        <w:t>」：查詢結果產生連線報表</w:t>
      </w:r>
      <w:r w:rsidRPr="00AF3413">
        <w:rPr>
          <w:rFonts w:eastAsia="微軟正黑體" w:cstheme="minorHAnsi"/>
        </w:rPr>
        <w:t>RSALX00</w:t>
      </w:r>
      <w:r w:rsidR="00A041BC" w:rsidRPr="00AF3413">
        <w:rPr>
          <w:rFonts w:eastAsia="微軟正黑體" w:cstheme="minorHAnsi"/>
        </w:rPr>
        <w:t>5</w:t>
      </w:r>
      <w:r w:rsidRPr="00AF3413">
        <w:rPr>
          <w:rFonts w:eastAsia="微軟正黑體" w:cstheme="minorHAnsi"/>
        </w:rPr>
        <w:t>。</w:t>
      </w:r>
      <w:r w:rsidRPr="00AF3413">
        <w:rPr>
          <w:rFonts w:eastAsia="微軟正黑體" w:cstheme="minorHAnsi"/>
        </w:rPr>
        <w:t>RSALX010</w:t>
      </w:r>
      <w:r w:rsidRPr="00AF3413">
        <w:rPr>
          <w:rFonts w:eastAsia="微軟正黑體" w:cstheme="minorHAnsi"/>
        </w:rPr>
        <w:t>為檔案錄製，無報表輸出，檔案格式參照</w:t>
      </w:r>
      <w:r w:rsidRPr="00AF3413">
        <w:rPr>
          <w:rFonts w:eastAsia="微軟正黑體" w:cstheme="minorHAnsi"/>
          <w:bCs/>
          <w:iCs/>
        </w:rPr>
        <w:t>2.3.5.3</w:t>
      </w:r>
      <w:r w:rsidRPr="00AF3413">
        <w:rPr>
          <w:rFonts w:eastAsia="微軟正黑體" w:cstheme="minorHAnsi"/>
          <w:bCs/>
          <w:iCs/>
        </w:rPr>
        <w:t>欄位屬性</w:t>
      </w:r>
      <w:r w:rsidRPr="00AF3413">
        <w:rPr>
          <w:rFonts w:eastAsia="微軟正黑體" w:cstheme="minorHAnsi"/>
        </w:rPr>
        <w:t>。</w:t>
      </w:r>
    </w:p>
    <w:p w14:paraId="73CEF0A5" w14:textId="3EC75671" w:rsidR="00AA1B3B" w:rsidRPr="00AF3413" w:rsidRDefault="00AA1B3B">
      <w:pPr>
        <w:pStyle w:val="af2"/>
        <w:numPr>
          <w:ilvl w:val="0"/>
          <w:numId w:val="33"/>
        </w:numPr>
        <w:ind w:leftChars="0" w:left="1242" w:hanging="284"/>
        <w:rPr>
          <w:rFonts w:eastAsia="微軟正黑體" w:cstheme="minorHAnsi"/>
        </w:rPr>
      </w:pPr>
      <w:r w:rsidRPr="00AF3413">
        <w:rPr>
          <w:rFonts w:eastAsia="微軟正黑體" w:cstheme="minorHAnsi"/>
        </w:rPr>
        <w:t>「</w:t>
      </w:r>
      <w:ins w:id="453" w:author="Vicki Tsai" w:date="2024-05-08T13:40:00Z">
        <w:r w:rsidR="00686B1A" w:rsidRPr="00AF3413">
          <w:rPr>
            <w:rFonts w:eastAsia="微軟正黑體" w:cstheme="minorHAnsi"/>
          </w:rPr>
          <w:t>6</w:t>
        </w:r>
      </w:ins>
      <w:del w:id="454" w:author="Vicki Tsai" w:date="2024-05-08T13:40:00Z">
        <w:r w:rsidRPr="00AF3413" w:rsidDel="00686B1A">
          <w:rPr>
            <w:rFonts w:eastAsia="微軟正黑體" w:cstheme="minorHAnsi"/>
          </w:rPr>
          <w:delText>4</w:delText>
        </w:r>
      </w:del>
      <w:r w:rsidRPr="00AF3413">
        <w:rPr>
          <w:rFonts w:eastAsia="微軟正黑體" w:cstheme="minorHAnsi"/>
        </w:rPr>
        <w:t>.</w:t>
      </w:r>
      <w:r w:rsidR="00A041BC" w:rsidRPr="00AF3413">
        <w:rPr>
          <w:rFonts w:eastAsia="微軟正黑體" w:cstheme="minorHAnsi"/>
        </w:rPr>
        <w:t>信基對</w:t>
      </w:r>
      <w:proofErr w:type="gramStart"/>
      <w:r w:rsidR="00A041BC" w:rsidRPr="00AF3413">
        <w:rPr>
          <w:rFonts w:eastAsia="微軟正黑體" w:cstheme="minorHAnsi"/>
        </w:rPr>
        <w:t>帳單</w:t>
      </w:r>
      <w:proofErr w:type="gramEnd"/>
      <w:r w:rsidR="00A041BC" w:rsidRPr="00AF3413">
        <w:rPr>
          <w:rFonts w:eastAsia="微軟正黑體" w:cstheme="minorHAnsi"/>
        </w:rPr>
        <w:t>磁片錄製</w:t>
      </w:r>
      <w:r w:rsidRPr="00AF3413">
        <w:rPr>
          <w:rFonts w:eastAsia="微軟正黑體" w:cstheme="minorHAnsi"/>
        </w:rPr>
        <w:t>」查詢結果產生連線報表</w:t>
      </w:r>
      <w:r w:rsidRPr="00AF3413">
        <w:rPr>
          <w:rFonts w:eastAsia="微軟正黑體" w:cstheme="minorHAnsi"/>
        </w:rPr>
        <w:t>RSALX</w:t>
      </w:r>
      <w:r w:rsidR="00A041BC" w:rsidRPr="00AF3413">
        <w:rPr>
          <w:rFonts w:eastAsia="微軟正黑體" w:cstheme="minorHAnsi"/>
        </w:rPr>
        <w:t>010</w:t>
      </w:r>
      <w:r w:rsidRPr="00AF3413">
        <w:rPr>
          <w:rFonts w:eastAsia="微軟正黑體" w:cstheme="minorHAnsi"/>
        </w:rPr>
        <w:t>。</w:t>
      </w:r>
      <w:r w:rsidRPr="00AF3413">
        <w:rPr>
          <w:rFonts w:eastAsia="微軟正黑體" w:cstheme="minorHAnsi"/>
        </w:rPr>
        <w:t>RSALX</w:t>
      </w:r>
      <w:r w:rsidR="00A041BC" w:rsidRPr="00AF3413">
        <w:rPr>
          <w:rFonts w:eastAsia="微軟正黑體" w:cstheme="minorHAnsi"/>
        </w:rPr>
        <w:t>010</w:t>
      </w:r>
      <w:r w:rsidRPr="00AF3413">
        <w:rPr>
          <w:rFonts w:eastAsia="微軟正黑體" w:cstheme="minorHAnsi"/>
        </w:rPr>
        <w:lastRenderedPageBreak/>
        <w:t>為檔案錄製，無報表輸出，檔案格式參照</w:t>
      </w:r>
      <w:r w:rsidRPr="00AF3413">
        <w:rPr>
          <w:rFonts w:eastAsia="微軟正黑體" w:cstheme="minorHAnsi"/>
          <w:bCs/>
          <w:iCs/>
        </w:rPr>
        <w:t>2.3.5.3</w:t>
      </w:r>
      <w:r w:rsidRPr="00AF3413">
        <w:rPr>
          <w:rFonts w:eastAsia="微軟正黑體" w:cstheme="minorHAnsi"/>
          <w:bCs/>
          <w:iCs/>
        </w:rPr>
        <w:t>欄位屬性</w:t>
      </w:r>
      <w:r w:rsidRPr="00AF3413">
        <w:rPr>
          <w:rFonts w:eastAsia="微軟正黑體" w:cstheme="minorHAnsi"/>
        </w:rPr>
        <w:t>。</w:t>
      </w:r>
    </w:p>
    <w:p w14:paraId="64F2D875" w14:textId="1E7F856A" w:rsidR="00AA1B3B" w:rsidRPr="00AF3413" w:rsidRDefault="00AA1B3B" w:rsidP="00AA1B3B">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2.3.5.3</w:t>
      </w:r>
      <w:r w:rsidR="005F4AE9" w:rsidRPr="00AF3413">
        <w:rPr>
          <w:rFonts w:asciiTheme="minorHAnsi" w:eastAsia="微軟正黑體" w:hAnsiTheme="minorHAnsi" w:cstheme="minorHAnsi"/>
          <w:b w:val="0"/>
          <w:bCs/>
          <w:i w:val="0"/>
          <w:iCs/>
        </w:rPr>
        <w:t xml:space="preserve"> </w:t>
      </w:r>
      <w:r w:rsidRPr="00AF3413">
        <w:rPr>
          <w:rFonts w:asciiTheme="minorHAnsi" w:eastAsia="微軟正黑體" w:hAnsiTheme="minorHAnsi" w:cstheme="minorHAnsi"/>
          <w:b w:val="0"/>
          <w:bCs/>
          <w:i w:val="0"/>
          <w:iCs/>
        </w:rPr>
        <w:t>欄位屬性</w:t>
      </w:r>
      <w:r w:rsidRPr="00AF3413">
        <w:rPr>
          <w:rFonts w:asciiTheme="minorHAnsi" w:eastAsia="微軟正黑體" w:hAnsiTheme="minorHAnsi" w:cstheme="minorHAnsi"/>
          <w:b w:val="0"/>
          <w:bCs/>
          <w:i w:val="0"/>
          <w:iCs/>
        </w:rPr>
        <w:t xml:space="preserve"> Field Properties</w:t>
      </w:r>
    </w:p>
    <w:p w14:paraId="5366FDB5" w14:textId="77777777" w:rsidR="00AA1B3B" w:rsidRPr="00AF3413" w:rsidRDefault="00AA1B3B">
      <w:pPr>
        <w:pStyle w:val="af2"/>
        <w:numPr>
          <w:ilvl w:val="0"/>
          <w:numId w:val="34"/>
        </w:numPr>
        <w:ind w:leftChars="0"/>
        <w:rPr>
          <w:rFonts w:eastAsia="微軟正黑體" w:cstheme="minorHAnsi"/>
        </w:rPr>
      </w:pPr>
      <w:r w:rsidRPr="00AF3413">
        <w:rPr>
          <w:rFonts w:eastAsia="微軟正黑體" w:cstheme="minorHAnsi"/>
        </w:rPr>
        <w:t>帳戶交易資料查詢：</w:t>
      </w:r>
    </w:p>
    <w:p w14:paraId="311FF69A" w14:textId="77777777" w:rsidR="00AA1B3B" w:rsidRPr="00AF3413" w:rsidRDefault="00AA1B3B">
      <w:pPr>
        <w:pStyle w:val="af2"/>
        <w:numPr>
          <w:ilvl w:val="0"/>
          <w:numId w:val="35"/>
        </w:numPr>
        <w:ind w:leftChars="0"/>
        <w:rPr>
          <w:ins w:id="455" w:author="Vicki Tsai" w:date="2024-05-08T13:47:00Z"/>
          <w:rFonts w:eastAsia="微軟正黑體" w:cstheme="minorHAnsi"/>
        </w:rPr>
      </w:pPr>
      <w:r w:rsidRPr="00AF3413">
        <w:rPr>
          <w:rFonts w:eastAsia="微軟正黑體" w:cstheme="minorHAnsi"/>
        </w:rPr>
        <w:t>輸入畫面：</w:t>
      </w:r>
    </w:p>
    <w:p w14:paraId="1C96797D" w14:textId="196BFD8B" w:rsidR="00730742" w:rsidRPr="00AF3413" w:rsidDel="001F0DC5" w:rsidRDefault="00730742">
      <w:pPr>
        <w:ind w:firstLine="0"/>
        <w:rPr>
          <w:del w:id="456" w:author="Vicki Tsai" w:date="2024-05-08T14:56:00Z"/>
          <w:rFonts w:eastAsia="微軟正黑體" w:cstheme="minorHAnsi"/>
          <w:rPrChange w:id="457" w:author="Vicki Tsai" w:date="2024-05-08T13:47:00Z">
            <w:rPr>
              <w:del w:id="458" w:author="Vicki Tsai" w:date="2024-05-08T14:56:00Z"/>
            </w:rPr>
          </w:rPrChange>
        </w:rPr>
        <w:pPrChange w:id="459" w:author="Vicki Tsai" w:date="2024-05-08T13:47:00Z">
          <w:pPr>
            <w:pStyle w:val="af2"/>
            <w:numPr>
              <w:numId w:val="35"/>
            </w:numPr>
            <w:ind w:leftChars="0" w:left="840" w:hanging="360"/>
          </w:pPr>
        </w:pPrChange>
      </w:pPr>
    </w:p>
    <w:tbl>
      <w:tblPr>
        <w:tblStyle w:val="af1"/>
        <w:tblW w:w="0" w:type="auto"/>
        <w:tblLook w:val="04A0" w:firstRow="1" w:lastRow="0" w:firstColumn="1" w:lastColumn="0" w:noHBand="0" w:noVBand="1"/>
      </w:tblPr>
      <w:tblGrid>
        <w:gridCol w:w="762"/>
        <w:gridCol w:w="1643"/>
        <w:gridCol w:w="1276"/>
        <w:gridCol w:w="709"/>
        <w:gridCol w:w="1275"/>
        <w:gridCol w:w="3256"/>
      </w:tblGrid>
      <w:tr w:rsidR="00AA1B3B" w:rsidRPr="00AF3413" w14:paraId="2920568C" w14:textId="77777777" w:rsidTr="005D0DF8">
        <w:trPr>
          <w:tblHeader/>
        </w:trPr>
        <w:tc>
          <w:tcPr>
            <w:tcW w:w="762" w:type="dxa"/>
            <w:tcBorders>
              <w:bottom w:val="single" w:sz="4" w:space="0" w:color="auto"/>
            </w:tcBorders>
            <w:shd w:val="pct12" w:color="auto" w:fill="auto"/>
          </w:tcPr>
          <w:p w14:paraId="3244305D"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編號</w:t>
            </w:r>
          </w:p>
        </w:tc>
        <w:tc>
          <w:tcPr>
            <w:tcW w:w="1643" w:type="dxa"/>
            <w:tcBorders>
              <w:bottom w:val="single" w:sz="4" w:space="0" w:color="auto"/>
            </w:tcBorders>
            <w:shd w:val="pct12" w:color="auto" w:fill="auto"/>
          </w:tcPr>
          <w:p w14:paraId="7D001F05"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欄位名稱</w:t>
            </w:r>
          </w:p>
        </w:tc>
        <w:tc>
          <w:tcPr>
            <w:tcW w:w="1276" w:type="dxa"/>
            <w:tcBorders>
              <w:bottom w:val="single" w:sz="4" w:space="0" w:color="auto"/>
            </w:tcBorders>
            <w:shd w:val="pct12" w:color="auto" w:fill="auto"/>
          </w:tcPr>
          <w:p w14:paraId="08B30EB6"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欄位種類</w:t>
            </w:r>
          </w:p>
        </w:tc>
        <w:tc>
          <w:tcPr>
            <w:tcW w:w="709" w:type="dxa"/>
            <w:tcBorders>
              <w:bottom w:val="single" w:sz="4" w:space="0" w:color="auto"/>
            </w:tcBorders>
            <w:shd w:val="pct12" w:color="auto" w:fill="auto"/>
          </w:tcPr>
          <w:p w14:paraId="58481463"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類別</w:t>
            </w:r>
          </w:p>
        </w:tc>
        <w:tc>
          <w:tcPr>
            <w:tcW w:w="1275" w:type="dxa"/>
            <w:tcBorders>
              <w:bottom w:val="single" w:sz="4" w:space="0" w:color="auto"/>
            </w:tcBorders>
            <w:shd w:val="pct12" w:color="auto" w:fill="auto"/>
          </w:tcPr>
          <w:p w14:paraId="6043039D"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長度</w:t>
            </w:r>
          </w:p>
        </w:tc>
        <w:tc>
          <w:tcPr>
            <w:tcW w:w="3256" w:type="dxa"/>
            <w:tcBorders>
              <w:bottom w:val="single" w:sz="4" w:space="0" w:color="auto"/>
            </w:tcBorders>
            <w:shd w:val="pct12" w:color="auto" w:fill="auto"/>
          </w:tcPr>
          <w:p w14:paraId="05EE7C39"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說明</w:t>
            </w:r>
          </w:p>
        </w:tc>
      </w:tr>
      <w:tr w:rsidR="00AA1B3B" w:rsidRPr="00AF3413" w14:paraId="30153893" w14:textId="77777777" w:rsidTr="005D0DF8">
        <w:trPr>
          <w:tblHeader/>
        </w:trPr>
        <w:tc>
          <w:tcPr>
            <w:tcW w:w="762" w:type="dxa"/>
            <w:vAlign w:val="center"/>
          </w:tcPr>
          <w:p w14:paraId="58A50968"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4E66BEBC" w14:textId="77777777" w:rsidR="00AA1B3B" w:rsidRPr="00AF3413" w:rsidRDefault="00AA1B3B" w:rsidP="00A93B4B">
            <w:pPr>
              <w:ind w:left="0" w:firstLine="0"/>
              <w:rPr>
                <w:rFonts w:eastAsia="微軟正黑體" w:cstheme="minorHAnsi"/>
              </w:rPr>
            </w:pPr>
            <w:r w:rsidRPr="00AF3413">
              <w:rPr>
                <w:rFonts w:eastAsia="微軟正黑體" w:cstheme="minorHAnsi"/>
              </w:rPr>
              <w:t>帳號</w:t>
            </w:r>
          </w:p>
        </w:tc>
        <w:tc>
          <w:tcPr>
            <w:tcW w:w="1276" w:type="dxa"/>
            <w:vAlign w:val="center"/>
          </w:tcPr>
          <w:p w14:paraId="56B017F9" w14:textId="77777777" w:rsidR="00AA1B3B" w:rsidRPr="00AF3413" w:rsidRDefault="00AA1B3B" w:rsidP="00A93B4B">
            <w:pPr>
              <w:ind w:left="0" w:firstLine="0"/>
              <w:rPr>
                <w:rFonts w:eastAsia="微軟正黑體" w:cstheme="minorHAnsi"/>
              </w:rPr>
            </w:pPr>
            <w:r w:rsidRPr="00AF3413">
              <w:rPr>
                <w:rFonts w:eastAsia="微軟正黑體" w:cstheme="minorHAnsi"/>
              </w:rPr>
              <w:t>數字</w:t>
            </w:r>
          </w:p>
        </w:tc>
        <w:tc>
          <w:tcPr>
            <w:tcW w:w="709" w:type="dxa"/>
          </w:tcPr>
          <w:p w14:paraId="3C9497F4" w14:textId="77777777" w:rsidR="00AA1B3B" w:rsidRPr="00AF3413" w:rsidRDefault="00AA1B3B" w:rsidP="00A93B4B">
            <w:pPr>
              <w:ind w:left="0" w:firstLine="0"/>
              <w:jc w:val="center"/>
              <w:rPr>
                <w:rFonts w:eastAsia="微軟正黑體" w:cstheme="minorHAnsi"/>
              </w:rPr>
            </w:pPr>
            <w:r w:rsidRPr="00AF3413">
              <w:rPr>
                <w:rFonts w:eastAsia="微軟正黑體" w:cstheme="minorHAnsi"/>
              </w:rPr>
              <w:t>M</w:t>
            </w:r>
          </w:p>
        </w:tc>
        <w:tc>
          <w:tcPr>
            <w:tcW w:w="1275" w:type="dxa"/>
            <w:vAlign w:val="center"/>
          </w:tcPr>
          <w:p w14:paraId="2B964615" w14:textId="77777777" w:rsidR="00AA1B3B" w:rsidRPr="00AF3413" w:rsidRDefault="00AA1B3B" w:rsidP="00A93B4B">
            <w:pPr>
              <w:ind w:left="0" w:firstLine="0"/>
              <w:rPr>
                <w:rFonts w:eastAsia="微軟正黑體" w:cstheme="minorHAnsi"/>
              </w:rPr>
            </w:pPr>
            <w:r w:rsidRPr="00AF3413">
              <w:rPr>
                <w:rFonts w:eastAsia="微軟正黑體" w:cstheme="minorHAnsi"/>
              </w:rPr>
              <w:t>14</w:t>
            </w:r>
          </w:p>
        </w:tc>
        <w:tc>
          <w:tcPr>
            <w:tcW w:w="3256" w:type="dxa"/>
            <w:vAlign w:val="center"/>
          </w:tcPr>
          <w:p w14:paraId="3F0B5052" w14:textId="77777777" w:rsidR="00AA1B3B" w:rsidRPr="00AF3413" w:rsidRDefault="00AA1B3B" w:rsidP="00A93B4B">
            <w:pPr>
              <w:ind w:left="0" w:firstLine="0"/>
              <w:rPr>
                <w:rFonts w:eastAsia="微軟正黑體" w:cstheme="minorHAnsi"/>
              </w:rPr>
            </w:pPr>
          </w:p>
        </w:tc>
      </w:tr>
      <w:tr w:rsidR="00AA1B3B" w:rsidRPr="00AF3413" w14:paraId="4A26AD8A" w14:textId="77777777" w:rsidTr="005D0DF8">
        <w:trPr>
          <w:tblHeader/>
        </w:trPr>
        <w:tc>
          <w:tcPr>
            <w:tcW w:w="762" w:type="dxa"/>
            <w:vAlign w:val="center"/>
          </w:tcPr>
          <w:p w14:paraId="392830A0"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55DE4011"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查詢幣別</w:t>
            </w:r>
          </w:p>
        </w:tc>
        <w:tc>
          <w:tcPr>
            <w:tcW w:w="1276" w:type="dxa"/>
            <w:vAlign w:val="center"/>
          </w:tcPr>
          <w:p w14:paraId="4A4CB320"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數字</w:t>
            </w:r>
          </w:p>
        </w:tc>
        <w:tc>
          <w:tcPr>
            <w:tcW w:w="709" w:type="dxa"/>
          </w:tcPr>
          <w:p w14:paraId="7B80C27D" w14:textId="77777777" w:rsidR="00AA1B3B" w:rsidRPr="00AF3413" w:rsidRDefault="00AA1B3B" w:rsidP="00A93B4B">
            <w:pPr>
              <w:ind w:left="0" w:firstLine="0"/>
              <w:jc w:val="center"/>
              <w:rPr>
                <w:rFonts w:eastAsia="微軟正黑體" w:cstheme="minorHAnsi"/>
              </w:rPr>
            </w:pPr>
            <w:r w:rsidRPr="00AF3413">
              <w:rPr>
                <w:rFonts w:eastAsia="微軟正黑體" w:cstheme="minorHAnsi"/>
                <w:szCs w:val="24"/>
              </w:rPr>
              <w:t>M</w:t>
            </w:r>
          </w:p>
        </w:tc>
        <w:tc>
          <w:tcPr>
            <w:tcW w:w="1275" w:type="dxa"/>
            <w:vAlign w:val="center"/>
          </w:tcPr>
          <w:p w14:paraId="15B23CE2"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2</w:t>
            </w:r>
          </w:p>
        </w:tc>
        <w:tc>
          <w:tcPr>
            <w:tcW w:w="3256" w:type="dxa"/>
            <w:vAlign w:val="center"/>
          </w:tcPr>
          <w:p w14:paraId="71D66D29" w14:textId="77777777" w:rsidR="00AA1B3B" w:rsidRPr="00AF3413" w:rsidRDefault="00AA1B3B" w:rsidP="00A93B4B">
            <w:pPr>
              <w:ind w:left="0" w:firstLine="0"/>
              <w:rPr>
                <w:rFonts w:eastAsia="微軟正黑體" w:cstheme="minorHAnsi"/>
              </w:rPr>
            </w:pPr>
            <w:r w:rsidRPr="00AF3413">
              <w:rPr>
                <w:rFonts w:eastAsia="微軟正黑體" w:cstheme="minorHAnsi"/>
                <w:sz w:val="22"/>
              </w:rPr>
              <w:t>預設</w:t>
            </w:r>
            <w:r w:rsidRPr="00AF3413">
              <w:rPr>
                <w:rFonts w:eastAsia="微軟正黑體" w:cstheme="minorHAnsi"/>
                <w:sz w:val="22"/>
              </w:rPr>
              <w:t>99:</w:t>
            </w:r>
            <w:r w:rsidRPr="00AF3413">
              <w:rPr>
                <w:rFonts w:eastAsia="微軟正黑體" w:cstheme="minorHAnsi"/>
                <w:sz w:val="22"/>
              </w:rPr>
              <w:t>全部</w:t>
            </w:r>
          </w:p>
        </w:tc>
      </w:tr>
      <w:tr w:rsidR="00AA1B3B" w:rsidRPr="00AF3413" w14:paraId="1AE8B4C3" w14:textId="77777777" w:rsidTr="005D0DF8">
        <w:trPr>
          <w:tblHeader/>
        </w:trPr>
        <w:tc>
          <w:tcPr>
            <w:tcW w:w="762" w:type="dxa"/>
            <w:vAlign w:val="center"/>
          </w:tcPr>
          <w:p w14:paraId="48DC537C"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477B9968"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起</w:t>
            </w:r>
          </w:p>
        </w:tc>
        <w:tc>
          <w:tcPr>
            <w:tcW w:w="1276" w:type="dxa"/>
            <w:vAlign w:val="center"/>
          </w:tcPr>
          <w:p w14:paraId="6BB9110E"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日期</w:t>
            </w:r>
          </w:p>
        </w:tc>
        <w:tc>
          <w:tcPr>
            <w:tcW w:w="709" w:type="dxa"/>
          </w:tcPr>
          <w:p w14:paraId="35D043F7" w14:textId="77777777" w:rsidR="00AA1B3B" w:rsidRPr="00AF3413" w:rsidRDefault="00AA1B3B" w:rsidP="00A93B4B">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11CC3A91"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8</w:t>
            </w:r>
          </w:p>
        </w:tc>
        <w:tc>
          <w:tcPr>
            <w:tcW w:w="3256" w:type="dxa"/>
            <w:vAlign w:val="center"/>
          </w:tcPr>
          <w:p w14:paraId="62EF8C5D"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預設為當日之</w:t>
            </w:r>
            <w:r w:rsidRPr="00AF3413">
              <w:rPr>
                <w:rFonts w:eastAsia="微軟正黑體" w:cstheme="minorHAnsi"/>
                <w:sz w:val="22"/>
              </w:rPr>
              <w:t>2</w:t>
            </w:r>
            <w:r w:rsidRPr="00AF3413">
              <w:rPr>
                <w:rFonts w:eastAsia="微軟正黑體" w:cstheme="minorHAnsi"/>
                <w:sz w:val="22"/>
              </w:rPr>
              <w:t>個月前的相對日</w:t>
            </w:r>
          </w:p>
        </w:tc>
      </w:tr>
      <w:tr w:rsidR="00AA1B3B" w:rsidRPr="00AF3413" w14:paraId="0E737D50" w14:textId="77777777" w:rsidTr="005D0DF8">
        <w:trPr>
          <w:tblHeader/>
        </w:trPr>
        <w:tc>
          <w:tcPr>
            <w:tcW w:w="762" w:type="dxa"/>
            <w:vAlign w:val="center"/>
          </w:tcPr>
          <w:p w14:paraId="6C6B62AC"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6EB54569"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迄</w:t>
            </w:r>
          </w:p>
        </w:tc>
        <w:tc>
          <w:tcPr>
            <w:tcW w:w="1276" w:type="dxa"/>
            <w:vAlign w:val="center"/>
          </w:tcPr>
          <w:p w14:paraId="3B34C0C2"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日期</w:t>
            </w:r>
          </w:p>
        </w:tc>
        <w:tc>
          <w:tcPr>
            <w:tcW w:w="709" w:type="dxa"/>
          </w:tcPr>
          <w:p w14:paraId="71D3B6CE" w14:textId="77777777" w:rsidR="00AA1B3B" w:rsidRPr="00AF3413" w:rsidRDefault="00AA1B3B" w:rsidP="00A93B4B">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6218DEFE"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8</w:t>
            </w:r>
          </w:p>
        </w:tc>
        <w:tc>
          <w:tcPr>
            <w:tcW w:w="3256" w:type="dxa"/>
            <w:vAlign w:val="center"/>
          </w:tcPr>
          <w:p w14:paraId="6F2F8E50"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預設為當日</w:t>
            </w:r>
          </w:p>
        </w:tc>
      </w:tr>
      <w:tr w:rsidR="00AA1B3B" w:rsidRPr="00AF3413" w14:paraId="57A3D2C3" w14:textId="77777777" w:rsidTr="005D0DF8">
        <w:trPr>
          <w:tblHeader/>
        </w:trPr>
        <w:tc>
          <w:tcPr>
            <w:tcW w:w="762" w:type="dxa"/>
            <w:vAlign w:val="center"/>
          </w:tcPr>
          <w:p w14:paraId="7F9B2F6A"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7F76EF0A"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起</w:t>
            </w:r>
          </w:p>
        </w:tc>
        <w:tc>
          <w:tcPr>
            <w:tcW w:w="1276" w:type="dxa"/>
            <w:vAlign w:val="center"/>
          </w:tcPr>
          <w:p w14:paraId="10BD4474"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時間</w:t>
            </w:r>
          </w:p>
        </w:tc>
        <w:tc>
          <w:tcPr>
            <w:tcW w:w="709" w:type="dxa"/>
          </w:tcPr>
          <w:p w14:paraId="47F7C652" w14:textId="77777777" w:rsidR="00AA1B3B" w:rsidRPr="00AF3413" w:rsidRDefault="00AA1B3B" w:rsidP="00A93B4B">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078009C4"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6</w:t>
            </w:r>
          </w:p>
        </w:tc>
        <w:tc>
          <w:tcPr>
            <w:tcW w:w="3256" w:type="dxa"/>
            <w:vAlign w:val="center"/>
          </w:tcPr>
          <w:p w14:paraId="56034CBD"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預設為</w:t>
            </w:r>
            <w:r w:rsidRPr="00AF3413">
              <w:rPr>
                <w:rFonts w:eastAsia="微軟正黑體" w:cstheme="minorHAnsi"/>
                <w:sz w:val="22"/>
              </w:rPr>
              <w:t>00:00:00</w:t>
            </w:r>
          </w:p>
        </w:tc>
      </w:tr>
      <w:tr w:rsidR="00AA1B3B" w:rsidRPr="00AF3413" w14:paraId="00A58A3F" w14:textId="77777777" w:rsidTr="005D0DF8">
        <w:trPr>
          <w:tblHeader/>
        </w:trPr>
        <w:tc>
          <w:tcPr>
            <w:tcW w:w="762" w:type="dxa"/>
            <w:vAlign w:val="center"/>
          </w:tcPr>
          <w:p w14:paraId="42D97674" w14:textId="77777777" w:rsidR="00AA1B3B" w:rsidRPr="00AF3413" w:rsidRDefault="00AA1B3B">
            <w:pPr>
              <w:pStyle w:val="af2"/>
              <w:numPr>
                <w:ilvl w:val="0"/>
                <w:numId w:val="36"/>
              </w:numPr>
              <w:ind w:leftChars="0"/>
              <w:rPr>
                <w:rFonts w:eastAsia="微軟正黑體" w:cstheme="minorHAnsi"/>
              </w:rPr>
            </w:pPr>
          </w:p>
        </w:tc>
        <w:tc>
          <w:tcPr>
            <w:tcW w:w="1643" w:type="dxa"/>
            <w:vAlign w:val="center"/>
          </w:tcPr>
          <w:p w14:paraId="2BA22465" w14:textId="77777777" w:rsidR="00AA1B3B" w:rsidRPr="00AF3413" w:rsidRDefault="00AA1B3B" w:rsidP="00A93B4B">
            <w:pPr>
              <w:ind w:left="0" w:firstLine="0"/>
              <w:rPr>
                <w:rFonts w:eastAsia="微軟正黑體" w:cstheme="minorHAnsi"/>
              </w:rPr>
            </w:pPr>
            <w:r w:rsidRPr="00AF3413">
              <w:rPr>
                <w:rFonts w:eastAsia="微軟正黑體" w:cstheme="minorHAnsi"/>
              </w:rPr>
              <w:t>查詢時間</w:t>
            </w:r>
            <w:r w:rsidRPr="00AF3413">
              <w:rPr>
                <w:rFonts w:eastAsia="微軟正黑體" w:cstheme="minorHAnsi"/>
              </w:rPr>
              <w:t>-</w:t>
            </w:r>
            <w:r w:rsidRPr="00AF3413">
              <w:rPr>
                <w:rFonts w:eastAsia="微軟正黑體" w:cstheme="minorHAnsi"/>
              </w:rPr>
              <w:t>迄</w:t>
            </w:r>
          </w:p>
        </w:tc>
        <w:tc>
          <w:tcPr>
            <w:tcW w:w="1276" w:type="dxa"/>
            <w:vAlign w:val="center"/>
          </w:tcPr>
          <w:p w14:paraId="065B11E2" w14:textId="77777777" w:rsidR="00AA1B3B" w:rsidRPr="00AF3413" w:rsidRDefault="00AA1B3B" w:rsidP="00A93B4B">
            <w:pPr>
              <w:ind w:left="0" w:firstLine="0"/>
              <w:rPr>
                <w:rFonts w:eastAsia="微軟正黑體" w:cstheme="minorHAnsi"/>
              </w:rPr>
            </w:pPr>
            <w:r w:rsidRPr="00AF3413">
              <w:rPr>
                <w:rFonts w:eastAsia="微軟正黑體" w:cstheme="minorHAnsi"/>
              </w:rPr>
              <w:t>時間</w:t>
            </w:r>
          </w:p>
        </w:tc>
        <w:tc>
          <w:tcPr>
            <w:tcW w:w="709" w:type="dxa"/>
          </w:tcPr>
          <w:p w14:paraId="6EC9C0BF" w14:textId="77777777" w:rsidR="00AA1B3B" w:rsidRPr="00AF3413" w:rsidRDefault="00AA1B3B" w:rsidP="00A93B4B">
            <w:pPr>
              <w:ind w:left="0" w:firstLine="0"/>
              <w:jc w:val="center"/>
              <w:rPr>
                <w:rFonts w:eastAsia="微軟正黑體" w:cstheme="minorHAnsi"/>
              </w:rPr>
            </w:pPr>
            <w:r w:rsidRPr="00AF3413">
              <w:rPr>
                <w:rFonts w:eastAsia="微軟正黑體" w:cstheme="minorHAnsi"/>
              </w:rPr>
              <w:t>M</w:t>
            </w:r>
          </w:p>
        </w:tc>
        <w:tc>
          <w:tcPr>
            <w:tcW w:w="1275" w:type="dxa"/>
            <w:vAlign w:val="center"/>
          </w:tcPr>
          <w:p w14:paraId="4CF461B0" w14:textId="77777777" w:rsidR="00AA1B3B" w:rsidRPr="00AF3413" w:rsidRDefault="00AA1B3B" w:rsidP="00A93B4B">
            <w:pPr>
              <w:ind w:left="0" w:firstLine="0"/>
              <w:rPr>
                <w:rFonts w:eastAsia="微軟正黑體" w:cstheme="minorHAnsi"/>
              </w:rPr>
            </w:pPr>
            <w:r w:rsidRPr="00AF3413">
              <w:rPr>
                <w:rFonts w:eastAsia="微軟正黑體" w:cstheme="minorHAnsi"/>
              </w:rPr>
              <w:t>6</w:t>
            </w:r>
          </w:p>
        </w:tc>
        <w:tc>
          <w:tcPr>
            <w:tcW w:w="3256" w:type="dxa"/>
            <w:vAlign w:val="center"/>
          </w:tcPr>
          <w:p w14:paraId="565471FB" w14:textId="77777777" w:rsidR="00AA1B3B" w:rsidRPr="00AF3413" w:rsidRDefault="00AA1B3B" w:rsidP="00A93B4B">
            <w:pPr>
              <w:ind w:left="0" w:firstLine="0"/>
              <w:rPr>
                <w:rFonts w:eastAsia="微軟正黑體" w:cstheme="minorHAnsi"/>
              </w:rPr>
            </w:pPr>
            <w:r w:rsidRPr="00AF3413">
              <w:rPr>
                <w:rFonts w:eastAsia="微軟正黑體" w:cstheme="minorHAnsi"/>
                <w:sz w:val="22"/>
              </w:rPr>
              <w:t>預設為</w:t>
            </w:r>
            <w:r w:rsidRPr="00AF3413">
              <w:rPr>
                <w:rFonts w:eastAsia="微軟正黑體" w:cstheme="minorHAnsi"/>
                <w:sz w:val="22"/>
              </w:rPr>
              <w:t>23:59:59</w:t>
            </w:r>
          </w:p>
        </w:tc>
      </w:tr>
    </w:tbl>
    <w:p w14:paraId="69B5411E" w14:textId="4676D917" w:rsidR="00AA1B3B" w:rsidRPr="00AF3413" w:rsidDel="00D97A59" w:rsidRDefault="00AA1B3B" w:rsidP="001A17EC">
      <w:pPr>
        <w:pStyle w:val="af2"/>
        <w:numPr>
          <w:ilvl w:val="0"/>
          <w:numId w:val="35"/>
        </w:numPr>
        <w:ind w:leftChars="0"/>
        <w:rPr>
          <w:ins w:id="460" w:author="Vicki Tsai" w:date="2024-05-08T13:48:00Z"/>
          <w:del w:id="461" w:author="Ching Yi Tsai" w:date="2024-05-08T14:42:00Z"/>
          <w:rFonts w:eastAsia="微軟正黑體" w:cstheme="minorHAnsi"/>
        </w:rPr>
      </w:pPr>
      <w:r w:rsidRPr="00AF3413">
        <w:rPr>
          <w:rFonts w:eastAsia="微軟正黑體" w:cstheme="minorHAnsi"/>
        </w:rPr>
        <w:t>輸出畫面</w:t>
      </w:r>
    </w:p>
    <w:p w14:paraId="5632F221" w14:textId="2C261C2E" w:rsidR="00730742" w:rsidRPr="00AF3413" w:rsidRDefault="00730742" w:rsidP="00D97A59">
      <w:pPr>
        <w:pStyle w:val="af2"/>
        <w:numPr>
          <w:ilvl w:val="0"/>
          <w:numId w:val="35"/>
        </w:numPr>
        <w:ind w:leftChars="0"/>
        <w:rPr>
          <w:rFonts w:eastAsia="微軟正黑體" w:cstheme="minorHAnsi"/>
          <w:rPrChange w:id="462" w:author="Ching Yi Tsai" w:date="2024-05-08T14:42:00Z">
            <w:rPr/>
          </w:rPrChange>
        </w:rPr>
      </w:pPr>
      <w:ins w:id="463" w:author="Vicki Tsai" w:date="2024-05-08T13:48:00Z">
        <w:del w:id="464" w:author="Ching Yi Tsai" w:date="2024-05-08T14:42:00Z">
          <w:r w:rsidRPr="00AF3413" w:rsidDel="00D97A59">
            <w:rPr>
              <w:rFonts w:eastAsia="微軟正黑體" w:cstheme="minorHAnsi"/>
              <w:noProof/>
            </w:rPr>
            <w:drawing>
              <wp:inline distT="0" distB="0" distL="0" distR="0" wp14:anchorId="1CD9D9CA" wp14:editId="4D13E47B">
                <wp:extent cx="5671185" cy="2520950"/>
                <wp:effectExtent l="0" t="0" r="5715" b="0"/>
                <wp:docPr id="304130109"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1389" name="圖片 1" descr="一張含有 文字, 螢幕擷取畫面, 數字, 字型 的圖片&#10;&#10;自動產生的描述"/>
                        <pic:cNvPicPr/>
                      </pic:nvPicPr>
                      <pic:blipFill rotWithShape="1">
                        <a:blip r:embed="rId67" cstate="print">
                          <a:extLst>
                            <a:ext uri="{28A0092B-C50C-407E-A947-70E740481C1C}">
                              <a14:useLocalDpi xmlns:a14="http://schemas.microsoft.com/office/drawing/2010/main" val="0"/>
                            </a:ext>
                          </a:extLst>
                        </a:blip>
                        <a:srcRect b="22657"/>
                        <a:stretch/>
                      </pic:blipFill>
                      <pic:spPr bwMode="auto">
                        <a:xfrm>
                          <a:off x="0" y="0"/>
                          <a:ext cx="5671185" cy="2520950"/>
                        </a:xfrm>
                        <a:prstGeom prst="rect">
                          <a:avLst/>
                        </a:prstGeom>
                        <a:ln>
                          <a:noFill/>
                        </a:ln>
                        <a:extLst>
                          <a:ext uri="{53640926-AAD7-44D8-BBD7-CCE9431645EC}">
                            <a14:shadowObscured xmlns:a14="http://schemas.microsoft.com/office/drawing/2010/main"/>
                          </a:ext>
                        </a:extLst>
                      </pic:spPr>
                    </pic:pic>
                  </a:graphicData>
                </a:graphic>
              </wp:inline>
            </w:drawing>
          </w:r>
        </w:del>
      </w:ins>
    </w:p>
    <w:tbl>
      <w:tblPr>
        <w:tblStyle w:val="af1"/>
        <w:tblW w:w="0" w:type="auto"/>
        <w:tblLook w:val="04A0" w:firstRow="1" w:lastRow="0" w:firstColumn="1" w:lastColumn="0" w:noHBand="0" w:noVBand="1"/>
      </w:tblPr>
      <w:tblGrid>
        <w:gridCol w:w="743"/>
        <w:gridCol w:w="1753"/>
        <w:gridCol w:w="1043"/>
        <w:gridCol w:w="693"/>
        <w:gridCol w:w="1363"/>
        <w:gridCol w:w="3326"/>
      </w:tblGrid>
      <w:tr w:rsidR="00410F44" w:rsidRPr="00AF3413" w14:paraId="75BE6516" w14:textId="77777777" w:rsidTr="004F075B">
        <w:tc>
          <w:tcPr>
            <w:tcW w:w="743" w:type="dxa"/>
            <w:tcBorders>
              <w:bottom w:val="single" w:sz="4" w:space="0" w:color="auto"/>
            </w:tcBorders>
            <w:shd w:val="pct12" w:color="auto" w:fill="auto"/>
          </w:tcPr>
          <w:p w14:paraId="0DE52A0B"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編號</w:t>
            </w:r>
          </w:p>
        </w:tc>
        <w:tc>
          <w:tcPr>
            <w:tcW w:w="1753" w:type="dxa"/>
            <w:tcBorders>
              <w:bottom w:val="single" w:sz="4" w:space="0" w:color="auto"/>
            </w:tcBorders>
            <w:shd w:val="pct12" w:color="auto" w:fill="auto"/>
          </w:tcPr>
          <w:p w14:paraId="2B8AA5F7"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欄位名稱</w:t>
            </w:r>
          </w:p>
        </w:tc>
        <w:tc>
          <w:tcPr>
            <w:tcW w:w="1043" w:type="dxa"/>
            <w:tcBorders>
              <w:bottom w:val="single" w:sz="4" w:space="0" w:color="auto"/>
            </w:tcBorders>
            <w:shd w:val="pct12" w:color="auto" w:fill="auto"/>
          </w:tcPr>
          <w:p w14:paraId="010DB087"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欄位種類</w:t>
            </w:r>
          </w:p>
        </w:tc>
        <w:tc>
          <w:tcPr>
            <w:tcW w:w="693" w:type="dxa"/>
            <w:tcBorders>
              <w:bottom w:val="single" w:sz="4" w:space="0" w:color="auto"/>
            </w:tcBorders>
            <w:shd w:val="pct12" w:color="auto" w:fill="auto"/>
          </w:tcPr>
          <w:p w14:paraId="0539DC93"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類別</w:t>
            </w:r>
          </w:p>
        </w:tc>
        <w:tc>
          <w:tcPr>
            <w:tcW w:w="1363" w:type="dxa"/>
            <w:tcBorders>
              <w:bottom w:val="single" w:sz="4" w:space="0" w:color="auto"/>
            </w:tcBorders>
            <w:shd w:val="pct12" w:color="auto" w:fill="auto"/>
          </w:tcPr>
          <w:p w14:paraId="17CFA95B"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長度</w:t>
            </w:r>
          </w:p>
        </w:tc>
        <w:tc>
          <w:tcPr>
            <w:tcW w:w="3326" w:type="dxa"/>
            <w:tcBorders>
              <w:bottom w:val="single" w:sz="4" w:space="0" w:color="auto"/>
            </w:tcBorders>
            <w:shd w:val="pct12" w:color="auto" w:fill="auto"/>
          </w:tcPr>
          <w:p w14:paraId="14A0BEA4" w14:textId="77777777" w:rsidR="00410F44" w:rsidRPr="00AF3413" w:rsidRDefault="00410F44" w:rsidP="004F075B">
            <w:pPr>
              <w:ind w:left="0" w:firstLine="0"/>
              <w:jc w:val="center"/>
              <w:rPr>
                <w:rFonts w:eastAsia="微軟正黑體" w:cstheme="minorHAnsi"/>
                <w:b/>
                <w:bCs/>
              </w:rPr>
            </w:pPr>
            <w:r w:rsidRPr="00AF3413">
              <w:rPr>
                <w:rFonts w:eastAsia="微軟正黑體" w:cstheme="minorHAnsi"/>
                <w:b/>
                <w:bCs/>
              </w:rPr>
              <w:t>說明</w:t>
            </w:r>
          </w:p>
        </w:tc>
      </w:tr>
      <w:tr w:rsidR="00410F44" w:rsidRPr="00AF3413" w14:paraId="354D8F64" w14:textId="77777777" w:rsidTr="004F075B">
        <w:tc>
          <w:tcPr>
            <w:tcW w:w="8921" w:type="dxa"/>
            <w:gridSpan w:val="6"/>
            <w:tcBorders>
              <w:bottom w:val="single" w:sz="4" w:space="0" w:color="auto"/>
            </w:tcBorders>
            <w:shd w:val="clear" w:color="auto" w:fill="auto"/>
          </w:tcPr>
          <w:p w14:paraId="2438E247" w14:textId="77777777" w:rsidR="00410F44" w:rsidRPr="00AF3413" w:rsidRDefault="00410F44" w:rsidP="004F075B">
            <w:pPr>
              <w:ind w:left="0" w:firstLine="0"/>
              <w:rPr>
                <w:rFonts w:eastAsia="微軟正黑體" w:cstheme="minorHAnsi"/>
              </w:rPr>
            </w:pPr>
            <w:r w:rsidRPr="00AF3413">
              <w:rPr>
                <w:rFonts w:eastAsia="微軟正黑體" w:cstheme="minorHAnsi"/>
              </w:rPr>
              <w:t>Header</w:t>
            </w:r>
          </w:p>
        </w:tc>
      </w:tr>
      <w:tr w:rsidR="00410F44" w:rsidRPr="00AF3413" w14:paraId="34000565" w14:textId="77777777" w:rsidTr="004F075B">
        <w:tc>
          <w:tcPr>
            <w:tcW w:w="743" w:type="dxa"/>
            <w:vAlign w:val="center"/>
          </w:tcPr>
          <w:p w14:paraId="7B82C1BF"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624FB518" w14:textId="77777777" w:rsidR="00410F44" w:rsidRPr="00AF3413" w:rsidRDefault="00410F44" w:rsidP="004F075B">
            <w:pPr>
              <w:ind w:left="0" w:firstLine="0"/>
              <w:rPr>
                <w:rFonts w:eastAsia="微軟正黑體" w:cstheme="minorHAnsi"/>
              </w:rPr>
            </w:pPr>
            <w:r w:rsidRPr="00AF3413">
              <w:rPr>
                <w:rFonts w:eastAsia="微軟正黑體" w:cstheme="minorHAnsi"/>
              </w:rPr>
              <w:t>帳號</w:t>
            </w:r>
          </w:p>
        </w:tc>
        <w:tc>
          <w:tcPr>
            <w:tcW w:w="1043" w:type="dxa"/>
            <w:vAlign w:val="center"/>
          </w:tcPr>
          <w:p w14:paraId="26E34B89" w14:textId="77777777" w:rsidR="00410F44" w:rsidRPr="00AF3413" w:rsidRDefault="00410F44" w:rsidP="004F075B">
            <w:pPr>
              <w:ind w:left="0" w:firstLine="0"/>
              <w:rPr>
                <w:rFonts w:eastAsia="微軟正黑體" w:cstheme="minorHAnsi"/>
              </w:rPr>
            </w:pPr>
            <w:r w:rsidRPr="00AF3413">
              <w:rPr>
                <w:rFonts w:eastAsia="微軟正黑體" w:cstheme="minorHAnsi"/>
              </w:rPr>
              <w:t>數字</w:t>
            </w:r>
          </w:p>
        </w:tc>
        <w:tc>
          <w:tcPr>
            <w:tcW w:w="693" w:type="dxa"/>
          </w:tcPr>
          <w:p w14:paraId="78D59D3C" w14:textId="77777777" w:rsidR="00410F44" w:rsidRPr="00AF3413" w:rsidRDefault="00410F44" w:rsidP="004F075B">
            <w:pPr>
              <w:ind w:left="0" w:firstLine="0"/>
              <w:jc w:val="center"/>
              <w:rPr>
                <w:rFonts w:eastAsia="微軟正黑體" w:cstheme="minorHAnsi"/>
              </w:rPr>
            </w:pPr>
            <w:r w:rsidRPr="00AF3413">
              <w:rPr>
                <w:rFonts w:eastAsia="微軟正黑體" w:cstheme="minorHAnsi"/>
              </w:rPr>
              <w:t>M</w:t>
            </w:r>
          </w:p>
        </w:tc>
        <w:tc>
          <w:tcPr>
            <w:tcW w:w="1363" w:type="dxa"/>
            <w:vAlign w:val="center"/>
          </w:tcPr>
          <w:p w14:paraId="35FDF82A" w14:textId="77777777" w:rsidR="00410F44" w:rsidRPr="00AF3413" w:rsidRDefault="00410F44" w:rsidP="004F075B">
            <w:pPr>
              <w:ind w:left="0" w:firstLine="0"/>
              <w:rPr>
                <w:rFonts w:eastAsia="微軟正黑體" w:cstheme="minorHAnsi"/>
              </w:rPr>
            </w:pPr>
            <w:r w:rsidRPr="00AF3413">
              <w:rPr>
                <w:rFonts w:eastAsia="微軟正黑體" w:cstheme="minorHAnsi"/>
              </w:rPr>
              <w:t>14</w:t>
            </w:r>
          </w:p>
        </w:tc>
        <w:tc>
          <w:tcPr>
            <w:tcW w:w="3326" w:type="dxa"/>
            <w:vAlign w:val="center"/>
          </w:tcPr>
          <w:p w14:paraId="6B26365A" w14:textId="77777777" w:rsidR="00410F44" w:rsidRPr="00AF3413" w:rsidRDefault="00410F44" w:rsidP="004F075B">
            <w:pPr>
              <w:ind w:left="0" w:firstLine="0"/>
              <w:rPr>
                <w:rFonts w:eastAsia="微軟正黑體" w:cstheme="minorHAnsi"/>
              </w:rPr>
            </w:pPr>
          </w:p>
        </w:tc>
      </w:tr>
      <w:tr w:rsidR="00410F44" w:rsidRPr="00AF3413" w14:paraId="55EE2E14" w14:textId="77777777" w:rsidTr="004F075B">
        <w:tc>
          <w:tcPr>
            <w:tcW w:w="743" w:type="dxa"/>
            <w:vAlign w:val="center"/>
          </w:tcPr>
          <w:p w14:paraId="7FDBC057"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2C6EC2D7" w14:textId="5EE54A91" w:rsidR="00410F44" w:rsidRPr="00AF3413" w:rsidRDefault="00CA3EC4" w:rsidP="004F075B">
            <w:pPr>
              <w:ind w:left="0" w:firstLine="0"/>
              <w:rPr>
                <w:rFonts w:eastAsia="微軟正黑體" w:cstheme="minorHAnsi"/>
              </w:rPr>
            </w:pPr>
            <w:r w:rsidRPr="00AF3413">
              <w:rPr>
                <w:rFonts w:eastAsia="微軟正黑體" w:cstheme="minorHAnsi"/>
                <w:szCs w:val="24"/>
              </w:rPr>
              <w:t>查詢</w:t>
            </w:r>
            <w:r w:rsidR="00410F44" w:rsidRPr="00AF3413">
              <w:rPr>
                <w:rFonts w:eastAsia="微軟正黑體" w:cstheme="minorHAnsi"/>
                <w:szCs w:val="24"/>
              </w:rPr>
              <w:t>幣別</w:t>
            </w:r>
          </w:p>
        </w:tc>
        <w:tc>
          <w:tcPr>
            <w:tcW w:w="1043" w:type="dxa"/>
            <w:vAlign w:val="center"/>
          </w:tcPr>
          <w:p w14:paraId="3035880D" w14:textId="77777777" w:rsidR="00410F44" w:rsidRPr="00AF3413" w:rsidRDefault="00410F44" w:rsidP="004F075B">
            <w:pPr>
              <w:ind w:left="0" w:firstLine="0"/>
              <w:rPr>
                <w:rFonts w:eastAsia="微軟正黑體" w:cstheme="minorHAnsi"/>
              </w:rPr>
            </w:pPr>
            <w:r w:rsidRPr="00AF3413">
              <w:rPr>
                <w:rFonts w:eastAsia="微軟正黑體" w:cstheme="minorHAnsi"/>
                <w:szCs w:val="24"/>
              </w:rPr>
              <w:t>文數字</w:t>
            </w:r>
          </w:p>
        </w:tc>
        <w:tc>
          <w:tcPr>
            <w:tcW w:w="693" w:type="dxa"/>
          </w:tcPr>
          <w:p w14:paraId="10B11B50" w14:textId="77777777" w:rsidR="00410F44" w:rsidRPr="00AF3413" w:rsidRDefault="00410F44" w:rsidP="004F075B">
            <w:pPr>
              <w:ind w:left="0" w:firstLine="0"/>
              <w:jc w:val="center"/>
              <w:rPr>
                <w:rFonts w:eastAsia="微軟正黑體" w:cstheme="minorHAnsi"/>
              </w:rPr>
            </w:pPr>
            <w:r w:rsidRPr="00AF3413">
              <w:rPr>
                <w:rFonts w:eastAsia="微軟正黑體" w:cstheme="minorHAnsi"/>
                <w:szCs w:val="24"/>
              </w:rPr>
              <w:t>M</w:t>
            </w:r>
          </w:p>
        </w:tc>
        <w:tc>
          <w:tcPr>
            <w:tcW w:w="1363" w:type="dxa"/>
            <w:vAlign w:val="center"/>
          </w:tcPr>
          <w:p w14:paraId="75719590" w14:textId="500AF9A0" w:rsidR="00410F44" w:rsidRPr="00AF3413" w:rsidRDefault="00CA3EC4" w:rsidP="004F075B">
            <w:pPr>
              <w:ind w:left="0" w:firstLine="0"/>
              <w:rPr>
                <w:rFonts w:eastAsia="微軟正黑體" w:cstheme="minorHAnsi"/>
              </w:rPr>
            </w:pPr>
            <w:r w:rsidRPr="00AF3413">
              <w:rPr>
                <w:rFonts w:eastAsia="微軟正黑體" w:cstheme="minorHAnsi"/>
                <w:szCs w:val="24"/>
              </w:rPr>
              <w:t>2</w:t>
            </w:r>
          </w:p>
        </w:tc>
        <w:tc>
          <w:tcPr>
            <w:tcW w:w="3326" w:type="dxa"/>
            <w:vAlign w:val="center"/>
          </w:tcPr>
          <w:p w14:paraId="2183BCC9" w14:textId="77777777" w:rsidR="00410F44" w:rsidRPr="00AF3413" w:rsidRDefault="00410F44" w:rsidP="004F075B">
            <w:pPr>
              <w:ind w:left="0" w:firstLine="0"/>
              <w:rPr>
                <w:rFonts w:eastAsia="微軟正黑體" w:cstheme="minorHAnsi"/>
              </w:rPr>
            </w:pPr>
          </w:p>
        </w:tc>
      </w:tr>
      <w:tr w:rsidR="00410F44" w:rsidRPr="00AF3413" w14:paraId="75241E91" w14:textId="77777777" w:rsidTr="004F075B">
        <w:tc>
          <w:tcPr>
            <w:tcW w:w="743" w:type="dxa"/>
            <w:vAlign w:val="center"/>
          </w:tcPr>
          <w:p w14:paraId="2D6AA4E9"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6F454AD8" w14:textId="77777777" w:rsidR="00410F44" w:rsidRPr="00AF3413" w:rsidRDefault="00410F44" w:rsidP="004F075B">
            <w:pPr>
              <w:ind w:left="0" w:firstLine="0"/>
              <w:rPr>
                <w:rFonts w:eastAsia="微軟正黑體" w:cstheme="minorHAnsi"/>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起</w:t>
            </w:r>
          </w:p>
        </w:tc>
        <w:tc>
          <w:tcPr>
            <w:tcW w:w="1043" w:type="dxa"/>
            <w:vAlign w:val="center"/>
          </w:tcPr>
          <w:p w14:paraId="50553641" w14:textId="77777777" w:rsidR="00410F44" w:rsidRPr="00AF3413" w:rsidRDefault="00410F44" w:rsidP="004F075B">
            <w:pPr>
              <w:ind w:left="0" w:firstLine="0"/>
              <w:rPr>
                <w:rFonts w:eastAsia="微軟正黑體" w:cstheme="minorHAnsi"/>
              </w:rPr>
            </w:pPr>
            <w:r w:rsidRPr="00AF3413">
              <w:rPr>
                <w:rFonts w:eastAsia="微軟正黑體" w:cstheme="minorHAnsi"/>
              </w:rPr>
              <w:t>日期</w:t>
            </w:r>
          </w:p>
        </w:tc>
        <w:tc>
          <w:tcPr>
            <w:tcW w:w="693" w:type="dxa"/>
          </w:tcPr>
          <w:p w14:paraId="700F4A21" w14:textId="77777777" w:rsidR="00410F44" w:rsidRPr="00AF3413" w:rsidRDefault="00410F44" w:rsidP="004F075B">
            <w:pPr>
              <w:ind w:left="0" w:firstLine="0"/>
              <w:jc w:val="center"/>
              <w:rPr>
                <w:rFonts w:eastAsia="微軟正黑體" w:cstheme="minorHAnsi"/>
              </w:rPr>
            </w:pPr>
            <w:r w:rsidRPr="00AF3413">
              <w:rPr>
                <w:rFonts w:eastAsia="微軟正黑體" w:cstheme="minorHAnsi"/>
              </w:rPr>
              <w:t>M</w:t>
            </w:r>
          </w:p>
        </w:tc>
        <w:tc>
          <w:tcPr>
            <w:tcW w:w="1363" w:type="dxa"/>
            <w:vAlign w:val="center"/>
          </w:tcPr>
          <w:p w14:paraId="159BD11F" w14:textId="77777777" w:rsidR="00410F44" w:rsidRPr="00AF3413" w:rsidRDefault="00410F44" w:rsidP="004F075B">
            <w:pPr>
              <w:ind w:left="0" w:firstLine="0"/>
              <w:rPr>
                <w:rFonts w:eastAsia="微軟正黑體" w:cstheme="minorHAnsi"/>
              </w:rPr>
            </w:pPr>
            <w:r w:rsidRPr="00AF3413">
              <w:rPr>
                <w:rFonts w:eastAsia="微軟正黑體" w:cstheme="minorHAnsi"/>
                <w:szCs w:val="24"/>
              </w:rPr>
              <w:t>8</w:t>
            </w:r>
          </w:p>
        </w:tc>
        <w:tc>
          <w:tcPr>
            <w:tcW w:w="3326" w:type="dxa"/>
            <w:vAlign w:val="center"/>
          </w:tcPr>
          <w:p w14:paraId="15B252EE" w14:textId="77777777" w:rsidR="00410F44" w:rsidRPr="00AF3413" w:rsidRDefault="00410F44" w:rsidP="004F075B">
            <w:pPr>
              <w:ind w:left="0" w:firstLine="0"/>
              <w:rPr>
                <w:rFonts w:eastAsia="微軟正黑體" w:cstheme="minorHAnsi"/>
              </w:rPr>
            </w:pPr>
          </w:p>
        </w:tc>
      </w:tr>
      <w:tr w:rsidR="00410F44" w:rsidRPr="00AF3413" w14:paraId="1642A160" w14:textId="77777777" w:rsidTr="004F075B">
        <w:tc>
          <w:tcPr>
            <w:tcW w:w="743" w:type="dxa"/>
            <w:vAlign w:val="center"/>
          </w:tcPr>
          <w:p w14:paraId="05B5A407"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2462640E" w14:textId="77777777" w:rsidR="00410F44" w:rsidRPr="00AF3413" w:rsidRDefault="00410F44" w:rsidP="004F075B">
            <w:pPr>
              <w:ind w:left="0" w:firstLine="0"/>
              <w:rPr>
                <w:rFonts w:eastAsia="微軟正黑體" w:cstheme="minorHAnsi"/>
                <w:szCs w:val="24"/>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迄</w:t>
            </w:r>
          </w:p>
        </w:tc>
        <w:tc>
          <w:tcPr>
            <w:tcW w:w="1043" w:type="dxa"/>
            <w:vAlign w:val="center"/>
          </w:tcPr>
          <w:p w14:paraId="6DA539CF"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日期</w:t>
            </w:r>
          </w:p>
        </w:tc>
        <w:tc>
          <w:tcPr>
            <w:tcW w:w="693" w:type="dxa"/>
          </w:tcPr>
          <w:p w14:paraId="76A7BA66"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1BA6D32B"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8</w:t>
            </w:r>
          </w:p>
        </w:tc>
        <w:tc>
          <w:tcPr>
            <w:tcW w:w="3326" w:type="dxa"/>
            <w:vAlign w:val="center"/>
          </w:tcPr>
          <w:p w14:paraId="69FFD2B0" w14:textId="77777777" w:rsidR="00410F44" w:rsidRPr="00AF3413" w:rsidRDefault="00410F44" w:rsidP="004F075B">
            <w:pPr>
              <w:ind w:left="0" w:firstLine="0"/>
              <w:rPr>
                <w:rFonts w:eastAsia="微軟正黑體" w:cstheme="minorHAnsi"/>
                <w:sz w:val="22"/>
              </w:rPr>
            </w:pPr>
          </w:p>
        </w:tc>
      </w:tr>
      <w:tr w:rsidR="00410F44" w:rsidRPr="00AF3413" w14:paraId="47BF365B" w14:textId="77777777" w:rsidTr="004F075B">
        <w:tc>
          <w:tcPr>
            <w:tcW w:w="743" w:type="dxa"/>
            <w:vAlign w:val="center"/>
          </w:tcPr>
          <w:p w14:paraId="1535A7E2"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467651EF" w14:textId="77777777" w:rsidR="00410F44" w:rsidRPr="00AF3413" w:rsidRDefault="00410F44" w:rsidP="004F075B">
            <w:pPr>
              <w:ind w:left="0" w:firstLine="0"/>
              <w:rPr>
                <w:rFonts w:eastAsia="微軟正黑體" w:cstheme="minorHAnsi"/>
              </w:rPr>
            </w:pPr>
            <w:r w:rsidRPr="00AF3413">
              <w:rPr>
                <w:rFonts w:eastAsia="微軟正黑體" w:cstheme="minorHAnsi"/>
              </w:rPr>
              <w:t>戶名</w:t>
            </w:r>
          </w:p>
        </w:tc>
        <w:tc>
          <w:tcPr>
            <w:tcW w:w="1043" w:type="dxa"/>
            <w:vAlign w:val="center"/>
          </w:tcPr>
          <w:p w14:paraId="44320694" w14:textId="77777777" w:rsidR="00410F44" w:rsidRPr="00AF3413" w:rsidRDefault="00410F44" w:rsidP="004F075B">
            <w:pPr>
              <w:ind w:left="0" w:firstLine="0"/>
              <w:rPr>
                <w:rFonts w:eastAsia="微軟正黑體" w:cstheme="minorHAnsi"/>
                <w:szCs w:val="24"/>
              </w:rPr>
            </w:pPr>
            <w:r w:rsidRPr="00AF3413">
              <w:rPr>
                <w:rFonts w:eastAsia="微軟正黑體" w:cstheme="minorHAnsi"/>
              </w:rPr>
              <w:t>文數字</w:t>
            </w:r>
          </w:p>
        </w:tc>
        <w:tc>
          <w:tcPr>
            <w:tcW w:w="693" w:type="dxa"/>
          </w:tcPr>
          <w:p w14:paraId="4E3343EA"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rPr>
              <w:t>M</w:t>
            </w:r>
          </w:p>
        </w:tc>
        <w:tc>
          <w:tcPr>
            <w:tcW w:w="1363" w:type="dxa"/>
            <w:vAlign w:val="center"/>
          </w:tcPr>
          <w:p w14:paraId="1FC15448" w14:textId="77777777" w:rsidR="00410F44" w:rsidRPr="00AF3413" w:rsidRDefault="00410F44" w:rsidP="004F075B">
            <w:pPr>
              <w:ind w:left="0" w:firstLine="0"/>
              <w:rPr>
                <w:rFonts w:eastAsia="微軟正黑體" w:cstheme="minorHAnsi"/>
                <w:szCs w:val="24"/>
              </w:rPr>
            </w:pPr>
            <w:r w:rsidRPr="00AF3413">
              <w:rPr>
                <w:rFonts w:eastAsia="微軟正黑體" w:cstheme="minorHAnsi"/>
              </w:rPr>
              <w:t>40</w:t>
            </w:r>
          </w:p>
        </w:tc>
        <w:tc>
          <w:tcPr>
            <w:tcW w:w="3326" w:type="dxa"/>
            <w:vAlign w:val="center"/>
          </w:tcPr>
          <w:p w14:paraId="56CB13B0" w14:textId="77777777" w:rsidR="00410F44" w:rsidRPr="00AF3413" w:rsidRDefault="00410F44" w:rsidP="004F075B">
            <w:pPr>
              <w:ind w:left="0" w:firstLine="0"/>
              <w:rPr>
                <w:rFonts w:eastAsia="微軟正黑體" w:cstheme="minorHAnsi"/>
                <w:sz w:val="22"/>
              </w:rPr>
            </w:pPr>
          </w:p>
        </w:tc>
      </w:tr>
      <w:tr w:rsidR="00410F44" w:rsidRPr="00AF3413" w14:paraId="2CC854A2" w14:textId="77777777" w:rsidTr="004F075B">
        <w:tc>
          <w:tcPr>
            <w:tcW w:w="8921" w:type="dxa"/>
            <w:gridSpan w:val="6"/>
            <w:vAlign w:val="center"/>
          </w:tcPr>
          <w:p w14:paraId="0D951EB9" w14:textId="77777777" w:rsidR="00410F44" w:rsidRPr="00AF3413" w:rsidRDefault="00410F44" w:rsidP="004F075B">
            <w:pPr>
              <w:ind w:left="0" w:firstLine="0"/>
              <w:rPr>
                <w:rFonts w:eastAsia="微軟正黑體" w:cstheme="minorHAnsi"/>
                <w:sz w:val="22"/>
              </w:rPr>
            </w:pPr>
            <w:r w:rsidRPr="00AF3413">
              <w:rPr>
                <w:rFonts w:eastAsia="微軟正黑體" w:cstheme="minorHAnsi"/>
                <w:sz w:val="22"/>
              </w:rPr>
              <w:t>Detail-</w:t>
            </w:r>
            <w:r w:rsidRPr="00AF3413">
              <w:rPr>
                <w:rFonts w:eastAsia="微軟正黑體" w:cstheme="minorHAnsi"/>
                <w:sz w:val="22"/>
              </w:rPr>
              <w:t>交易明細</w:t>
            </w:r>
          </w:p>
        </w:tc>
      </w:tr>
      <w:tr w:rsidR="00410F44" w:rsidRPr="00AF3413" w14:paraId="55FA86D6" w14:textId="77777777" w:rsidTr="004F075B">
        <w:tc>
          <w:tcPr>
            <w:tcW w:w="743" w:type="dxa"/>
            <w:vAlign w:val="center"/>
          </w:tcPr>
          <w:p w14:paraId="1C6391E3"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32E06C6F" w14:textId="77777777" w:rsidR="00410F44" w:rsidRPr="00AF3413" w:rsidRDefault="00410F44" w:rsidP="004F075B">
            <w:pPr>
              <w:ind w:left="0" w:firstLine="0"/>
              <w:rPr>
                <w:rFonts w:eastAsia="微軟正黑體" w:cstheme="minorHAnsi"/>
                <w:color w:val="000000" w:themeColor="text1"/>
                <w:szCs w:val="24"/>
              </w:rPr>
            </w:pPr>
            <w:r w:rsidRPr="00AF3413">
              <w:rPr>
                <w:rFonts w:eastAsia="微軟正黑體" w:cstheme="minorHAnsi"/>
                <w:color w:val="000000" w:themeColor="text1"/>
                <w:szCs w:val="24"/>
              </w:rPr>
              <w:t>營業日期</w:t>
            </w:r>
          </w:p>
        </w:tc>
        <w:tc>
          <w:tcPr>
            <w:tcW w:w="1043" w:type="dxa"/>
            <w:vAlign w:val="center"/>
          </w:tcPr>
          <w:p w14:paraId="66ACB64A" w14:textId="77777777" w:rsidR="00410F44" w:rsidRPr="00AF3413" w:rsidRDefault="00410F44" w:rsidP="004F075B">
            <w:pPr>
              <w:ind w:left="0" w:firstLine="0"/>
              <w:rPr>
                <w:rFonts w:eastAsia="微軟正黑體" w:cstheme="minorHAnsi"/>
                <w:color w:val="000000" w:themeColor="text1"/>
                <w:szCs w:val="24"/>
              </w:rPr>
            </w:pPr>
            <w:r w:rsidRPr="00AF3413">
              <w:rPr>
                <w:rFonts w:eastAsia="微軟正黑體" w:cstheme="minorHAnsi"/>
                <w:color w:val="000000" w:themeColor="text1"/>
                <w:szCs w:val="24"/>
              </w:rPr>
              <w:t>日期</w:t>
            </w:r>
          </w:p>
        </w:tc>
        <w:tc>
          <w:tcPr>
            <w:tcW w:w="693" w:type="dxa"/>
            <w:vAlign w:val="center"/>
          </w:tcPr>
          <w:p w14:paraId="0ADA182B" w14:textId="77777777" w:rsidR="00410F44" w:rsidRPr="00AF3413" w:rsidRDefault="00410F44" w:rsidP="004F075B">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M</w:t>
            </w:r>
          </w:p>
        </w:tc>
        <w:tc>
          <w:tcPr>
            <w:tcW w:w="1363" w:type="dxa"/>
            <w:vAlign w:val="center"/>
          </w:tcPr>
          <w:p w14:paraId="6BDDD095" w14:textId="77777777" w:rsidR="00410F44" w:rsidRPr="00AF3413" w:rsidRDefault="00410F44" w:rsidP="004F075B">
            <w:pPr>
              <w:ind w:left="0" w:firstLine="0"/>
              <w:rPr>
                <w:rFonts w:eastAsia="微軟正黑體" w:cstheme="minorHAnsi"/>
                <w:color w:val="000000" w:themeColor="text1"/>
                <w:szCs w:val="24"/>
              </w:rPr>
            </w:pPr>
            <w:r w:rsidRPr="00AF3413">
              <w:rPr>
                <w:rFonts w:eastAsia="微軟正黑體" w:cstheme="minorHAnsi"/>
                <w:color w:val="000000" w:themeColor="text1"/>
                <w:szCs w:val="24"/>
              </w:rPr>
              <w:t>8</w:t>
            </w:r>
          </w:p>
        </w:tc>
        <w:tc>
          <w:tcPr>
            <w:tcW w:w="3326" w:type="dxa"/>
            <w:vAlign w:val="center"/>
          </w:tcPr>
          <w:p w14:paraId="3797CF5A" w14:textId="77777777" w:rsidR="00410F44" w:rsidRPr="00AF3413" w:rsidRDefault="00410F44" w:rsidP="004F075B">
            <w:pPr>
              <w:ind w:left="0" w:firstLine="0"/>
              <w:rPr>
                <w:rFonts w:eastAsia="微軟正黑體" w:cstheme="minorHAnsi"/>
                <w:color w:val="000000" w:themeColor="text1"/>
                <w:sz w:val="22"/>
              </w:rPr>
            </w:pPr>
            <w:r w:rsidRPr="00AF3413">
              <w:rPr>
                <w:rFonts w:eastAsia="微軟正黑體" w:cstheme="minorHAnsi"/>
                <w:color w:val="000000" w:themeColor="text1"/>
                <w:sz w:val="22"/>
              </w:rPr>
              <w:t xml:space="preserve">YYYYMMDD </w:t>
            </w:r>
          </w:p>
        </w:tc>
      </w:tr>
      <w:tr w:rsidR="00410F44" w:rsidRPr="00AF3413" w14:paraId="5F402B27" w14:textId="77777777" w:rsidTr="004F075B">
        <w:tc>
          <w:tcPr>
            <w:tcW w:w="743" w:type="dxa"/>
            <w:vAlign w:val="center"/>
          </w:tcPr>
          <w:p w14:paraId="0713A31A"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1764CA61"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交易日期</w:t>
            </w:r>
          </w:p>
        </w:tc>
        <w:tc>
          <w:tcPr>
            <w:tcW w:w="1043" w:type="dxa"/>
            <w:vAlign w:val="center"/>
          </w:tcPr>
          <w:p w14:paraId="10B4ABFB"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日期</w:t>
            </w:r>
          </w:p>
        </w:tc>
        <w:tc>
          <w:tcPr>
            <w:tcW w:w="693" w:type="dxa"/>
            <w:vAlign w:val="center"/>
          </w:tcPr>
          <w:p w14:paraId="7E366D42"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090A7C35"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8</w:t>
            </w:r>
          </w:p>
        </w:tc>
        <w:tc>
          <w:tcPr>
            <w:tcW w:w="3326" w:type="dxa"/>
            <w:vAlign w:val="center"/>
          </w:tcPr>
          <w:p w14:paraId="724BC136" w14:textId="77777777" w:rsidR="00410F44" w:rsidRPr="00AF3413" w:rsidRDefault="00410F44" w:rsidP="004F075B">
            <w:pPr>
              <w:ind w:left="0" w:firstLine="0"/>
              <w:rPr>
                <w:rFonts w:eastAsia="微軟正黑體" w:cstheme="minorHAnsi"/>
                <w:sz w:val="22"/>
              </w:rPr>
            </w:pPr>
            <w:r w:rsidRPr="00AF3413">
              <w:rPr>
                <w:rFonts w:eastAsia="微軟正黑體" w:cstheme="minorHAnsi"/>
                <w:sz w:val="22"/>
              </w:rPr>
              <w:t xml:space="preserve">YYYYMMDD </w:t>
            </w:r>
          </w:p>
        </w:tc>
      </w:tr>
      <w:tr w:rsidR="00410F44" w:rsidRPr="00AF3413" w14:paraId="1A5767F5" w14:textId="77777777" w:rsidTr="004F075B">
        <w:tc>
          <w:tcPr>
            <w:tcW w:w="743" w:type="dxa"/>
            <w:vAlign w:val="center"/>
          </w:tcPr>
          <w:p w14:paraId="3BC45ECB"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77757399"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交易時間</w:t>
            </w:r>
          </w:p>
        </w:tc>
        <w:tc>
          <w:tcPr>
            <w:tcW w:w="1043" w:type="dxa"/>
            <w:vAlign w:val="center"/>
          </w:tcPr>
          <w:p w14:paraId="6FE0BD53"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數字</w:t>
            </w:r>
          </w:p>
        </w:tc>
        <w:tc>
          <w:tcPr>
            <w:tcW w:w="693" w:type="dxa"/>
          </w:tcPr>
          <w:p w14:paraId="1BCC0607"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7D0FEB2B"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6</w:t>
            </w:r>
          </w:p>
        </w:tc>
        <w:tc>
          <w:tcPr>
            <w:tcW w:w="3326" w:type="dxa"/>
            <w:vAlign w:val="center"/>
          </w:tcPr>
          <w:p w14:paraId="66BDCC67" w14:textId="77777777" w:rsidR="00410F44" w:rsidRPr="00AF3413" w:rsidRDefault="00410F44" w:rsidP="004F075B">
            <w:pPr>
              <w:ind w:left="0" w:firstLine="0"/>
              <w:rPr>
                <w:rFonts w:eastAsia="微軟正黑體" w:cstheme="minorHAnsi"/>
                <w:sz w:val="22"/>
              </w:rPr>
            </w:pPr>
            <w:r w:rsidRPr="00AF3413">
              <w:rPr>
                <w:rFonts w:eastAsia="微軟正黑體" w:cstheme="minorHAnsi"/>
                <w:sz w:val="22"/>
              </w:rPr>
              <w:t>HHMMSS</w:t>
            </w:r>
          </w:p>
        </w:tc>
      </w:tr>
      <w:tr w:rsidR="00410F44" w:rsidRPr="00AF3413" w14:paraId="3C8F2B0D" w14:textId="77777777" w:rsidTr="004F075B">
        <w:tc>
          <w:tcPr>
            <w:tcW w:w="743" w:type="dxa"/>
            <w:vAlign w:val="center"/>
          </w:tcPr>
          <w:p w14:paraId="263BE1FF"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6259ABC2"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交易類別</w:t>
            </w:r>
          </w:p>
        </w:tc>
        <w:tc>
          <w:tcPr>
            <w:tcW w:w="1043" w:type="dxa"/>
            <w:vAlign w:val="center"/>
          </w:tcPr>
          <w:p w14:paraId="251F0D31"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文數字</w:t>
            </w:r>
          </w:p>
        </w:tc>
        <w:tc>
          <w:tcPr>
            <w:tcW w:w="693" w:type="dxa"/>
          </w:tcPr>
          <w:p w14:paraId="3349D0DE"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31DE93BD"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2</w:t>
            </w:r>
          </w:p>
        </w:tc>
        <w:tc>
          <w:tcPr>
            <w:tcW w:w="3326" w:type="dxa"/>
            <w:vAlign w:val="center"/>
          </w:tcPr>
          <w:p w14:paraId="42D69140" w14:textId="77777777" w:rsidR="00410F44" w:rsidRPr="00AF3413" w:rsidRDefault="00410F44" w:rsidP="004F075B">
            <w:pPr>
              <w:ind w:left="0" w:firstLine="0"/>
              <w:rPr>
                <w:rFonts w:eastAsia="微軟正黑體" w:cstheme="minorHAnsi"/>
                <w:sz w:val="22"/>
              </w:rPr>
            </w:pPr>
            <w:r w:rsidRPr="00AF3413">
              <w:rPr>
                <w:rFonts w:eastAsia="微軟正黑體" w:cstheme="minorHAnsi"/>
                <w:sz w:val="22"/>
              </w:rPr>
              <w:t>交易類別代號</w:t>
            </w:r>
          </w:p>
        </w:tc>
      </w:tr>
      <w:tr w:rsidR="00410F44" w:rsidRPr="00AF3413" w14:paraId="61A15415" w14:textId="77777777" w:rsidTr="004F075B">
        <w:tc>
          <w:tcPr>
            <w:tcW w:w="743" w:type="dxa"/>
            <w:vAlign w:val="center"/>
          </w:tcPr>
          <w:p w14:paraId="5B7373A7" w14:textId="77777777" w:rsidR="00410F44" w:rsidRPr="00AF3413" w:rsidRDefault="00410F44" w:rsidP="00410F44">
            <w:pPr>
              <w:pStyle w:val="af2"/>
              <w:numPr>
                <w:ilvl w:val="0"/>
                <w:numId w:val="41"/>
              </w:numPr>
              <w:ind w:leftChars="0"/>
              <w:rPr>
                <w:rFonts w:eastAsia="微軟正黑體" w:cstheme="minorHAnsi"/>
              </w:rPr>
            </w:pPr>
          </w:p>
        </w:tc>
        <w:tc>
          <w:tcPr>
            <w:tcW w:w="1753" w:type="dxa"/>
            <w:vAlign w:val="center"/>
          </w:tcPr>
          <w:p w14:paraId="7728B704"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交易類別</w:t>
            </w:r>
          </w:p>
        </w:tc>
        <w:tc>
          <w:tcPr>
            <w:tcW w:w="1043" w:type="dxa"/>
            <w:vAlign w:val="center"/>
          </w:tcPr>
          <w:p w14:paraId="7001FD20"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文數字</w:t>
            </w:r>
          </w:p>
        </w:tc>
        <w:tc>
          <w:tcPr>
            <w:tcW w:w="693" w:type="dxa"/>
          </w:tcPr>
          <w:p w14:paraId="1758AB64" w14:textId="77777777" w:rsidR="00410F44" w:rsidRPr="00AF3413" w:rsidRDefault="00410F44" w:rsidP="004F075B">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3FB3CB0F" w14:textId="77777777" w:rsidR="00410F44" w:rsidRPr="00AF3413" w:rsidRDefault="00410F44" w:rsidP="004F075B">
            <w:pPr>
              <w:ind w:left="0" w:firstLine="0"/>
              <w:rPr>
                <w:rFonts w:eastAsia="微軟正黑體" w:cstheme="minorHAnsi"/>
                <w:szCs w:val="24"/>
              </w:rPr>
            </w:pPr>
            <w:r w:rsidRPr="00AF3413">
              <w:rPr>
                <w:rFonts w:eastAsia="微軟正黑體" w:cstheme="minorHAnsi"/>
                <w:szCs w:val="24"/>
              </w:rPr>
              <w:t>20</w:t>
            </w:r>
          </w:p>
        </w:tc>
        <w:tc>
          <w:tcPr>
            <w:tcW w:w="3326" w:type="dxa"/>
            <w:vAlign w:val="center"/>
          </w:tcPr>
          <w:p w14:paraId="6F81CCF9" w14:textId="77777777" w:rsidR="00410F44" w:rsidRPr="00AF3413" w:rsidRDefault="00410F44" w:rsidP="004F075B">
            <w:pPr>
              <w:ind w:left="0" w:firstLine="0"/>
              <w:rPr>
                <w:rFonts w:eastAsia="微軟正黑體" w:cstheme="minorHAnsi"/>
                <w:sz w:val="22"/>
              </w:rPr>
            </w:pPr>
            <w:r w:rsidRPr="00AF3413">
              <w:rPr>
                <w:rFonts w:eastAsia="微軟正黑體" w:cstheme="minorHAnsi"/>
                <w:sz w:val="22"/>
              </w:rPr>
              <w:t>交易類別代號說明</w:t>
            </w:r>
          </w:p>
        </w:tc>
      </w:tr>
      <w:tr w:rsidR="00CA3EC4" w:rsidRPr="00AF3413" w14:paraId="0C1A305E" w14:textId="77777777" w:rsidTr="004F075B">
        <w:tc>
          <w:tcPr>
            <w:tcW w:w="743" w:type="dxa"/>
            <w:vAlign w:val="center"/>
          </w:tcPr>
          <w:p w14:paraId="62A615EA"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18A3AF84" w14:textId="76593729" w:rsidR="00CA3EC4" w:rsidRPr="00AF3413" w:rsidRDefault="00CA3EC4" w:rsidP="00CA3EC4">
            <w:pPr>
              <w:ind w:left="0" w:firstLine="0"/>
              <w:rPr>
                <w:rFonts w:eastAsia="微軟正黑體" w:cstheme="minorHAnsi"/>
                <w:szCs w:val="24"/>
              </w:rPr>
            </w:pPr>
            <w:r w:rsidRPr="00AF3413">
              <w:rPr>
                <w:rFonts w:eastAsia="微軟正黑體" w:cstheme="minorHAnsi"/>
                <w:szCs w:val="24"/>
              </w:rPr>
              <w:t>幣別</w:t>
            </w:r>
          </w:p>
        </w:tc>
        <w:tc>
          <w:tcPr>
            <w:tcW w:w="1043" w:type="dxa"/>
            <w:vAlign w:val="center"/>
          </w:tcPr>
          <w:p w14:paraId="5A9117F2" w14:textId="28610F6C" w:rsidR="00CA3EC4" w:rsidRPr="00AF3413" w:rsidRDefault="00CA3EC4" w:rsidP="00CA3EC4">
            <w:pPr>
              <w:ind w:left="0" w:firstLine="0"/>
              <w:rPr>
                <w:rFonts w:eastAsia="微軟正黑體" w:cstheme="minorHAnsi"/>
                <w:b/>
                <w:bCs/>
                <w:szCs w:val="24"/>
              </w:rPr>
            </w:pPr>
            <w:r w:rsidRPr="00AF3413">
              <w:rPr>
                <w:rFonts w:eastAsia="微軟正黑體" w:cstheme="minorHAnsi"/>
                <w:szCs w:val="24"/>
              </w:rPr>
              <w:t>文數字</w:t>
            </w:r>
          </w:p>
        </w:tc>
        <w:tc>
          <w:tcPr>
            <w:tcW w:w="693" w:type="dxa"/>
          </w:tcPr>
          <w:p w14:paraId="0B507336" w14:textId="2E995B42"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28609F5B" w14:textId="4C4EAF38" w:rsidR="00CA3EC4" w:rsidRPr="00AF3413" w:rsidRDefault="00CA3EC4" w:rsidP="00CA3EC4">
            <w:pPr>
              <w:ind w:left="0" w:firstLine="0"/>
              <w:rPr>
                <w:rFonts w:eastAsia="微軟正黑體" w:cstheme="minorHAnsi"/>
                <w:szCs w:val="24"/>
              </w:rPr>
            </w:pPr>
            <w:r w:rsidRPr="00AF3413">
              <w:rPr>
                <w:rFonts w:eastAsia="微軟正黑體" w:cstheme="minorHAnsi"/>
                <w:szCs w:val="24"/>
              </w:rPr>
              <w:t>3</w:t>
            </w:r>
          </w:p>
        </w:tc>
        <w:tc>
          <w:tcPr>
            <w:tcW w:w="3326" w:type="dxa"/>
            <w:vAlign w:val="center"/>
          </w:tcPr>
          <w:p w14:paraId="1DCE3D81" w14:textId="77777777" w:rsidR="00CA3EC4" w:rsidRPr="00AF3413" w:rsidRDefault="00CA3EC4" w:rsidP="00CA3EC4">
            <w:pPr>
              <w:ind w:left="0" w:firstLine="0"/>
              <w:rPr>
                <w:rFonts w:eastAsia="微軟正黑體" w:cstheme="minorHAnsi"/>
                <w:sz w:val="22"/>
              </w:rPr>
            </w:pPr>
          </w:p>
        </w:tc>
      </w:tr>
      <w:tr w:rsidR="00CA3EC4" w:rsidRPr="00AF3413" w14:paraId="61356FA5" w14:textId="77777777" w:rsidTr="004F075B">
        <w:tc>
          <w:tcPr>
            <w:tcW w:w="743" w:type="dxa"/>
            <w:vAlign w:val="center"/>
          </w:tcPr>
          <w:p w14:paraId="05238B90"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3FADD64C"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支出金額</w:t>
            </w:r>
          </w:p>
        </w:tc>
        <w:tc>
          <w:tcPr>
            <w:tcW w:w="1043" w:type="dxa"/>
            <w:vAlign w:val="center"/>
          </w:tcPr>
          <w:p w14:paraId="0B030A4A"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數字</w:t>
            </w:r>
          </w:p>
        </w:tc>
        <w:tc>
          <w:tcPr>
            <w:tcW w:w="693" w:type="dxa"/>
          </w:tcPr>
          <w:p w14:paraId="0EAE62D9" w14:textId="77777777"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O</w:t>
            </w:r>
          </w:p>
        </w:tc>
        <w:tc>
          <w:tcPr>
            <w:tcW w:w="1363" w:type="dxa"/>
            <w:vAlign w:val="center"/>
          </w:tcPr>
          <w:p w14:paraId="5312C784"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9(12)V99</w:t>
            </w:r>
          </w:p>
        </w:tc>
        <w:tc>
          <w:tcPr>
            <w:tcW w:w="3326" w:type="dxa"/>
            <w:vAlign w:val="center"/>
          </w:tcPr>
          <w:p w14:paraId="127D04FF" w14:textId="77777777" w:rsidR="00CA3EC4" w:rsidRPr="00AF3413" w:rsidRDefault="00CA3EC4" w:rsidP="00CA3EC4">
            <w:pPr>
              <w:ind w:left="0" w:firstLine="0"/>
              <w:rPr>
                <w:rFonts w:eastAsia="微軟正黑體" w:cstheme="minorHAnsi"/>
                <w:sz w:val="22"/>
              </w:rPr>
            </w:pPr>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CA3EC4" w:rsidRPr="00AF3413" w14:paraId="1B2FE8CB" w14:textId="77777777" w:rsidTr="004F075B">
        <w:tc>
          <w:tcPr>
            <w:tcW w:w="743" w:type="dxa"/>
            <w:vAlign w:val="center"/>
          </w:tcPr>
          <w:p w14:paraId="5A08F1F2"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2436A510"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存入金額</w:t>
            </w:r>
          </w:p>
        </w:tc>
        <w:tc>
          <w:tcPr>
            <w:tcW w:w="1043" w:type="dxa"/>
            <w:vAlign w:val="center"/>
          </w:tcPr>
          <w:p w14:paraId="5F67099D"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數字</w:t>
            </w:r>
          </w:p>
        </w:tc>
        <w:tc>
          <w:tcPr>
            <w:tcW w:w="693" w:type="dxa"/>
          </w:tcPr>
          <w:p w14:paraId="0EE8ABB9" w14:textId="77777777"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O</w:t>
            </w:r>
          </w:p>
        </w:tc>
        <w:tc>
          <w:tcPr>
            <w:tcW w:w="1363" w:type="dxa"/>
            <w:vAlign w:val="center"/>
          </w:tcPr>
          <w:p w14:paraId="0F1089F6"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9(12)V99</w:t>
            </w:r>
          </w:p>
        </w:tc>
        <w:tc>
          <w:tcPr>
            <w:tcW w:w="3326" w:type="dxa"/>
            <w:vAlign w:val="center"/>
          </w:tcPr>
          <w:p w14:paraId="08896D39" w14:textId="77777777" w:rsidR="00CA3EC4" w:rsidRPr="00AF3413" w:rsidRDefault="00CA3EC4" w:rsidP="00CA3EC4">
            <w:pPr>
              <w:ind w:left="0" w:firstLine="0"/>
              <w:rPr>
                <w:rFonts w:eastAsia="微軟正黑體" w:cstheme="minorHAnsi"/>
                <w:sz w:val="22"/>
              </w:rPr>
            </w:pPr>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CA3EC4" w:rsidRPr="00AF3413" w14:paraId="5E281230" w14:textId="77777777" w:rsidTr="004F075B">
        <w:tc>
          <w:tcPr>
            <w:tcW w:w="743" w:type="dxa"/>
            <w:vAlign w:val="center"/>
          </w:tcPr>
          <w:p w14:paraId="1802795B"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31F66815"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餘額</w:t>
            </w:r>
          </w:p>
        </w:tc>
        <w:tc>
          <w:tcPr>
            <w:tcW w:w="1043" w:type="dxa"/>
            <w:vAlign w:val="center"/>
          </w:tcPr>
          <w:p w14:paraId="5503C72B"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數字</w:t>
            </w:r>
          </w:p>
        </w:tc>
        <w:tc>
          <w:tcPr>
            <w:tcW w:w="693" w:type="dxa"/>
          </w:tcPr>
          <w:p w14:paraId="0CFC98C9" w14:textId="77777777"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M</w:t>
            </w:r>
          </w:p>
        </w:tc>
        <w:tc>
          <w:tcPr>
            <w:tcW w:w="1363" w:type="dxa"/>
            <w:vAlign w:val="center"/>
          </w:tcPr>
          <w:p w14:paraId="517E1A87"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S9(12)V99</w:t>
            </w:r>
          </w:p>
        </w:tc>
        <w:tc>
          <w:tcPr>
            <w:tcW w:w="3326" w:type="dxa"/>
            <w:vAlign w:val="center"/>
          </w:tcPr>
          <w:p w14:paraId="6DCCA021" w14:textId="77777777" w:rsidR="00CA3EC4" w:rsidRPr="00AF3413" w:rsidRDefault="00CA3EC4" w:rsidP="00CA3EC4">
            <w:pPr>
              <w:ind w:left="0" w:firstLine="0"/>
              <w:rPr>
                <w:rFonts w:eastAsia="微軟正黑體" w:cstheme="minorHAnsi"/>
                <w:sz w:val="22"/>
              </w:rPr>
            </w:pPr>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p>
        </w:tc>
      </w:tr>
      <w:tr w:rsidR="00CA3EC4" w:rsidRPr="00AF3413" w14:paraId="5D6B8A94" w14:textId="77777777" w:rsidTr="004F075B">
        <w:tc>
          <w:tcPr>
            <w:tcW w:w="743" w:type="dxa"/>
            <w:vAlign w:val="center"/>
          </w:tcPr>
          <w:p w14:paraId="424EB38C"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604AE237"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支票號碼</w:t>
            </w:r>
          </w:p>
        </w:tc>
        <w:tc>
          <w:tcPr>
            <w:tcW w:w="1043" w:type="dxa"/>
            <w:vAlign w:val="center"/>
          </w:tcPr>
          <w:p w14:paraId="33D54873" w14:textId="77777777" w:rsidR="00CA3EC4" w:rsidRPr="00AF3413" w:rsidRDefault="00CA3EC4" w:rsidP="00CA3EC4">
            <w:pPr>
              <w:ind w:left="0" w:firstLine="0"/>
              <w:rPr>
                <w:rFonts w:eastAsia="微軟正黑體" w:cstheme="minorHAnsi"/>
                <w:szCs w:val="24"/>
              </w:rPr>
            </w:pPr>
            <w:r w:rsidRPr="00AF3413">
              <w:rPr>
                <w:rFonts w:eastAsia="微軟正黑體" w:cstheme="minorHAnsi"/>
              </w:rPr>
              <w:t>文數字</w:t>
            </w:r>
          </w:p>
        </w:tc>
        <w:tc>
          <w:tcPr>
            <w:tcW w:w="693" w:type="dxa"/>
            <w:vAlign w:val="center"/>
          </w:tcPr>
          <w:p w14:paraId="18492FE8" w14:textId="77777777"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O</w:t>
            </w:r>
          </w:p>
        </w:tc>
        <w:tc>
          <w:tcPr>
            <w:tcW w:w="1363" w:type="dxa"/>
            <w:vAlign w:val="center"/>
          </w:tcPr>
          <w:p w14:paraId="4ABF9FBD"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7</w:t>
            </w:r>
          </w:p>
        </w:tc>
        <w:tc>
          <w:tcPr>
            <w:tcW w:w="3326" w:type="dxa"/>
            <w:vAlign w:val="center"/>
          </w:tcPr>
          <w:p w14:paraId="345FE1F0" w14:textId="77777777" w:rsidR="00CA3EC4" w:rsidRPr="00AF3413" w:rsidRDefault="00CA3EC4" w:rsidP="00CA3EC4">
            <w:pPr>
              <w:ind w:left="0" w:firstLine="0"/>
              <w:rPr>
                <w:rFonts w:eastAsia="微軟正黑體" w:cstheme="minorHAnsi"/>
                <w:sz w:val="22"/>
              </w:rPr>
            </w:pPr>
          </w:p>
        </w:tc>
      </w:tr>
      <w:tr w:rsidR="00CA3EC4" w:rsidRPr="00AF3413" w14:paraId="4ECA18C4" w14:textId="77777777" w:rsidTr="004F075B">
        <w:tc>
          <w:tcPr>
            <w:tcW w:w="743" w:type="dxa"/>
            <w:vAlign w:val="center"/>
          </w:tcPr>
          <w:p w14:paraId="01B03A2B"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60B43466"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備註</w:t>
            </w:r>
          </w:p>
        </w:tc>
        <w:tc>
          <w:tcPr>
            <w:tcW w:w="1043" w:type="dxa"/>
            <w:vAlign w:val="center"/>
          </w:tcPr>
          <w:p w14:paraId="7C4B1069" w14:textId="77777777" w:rsidR="00CA3EC4" w:rsidRPr="00AF3413" w:rsidRDefault="00CA3EC4" w:rsidP="00CA3EC4">
            <w:pPr>
              <w:ind w:left="0" w:firstLine="0"/>
              <w:rPr>
                <w:rFonts w:eastAsia="微軟正黑體" w:cstheme="minorHAnsi"/>
              </w:rPr>
            </w:pPr>
            <w:r w:rsidRPr="00AF3413">
              <w:rPr>
                <w:rFonts w:eastAsia="微軟正黑體" w:cstheme="minorHAnsi"/>
              </w:rPr>
              <w:t>文數字</w:t>
            </w:r>
          </w:p>
        </w:tc>
        <w:tc>
          <w:tcPr>
            <w:tcW w:w="693" w:type="dxa"/>
            <w:vAlign w:val="center"/>
          </w:tcPr>
          <w:p w14:paraId="66C17771" w14:textId="77777777" w:rsidR="00CA3EC4" w:rsidRPr="00AF3413" w:rsidRDefault="00CA3EC4" w:rsidP="00CA3EC4">
            <w:pPr>
              <w:ind w:left="0" w:firstLine="0"/>
              <w:jc w:val="center"/>
              <w:rPr>
                <w:rFonts w:eastAsia="微軟正黑體" w:cstheme="minorHAnsi"/>
                <w:szCs w:val="24"/>
              </w:rPr>
            </w:pPr>
            <w:r w:rsidRPr="00AF3413">
              <w:rPr>
                <w:rFonts w:eastAsia="微軟正黑體" w:cstheme="minorHAnsi"/>
                <w:szCs w:val="24"/>
              </w:rPr>
              <w:t>O</w:t>
            </w:r>
          </w:p>
        </w:tc>
        <w:tc>
          <w:tcPr>
            <w:tcW w:w="1363" w:type="dxa"/>
            <w:vAlign w:val="center"/>
          </w:tcPr>
          <w:p w14:paraId="27100816" w14:textId="77777777" w:rsidR="00CA3EC4" w:rsidRPr="00AF3413" w:rsidRDefault="00CA3EC4" w:rsidP="00CA3EC4">
            <w:pPr>
              <w:ind w:left="0" w:firstLine="0"/>
              <w:rPr>
                <w:rFonts w:eastAsia="微軟正黑體" w:cstheme="minorHAnsi"/>
                <w:szCs w:val="24"/>
              </w:rPr>
            </w:pPr>
            <w:r w:rsidRPr="00AF3413">
              <w:rPr>
                <w:rFonts w:eastAsia="微軟正黑體" w:cstheme="minorHAnsi"/>
                <w:szCs w:val="24"/>
              </w:rPr>
              <w:t>16</w:t>
            </w:r>
          </w:p>
        </w:tc>
        <w:tc>
          <w:tcPr>
            <w:tcW w:w="3326" w:type="dxa"/>
            <w:vAlign w:val="center"/>
          </w:tcPr>
          <w:p w14:paraId="2D130C42" w14:textId="77777777" w:rsidR="00CA3EC4" w:rsidRPr="00AF3413" w:rsidRDefault="00CA3EC4" w:rsidP="00CA3EC4">
            <w:pPr>
              <w:ind w:left="0" w:firstLine="0"/>
              <w:rPr>
                <w:rFonts w:eastAsia="微軟正黑體" w:cstheme="minorHAnsi"/>
                <w:sz w:val="22"/>
              </w:rPr>
            </w:pPr>
          </w:p>
        </w:tc>
      </w:tr>
      <w:tr w:rsidR="00CA3EC4" w:rsidRPr="00AF3413" w14:paraId="752055A0" w14:textId="77777777" w:rsidTr="004F075B">
        <w:tc>
          <w:tcPr>
            <w:tcW w:w="743" w:type="dxa"/>
            <w:vAlign w:val="center"/>
          </w:tcPr>
          <w:p w14:paraId="3A24FA69"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37A75481"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通路</w:t>
            </w:r>
          </w:p>
        </w:tc>
        <w:tc>
          <w:tcPr>
            <w:tcW w:w="1043" w:type="dxa"/>
            <w:vAlign w:val="center"/>
          </w:tcPr>
          <w:p w14:paraId="2961A1D8"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文數字</w:t>
            </w:r>
          </w:p>
        </w:tc>
        <w:tc>
          <w:tcPr>
            <w:tcW w:w="693" w:type="dxa"/>
            <w:vAlign w:val="center"/>
          </w:tcPr>
          <w:p w14:paraId="218AB22A"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60E1AECD"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16</w:t>
            </w:r>
          </w:p>
        </w:tc>
        <w:tc>
          <w:tcPr>
            <w:tcW w:w="3326" w:type="dxa"/>
            <w:vAlign w:val="center"/>
          </w:tcPr>
          <w:p w14:paraId="4CFBDB7E" w14:textId="77777777" w:rsidR="00CA3EC4" w:rsidRPr="00AF3413" w:rsidRDefault="00CA3EC4" w:rsidP="00CA3EC4">
            <w:pPr>
              <w:ind w:left="0" w:firstLine="0"/>
              <w:rPr>
                <w:rFonts w:eastAsia="微軟正黑體" w:cstheme="minorHAnsi"/>
                <w:color w:val="FF0000"/>
                <w:sz w:val="22"/>
              </w:rPr>
            </w:pPr>
          </w:p>
        </w:tc>
      </w:tr>
      <w:tr w:rsidR="00CA3EC4" w:rsidRPr="00AF3413" w14:paraId="49242542" w14:textId="77777777" w:rsidTr="004F075B">
        <w:tc>
          <w:tcPr>
            <w:tcW w:w="743" w:type="dxa"/>
            <w:vAlign w:val="center"/>
          </w:tcPr>
          <w:p w14:paraId="7481C7B1"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31D6D926" w14:textId="77777777" w:rsidR="00CA3EC4" w:rsidRPr="00AF3413" w:rsidRDefault="00CA3EC4" w:rsidP="00CA3EC4">
            <w:pPr>
              <w:ind w:left="0" w:firstLine="0"/>
              <w:rPr>
                <w:rFonts w:eastAsia="微軟正黑體" w:cstheme="minorHAnsi"/>
                <w:color w:val="000000" w:themeColor="text1"/>
                <w:szCs w:val="24"/>
              </w:rPr>
            </w:pPr>
            <w:proofErr w:type="gramStart"/>
            <w:r w:rsidRPr="00AF3413">
              <w:rPr>
                <w:rFonts w:eastAsia="微軟正黑體" w:cstheme="minorHAnsi"/>
                <w:color w:val="000000" w:themeColor="text1"/>
                <w:szCs w:val="24"/>
              </w:rPr>
              <w:t>承作</w:t>
            </w:r>
            <w:proofErr w:type="gramEnd"/>
            <w:r w:rsidRPr="00AF3413">
              <w:rPr>
                <w:rFonts w:eastAsia="微軟正黑體" w:cstheme="minorHAnsi"/>
                <w:color w:val="000000" w:themeColor="text1"/>
                <w:szCs w:val="24"/>
              </w:rPr>
              <w:t>分行</w:t>
            </w:r>
          </w:p>
        </w:tc>
        <w:tc>
          <w:tcPr>
            <w:tcW w:w="1043" w:type="dxa"/>
            <w:vAlign w:val="center"/>
          </w:tcPr>
          <w:p w14:paraId="1A55466C"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數字</w:t>
            </w:r>
          </w:p>
        </w:tc>
        <w:tc>
          <w:tcPr>
            <w:tcW w:w="693" w:type="dxa"/>
          </w:tcPr>
          <w:p w14:paraId="547B58E0"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tcPr>
          <w:p w14:paraId="1B0D79B2"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3</w:t>
            </w:r>
          </w:p>
        </w:tc>
        <w:tc>
          <w:tcPr>
            <w:tcW w:w="3326" w:type="dxa"/>
            <w:vAlign w:val="center"/>
          </w:tcPr>
          <w:p w14:paraId="6F025FDA" w14:textId="77777777" w:rsidR="00CA3EC4" w:rsidRPr="00AF3413" w:rsidRDefault="00CA3EC4" w:rsidP="00CA3EC4">
            <w:pPr>
              <w:ind w:left="0" w:firstLine="0"/>
              <w:rPr>
                <w:rFonts w:eastAsia="微軟正黑體" w:cstheme="minorHAnsi"/>
                <w:sz w:val="22"/>
              </w:rPr>
            </w:pPr>
          </w:p>
        </w:tc>
      </w:tr>
      <w:tr w:rsidR="00CA3EC4" w:rsidRPr="00AF3413" w14:paraId="42D5CD4F" w14:textId="77777777" w:rsidTr="004F075B">
        <w:tc>
          <w:tcPr>
            <w:tcW w:w="743" w:type="dxa"/>
            <w:vAlign w:val="center"/>
          </w:tcPr>
          <w:p w14:paraId="0AB62095"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080CB22C"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櫃員代號</w:t>
            </w:r>
          </w:p>
        </w:tc>
        <w:tc>
          <w:tcPr>
            <w:tcW w:w="1043" w:type="dxa"/>
            <w:vAlign w:val="center"/>
          </w:tcPr>
          <w:p w14:paraId="6A1C04BE"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數字</w:t>
            </w:r>
          </w:p>
        </w:tc>
        <w:tc>
          <w:tcPr>
            <w:tcW w:w="693" w:type="dxa"/>
          </w:tcPr>
          <w:p w14:paraId="4FEEE728"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tcPr>
          <w:p w14:paraId="1B26C638"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5</w:t>
            </w:r>
          </w:p>
        </w:tc>
        <w:tc>
          <w:tcPr>
            <w:tcW w:w="3326" w:type="dxa"/>
            <w:vAlign w:val="center"/>
          </w:tcPr>
          <w:p w14:paraId="398F2045" w14:textId="77777777" w:rsidR="00CA3EC4" w:rsidRPr="00AF3413" w:rsidRDefault="00CA3EC4" w:rsidP="00CA3EC4">
            <w:pPr>
              <w:ind w:left="0" w:firstLine="0"/>
              <w:rPr>
                <w:rFonts w:eastAsia="微軟正黑體" w:cstheme="minorHAnsi"/>
                <w:color w:val="FF0000"/>
                <w:sz w:val="22"/>
              </w:rPr>
            </w:pPr>
          </w:p>
        </w:tc>
      </w:tr>
      <w:tr w:rsidR="00CA3EC4" w:rsidRPr="00AF3413" w14:paraId="5A017C20" w14:textId="77777777" w:rsidTr="004F075B">
        <w:tc>
          <w:tcPr>
            <w:tcW w:w="743" w:type="dxa"/>
            <w:vAlign w:val="center"/>
          </w:tcPr>
          <w:p w14:paraId="1F322C2A"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62D50047"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轉帳附言</w:t>
            </w:r>
          </w:p>
        </w:tc>
        <w:tc>
          <w:tcPr>
            <w:tcW w:w="1043" w:type="dxa"/>
            <w:vAlign w:val="center"/>
          </w:tcPr>
          <w:p w14:paraId="20788667"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rPr>
              <w:t>文數字</w:t>
            </w:r>
          </w:p>
        </w:tc>
        <w:tc>
          <w:tcPr>
            <w:tcW w:w="693" w:type="dxa"/>
            <w:vAlign w:val="center"/>
          </w:tcPr>
          <w:p w14:paraId="4AC8D264"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153C3048"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20</w:t>
            </w:r>
          </w:p>
        </w:tc>
        <w:tc>
          <w:tcPr>
            <w:tcW w:w="3326" w:type="dxa"/>
            <w:vAlign w:val="center"/>
          </w:tcPr>
          <w:p w14:paraId="4114E77D" w14:textId="77777777" w:rsidR="00CA3EC4" w:rsidRPr="00AF3413" w:rsidRDefault="00CA3EC4" w:rsidP="00CA3EC4">
            <w:pPr>
              <w:ind w:left="0" w:firstLine="0"/>
              <w:rPr>
                <w:rFonts w:eastAsia="微軟正黑體" w:cstheme="minorHAnsi"/>
                <w:color w:val="FF0000"/>
                <w:sz w:val="22"/>
              </w:rPr>
            </w:pPr>
          </w:p>
        </w:tc>
      </w:tr>
      <w:tr w:rsidR="00CA3EC4" w:rsidRPr="00AF3413" w14:paraId="72482BC1" w14:textId="77777777" w:rsidTr="004F075B">
        <w:tc>
          <w:tcPr>
            <w:tcW w:w="743" w:type="dxa"/>
            <w:vAlign w:val="center"/>
          </w:tcPr>
          <w:p w14:paraId="0603D00A"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5B50BF23"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業務編碼</w:t>
            </w:r>
          </w:p>
        </w:tc>
        <w:tc>
          <w:tcPr>
            <w:tcW w:w="1043" w:type="dxa"/>
            <w:vAlign w:val="center"/>
          </w:tcPr>
          <w:p w14:paraId="43C181B3"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文數字</w:t>
            </w:r>
          </w:p>
        </w:tc>
        <w:tc>
          <w:tcPr>
            <w:tcW w:w="693" w:type="dxa"/>
            <w:vAlign w:val="center"/>
          </w:tcPr>
          <w:p w14:paraId="71997DA6"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28765067"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14</w:t>
            </w:r>
          </w:p>
        </w:tc>
        <w:tc>
          <w:tcPr>
            <w:tcW w:w="3326" w:type="dxa"/>
            <w:vAlign w:val="center"/>
          </w:tcPr>
          <w:p w14:paraId="5DF74613" w14:textId="77777777" w:rsidR="00CA3EC4" w:rsidRPr="00AF3413" w:rsidRDefault="00CA3EC4" w:rsidP="00CA3EC4">
            <w:pPr>
              <w:ind w:left="0" w:firstLine="0"/>
              <w:rPr>
                <w:rFonts w:eastAsia="微軟正黑體" w:cstheme="minorHAnsi"/>
                <w:color w:val="FF0000"/>
                <w:sz w:val="22"/>
              </w:rPr>
            </w:pPr>
          </w:p>
        </w:tc>
      </w:tr>
      <w:tr w:rsidR="00CA3EC4" w:rsidRPr="00AF3413" w14:paraId="2B61CD56" w14:textId="77777777" w:rsidTr="004F075B">
        <w:tc>
          <w:tcPr>
            <w:tcW w:w="743" w:type="dxa"/>
            <w:vAlign w:val="center"/>
          </w:tcPr>
          <w:p w14:paraId="55C377AF"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46D3560E"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交易序號</w:t>
            </w:r>
          </w:p>
        </w:tc>
        <w:tc>
          <w:tcPr>
            <w:tcW w:w="1043" w:type="dxa"/>
            <w:vAlign w:val="center"/>
          </w:tcPr>
          <w:p w14:paraId="34993CFD"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文數字</w:t>
            </w:r>
          </w:p>
        </w:tc>
        <w:tc>
          <w:tcPr>
            <w:tcW w:w="693" w:type="dxa"/>
            <w:vAlign w:val="center"/>
          </w:tcPr>
          <w:p w14:paraId="75C590F2"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3756885A"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35</w:t>
            </w:r>
          </w:p>
        </w:tc>
        <w:tc>
          <w:tcPr>
            <w:tcW w:w="3326" w:type="dxa"/>
            <w:vAlign w:val="center"/>
          </w:tcPr>
          <w:p w14:paraId="0DB9C907" w14:textId="77777777" w:rsidR="00CA3EC4" w:rsidRPr="00AF3413" w:rsidRDefault="00CA3EC4" w:rsidP="00CA3EC4">
            <w:pPr>
              <w:ind w:left="0" w:firstLine="0"/>
              <w:rPr>
                <w:rFonts w:eastAsia="微軟正黑體" w:cstheme="minorHAnsi"/>
                <w:color w:val="FF0000"/>
                <w:sz w:val="22"/>
              </w:rPr>
            </w:pPr>
          </w:p>
        </w:tc>
      </w:tr>
      <w:tr w:rsidR="00CA3EC4" w:rsidRPr="00AF3413" w14:paraId="735A2C7B" w14:textId="77777777" w:rsidTr="004F075B">
        <w:tc>
          <w:tcPr>
            <w:tcW w:w="743" w:type="dxa"/>
            <w:vAlign w:val="center"/>
          </w:tcPr>
          <w:p w14:paraId="620F3422"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7C4FD8A9"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跨行交易序號</w:t>
            </w:r>
          </w:p>
        </w:tc>
        <w:tc>
          <w:tcPr>
            <w:tcW w:w="1043" w:type="dxa"/>
            <w:vAlign w:val="center"/>
          </w:tcPr>
          <w:p w14:paraId="1E37C335"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文數字</w:t>
            </w:r>
          </w:p>
        </w:tc>
        <w:tc>
          <w:tcPr>
            <w:tcW w:w="693" w:type="dxa"/>
            <w:vAlign w:val="center"/>
          </w:tcPr>
          <w:p w14:paraId="5C488CD0"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664EE91E"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19</w:t>
            </w:r>
          </w:p>
        </w:tc>
        <w:tc>
          <w:tcPr>
            <w:tcW w:w="3326" w:type="dxa"/>
            <w:vAlign w:val="center"/>
          </w:tcPr>
          <w:p w14:paraId="7C5210C4" w14:textId="77777777" w:rsidR="00CA3EC4" w:rsidRPr="00AF3413" w:rsidRDefault="00CA3EC4" w:rsidP="00CA3EC4">
            <w:pPr>
              <w:ind w:left="0" w:firstLine="0"/>
              <w:rPr>
                <w:rFonts w:eastAsia="微軟正黑體" w:cstheme="minorHAnsi"/>
                <w:color w:val="FF0000"/>
                <w:sz w:val="22"/>
              </w:rPr>
            </w:pPr>
          </w:p>
        </w:tc>
      </w:tr>
      <w:tr w:rsidR="00CA3EC4" w:rsidRPr="00AF3413" w14:paraId="48407DBC" w14:textId="77777777" w:rsidTr="004F075B">
        <w:tc>
          <w:tcPr>
            <w:tcW w:w="743" w:type="dxa"/>
            <w:vAlign w:val="center"/>
          </w:tcPr>
          <w:p w14:paraId="65695F7F"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16816BDF"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對方銀行</w:t>
            </w:r>
          </w:p>
        </w:tc>
        <w:tc>
          <w:tcPr>
            <w:tcW w:w="1043" w:type="dxa"/>
            <w:vAlign w:val="center"/>
          </w:tcPr>
          <w:p w14:paraId="7E141097"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數字</w:t>
            </w:r>
          </w:p>
        </w:tc>
        <w:tc>
          <w:tcPr>
            <w:tcW w:w="693" w:type="dxa"/>
            <w:vAlign w:val="center"/>
          </w:tcPr>
          <w:p w14:paraId="62CD751A"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O</w:t>
            </w:r>
          </w:p>
        </w:tc>
        <w:tc>
          <w:tcPr>
            <w:tcW w:w="1363" w:type="dxa"/>
            <w:vAlign w:val="center"/>
          </w:tcPr>
          <w:p w14:paraId="7F125735"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7</w:t>
            </w:r>
          </w:p>
        </w:tc>
        <w:tc>
          <w:tcPr>
            <w:tcW w:w="3326" w:type="dxa"/>
            <w:vAlign w:val="center"/>
          </w:tcPr>
          <w:p w14:paraId="7DA89A9D" w14:textId="77777777" w:rsidR="00CA3EC4" w:rsidRPr="00AF3413" w:rsidRDefault="00CA3EC4" w:rsidP="00CA3EC4">
            <w:pPr>
              <w:ind w:left="0" w:firstLine="0"/>
              <w:rPr>
                <w:rFonts w:eastAsia="微軟正黑體" w:cstheme="minorHAnsi"/>
                <w:color w:val="FF0000"/>
                <w:sz w:val="22"/>
              </w:rPr>
            </w:pPr>
          </w:p>
        </w:tc>
      </w:tr>
      <w:tr w:rsidR="00CA3EC4" w:rsidRPr="00AF3413" w14:paraId="3026E8B1" w14:textId="77777777" w:rsidTr="004F075B">
        <w:tc>
          <w:tcPr>
            <w:tcW w:w="743" w:type="dxa"/>
            <w:vAlign w:val="center"/>
          </w:tcPr>
          <w:p w14:paraId="6D246325" w14:textId="77777777" w:rsidR="00CA3EC4" w:rsidRPr="00AF3413" w:rsidRDefault="00CA3EC4" w:rsidP="00CA3EC4">
            <w:pPr>
              <w:pStyle w:val="af2"/>
              <w:numPr>
                <w:ilvl w:val="0"/>
                <w:numId w:val="41"/>
              </w:numPr>
              <w:ind w:leftChars="0"/>
              <w:rPr>
                <w:rFonts w:eastAsia="微軟正黑體" w:cstheme="minorHAnsi"/>
              </w:rPr>
            </w:pPr>
          </w:p>
        </w:tc>
        <w:tc>
          <w:tcPr>
            <w:tcW w:w="1753" w:type="dxa"/>
            <w:vAlign w:val="center"/>
          </w:tcPr>
          <w:p w14:paraId="27FC7815"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對方帳號</w:t>
            </w:r>
          </w:p>
        </w:tc>
        <w:tc>
          <w:tcPr>
            <w:tcW w:w="1043" w:type="dxa"/>
            <w:vAlign w:val="center"/>
          </w:tcPr>
          <w:p w14:paraId="1B977800" w14:textId="77777777" w:rsidR="00CA3EC4" w:rsidRPr="00AF3413" w:rsidRDefault="00CA3EC4" w:rsidP="00CA3EC4">
            <w:pPr>
              <w:ind w:left="0" w:firstLine="0"/>
              <w:rPr>
                <w:rFonts w:eastAsia="微軟正黑體" w:cstheme="minorHAnsi"/>
                <w:color w:val="000000" w:themeColor="text1"/>
              </w:rPr>
            </w:pPr>
            <w:r w:rsidRPr="00AF3413">
              <w:rPr>
                <w:rFonts w:eastAsia="微軟正黑體" w:cstheme="minorHAnsi"/>
                <w:color w:val="000000" w:themeColor="text1"/>
              </w:rPr>
              <w:t>文數字</w:t>
            </w:r>
          </w:p>
        </w:tc>
        <w:tc>
          <w:tcPr>
            <w:tcW w:w="693" w:type="dxa"/>
            <w:vAlign w:val="center"/>
          </w:tcPr>
          <w:p w14:paraId="1CE35E96" w14:textId="77777777" w:rsidR="00CA3EC4" w:rsidRPr="00AF3413" w:rsidRDefault="00CA3EC4" w:rsidP="00CA3EC4">
            <w:pPr>
              <w:ind w:left="0" w:firstLine="0"/>
              <w:jc w:val="center"/>
              <w:rPr>
                <w:rFonts w:eastAsia="微軟正黑體" w:cstheme="minorHAnsi"/>
                <w:color w:val="000000" w:themeColor="text1"/>
                <w:szCs w:val="24"/>
              </w:rPr>
            </w:pPr>
            <w:r w:rsidRPr="00AF3413">
              <w:rPr>
                <w:rFonts w:eastAsia="微軟正黑體" w:cstheme="minorHAnsi"/>
                <w:color w:val="000000" w:themeColor="text1"/>
                <w:szCs w:val="24"/>
              </w:rPr>
              <w:t>M</w:t>
            </w:r>
          </w:p>
        </w:tc>
        <w:tc>
          <w:tcPr>
            <w:tcW w:w="1363" w:type="dxa"/>
            <w:vAlign w:val="center"/>
          </w:tcPr>
          <w:p w14:paraId="59B05803" w14:textId="77777777" w:rsidR="00CA3EC4" w:rsidRPr="00AF3413" w:rsidRDefault="00CA3EC4" w:rsidP="00CA3EC4">
            <w:pPr>
              <w:ind w:left="0" w:firstLine="0"/>
              <w:rPr>
                <w:rFonts w:eastAsia="微軟正黑體" w:cstheme="minorHAnsi"/>
                <w:color w:val="000000" w:themeColor="text1"/>
                <w:szCs w:val="24"/>
              </w:rPr>
            </w:pPr>
            <w:r w:rsidRPr="00AF3413">
              <w:rPr>
                <w:rFonts w:eastAsia="微軟正黑體" w:cstheme="minorHAnsi"/>
                <w:color w:val="000000" w:themeColor="text1"/>
                <w:szCs w:val="24"/>
              </w:rPr>
              <w:t>16</w:t>
            </w:r>
          </w:p>
        </w:tc>
        <w:tc>
          <w:tcPr>
            <w:tcW w:w="3326" w:type="dxa"/>
            <w:vAlign w:val="center"/>
          </w:tcPr>
          <w:p w14:paraId="5D2D5BC8" w14:textId="77777777" w:rsidR="00CA3EC4" w:rsidRPr="00AF3413" w:rsidRDefault="00CA3EC4" w:rsidP="00CA3EC4">
            <w:pPr>
              <w:ind w:left="0" w:firstLine="0"/>
              <w:rPr>
                <w:rFonts w:eastAsia="微軟正黑體" w:cstheme="minorHAnsi"/>
                <w:color w:val="FF0000"/>
                <w:sz w:val="22"/>
              </w:rPr>
            </w:pPr>
          </w:p>
        </w:tc>
      </w:tr>
    </w:tbl>
    <w:p w14:paraId="5B12672B" w14:textId="77777777" w:rsidR="00410F44" w:rsidRPr="00AF3413" w:rsidRDefault="00410F44" w:rsidP="00153B95">
      <w:pPr>
        <w:ind w:left="0" w:firstLine="0"/>
        <w:rPr>
          <w:rFonts w:eastAsia="微軟正黑體" w:cstheme="minorHAnsi"/>
        </w:rPr>
      </w:pPr>
    </w:p>
    <w:p w14:paraId="30409010" w14:textId="77777777" w:rsidR="00AA1B3B" w:rsidRPr="00AF3413" w:rsidRDefault="00AA1B3B">
      <w:pPr>
        <w:pStyle w:val="af2"/>
        <w:numPr>
          <w:ilvl w:val="0"/>
          <w:numId w:val="34"/>
        </w:numPr>
        <w:ind w:leftChars="0"/>
        <w:rPr>
          <w:rFonts w:eastAsia="微軟正黑體" w:cstheme="minorHAnsi"/>
        </w:rPr>
      </w:pP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列印：</w:t>
      </w:r>
    </w:p>
    <w:p w14:paraId="37E394D3" w14:textId="77777777" w:rsidR="00AA1B3B" w:rsidRPr="00AF3413" w:rsidRDefault="00AA1B3B">
      <w:pPr>
        <w:pStyle w:val="af2"/>
        <w:numPr>
          <w:ilvl w:val="0"/>
          <w:numId w:val="37"/>
        </w:numPr>
        <w:ind w:leftChars="0" w:left="839" w:hanging="357"/>
        <w:rPr>
          <w:rFonts w:eastAsia="微軟正黑體" w:cstheme="minorHAnsi"/>
        </w:rPr>
      </w:pPr>
      <w:r w:rsidRPr="00AF3413">
        <w:rPr>
          <w:rFonts w:eastAsia="微軟正黑體" w:cstheme="minorHAnsi"/>
        </w:rPr>
        <w:t>輸入畫面</w:t>
      </w:r>
    </w:p>
    <w:tbl>
      <w:tblPr>
        <w:tblStyle w:val="af1"/>
        <w:tblW w:w="0" w:type="auto"/>
        <w:tblLook w:val="04A0" w:firstRow="1" w:lastRow="0" w:firstColumn="1" w:lastColumn="0" w:noHBand="0" w:noVBand="1"/>
      </w:tblPr>
      <w:tblGrid>
        <w:gridCol w:w="762"/>
        <w:gridCol w:w="1643"/>
        <w:gridCol w:w="1276"/>
        <w:gridCol w:w="709"/>
        <w:gridCol w:w="1275"/>
        <w:gridCol w:w="3256"/>
      </w:tblGrid>
      <w:tr w:rsidR="00AA1B3B" w:rsidRPr="00AF3413" w14:paraId="76A91ACC" w14:textId="77777777" w:rsidTr="00A93B4B">
        <w:tc>
          <w:tcPr>
            <w:tcW w:w="762" w:type="dxa"/>
            <w:tcBorders>
              <w:bottom w:val="single" w:sz="4" w:space="0" w:color="auto"/>
            </w:tcBorders>
            <w:shd w:val="pct12" w:color="auto" w:fill="auto"/>
          </w:tcPr>
          <w:p w14:paraId="30D1226B"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編號</w:t>
            </w:r>
          </w:p>
        </w:tc>
        <w:tc>
          <w:tcPr>
            <w:tcW w:w="1643" w:type="dxa"/>
            <w:tcBorders>
              <w:bottom w:val="single" w:sz="4" w:space="0" w:color="auto"/>
            </w:tcBorders>
            <w:shd w:val="pct12" w:color="auto" w:fill="auto"/>
          </w:tcPr>
          <w:p w14:paraId="62222C73"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欄位名稱</w:t>
            </w:r>
          </w:p>
        </w:tc>
        <w:tc>
          <w:tcPr>
            <w:tcW w:w="1276" w:type="dxa"/>
            <w:tcBorders>
              <w:bottom w:val="single" w:sz="4" w:space="0" w:color="auto"/>
            </w:tcBorders>
            <w:shd w:val="pct12" w:color="auto" w:fill="auto"/>
          </w:tcPr>
          <w:p w14:paraId="54101FDA"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欄位種類</w:t>
            </w:r>
          </w:p>
        </w:tc>
        <w:tc>
          <w:tcPr>
            <w:tcW w:w="709" w:type="dxa"/>
            <w:tcBorders>
              <w:bottom w:val="single" w:sz="4" w:space="0" w:color="auto"/>
            </w:tcBorders>
            <w:shd w:val="pct12" w:color="auto" w:fill="auto"/>
          </w:tcPr>
          <w:p w14:paraId="09A2D381"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類別</w:t>
            </w:r>
          </w:p>
        </w:tc>
        <w:tc>
          <w:tcPr>
            <w:tcW w:w="1275" w:type="dxa"/>
            <w:tcBorders>
              <w:bottom w:val="single" w:sz="4" w:space="0" w:color="auto"/>
            </w:tcBorders>
            <w:shd w:val="pct12" w:color="auto" w:fill="auto"/>
          </w:tcPr>
          <w:p w14:paraId="46989F28"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長度</w:t>
            </w:r>
          </w:p>
        </w:tc>
        <w:tc>
          <w:tcPr>
            <w:tcW w:w="3256" w:type="dxa"/>
            <w:tcBorders>
              <w:bottom w:val="single" w:sz="4" w:space="0" w:color="auto"/>
            </w:tcBorders>
            <w:shd w:val="pct12" w:color="auto" w:fill="auto"/>
          </w:tcPr>
          <w:p w14:paraId="681E8A36"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說明</w:t>
            </w:r>
          </w:p>
        </w:tc>
      </w:tr>
      <w:tr w:rsidR="00AA1B3B" w:rsidRPr="00AF3413" w14:paraId="4199ED1D" w14:textId="77777777" w:rsidTr="00A93B4B">
        <w:tc>
          <w:tcPr>
            <w:tcW w:w="762" w:type="dxa"/>
            <w:vAlign w:val="center"/>
          </w:tcPr>
          <w:p w14:paraId="5075F480" w14:textId="77777777" w:rsidR="00AA1B3B" w:rsidRPr="00AF3413" w:rsidRDefault="00AA1B3B">
            <w:pPr>
              <w:pStyle w:val="af2"/>
              <w:numPr>
                <w:ilvl w:val="0"/>
                <w:numId w:val="40"/>
              </w:numPr>
              <w:ind w:leftChars="0"/>
              <w:rPr>
                <w:rFonts w:eastAsia="微軟正黑體" w:cstheme="minorHAnsi"/>
              </w:rPr>
            </w:pPr>
          </w:p>
        </w:tc>
        <w:tc>
          <w:tcPr>
            <w:tcW w:w="1643" w:type="dxa"/>
            <w:vAlign w:val="center"/>
          </w:tcPr>
          <w:p w14:paraId="5831BE05" w14:textId="77777777" w:rsidR="00AA1B3B" w:rsidRPr="00AF3413" w:rsidRDefault="00AA1B3B" w:rsidP="00A93B4B">
            <w:pPr>
              <w:ind w:left="0" w:firstLine="0"/>
              <w:rPr>
                <w:rFonts w:eastAsia="微軟正黑體" w:cstheme="minorHAnsi"/>
              </w:rPr>
            </w:pPr>
            <w:r w:rsidRPr="00AF3413">
              <w:rPr>
                <w:rFonts w:eastAsia="微軟正黑體" w:cstheme="minorHAnsi"/>
              </w:rPr>
              <w:t>功能</w:t>
            </w:r>
          </w:p>
        </w:tc>
        <w:tc>
          <w:tcPr>
            <w:tcW w:w="1276" w:type="dxa"/>
            <w:vAlign w:val="center"/>
          </w:tcPr>
          <w:p w14:paraId="0753B8C3" w14:textId="77777777" w:rsidR="00AA1B3B" w:rsidRPr="00AF3413" w:rsidRDefault="00AA1B3B"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31E3B661" w14:textId="77777777" w:rsidR="00AA1B3B" w:rsidRPr="00AF3413" w:rsidRDefault="00AA1B3B" w:rsidP="00A93B4B">
            <w:pPr>
              <w:ind w:left="0" w:firstLine="0"/>
              <w:jc w:val="center"/>
              <w:rPr>
                <w:rFonts w:eastAsia="微軟正黑體" w:cstheme="minorHAnsi"/>
              </w:rPr>
            </w:pPr>
            <w:r w:rsidRPr="00AF3413">
              <w:rPr>
                <w:rFonts w:eastAsia="微軟正黑體" w:cstheme="minorHAnsi"/>
              </w:rPr>
              <w:t>M</w:t>
            </w:r>
          </w:p>
        </w:tc>
        <w:tc>
          <w:tcPr>
            <w:tcW w:w="1275" w:type="dxa"/>
            <w:vAlign w:val="center"/>
          </w:tcPr>
          <w:p w14:paraId="07D88128" w14:textId="77777777" w:rsidR="00AA1B3B" w:rsidRPr="00AF3413" w:rsidRDefault="00AA1B3B" w:rsidP="00A93B4B">
            <w:pPr>
              <w:ind w:left="0" w:firstLine="0"/>
              <w:rPr>
                <w:rFonts w:eastAsia="微軟正黑體" w:cstheme="minorHAnsi"/>
              </w:rPr>
            </w:pPr>
            <w:r w:rsidRPr="00AF3413">
              <w:rPr>
                <w:rFonts w:eastAsia="微軟正黑體" w:cstheme="minorHAnsi"/>
              </w:rPr>
              <w:t>1</w:t>
            </w:r>
          </w:p>
        </w:tc>
        <w:tc>
          <w:tcPr>
            <w:tcW w:w="3256" w:type="dxa"/>
            <w:vAlign w:val="center"/>
          </w:tcPr>
          <w:p w14:paraId="17DF8DD0" w14:textId="77777777" w:rsidR="00AA1B3B" w:rsidRPr="00AF3413" w:rsidRDefault="00AA1B3B" w:rsidP="00A93B4B">
            <w:pPr>
              <w:ind w:left="0" w:firstLine="0"/>
              <w:rPr>
                <w:rFonts w:eastAsia="微軟正黑體" w:cstheme="minorHAnsi"/>
              </w:rPr>
            </w:pPr>
            <w:r w:rsidRPr="00AF3413">
              <w:rPr>
                <w:rFonts w:eastAsia="微軟正黑體" w:cstheme="minorHAnsi"/>
              </w:rPr>
              <w:t>1.</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查詢</w:t>
            </w:r>
          </w:p>
          <w:p w14:paraId="76501377" w14:textId="77777777" w:rsidR="00AA1B3B" w:rsidRPr="00AF3413" w:rsidRDefault="00AA1B3B" w:rsidP="00A93B4B">
            <w:pPr>
              <w:ind w:left="0" w:firstLine="0"/>
              <w:rPr>
                <w:rFonts w:eastAsia="微軟正黑體" w:cstheme="minorHAnsi"/>
              </w:rPr>
            </w:pPr>
            <w:r w:rsidRPr="00AF3413">
              <w:rPr>
                <w:rFonts w:eastAsia="微軟正黑體" w:cstheme="minorHAnsi"/>
              </w:rPr>
              <w:t>2.</w:t>
            </w:r>
            <w:r w:rsidRPr="00AF3413">
              <w:rPr>
                <w:rFonts w:eastAsia="微軟正黑體" w:cstheme="minorHAnsi"/>
              </w:rPr>
              <w:t>對</w:t>
            </w:r>
            <w:proofErr w:type="gramStart"/>
            <w:r w:rsidRPr="00AF3413">
              <w:rPr>
                <w:rFonts w:eastAsia="微軟正黑體" w:cstheme="minorHAnsi"/>
              </w:rPr>
              <w:t>帳單</w:t>
            </w:r>
            <w:proofErr w:type="gramEnd"/>
            <w:r w:rsidRPr="00AF3413">
              <w:rPr>
                <w:rFonts w:eastAsia="微軟正黑體" w:cstheme="minorHAnsi"/>
              </w:rPr>
              <w:t>磁片錄製</w:t>
            </w:r>
            <w:r w:rsidRPr="00AF3413">
              <w:rPr>
                <w:rFonts w:eastAsia="微軟正黑體" w:cstheme="minorHAnsi"/>
              </w:rPr>
              <w:t>(</w:t>
            </w:r>
            <w:proofErr w:type="gramStart"/>
            <w:r w:rsidRPr="00AF3413">
              <w:rPr>
                <w:rFonts w:eastAsia="微軟正黑體" w:cstheme="minorHAnsi"/>
              </w:rPr>
              <w:t>不含幣別</w:t>
            </w:r>
            <w:proofErr w:type="gramEnd"/>
            <w:r w:rsidRPr="00AF3413">
              <w:rPr>
                <w:rFonts w:eastAsia="微軟正黑體" w:cstheme="minorHAnsi"/>
              </w:rPr>
              <w:t>)</w:t>
            </w:r>
          </w:p>
          <w:p w14:paraId="7907B131" w14:textId="77777777" w:rsidR="00AA1B3B" w:rsidRPr="00AF3413" w:rsidRDefault="00AA1B3B" w:rsidP="00A93B4B">
            <w:pPr>
              <w:ind w:left="0" w:firstLine="0"/>
              <w:rPr>
                <w:rFonts w:eastAsia="微軟正黑體" w:cstheme="minorHAnsi"/>
              </w:rPr>
            </w:pPr>
            <w:r w:rsidRPr="00AF3413">
              <w:rPr>
                <w:rFonts w:eastAsia="微軟正黑體" w:cstheme="minorHAnsi"/>
              </w:rPr>
              <w:t>3.</w:t>
            </w:r>
            <w:r w:rsidRPr="00AF3413">
              <w:rPr>
                <w:rFonts w:eastAsia="微軟正黑體" w:cstheme="minorHAnsi"/>
              </w:rPr>
              <w:t>信基對</w:t>
            </w:r>
            <w:proofErr w:type="gramStart"/>
            <w:r w:rsidRPr="00AF3413">
              <w:rPr>
                <w:rFonts w:eastAsia="微軟正黑體" w:cstheme="minorHAnsi"/>
              </w:rPr>
              <w:t>帳單</w:t>
            </w:r>
            <w:proofErr w:type="gramEnd"/>
            <w:r w:rsidRPr="00AF3413">
              <w:rPr>
                <w:rFonts w:eastAsia="微軟正黑體" w:cstheme="minorHAnsi"/>
              </w:rPr>
              <w:t>磁片錄製</w:t>
            </w:r>
          </w:p>
          <w:p w14:paraId="37259379" w14:textId="77777777" w:rsidR="00AA1B3B" w:rsidRPr="00AF3413" w:rsidRDefault="00AA1B3B" w:rsidP="00A93B4B">
            <w:pPr>
              <w:ind w:left="0" w:firstLine="0"/>
              <w:rPr>
                <w:rFonts w:eastAsia="微軟正黑體" w:cstheme="minorHAnsi"/>
              </w:rPr>
            </w:pPr>
            <w:r w:rsidRPr="00AF3413">
              <w:rPr>
                <w:rFonts w:eastAsia="微軟正黑體" w:cstheme="minorHAnsi"/>
              </w:rPr>
              <w:t>4.</w:t>
            </w:r>
            <w:r w:rsidRPr="00AF3413">
              <w:rPr>
                <w:rFonts w:eastAsia="微軟正黑體" w:cstheme="minorHAnsi"/>
              </w:rPr>
              <w:t>對</w:t>
            </w:r>
            <w:proofErr w:type="gramStart"/>
            <w:r w:rsidRPr="00AF3413">
              <w:rPr>
                <w:rFonts w:eastAsia="微軟正黑體" w:cstheme="minorHAnsi"/>
              </w:rPr>
              <w:t>帳單</w:t>
            </w:r>
            <w:proofErr w:type="gramEnd"/>
            <w:r w:rsidRPr="00AF3413">
              <w:rPr>
                <w:rFonts w:eastAsia="微軟正黑體" w:cstheme="minorHAnsi"/>
              </w:rPr>
              <w:t>磁片錄製</w:t>
            </w:r>
            <w:r w:rsidRPr="00AF3413">
              <w:rPr>
                <w:rFonts w:eastAsia="微軟正黑體" w:cstheme="minorHAnsi"/>
              </w:rPr>
              <w:t>(</w:t>
            </w:r>
            <w:proofErr w:type="gramStart"/>
            <w:r w:rsidRPr="00AF3413">
              <w:rPr>
                <w:rFonts w:eastAsia="微軟正黑體" w:cstheme="minorHAnsi"/>
              </w:rPr>
              <w:t>含幣別</w:t>
            </w:r>
            <w:proofErr w:type="gramEnd"/>
            <w:r w:rsidRPr="00AF3413">
              <w:rPr>
                <w:rFonts w:eastAsia="微軟正黑體" w:cstheme="minorHAnsi"/>
              </w:rPr>
              <w:t>)</w:t>
            </w:r>
          </w:p>
          <w:p w14:paraId="37974760" w14:textId="77777777" w:rsidR="00AA1B3B" w:rsidRPr="00AF3413" w:rsidRDefault="00AA1B3B" w:rsidP="00A93B4B">
            <w:pPr>
              <w:ind w:left="0" w:firstLine="0"/>
              <w:rPr>
                <w:rFonts w:eastAsia="微軟正黑體" w:cstheme="minorHAnsi"/>
              </w:rPr>
            </w:pPr>
            <w:r w:rsidRPr="00AF3413">
              <w:rPr>
                <w:rFonts w:eastAsia="微軟正黑體" w:cstheme="minorHAnsi"/>
              </w:rPr>
              <w:t>非營業部不可輸入功能「</w:t>
            </w:r>
            <w:r w:rsidRPr="00AF3413">
              <w:rPr>
                <w:rFonts w:eastAsia="微軟正黑體" w:cstheme="minorHAnsi"/>
              </w:rPr>
              <w:t>3.</w:t>
            </w:r>
            <w:r w:rsidRPr="00AF3413">
              <w:rPr>
                <w:rFonts w:eastAsia="微軟正黑體" w:cstheme="minorHAnsi"/>
              </w:rPr>
              <w:t>信基對</w:t>
            </w:r>
            <w:proofErr w:type="gramStart"/>
            <w:r w:rsidRPr="00AF3413">
              <w:rPr>
                <w:rFonts w:eastAsia="微軟正黑體" w:cstheme="minorHAnsi"/>
              </w:rPr>
              <w:t>帳單</w:t>
            </w:r>
            <w:proofErr w:type="gramEnd"/>
            <w:r w:rsidRPr="00AF3413">
              <w:rPr>
                <w:rFonts w:eastAsia="微軟正黑體" w:cstheme="minorHAnsi"/>
              </w:rPr>
              <w:t>磁片錄製」</w:t>
            </w:r>
          </w:p>
        </w:tc>
      </w:tr>
      <w:tr w:rsidR="00AA1B3B" w:rsidRPr="00AF3413" w14:paraId="5B03CCEB" w14:textId="77777777" w:rsidTr="00A93B4B">
        <w:tc>
          <w:tcPr>
            <w:tcW w:w="762" w:type="dxa"/>
            <w:vAlign w:val="center"/>
          </w:tcPr>
          <w:p w14:paraId="492A5710" w14:textId="77777777" w:rsidR="00AA1B3B" w:rsidRPr="00AF3413" w:rsidRDefault="00AA1B3B">
            <w:pPr>
              <w:pStyle w:val="af2"/>
              <w:numPr>
                <w:ilvl w:val="0"/>
                <w:numId w:val="40"/>
              </w:numPr>
              <w:ind w:leftChars="0"/>
              <w:rPr>
                <w:rFonts w:eastAsia="微軟正黑體" w:cstheme="minorHAnsi"/>
              </w:rPr>
            </w:pPr>
          </w:p>
        </w:tc>
        <w:tc>
          <w:tcPr>
            <w:tcW w:w="1643" w:type="dxa"/>
            <w:vAlign w:val="center"/>
          </w:tcPr>
          <w:p w14:paraId="785ADF5E" w14:textId="77777777" w:rsidR="00AA1B3B" w:rsidRPr="00AF3413" w:rsidRDefault="00AA1B3B" w:rsidP="00A93B4B">
            <w:pPr>
              <w:ind w:left="0" w:firstLine="0"/>
              <w:rPr>
                <w:rFonts w:eastAsia="微軟正黑體" w:cstheme="minorHAnsi"/>
              </w:rPr>
            </w:pPr>
            <w:r w:rsidRPr="00AF3413">
              <w:rPr>
                <w:rFonts w:eastAsia="微軟正黑體" w:cstheme="minorHAnsi"/>
              </w:rPr>
              <w:t>帳號</w:t>
            </w:r>
          </w:p>
        </w:tc>
        <w:tc>
          <w:tcPr>
            <w:tcW w:w="1276" w:type="dxa"/>
            <w:vAlign w:val="center"/>
          </w:tcPr>
          <w:p w14:paraId="51382231" w14:textId="77777777" w:rsidR="00AA1B3B" w:rsidRPr="00AF3413" w:rsidRDefault="00AA1B3B"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7184942E" w14:textId="77777777" w:rsidR="00AA1B3B" w:rsidRPr="00AF3413" w:rsidRDefault="00AA1B3B" w:rsidP="00A93B4B">
            <w:pPr>
              <w:ind w:left="0" w:firstLine="0"/>
              <w:jc w:val="center"/>
              <w:rPr>
                <w:rFonts w:eastAsia="微軟正黑體" w:cstheme="minorHAnsi"/>
              </w:rPr>
            </w:pPr>
            <w:r w:rsidRPr="00AF3413">
              <w:rPr>
                <w:rFonts w:eastAsia="微軟正黑體" w:cstheme="minorHAnsi"/>
              </w:rPr>
              <w:t>M</w:t>
            </w:r>
          </w:p>
        </w:tc>
        <w:tc>
          <w:tcPr>
            <w:tcW w:w="1275" w:type="dxa"/>
            <w:vAlign w:val="center"/>
          </w:tcPr>
          <w:p w14:paraId="06359583" w14:textId="77777777" w:rsidR="00AA1B3B" w:rsidRPr="00AF3413" w:rsidRDefault="00AA1B3B" w:rsidP="00A93B4B">
            <w:pPr>
              <w:ind w:left="0" w:firstLine="0"/>
              <w:rPr>
                <w:rFonts w:eastAsia="微軟正黑體" w:cstheme="minorHAnsi"/>
              </w:rPr>
            </w:pPr>
            <w:r w:rsidRPr="00AF3413">
              <w:rPr>
                <w:rFonts w:eastAsia="微軟正黑體" w:cstheme="minorHAnsi"/>
              </w:rPr>
              <w:t>14</w:t>
            </w:r>
          </w:p>
        </w:tc>
        <w:tc>
          <w:tcPr>
            <w:tcW w:w="3256" w:type="dxa"/>
            <w:vAlign w:val="center"/>
          </w:tcPr>
          <w:p w14:paraId="50B56C2D" w14:textId="77777777" w:rsidR="00AA1B3B" w:rsidRPr="00AF3413" w:rsidRDefault="00AA1B3B" w:rsidP="00A93B4B">
            <w:pPr>
              <w:ind w:left="0" w:firstLine="0"/>
              <w:rPr>
                <w:rFonts w:eastAsia="微軟正黑體" w:cstheme="minorHAnsi"/>
              </w:rPr>
            </w:pPr>
            <w:proofErr w:type="gramStart"/>
            <w:r w:rsidRPr="00AF3413">
              <w:rPr>
                <w:rFonts w:eastAsia="微軟正黑體" w:cstheme="minorHAnsi"/>
              </w:rPr>
              <w:t>若功</w:t>
            </w:r>
            <w:proofErr w:type="gramEnd"/>
            <w:r w:rsidRPr="00AF3413">
              <w:rPr>
                <w:rFonts w:eastAsia="微軟正黑體" w:cstheme="minorHAnsi"/>
              </w:rPr>
              <w:t>能為「</w:t>
            </w:r>
            <w:r w:rsidRPr="00AF3413">
              <w:rPr>
                <w:rFonts w:eastAsia="微軟正黑體" w:cstheme="minorHAnsi"/>
              </w:rPr>
              <w:t>3.</w:t>
            </w:r>
            <w:r w:rsidRPr="00AF3413">
              <w:rPr>
                <w:rFonts w:eastAsia="微軟正黑體" w:cstheme="minorHAnsi"/>
              </w:rPr>
              <w:t>信基對</w:t>
            </w:r>
            <w:proofErr w:type="gramStart"/>
            <w:r w:rsidRPr="00AF3413">
              <w:rPr>
                <w:rFonts w:eastAsia="微軟正黑體" w:cstheme="minorHAnsi"/>
              </w:rPr>
              <w:t>帳單</w:t>
            </w:r>
            <w:proofErr w:type="gramEnd"/>
            <w:r w:rsidRPr="00AF3413">
              <w:rPr>
                <w:rFonts w:eastAsia="微軟正黑體" w:cstheme="minorHAnsi"/>
              </w:rPr>
              <w:t>磁片錄製」，此欄位預設為</w:t>
            </w:r>
            <w:proofErr w:type="gramStart"/>
            <w:r w:rsidRPr="00AF3413">
              <w:rPr>
                <w:rFonts w:eastAsia="微軟正黑體" w:cstheme="minorHAnsi"/>
              </w:rPr>
              <w:t>”</w:t>
            </w:r>
            <w:proofErr w:type="gramEnd"/>
            <w:r w:rsidRPr="00AF3413">
              <w:rPr>
                <w:rFonts w:cstheme="minorHAnsi"/>
              </w:rPr>
              <w:t xml:space="preserve"> </w:t>
            </w:r>
            <w:r w:rsidRPr="00AF3413">
              <w:rPr>
                <w:rFonts w:eastAsia="微軟正黑體" w:cstheme="minorHAnsi"/>
              </w:rPr>
              <w:t>02101000018998</w:t>
            </w:r>
            <w:proofErr w:type="gramStart"/>
            <w:r w:rsidRPr="00AF3413">
              <w:rPr>
                <w:rFonts w:eastAsia="微軟正黑體" w:cstheme="minorHAnsi"/>
              </w:rPr>
              <w:t>”</w:t>
            </w:r>
            <w:proofErr w:type="gramEnd"/>
            <w:r w:rsidRPr="00AF3413">
              <w:rPr>
                <w:rFonts w:eastAsia="微軟正黑體" w:cstheme="minorHAnsi"/>
              </w:rPr>
              <w:t>且不可修改</w:t>
            </w:r>
          </w:p>
        </w:tc>
      </w:tr>
      <w:tr w:rsidR="00AA1B3B" w:rsidRPr="00AF3413" w14:paraId="3357B396" w14:textId="77777777" w:rsidTr="00A93B4B">
        <w:tc>
          <w:tcPr>
            <w:tcW w:w="762" w:type="dxa"/>
            <w:vAlign w:val="center"/>
          </w:tcPr>
          <w:p w14:paraId="3BD933A8" w14:textId="77777777" w:rsidR="00AA1B3B" w:rsidRPr="00AF3413" w:rsidRDefault="00AA1B3B">
            <w:pPr>
              <w:pStyle w:val="af2"/>
              <w:numPr>
                <w:ilvl w:val="0"/>
                <w:numId w:val="40"/>
              </w:numPr>
              <w:ind w:leftChars="0"/>
              <w:rPr>
                <w:rFonts w:eastAsia="微軟正黑體" w:cstheme="minorHAnsi"/>
              </w:rPr>
            </w:pPr>
          </w:p>
        </w:tc>
        <w:tc>
          <w:tcPr>
            <w:tcW w:w="1643" w:type="dxa"/>
            <w:vAlign w:val="center"/>
          </w:tcPr>
          <w:p w14:paraId="169F772B"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查詢幣別</w:t>
            </w:r>
          </w:p>
        </w:tc>
        <w:tc>
          <w:tcPr>
            <w:tcW w:w="1276" w:type="dxa"/>
            <w:vAlign w:val="center"/>
          </w:tcPr>
          <w:p w14:paraId="7EAB7CDE"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數字</w:t>
            </w:r>
          </w:p>
        </w:tc>
        <w:tc>
          <w:tcPr>
            <w:tcW w:w="709" w:type="dxa"/>
            <w:vAlign w:val="center"/>
          </w:tcPr>
          <w:p w14:paraId="13E23F19" w14:textId="77777777" w:rsidR="00AA1B3B" w:rsidRPr="00AF3413" w:rsidRDefault="00AA1B3B" w:rsidP="00A93B4B">
            <w:pPr>
              <w:ind w:left="0" w:firstLine="0"/>
              <w:jc w:val="center"/>
              <w:rPr>
                <w:rFonts w:eastAsia="微軟正黑體" w:cstheme="minorHAnsi"/>
              </w:rPr>
            </w:pPr>
            <w:r w:rsidRPr="00AF3413">
              <w:rPr>
                <w:rFonts w:eastAsia="微軟正黑體" w:cstheme="minorHAnsi"/>
                <w:szCs w:val="24"/>
              </w:rPr>
              <w:t>M</w:t>
            </w:r>
          </w:p>
        </w:tc>
        <w:tc>
          <w:tcPr>
            <w:tcW w:w="1275" w:type="dxa"/>
            <w:vAlign w:val="center"/>
          </w:tcPr>
          <w:p w14:paraId="699B4BAA"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2</w:t>
            </w:r>
          </w:p>
        </w:tc>
        <w:tc>
          <w:tcPr>
            <w:tcW w:w="3256" w:type="dxa"/>
            <w:vAlign w:val="center"/>
          </w:tcPr>
          <w:p w14:paraId="05B2B1B2" w14:textId="77F9A691" w:rsidR="00AA1B3B" w:rsidRPr="00AF3413" w:rsidRDefault="00AA1B3B" w:rsidP="00A93B4B">
            <w:pPr>
              <w:ind w:left="0" w:firstLine="0"/>
              <w:rPr>
                <w:rFonts w:eastAsia="微軟正黑體" w:cstheme="minorHAnsi"/>
              </w:rPr>
            </w:pPr>
            <w:r w:rsidRPr="00AF3413">
              <w:rPr>
                <w:rFonts w:eastAsia="微軟正黑體" w:cstheme="minorHAnsi"/>
                <w:sz w:val="22"/>
              </w:rPr>
              <w:t>預設</w:t>
            </w:r>
            <w:r w:rsidR="00ED640E" w:rsidRPr="00AF3413">
              <w:rPr>
                <w:rFonts w:eastAsia="微軟正黑體" w:cstheme="minorHAnsi"/>
                <w:sz w:val="22"/>
              </w:rPr>
              <w:t>00:</w:t>
            </w:r>
            <w:r w:rsidR="00ED640E" w:rsidRPr="00AF3413">
              <w:rPr>
                <w:rFonts w:eastAsia="微軟正黑體" w:cstheme="minorHAnsi"/>
                <w:sz w:val="22"/>
              </w:rPr>
              <w:t>台幣</w:t>
            </w:r>
          </w:p>
        </w:tc>
      </w:tr>
      <w:tr w:rsidR="00AA1B3B" w:rsidRPr="00AF3413" w14:paraId="2BD394D3" w14:textId="77777777" w:rsidTr="00A93B4B">
        <w:tc>
          <w:tcPr>
            <w:tcW w:w="762" w:type="dxa"/>
            <w:vAlign w:val="center"/>
          </w:tcPr>
          <w:p w14:paraId="469144A1" w14:textId="77777777" w:rsidR="00AA1B3B" w:rsidRPr="00AF3413" w:rsidRDefault="00AA1B3B">
            <w:pPr>
              <w:pStyle w:val="af2"/>
              <w:numPr>
                <w:ilvl w:val="0"/>
                <w:numId w:val="40"/>
              </w:numPr>
              <w:ind w:leftChars="0"/>
              <w:rPr>
                <w:rFonts w:eastAsia="微軟正黑體" w:cstheme="minorHAnsi"/>
              </w:rPr>
            </w:pPr>
          </w:p>
        </w:tc>
        <w:tc>
          <w:tcPr>
            <w:tcW w:w="1643" w:type="dxa"/>
            <w:vAlign w:val="center"/>
          </w:tcPr>
          <w:p w14:paraId="4E02A4BC"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起</w:t>
            </w:r>
          </w:p>
        </w:tc>
        <w:tc>
          <w:tcPr>
            <w:tcW w:w="1276" w:type="dxa"/>
            <w:vAlign w:val="center"/>
          </w:tcPr>
          <w:p w14:paraId="5676AEBD"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日期</w:t>
            </w:r>
          </w:p>
        </w:tc>
        <w:tc>
          <w:tcPr>
            <w:tcW w:w="709" w:type="dxa"/>
            <w:vAlign w:val="center"/>
          </w:tcPr>
          <w:p w14:paraId="221A7ED3" w14:textId="77777777" w:rsidR="00AA1B3B" w:rsidRPr="00AF3413" w:rsidRDefault="00AA1B3B" w:rsidP="00A93B4B">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6D802949"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8</w:t>
            </w:r>
          </w:p>
        </w:tc>
        <w:tc>
          <w:tcPr>
            <w:tcW w:w="3256" w:type="dxa"/>
            <w:vAlign w:val="center"/>
          </w:tcPr>
          <w:p w14:paraId="68BCBE0B"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預設為當日之</w:t>
            </w:r>
            <w:r w:rsidRPr="00AF3413">
              <w:rPr>
                <w:rFonts w:eastAsia="微軟正黑體" w:cstheme="minorHAnsi"/>
                <w:sz w:val="22"/>
              </w:rPr>
              <w:t>2</w:t>
            </w:r>
            <w:r w:rsidRPr="00AF3413">
              <w:rPr>
                <w:rFonts w:eastAsia="微軟正黑體" w:cstheme="minorHAnsi"/>
                <w:sz w:val="22"/>
              </w:rPr>
              <w:t>個月前的相對日</w:t>
            </w:r>
          </w:p>
        </w:tc>
      </w:tr>
      <w:tr w:rsidR="00AA1B3B" w:rsidRPr="00AF3413" w14:paraId="147721F4" w14:textId="77777777" w:rsidTr="00A93B4B">
        <w:tc>
          <w:tcPr>
            <w:tcW w:w="762" w:type="dxa"/>
            <w:vAlign w:val="center"/>
          </w:tcPr>
          <w:p w14:paraId="6F011A8C" w14:textId="77777777" w:rsidR="00AA1B3B" w:rsidRPr="00AF3413" w:rsidRDefault="00AA1B3B">
            <w:pPr>
              <w:pStyle w:val="af2"/>
              <w:numPr>
                <w:ilvl w:val="0"/>
                <w:numId w:val="40"/>
              </w:numPr>
              <w:ind w:leftChars="0"/>
              <w:rPr>
                <w:rFonts w:eastAsia="微軟正黑體" w:cstheme="minorHAnsi"/>
              </w:rPr>
            </w:pPr>
          </w:p>
        </w:tc>
        <w:tc>
          <w:tcPr>
            <w:tcW w:w="1643" w:type="dxa"/>
            <w:vAlign w:val="center"/>
          </w:tcPr>
          <w:p w14:paraId="18645A08"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查詢日期</w:t>
            </w:r>
            <w:r w:rsidRPr="00AF3413">
              <w:rPr>
                <w:rFonts w:eastAsia="微軟正黑體" w:cstheme="minorHAnsi"/>
              </w:rPr>
              <w:t>-</w:t>
            </w:r>
            <w:r w:rsidRPr="00AF3413">
              <w:rPr>
                <w:rFonts w:eastAsia="微軟正黑體" w:cstheme="minorHAnsi"/>
              </w:rPr>
              <w:t>迄</w:t>
            </w:r>
          </w:p>
        </w:tc>
        <w:tc>
          <w:tcPr>
            <w:tcW w:w="1276" w:type="dxa"/>
            <w:vAlign w:val="center"/>
          </w:tcPr>
          <w:p w14:paraId="5CDEB168"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日期</w:t>
            </w:r>
          </w:p>
        </w:tc>
        <w:tc>
          <w:tcPr>
            <w:tcW w:w="709" w:type="dxa"/>
            <w:vAlign w:val="center"/>
          </w:tcPr>
          <w:p w14:paraId="6648CE14" w14:textId="77777777" w:rsidR="00AA1B3B" w:rsidRPr="00AF3413" w:rsidRDefault="00AA1B3B" w:rsidP="00A93B4B">
            <w:pPr>
              <w:ind w:left="0" w:firstLine="0"/>
              <w:jc w:val="center"/>
              <w:rPr>
                <w:rFonts w:eastAsia="微軟正黑體" w:cstheme="minorHAnsi"/>
                <w:szCs w:val="24"/>
              </w:rPr>
            </w:pPr>
            <w:r w:rsidRPr="00AF3413">
              <w:rPr>
                <w:rFonts w:eastAsia="微軟正黑體" w:cstheme="minorHAnsi"/>
                <w:szCs w:val="24"/>
              </w:rPr>
              <w:t>M</w:t>
            </w:r>
          </w:p>
        </w:tc>
        <w:tc>
          <w:tcPr>
            <w:tcW w:w="1275" w:type="dxa"/>
            <w:vAlign w:val="center"/>
          </w:tcPr>
          <w:p w14:paraId="1216B34E"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8</w:t>
            </w:r>
          </w:p>
        </w:tc>
        <w:tc>
          <w:tcPr>
            <w:tcW w:w="3256" w:type="dxa"/>
            <w:vAlign w:val="center"/>
          </w:tcPr>
          <w:p w14:paraId="0BE9693E"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預設為當日</w:t>
            </w:r>
          </w:p>
        </w:tc>
      </w:tr>
    </w:tbl>
    <w:p w14:paraId="395E4A7C" w14:textId="77777777" w:rsidR="00AA1B3B" w:rsidRPr="00AF3413" w:rsidRDefault="00AA1B3B">
      <w:pPr>
        <w:pStyle w:val="af2"/>
        <w:numPr>
          <w:ilvl w:val="0"/>
          <w:numId w:val="37"/>
        </w:numPr>
        <w:ind w:leftChars="0" w:left="839" w:hanging="357"/>
        <w:rPr>
          <w:rFonts w:eastAsia="微軟正黑體" w:cstheme="minorHAnsi"/>
        </w:rPr>
      </w:pPr>
      <w:r w:rsidRPr="00AF3413">
        <w:rPr>
          <w:rFonts w:eastAsia="微軟正黑體" w:cstheme="minorHAnsi"/>
        </w:rPr>
        <w:t>輸出畫面</w:t>
      </w:r>
    </w:p>
    <w:p w14:paraId="715C3D67" w14:textId="21EACE1F" w:rsidR="00AA1B3B" w:rsidRPr="00AF3413" w:rsidRDefault="00AA1B3B">
      <w:pPr>
        <w:pStyle w:val="af2"/>
        <w:numPr>
          <w:ilvl w:val="0"/>
          <w:numId w:val="38"/>
        </w:numPr>
        <w:ind w:leftChars="0"/>
        <w:rPr>
          <w:ins w:id="465" w:author="Ching Yi Tsai" w:date="2024-05-08T14:50:00Z"/>
          <w:rFonts w:eastAsia="微軟正黑體" w:cstheme="minorHAnsi"/>
        </w:rPr>
      </w:pPr>
      <w:r w:rsidRPr="00AF3413">
        <w:rPr>
          <w:rFonts w:eastAsia="微軟正黑體" w:cstheme="minorHAnsi"/>
        </w:rPr>
        <w:t>「</w:t>
      </w:r>
      <w:r w:rsidRPr="00AF3413">
        <w:rPr>
          <w:rFonts w:eastAsia="微軟正黑體" w:cstheme="minorHAnsi"/>
        </w:rPr>
        <w:t>1.</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查詢</w:t>
      </w:r>
      <w:ins w:id="466" w:author="Ching Yi Tsai" w:date="2024-05-08T14:41:00Z">
        <w:r w:rsidR="00D97A59" w:rsidRPr="00AF3413">
          <w:rPr>
            <w:rFonts w:eastAsia="微軟正黑體" w:cstheme="minorHAnsi"/>
          </w:rPr>
          <w:t>」</w:t>
        </w:r>
      </w:ins>
    </w:p>
    <w:tbl>
      <w:tblPr>
        <w:tblStyle w:val="af1"/>
        <w:tblW w:w="0" w:type="auto"/>
        <w:tblLook w:val="04A0" w:firstRow="1" w:lastRow="0" w:firstColumn="1" w:lastColumn="0" w:noHBand="0" w:noVBand="1"/>
      </w:tblPr>
      <w:tblGrid>
        <w:gridCol w:w="743"/>
        <w:gridCol w:w="1753"/>
        <w:gridCol w:w="1043"/>
        <w:gridCol w:w="693"/>
        <w:gridCol w:w="1363"/>
        <w:gridCol w:w="3326"/>
        <w:tblGridChange w:id="467">
          <w:tblGrid>
            <w:gridCol w:w="743"/>
            <w:gridCol w:w="1753"/>
            <w:gridCol w:w="1043"/>
            <w:gridCol w:w="693"/>
            <w:gridCol w:w="1363"/>
            <w:gridCol w:w="3326"/>
          </w:tblGrid>
        </w:tblGridChange>
      </w:tblGrid>
      <w:tr w:rsidR="001F0DC5" w:rsidRPr="00AF3413" w14:paraId="3941D5BD" w14:textId="77777777" w:rsidTr="00C61372">
        <w:trPr>
          <w:ins w:id="468" w:author="Ching Yi Tsai" w:date="2024-05-08T14:50:00Z"/>
        </w:trPr>
        <w:tc>
          <w:tcPr>
            <w:tcW w:w="743" w:type="dxa"/>
            <w:tcBorders>
              <w:bottom w:val="single" w:sz="4" w:space="0" w:color="auto"/>
            </w:tcBorders>
            <w:shd w:val="pct12" w:color="auto" w:fill="auto"/>
          </w:tcPr>
          <w:p w14:paraId="2BE05705" w14:textId="77777777" w:rsidR="001F0DC5" w:rsidRPr="00AF3413" w:rsidRDefault="001F0DC5" w:rsidP="00C61372">
            <w:pPr>
              <w:ind w:left="0" w:firstLine="0"/>
              <w:jc w:val="center"/>
              <w:rPr>
                <w:ins w:id="469" w:author="Ching Yi Tsai" w:date="2024-05-08T14:50:00Z"/>
                <w:rFonts w:eastAsia="微軟正黑體" w:cstheme="minorHAnsi"/>
                <w:b/>
                <w:bCs/>
              </w:rPr>
            </w:pPr>
            <w:ins w:id="470" w:author="Ching Yi Tsai" w:date="2024-05-08T14:50:00Z">
              <w:r w:rsidRPr="00AF3413">
                <w:rPr>
                  <w:rFonts w:eastAsia="微軟正黑體" w:cstheme="minorHAnsi"/>
                  <w:b/>
                  <w:bCs/>
                </w:rPr>
                <w:t>編號</w:t>
              </w:r>
            </w:ins>
          </w:p>
        </w:tc>
        <w:tc>
          <w:tcPr>
            <w:tcW w:w="1753" w:type="dxa"/>
            <w:tcBorders>
              <w:bottom w:val="single" w:sz="4" w:space="0" w:color="auto"/>
            </w:tcBorders>
            <w:shd w:val="pct12" w:color="auto" w:fill="auto"/>
          </w:tcPr>
          <w:p w14:paraId="5877339B" w14:textId="77777777" w:rsidR="001F0DC5" w:rsidRPr="00AF3413" w:rsidRDefault="001F0DC5" w:rsidP="00C61372">
            <w:pPr>
              <w:ind w:left="0" w:firstLine="0"/>
              <w:jc w:val="center"/>
              <w:rPr>
                <w:ins w:id="471" w:author="Ching Yi Tsai" w:date="2024-05-08T14:50:00Z"/>
                <w:rFonts w:eastAsia="微軟正黑體" w:cstheme="minorHAnsi"/>
                <w:b/>
                <w:bCs/>
              </w:rPr>
            </w:pPr>
            <w:ins w:id="472" w:author="Ching Yi Tsai" w:date="2024-05-08T14:50:00Z">
              <w:r w:rsidRPr="00AF3413">
                <w:rPr>
                  <w:rFonts w:eastAsia="微軟正黑體" w:cstheme="minorHAnsi"/>
                  <w:b/>
                  <w:bCs/>
                </w:rPr>
                <w:t>欄位名稱</w:t>
              </w:r>
            </w:ins>
          </w:p>
        </w:tc>
        <w:tc>
          <w:tcPr>
            <w:tcW w:w="1043" w:type="dxa"/>
            <w:tcBorders>
              <w:bottom w:val="single" w:sz="4" w:space="0" w:color="auto"/>
            </w:tcBorders>
            <w:shd w:val="pct12" w:color="auto" w:fill="auto"/>
          </w:tcPr>
          <w:p w14:paraId="7003A483" w14:textId="77777777" w:rsidR="001F0DC5" w:rsidRPr="00AF3413" w:rsidRDefault="001F0DC5" w:rsidP="00C61372">
            <w:pPr>
              <w:ind w:left="0" w:firstLine="0"/>
              <w:jc w:val="center"/>
              <w:rPr>
                <w:ins w:id="473" w:author="Ching Yi Tsai" w:date="2024-05-08T14:50:00Z"/>
                <w:rFonts w:eastAsia="微軟正黑體" w:cstheme="minorHAnsi"/>
                <w:b/>
                <w:bCs/>
              </w:rPr>
            </w:pPr>
            <w:ins w:id="474" w:author="Ching Yi Tsai" w:date="2024-05-08T14:50:00Z">
              <w:r w:rsidRPr="00AF3413">
                <w:rPr>
                  <w:rFonts w:eastAsia="微軟正黑體" w:cstheme="minorHAnsi"/>
                  <w:b/>
                  <w:bCs/>
                </w:rPr>
                <w:t>欄位種類</w:t>
              </w:r>
            </w:ins>
          </w:p>
        </w:tc>
        <w:tc>
          <w:tcPr>
            <w:tcW w:w="693" w:type="dxa"/>
            <w:tcBorders>
              <w:bottom w:val="single" w:sz="4" w:space="0" w:color="auto"/>
            </w:tcBorders>
            <w:shd w:val="pct12" w:color="auto" w:fill="auto"/>
          </w:tcPr>
          <w:p w14:paraId="56CB224F" w14:textId="77777777" w:rsidR="001F0DC5" w:rsidRPr="00AF3413" w:rsidRDefault="001F0DC5" w:rsidP="00C61372">
            <w:pPr>
              <w:ind w:left="0" w:firstLine="0"/>
              <w:jc w:val="center"/>
              <w:rPr>
                <w:ins w:id="475" w:author="Ching Yi Tsai" w:date="2024-05-08T14:50:00Z"/>
                <w:rFonts w:eastAsia="微軟正黑體" w:cstheme="minorHAnsi"/>
                <w:b/>
                <w:bCs/>
              </w:rPr>
            </w:pPr>
            <w:ins w:id="476" w:author="Ching Yi Tsai" w:date="2024-05-08T14:50:00Z">
              <w:r w:rsidRPr="00AF3413">
                <w:rPr>
                  <w:rFonts w:eastAsia="微軟正黑體" w:cstheme="minorHAnsi"/>
                  <w:b/>
                  <w:bCs/>
                </w:rPr>
                <w:t>類別</w:t>
              </w:r>
            </w:ins>
          </w:p>
        </w:tc>
        <w:tc>
          <w:tcPr>
            <w:tcW w:w="1363" w:type="dxa"/>
            <w:tcBorders>
              <w:bottom w:val="single" w:sz="4" w:space="0" w:color="auto"/>
            </w:tcBorders>
            <w:shd w:val="pct12" w:color="auto" w:fill="auto"/>
          </w:tcPr>
          <w:p w14:paraId="49F0201E" w14:textId="77777777" w:rsidR="001F0DC5" w:rsidRPr="00AF3413" w:rsidRDefault="001F0DC5" w:rsidP="00C61372">
            <w:pPr>
              <w:ind w:left="0" w:firstLine="0"/>
              <w:jc w:val="center"/>
              <w:rPr>
                <w:ins w:id="477" w:author="Ching Yi Tsai" w:date="2024-05-08T14:50:00Z"/>
                <w:rFonts w:eastAsia="微軟正黑體" w:cstheme="minorHAnsi"/>
                <w:b/>
                <w:bCs/>
              </w:rPr>
            </w:pPr>
            <w:ins w:id="478" w:author="Ching Yi Tsai" w:date="2024-05-08T14:50:00Z">
              <w:r w:rsidRPr="00AF3413">
                <w:rPr>
                  <w:rFonts w:eastAsia="微軟正黑體" w:cstheme="minorHAnsi"/>
                  <w:b/>
                  <w:bCs/>
                </w:rPr>
                <w:t>長度</w:t>
              </w:r>
            </w:ins>
          </w:p>
        </w:tc>
        <w:tc>
          <w:tcPr>
            <w:tcW w:w="3326" w:type="dxa"/>
            <w:tcBorders>
              <w:bottom w:val="single" w:sz="4" w:space="0" w:color="auto"/>
            </w:tcBorders>
            <w:shd w:val="pct12" w:color="auto" w:fill="auto"/>
          </w:tcPr>
          <w:p w14:paraId="1C0CFC90" w14:textId="77777777" w:rsidR="001F0DC5" w:rsidRPr="00AF3413" w:rsidRDefault="001F0DC5" w:rsidP="00C61372">
            <w:pPr>
              <w:ind w:left="0" w:firstLine="0"/>
              <w:jc w:val="center"/>
              <w:rPr>
                <w:ins w:id="479" w:author="Ching Yi Tsai" w:date="2024-05-08T14:50:00Z"/>
                <w:rFonts w:eastAsia="微軟正黑體" w:cstheme="minorHAnsi"/>
                <w:b/>
                <w:bCs/>
              </w:rPr>
            </w:pPr>
            <w:ins w:id="480" w:author="Ching Yi Tsai" w:date="2024-05-08T14:50:00Z">
              <w:r w:rsidRPr="00AF3413">
                <w:rPr>
                  <w:rFonts w:eastAsia="微軟正黑體" w:cstheme="minorHAnsi"/>
                  <w:b/>
                  <w:bCs/>
                </w:rPr>
                <w:t>說明</w:t>
              </w:r>
            </w:ins>
          </w:p>
        </w:tc>
      </w:tr>
      <w:tr w:rsidR="001F0DC5" w:rsidRPr="00AF3413" w14:paraId="0CBCB9A3" w14:textId="77777777" w:rsidTr="00C61372">
        <w:trPr>
          <w:ins w:id="481" w:author="Ching Yi Tsai" w:date="2024-05-08T14:50:00Z"/>
        </w:trPr>
        <w:tc>
          <w:tcPr>
            <w:tcW w:w="8921" w:type="dxa"/>
            <w:gridSpan w:val="6"/>
            <w:tcBorders>
              <w:bottom w:val="single" w:sz="4" w:space="0" w:color="auto"/>
            </w:tcBorders>
            <w:shd w:val="clear" w:color="auto" w:fill="auto"/>
          </w:tcPr>
          <w:p w14:paraId="2DB17AB2" w14:textId="77777777" w:rsidR="001F0DC5" w:rsidRPr="00AF3413" w:rsidRDefault="001F0DC5" w:rsidP="00C61372">
            <w:pPr>
              <w:ind w:left="0" w:firstLine="0"/>
              <w:rPr>
                <w:ins w:id="482" w:author="Ching Yi Tsai" w:date="2024-05-08T14:50:00Z"/>
                <w:rFonts w:eastAsia="微軟正黑體" w:cstheme="minorHAnsi"/>
              </w:rPr>
            </w:pPr>
            <w:ins w:id="483" w:author="Ching Yi Tsai" w:date="2024-05-08T14:50:00Z">
              <w:r w:rsidRPr="00AF3413">
                <w:rPr>
                  <w:rFonts w:eastAsia="微軟正黑體" w:cstheme="minorHAnsi"/>
                </w:rPr>
                <w:t>Header</w:t>
              </w:r>
            </w:ins>
          </w:p>
        </w:tc>
      </w:tr>
      <w:tr w:rsidR="001F0DC5" w:rsidRPr="00AF3413" w14:paraId="488372AB" w14:textId="77777777" w:rsidTr="00C61372">
        <w:trPr>
          <w:ins w:id="484" w:author="Ching Yi Tsai" w:date="2024-05-08T14:50:00Z"/>
        </w:trPr>
        <w:tc>
          <w:tcPr>
            <w:tcW w:w="743" w:type="dxa"/>
            <w:vAlign w:val="center"/>
          </w:tcPr>
          <w:p w14:paraId="3F2A53D1" w14:textId="77777777" w:rsidR="001F0DC5" w:rsidRPr="00AF3413" w:rsidRDefault="001F0DC5" w:rsidP="001F0DC5">
            <w:pPr>
              <w:pStyle w:val="af2"/>
              <w:numPr>
                <w:ilvl w:val="0"/>
                <w:numId w:val="39"/>
              </w:numPr>
              <w:ind w:leftChars="0"/>
              <w:rPr>
                <w:ins w:id="485" w:author="Ching Yi Tsai" w:date="2024-05-08T14:50:00Z"/>
                <w:rFonts w:eastAsia="微軟正黑體" w:cstheme="minorHAnsi"/>
              </w:rPr>
            </w:pPr>
          </w:p>
        </w:tc>
        <w:tc>
          <w:tcPr>
            <w:tcW w:w="1753" w:type="dxa"/>
            <w:vAlign w:val="center"/>
          </w:tcPr>
          <w:p w14:paraId="55DE5C34" w14:textId="77777777" w:rsidR="001F0DC5" w:rsidRPr="00AF3413" w:rsidRDefault="001F0DC5" w:rsidP="00C61372">
            <w:pPr>
              <w:ind w:left="0" w:firstLine="0"/>
              <w:rPr>
                <w:ins w:id="486" w:author="Ching Yi Tsai" w:date="2024-05-08T14:50:00Z"/>
                <w:rFonts w:eastAsia="微軟正黑體" w:cstheme="minorHAnsi"/>
              </w:rPr>
            </w:pPr>
            <w:ins w:id="487" w:author="Ching Yi Tsai" w:date="2024-05-08T14:50:00Z">
              <w:r w:rsidRPr="00AF3413">
                <w:rPr>
                  <w:rFonts w:eastAsia="微軟正黑體" w:cstheme="minorHAnsi"/>
                </w:rPr>
                <w:t>帳號</w:t>
              </w:r>
            </w:ins>
          </w:p>
        </w:tc>
        <w:tc>
          <w:tcPr>
            <w:tcW w:w="1043" w:type="dxa"/>
            <w:vAlign w:val="center"/>
          </w:tcPr>
          <w:p w14:paraId="4E842A94" w14:textId="77777777" w:rsidR="001F0DC5" w:rsidRPr="00AF3413" w:rsidRDefault="001F0DC5" w:rsidP="00C61372">
            <w:pPr>
              <w:ind w:left="0" w:firstLine="0"/>
              <w:rPr>
                <w:ins w:id="488" w:author="Ching Yi Tsai" w:date="2024-05-08T14:50:00Z"/>
                <w:rFonts w:eastAsia="微軟正黑體" w:cstheme="minorHAnsi"/>
              </w:rPr>
            </w:pPr>
            <w:ins w:id="489" w:author="Ching Yi Tsai" w:date="2024-05-08T14:50:00Z">
              <w:r w:rsidRPr="00AF3413">
                <w:rPr>
                  <w:rFonts w:eastAsia="微軟正黑體" w:cstheme="minorHAnsi"/>
                </w:rPr>
                <w:t>數字</w:t>
              </w:r>
            </w:ins>
          </w:p>
        </w:tc>
        <w:tc>
          <w:tcPr>
            <w:tcW w:w="693" w:type="dxa"/>
          </w:tcPr>
          <w:p w14:paraId="3F625AFD" w14:textId="77777777" w:rsidR="001F0DC5" w:rsidRPr="00AF3413" w:rsidRDefault="001F0DC5" w:rsidP="00C61372">
            <w:pPr>
              <w:ind w:left="0" w:firstLine="0"/>
              <w:jc w:val="center"/>
              <w:rPr>
                <w:ins w:id="490" w:author="Ching Yi Tsai" w:date="2024-05-08T14:50:00Z"/>
                <w:rFonts w:eastAsia="微軟正黑體" w:cstheme="minorHAnsi"/>
              </w:rPr>
            </w:pPr>
            <w:ins w:id="491" w:author="Ching Yi Tsai" w:date="2024-05-08T14:50:00Z">
              <w:r w:rsidRPr="00AF3413">
                <w:rPr>
                  <w:rFonts w:eastAsia="微軟正黑體" w:cstheme="minorHAnsi"/>
                </w:rPr>
                <w:t>M</w:t>
              </w:r>
            </w:ins>
          </w:p>
        </w:tc>
        <w:tc>
          <w:tcPr>
            <w:tcW w:w="1363" w:type="dxa"/>
            <w:vAlign w:val="center"/>
          </w:tcPr>
          <w:p w14:paraId="3B4972FA" w14:textId="77777777" w:rsidR="001F0DC5" w:rsidRPr="00AF3413" w:rsidRDefault="001F0DC5" w:rsidP="00C61372">
            <w:pPr>
              <w:ind w:left="0" w:firstLine="0"/>
              <w:rPr>
                <w:ins w:id="492" w:author="Ching Yi Tsai" w:date="2024-05-08T14:50:00Z"/>
                <w:rFonts w:eastAsia="微軟正黑體" w:cstheme="minorHAnsi"/>
              </w:rPr>
            </w:pPr>
            <w:ins w:id="493" w:author="Ching Yi Tsai" w:date="2024-05-08T14:50:00Z">
              <w:r w:rsidRPr="00AF3413">
                <w:rPr>
                  <w:rFonts w:eastAsia="微軟正黑體" w:cstheme="minorHAnsi"/>
                </w:rPr>
                <w:t>14</w:t>
              </w:r>
            </w:ins>
          </w:p>
        </w:tc>
        <w:tc>
          <w:tcPr>
            <w:tcW w:w="3326" w:type="dxa"/>
            <w:vAlign w:val="center"/>
          </w:tcPr>
          <w:p w14:paraId="0BCCBD36" w14:textId="77777777" w:rsidR="001F0DC5" w:rsidRPr="00AF3413" w:rsidRDefault="001F0DC5" w:rsidP="00C61372">
            <w:pPr>
              <w:ind w:left="0" w:firstLine="0"/>
              <w:rPr>
                <w:ins w:id="494" w:author="Ching Yi Tsai" w:date="2024-05-08T14:50:00Z"/>
                <w:rFonts w:eastAsia="微軟正黑體" w:cstheme="minorHAnsi"/>
              </w:rPr>
            </w:pPr>
          </w:p>
        </w:tc>
      </w:tr>
      <w:tr w:rsidR="001F0DC5" w:rsidRPr="00AF3413" w14:paraId="3CA3F493" w14:textId="77777777" w:rsidTr="00C61372">
        <w:trPr>
          <w:ins w:id="495" w:author="Ching Yi Tsai" w:date="2024-05-08T14:50:00Z"/>
        </w:trPr>
        <w:tc>
          <w:tcPr>
            <w:tcW w:w="743" w:type="dxa"/>
            <w:vAlign w:val="center"/>
          </w:tcPr>
          <w:p w14:paraId="75D2F0D8" w14:textId="77777777" w:rsidR="001F0DC5" w:rsidRPr="00AF3413" w:rsidRDefault="001F0DC5" w:rsidP="001F0DC5">
            <w:pPr>
              <w:pStyle w:val="af2"/>
              <w:numPr>
                <w:ilvl w:val="0"/>
                <w:numId w:val="39"/>
              </w:numPr>
              <w:ind w:leftChars="0"/>
              <w:rPr>
                <w:ins w:id="496" w:author="Ching Yi Tsai" w:date="2024-05-08T14:50:00Z"/>
                <w:rFonts w:eastAsia="微軟正黑體" w:cstheme="minorHAnsi"/>
              </w:rPr>
            </w:pPr>
          </w:p>
        </w:tc>
        <w:tc>
          <w:tcPr>
            <w:tcW w:w="1753" w:type="dxa"/>
            <w:vAlign w:val="center"/>
          </w:tcPr>
          <w:p w14:paraId="386E8FCC" w14:textId="77777777" w:rsidR="001F0DC5" w:rsidRPr="00AF3413" w:rsidRDefault="001F0DC5" w:rsidP="00C61372">
            <w:pPr>
              <w:ind w:left="0" w:firstLine="0"/>
              <w:rPr>
                <w:ins w:id="497" w:author="Ching Yi Tsai" w:date="2024-05-08T14:50:00Z"/>
                <w:rFonts w:eastAsia="微軟正黑體" w:cstheme="minorHAnsi"/>
              </w:rPr>
            </w:pPr>
            <w:ins w:id="498" w:author="Ching Yi Tsai" w:date="2024-05-08T14:50:00Z">
              <w:r w:rsidRPr="00AF3413">
                <w:rPr>
                  <w:rFonts w:eastAsia="微軟正黑體" w:cstheme="minorHAnsi"/>
                </w:rPr>
                <w:t>戶名</w:t>
              </w:r>
            </w:ins>
          </w:p>
        </w:tc>
        <w:tc>
          <w:tcPr>
            <w:tcW w:w="1043" w:type="dxa"/>
            <w:vAlign w:val="center"/>
          </w:tcPr>
          <w:p w14:paraId="048F4C5F" w14:textId="77777777" w:rsidR="001F0DC5" w:rsidRPr="00AF3413" w:rsidRDefault="001F0DC5" w:rsidP="00C61372">
            <w:pPr>
              <w:ind w:left="0" w:firstLine="0"/>
              <w:rPr>
                <w:ins w:id="499" w:author="Ching Yi Tsai" w:date="2024-05-08T14:50:00Z"/>
                <w:rFonts w:eastAsia="微軟正黑體" w:cstheme="minorHAnsi"/>
              </w:rPr>
            </w:pPr>
            <w:ins w:id="500" w:author="Ching Yi Tsai" w:date="2024-05-08T14:50:00Z">
              <w:r w:rsidRPr="00AF3413">
                <w:rPr>
                  <w:rFonts w:eastAsia="微軟正黑體" w:cstheme="minorHAnsi"/>
                </w:rPr>
                <w:t>文數字</w:t>
              </w:r>
            </w:ins>
          </w:p>
        </w:tc>
        <w:tc>
          <w:tcPr>
            <w:tcW w:w="693" w:type="dxa"/>
          </w:tcPr>
          <w:p w14:paraId="08718207" w14:textId="77777777" w:rsidR="001F0DC5" w:rsidRPr="00AF3413" w:rsidRDefault="001F0DC5" w:rsidP="00C61372">
            <w:pPr>
              <w:ind w:left="0" w:firstLine="0"/>
              <w:jc w:val="center"/>
              <w:rPr>
                <w:ins w:id="501" w:author="Ching Yi Tsai" w:date="2024-05-08T14:50:00Z"/>
                <w:rFonts w:eastAsia="微軟正黑體" w:cstheme="minorHAnsi"/>
              </w:rPr>
            </w:pPr>
            <w:ins w:id="502" w:author="Ching Yi Tsai" w:date="2024-05-08T14:50:00Z">
              <w:r w:rsidRPr="00AF3413">
                <w:rPr>
                  <w:rFonts w:eastAsia="微軟正黑體" w:cstheme="minorHAnsi"/>
                </w:rPr>
                <w:t>M</w:t>
              </w:r>
            </w:ins>
          </w:p>
        </w:tc>
        <w:tc>
          <w:tcPr>
            <w:tcW w:w="1363" w:type="dxa"/>
            <w:vAlign w:val="center"/>
          </w:tcPr>
          <w:p w14:paraId="0595EBC9" w14:textId="77777777" w:rsidR="001F0DC5" w:rsidRPr="00AF3413" w:rsidRDefault="001F0DC5" w:rsidP="00C61372">
            <w:pPr>
              <w:ind w:left="0" w:firstLine="0"/>
              <w:rPr>
                <w:ins w:id="503" w:author="Ching Yi Tsai" w:date="2024-05-08T14:50:00Z"/>
                <w:rFonts w:eastAsia="微軟正黑體" w:cstheme="minorHAnsi"/>
              </w:rPr>
            </w:pPr>
            <w:ins w:id="504" w:author="Ching Yi Tsai" w:date="2024-05-08T14:50:00Z">
              <w:r w:rsidRPr="00AF3413">
                <w:rPr>
                  <w:rFonts w:eastAsia="微軟正黑體" w:cstheme="minorHAnsi"/>
                </w:rPr>
                <w:t>42</w:t>
              </w:r>
            </w:ins>
          </w:p>
        </w:tc>
        <w:tc>
          <w:tcPr>
            <w:tcW w:w="3326" w:type="dxa"/>
            <w:vAlign w:val="center"/>
          </w:tcPr>
          <w:p w14:paraId="63833C0F" w14:textId="77777777" w:rsidR="001F0DC5" w:rsidRPr="00AF3413" w:rsidRDefault="001F0DC5" w:rsidP="00C61372">
            <w:pPr>
              <w:ind w:left="0" w:firstLine="0"/>
              <w:rPr>
                <w:ins w:id="505" w:author="Ching Yi Tsai" w:date="2024-05-08T14:50:00Z"/>
                <w:rFonts w:eastAsia="微軟正黑體" w:cstheme="minorHAnsi"/>
              </w:rPr>
            </w:pPr>
          </w:p>
        </w:tc>
      </w:tr>
      <w:tr w:rsidR="001F0DC5" w:rsidRPr="00AF3413" w:rsidDel="001F0DC5" w14:paraId="3D427629" w14:textId="36EF461C" w:rsidTr="00C61372">
        <w:trPr>
          <w:ins w:id="506" w:author="Ching Yi Tsai" w:date="2024-05-08T14:50:00Z"/>
          <w:del w:id="507" w:author="Vicki Tsai" w:date="2024-05-08T14:56:00Z"/>
        </w:trPr>
        <w:tc>
          <w:tcPr>
            <w:tcW w:w="743" w:type="dxa"/>
            <w:vAlign w:val="center"/>
          </w:tcPr>
          <w:p w14:paraId="78EA7F2B" w14:textId="10B32E1B" w:rsidR="001F0DC5" w:rsidRPr="00AF3413" w:rsidDel="001F0DC5" w:rsidRDefault="001F0DC5" w:rsidP="001F0DC5">
            <w:pPr>
              <w:pStyle w:val="af2"/>
              <w:numPr>
                <w:ilvl w:val="0"/>
                <w:numId w:val="39"/>
              </w:numPr>
              <w:ind w:leftChars="0"/>
              <w:rPr>
                <w:ins w:id="508" w:author="Ching Yi Tsai" w:date="2024-05-08T14:50:00Z"/>
                <w:del w:id="509" w:author="Vicki Tsai" w:date="2024-05-08T14:56:00Z"/>
                <w:rFonts w:eastAsia="微軟正黑體" w:cstheme="minorHAnsi"/>
              </w:rPr>
            </w:pPr>
          </w:p>
        </w:tc>
        <w:tc>
          <w:tcPr>
            <w:tcW w:w="1753" w:type="dxa"/>
            <w:vAlign w:val="center"/>
          </w:tcPr>
          <w:p w14:paraId="571D97AB" w14:textId="268DA7C7" w:rsidR="001F0DC5" w:rsidRPr="00AF3413" w:rsidDel="001F0DC5" w:rsidRDefault="001F0DC5" w:rsidP="00C61372">
            <w:pPr>
              <w:ind w:left="0" w:firstLine="0"/>
              <w:rPr>
                <w:ins w:id="510" w:author="Ching Yi Tsai" w:date="2024-05-08T14:50:00Z"/>
                <w:del w:id="511" w:author="Vicki Tsai" w:date="2024-05-08T14:56:00Z"/>
                <w:rFonts w:eastAsia="微軟正黑體" w:cstheme="minorHAnsi"/>
              </w:rPr>
            </w:pPr>
            <w:ins w:id="512" w:author="Ching Yi Tsai" w:date="2024-05-08T14:50:00Z">
              <w:del w:id="513" w:author="Vicki Tsai" w:date="2024-05-08T14:56:00Z">
                <w:r w:rsidRPr="00AF3413" w:rsidDel="001F0DC5">
                  <w:rPr>
                    <w:rFonts w:eastAsia="微軟正黑體" w:cstheme="minorHAnsi"/>
                    <w:szCs w:val="24"/>
                  </w:rPr>
                  <w:delText>查詢幣別</w:delText>
                </w:r>
              </w:del>
            </w:ins>
          </w:p>
        </w:tc>
        <w:tc>
          <w:tcPr>
            <w:tcW w:w="1043" w:type="dxa"/>
            <w:vAlign w:val="center"/>
          </w:tcPr>
          <w:p w14:paraId="25506F7D" w14:textId="3D19F903" w:rsidR="001F0DC5" w:rsidRPr="00AF3413" w:rsidDel="001F0DC5" w:rsidRDefault="001F0DC5" w:rsidP="00C61372">
            <w:pPr>
              <w:ind w:left="0" w:firstLine="0"/>
              <w:rPr>
                <w:ins w:id="514" w:author="Ching Yi Tsai" w:date="2024-05-08T14:50:00Z"/>
                <w:del w:id="515" w:author="Vicki Tsai" w:date="2024-05-08T14:56:00Z"/>
                <w:rFonts w:eastAsia="微軟正黑體" w:cstheme="minorHAnsi"/>
              </w:rPr>
            </w:pPr>
            <w:ins w:id="516" w:author="Ching Yi Tsai" w:date="2024-05-08T14:50:00Z">
              <w:del w:id="517" w:author="Vicki Tsai" w:date="2024-05-08T14:56:00Z">
                <w:r w:rsidRPr="00AF3413" w:rsidDel="001F0DC5">
                  <w:rPr>
                    <w:rFonts w:eastAsia="微軟正黑體" w:cstheme="minorHAnsi"/>
                    <w:szCs w:val="24"/>
                  </w:rPr>
                  <w:delText>數字</w:delText>
                </w:r>
              </w:del>
            </w:ins>
          </w:p>
        </w:tc>
        <w:tc>
          <w:tcPr>
            <w:tcW w:w="693" w:type="dxa"/>
          </w:tcPr>
          <w:p w14:paraId="19D1C543" w14:textId="56838DC0" w:rsidR="001F0DC5" w:rsidRPr="00AF3413" w:rsidDel="001F0DC5" w:rsidRDefault="001F0DC5" w:rsidP="00C61372">
            <w:pPr>
              <w:ind w:left="0" w:firstLine="0"/>
              <w:jc w:val="center"/>
              <w:rPr>
                <w:ins w:id="518" w:author="Ching Yi Tsai" w:date="2024-05-08T14:50:00Z"/>
                <w:del w:id="519" w:author="Vicki Tsai" w:date="2024-05-08T14:56:00Z"/>
                <w:rFonts w:eastAsia="微軟正黑體" w:cstheme="minorHAnsi"/>
              </w:rPr>
            </w:pPr>
            <w:ins w:id="520" w:author="Ching Yi Tsai" w:date="2024-05-08T14:50:00Z">
              <w:del w:id="521" w:author="Vicki Tsai" w:date="2024-05-08T14:56:00Z">
                <w:r w:rsidRPr="00AF3413" w:rsidDel="001F0DC5">
                  <w:rPr>
                    <w:rFonts w:eastAsia="微軟正黑體" w:cstheme="minorHAnsi"/>
                    <w:szCs w:val="24"/>
                  </w:rPr>
                  <w:delText>M</w:delText>
                </w:r>
              </w:del>
            </w:ins>
          </w:p>
        </w:tc>
        <w:tc>
          <w:tcPr>
            <w:tcW w:w="1363" w:type="dxa"/>
            <w:vAlign w:val="center"/>
          </w:tcPr>
          <w:p w14:paraId="1F894D52" w14:textId="69528717" w:rsidR="001F0DC5" w:rsidRPr="00AF3413" w:rsidDel="001F0DC5" w:rsidRDefault="001F0DC5" w:rsidP="00C61372">
            <w:pPr>
              <w:ind w:left="0" w:firstLine="0"/>
              <w:rPr>
                <w:ins w:id="522" w:author="Ching Yi Tsai" w:date="2024-05-08T14:50:00Z"/>
                <w:del w:id="523" w:author="Vicki Tsai" w:date="2024-05-08T14:56:00Z"/>
                <w:rFonts w:eastAsia="微軟正黑體" w:cstheme="minorHAnsi"/>
              </w:rPr>
            </w:pPr>
            <w:ins w:id="524" w:author="Ching Yi Tsai" w:date="2024-05-08T14:50:00Z">
              <w:del w:id="525" w:author="Vicki Tsai" w:date="2024-05-08T14:56:00Z">
                <w:r w:rsidRPr="00AF3413" w:rsidDel="001F0DC5">
                  <w:rPr>
                    <w:rFonts w:eastAsia="微軟正黑體" w:cstheme="minorHAnsi"/>
                  </w:rPr>
                  <w:delText>8</w:delText>
                </w:r>
              </w:del>
            </w:ins>
          </w:p>
        </w:tc>
        <w:tc>
          <w:tcPr>
            <w:tcW w:w="3326" w:type="dxa"/>
            <w:vAlign w:val="center"/>
          </w:tcPr>
          <w:p w14:paraId="7167FC2E" w14:textId="1E156C7A" w:rsidR="001F0DC5" w:rsidRPr="00AF3413" w:rsidDel="001F0DC5" w:rsidRDefault="001F0DC5" w:rsidP="00C61372">
            <w:pPr>
              <w:ind w:left="0" w:firstLine="0"/>
              <w:rPr>
                <w:ins w:id="526" w:author="Ching Yi Tsai" w:date="2024-05-08T14:50:00Z"/>
                <w:del w:id="527" w:author="Vicki Tsai" w:date="2024-05-08T14:56:00Z"/>
                <w:rFonts w:eastAsia="微軟正黑體" w:cstheme="minorHAnsi"/>
              </w:rPr>
            </w:pPr>
          </w:p>
        </w:tc>
      </w:tr>
      <w:tr w:rsidR="001F0DC5" w:rsidRPr="00AF3413" w14:paraId="54E5FF93" w14:textId="77777777" w:rsidTr="00C61372">
        <w:trPr>
          <w:ins w:id="528" w:author="Ching Yi Tsai" w:date="2024-05-08T14:50:00Z"/>
        </w:trPr>
        <w:tc>
          <w:tcPr>
            <w:tcW w:w="743" w:type="dxa"/>
            <w:vAlign w:val="center"/>
          </w:tcPr>
          <w:p w14:paraId="39BBC9B4" w14:textId="77777777" w:rsidR="001F0DC5" w:rsidRPr="00AF3413" w:rsidRDefault="001F0DC5" w:rsidP="001F0DC5">
            <w:pPr>
              <w:pStyle w:val="af2"/>
              <w:numPr>
                <w:ilvl w:val="0"/>
                <w:numId w:val="39"/>
              </w:numPr>
              <w:ind w:leftChars="0"/>
              <w:rPr>
                <w:ins w:id="529" w:author="Ching Yi Tsai" w:date="2024-05-08T14:50:00Z"/>
                <w:rFonts w:eastAsia="微軟正黑體" w:cstheme="minorHAnsi"/>
              </w:rPr>
            </w:pPr>
          </w:p>
        </w:tc>
        <w:tc>
          <w:tcPr>
            <w:tcW w:w="1753" w:type="dxa"/>
            <w:vAlign w:val="center"/>
          </w:tcPr>
          <w:p w14:paraId="7435CAD1" w14:textId="77777777" w:rsidR="001F0DC5" w:rsidRPr="00AF3413" w:rsidRDefault="001F0DC5" w:rsidP="00C61372">
            <w:pPr>
              <w:ind w:left="0" w:firstLine="0"/>
              <w:rPr>
                <w:ins w:id="530" w:author="Ching Yi Tsai" w:date="2024-05-08T14:50:00Z"/>
                <w:rFonts w:eastAsia="微軟正黑體" w:cstheme="minorHAnsi"/>
              </w:rPr>
            </w:pPr>
            <w:ins w:id="531" w:author="Ching Yi Tsai" w:date="2024-05-08T14:50:00Z">
              <w:r w:rsidRPr="00AF3413">
                <w:rPr>
                  <w:rFonts w:eastAsia="微軟正黑體" w:cstheme="minorHAnsi"/>
                </w:rPr>
                <w:t>查詢日期</w:t>
              </w:r>
              <w:r w:rsidRPr="00AF3413">
                <w:rPr>
                  <w:rFonts w:eastAsia="微軟正黑體" w:cstheme="minorHAnsi"/>
                </w:rPr>
                <w:t>-</w:t>
              </w:r>
              <w:r w:rsidRPr="00AF3413">
                <w:rPr>
                  <w:rFonts w:eastAsia="微軟正黑體" w:cstheme="minorHAnsi"/>
                </w:rPr>
                <w:t>起</w:t>
              </w:r>
            </w:ins>
          </w:p>
        </w:tc>
        <w:tc>
          <w:tcPr>
            <w:tcW w:w="1043" w:type="dxa"/>
            <w:vAlign w:val="center"/>
          </w:tcPr>
          <w:p w14:paraId="4EB29841" w14:textId="77777777" w:rsidR="001F0DC5" w:rsidRPr="00AF3413" w:rsidRDefault="001F0DC5" w:rsidP="00C61372">
            <w:pPr>
              <w:ind w:left="0" w:firstLine="0"/>
              <w:rPr>
                <w:ins w:id="532" w:author="Ching Yi Tsai" w:date="2024-05-08T14:50:00Z"/>
                <w:rFonts w:eastAsia="微軟正黑體" w:cstheme="minorHAnsi"/>
              </w:rPr>
            </w:pPr>
            <w:ins w:id="533" w:author="Ching Yi Tsai" w:date="2024-05-08T14:50:00Z">
              <w:r w:rsidRPr="00AF3413">
                <w:rPr>
                  <w:rFonts w:eastAsia="微軟正黑體" w:cstheme="minorHAnsi"/>
                </w:rPr>
                <w:t>日期</w:t>
              </w:r>
            </w:ins>
          </w:p>
        </w:tc>
        <w:tc>
          <w:tcPr>
            <w:tcW w:w="693" w:type="dxa"/>
          </w:tcPr>
          <w:p w14:paraId="3487D7D8" w14:textId="77777777" w:rsidR="001F0DC5" w:rsidRPr="00AF3413" w:rsidRDefault="001F0DC5" w:rsidP="00C61372">
            <w:pPr>
              <w:ind w:left="0" w:firstLine="0"/>
              <w:jc w:val="center"/>
              <w:rPr>
                <w:ins w:id="534" w:author="Ching Yi Tsai" w:date="2024-05-08T14:50:00Z"/>
                <w:rFonts w:eastAsia="微軟正黑體" w:cstheme="minorHAnsi"/>
              </w:rPr>
            </w:pPr>
            <w:ins w:id="535" w:author="Ching Yi Tsai" w:date="2024-05-08T14:50:00Z">
              <w:r w:rsidRPr="00AF3413">
                <w:rPr>
                  <w:rFonts w:eastAsia="微軟正黑體" w:cstheme="minorHAnsi"/>
                </w:rPr>
                <w:t>M</w:t>
              </w:r>
            </w:ins>
          </w:p>
        </w:tc>
        <w:tc>
          <w:tcPr>
            <w:tcW w:w="1363" w:type="dxa"/>
            <w:vAlign w:val="center"/>
          </w:tcPr>
          <w:p w14:paraId="5A705854" w14:textId="77777777" w:rsidR="001F0DC5" w:rsidRPr="00AF3413" w:rsidRDefault="001F0DC5" w:rsidP="00C61372">
            <w:pPr>
              <w:ind w:left="0" w:firstLine="0"/>
              <w:rPr>
                <w:ins w:id="536" w:author="Ching Yi Tsai" w:date="2024-05-08T14:50:00Z"/>
                <w:rFonts w:eastAsia="微軟正黑體" w:cstheme="minorHAnsi"/>
              </w:rPr>
            </w:pPr>
            <w:ins w:id="537" w:author="Ching Yi Tsai" w:date="2024-05-08T14:50:00Z">
              <w:r w:rsidRPr="00AF3413">
                <w:rPr>
                  <w:rFonts w:eastAsia="微軟正黑體" w:cstheme="minorHAnsi"/>
                  <w:szCs w:val="24"/>
                </w:rPr>
                <w:t>8</w:t>
              </w:r>
            </w:ins>
          </w:p>
        </w:tc>
        <w:tc>
          <w:tcPr>
            <w:tcW w:w="3326" w:type="dxa"/>
            <w:vAlign w:val="center"/>
          </w:tcPr>
          <w:p w14:paraId="22F966B5" w14:textId="77777777" w:rsidR="001F0DC5" w:rsidRPr="00AF3413" w:rsidRDefault="001F0DC5" w:rsidP="00C61372">
            <w:pPr>
              <w:ind w:left="0" w:firstLine="0"/>
              <w:rPr>
                <w:ins w:id="538" w:author="Ching Yi Tsai" w:date="2024-05-08T14:50:00Z"/>
                <w:rFonts w:eastAsia="微軟正黑體" w:cstheme="minorHAnsi"/>
              </w:rPr>
            </w:pPr>
          </w:p>
        </w:tc>
      </w:tr>
      <w:tr w:rsidR="001F0DC5" w:rsidRPr="00AF3413" w14:paraId="11996E1B" w14:textId="77777777" w:rsidTr="00C61372">
        <w:trPr>
          <w:ins w:id="539" w:author="Ching Yi Tsai" w:date="2024-05-08T14:50:00Z"/>
        </w:trPr>
        <w:tc>
          <w:tcPr>
            <w:tcW w:w="743" w:type="dxa"/>
            <w:vAlign w:val="center"/>
          </w:tcPr>
          <w:p w14:paraId="168A91BB" w14:textId="77777777" w:rsidR="001F0DC5" w:rsidRPr="00AF3413" w:rsidRDefault="001F0DC5" w:rsidP="001F0DC5">
            <w:pPr>
              <w:pStyle w:val="af2"/>
              <w:numPr>
                <w:ilvl w:val="0"/>
                <w:numId w:val="39"/>
              </w:numPr>
              <w:ind w:leftChars="0"/>
              <w:rPr>
                <w:ins w:id="540" w:author="Ching Yi Tsai" w:date="2024-05-08T14:50:00Z"/>
                <w:rFonts w:eastAsia="微軟正黑體" w:cstheme="minorHAnsi"/>
              </w:rPr>
            </w:pPr>
          </w:p>
        </w:tc>
        <w:tc>
          <w:tcPr>
            <w:tcW w:w="1753" w:type="dxa"/>
            <w:vAlign w:val="center"/>
          </w:tcPr>
          <w:p w14:paraId="5D0578EA" w14:textId="77777777" w:rsidR="001F0DC5" w:rsidRPr="00AF3413" w:rsidRDefault="001F0DC5" w:rsidP="00C61372">
            <w:pPr>
              <w:ind w:left="0" w:firstLine="0"/>
              <w:rPr>
                <w:ins w:id="541" w:author="Ching Yi Tsai" w:date="2024-05-08T14:50:00Z"/>
                <w:rFonts w:eastAsia="微軟正黑體" w:cstheme="minorHAnsi"/>
                <w:szCs w:val="24"/>
              </w:rPr>
            </w:pPr>
            <w:ins w:id="542" w:author="Ching Yi Tsai" w:date="2024-05-08T14:50:00Z">
              <w:r w:rsidRPr="00AF3413">
                <w:rPr>
                  <w:rFonts w:eastAsia="微軟正黑體" w:cstheme="minorHAnsi"/>
                </w:rPr>
                <w:t>查詢日期</w:t>
              </w:r>
              <w:r w:rsidRPr="00AF3413">
                <w:rPr>
                  <w:rFonts w:eastAsia="微軟正黑體" w:cstheme="minorHAnsi"/>
                </w:rPr>
                <w:t>-</w:t>
              </w:r>
              <w:r w:rsidRPr="00AF3413">
                <w:rPr>
                  <w:rFonts w:eastAsia="微軟正黑體" w:cstheme="minorHAnsi"/>
                </w:rPr>
                <w:t>迄</w:t>
              </w:r>
            </w:ins>
          </w:p>
        </w:tc>
        <w:tc>
          <w:tcPr>
            <w:tcW w:w="1043" w:type="dxa"/>
            <w:vAlign w:val="center"/>
          </w:tcPr>
          <w:p w14:paraId="35FC9BE0" w14:textId="77777777" w:rsidR="001F0DC5" w:rsidRPr="00AF3413" w:rsidRDefault="001F0DC5" w:rsidP="00C61372">
            <w:pPr>
              <w:ind w:left="0" w:firstLine="0"/>
              <w:rPr>
                <w:ins w:id="543" w:author="Ching Yi Tsai" w:date="2024-05-08T14:50:00Z"/>
                <w:rFonts w:eastAsia="微軟正黑體" w:cstheme="minorHAnsi"/>
                <w:szCs w:val="24"/>
              </w:rPr>
            </w:pPr>
            <w:ins w:id="544" w:author="Ching Yi Tsai" w:date="2024-05-08T14:50:00Z">
              <w:r w:rsidRPr="00AF3413">
                <w:rPr>
                  <w:rFonts w:eastAsia="微軟正黑體" w:cstheme="minorHAnsi"/>
                  <w:szCs w:val="24"/>
                </w:rPr>
                <w:t>日期</w:t>
              </w:r>
            </w:ins>
          </w:p>
        </w:tc>
        <w:tc>
          <w:tcPr>
            <w:tcW w:w="693" w:type="dxa"/>
          </w:tcPr>
          <w:p w14:paraId="36F4A54F" w14:textId="77777777" w:rsidR="001F0DC5" w:rsidRPr="00AF3413" w:rsidRDefault="001F0DC5" w:rsidP="00C61372">
            <w:pPr>
              <w:ind w:left="0" w:firstLine="0"/>
              <w:jc w:val="center"/>
              <w:rPr>
                <w:ins w:id="545" w:author="Ching Yi Tsai" w:date="2024-05-08T14:50:00Z"/>
                <w:rFonts w:eastAsia="微軟正黑體" w:cstheme="minorHAnsi"/>
                <w:szCs w:val="24"/>
              </w:rPr>
            </w:pPr>
            <w:ins w:id="546" w:author="Ching Yi Tsai" w:date="2024-05-08T14:50:00Z">
              <w:r w:rsidRPr="00AF3413">
                <w:rPr>
                  <w:rFonts w:eastAsia="微軟正黑體" w:cstheme="minorHAnsi"/>
                  <w:szCs w:val="24"/>
                </w:rPr>
                <w:t>M</w:t>
              </w:r>
            </w:ins>
          </w:p>
        </w:tc>
        <w:tc>
          <w:tcPr>
            <w:tcW w:w="1363" w:type="dxa"/>
            <w:vAlign w:val="center"/>
          </w:tcPr>
          <w:p w14:paraId="6276A5BC" w14:textId="77777777" w:rsidR="001F0DC5" w:rsidRPr="00AF3413" w:rsidRDefault="001F0DC5" w:rsidP="00C61372">
            <w:pPr>
              <w:ind w:left="0" w:firstLine="0"/>
              <w:rPr>
                <w:ins w:id="547" w:author="Ching Yi Tsai" w:date="2024-05-08T14:50:00Z"/>
                <w:rFonts w:eastAsia="微軟正黑體" w:cstheme="minorHAnsi"/>
                <w:szCs w:val="24"/>
              </w:rPr>
            </w:pPr>
            <w:ins w:id="548" w:author="Ching Yi Tsai" w:date="2024-05-08T14:50:00Z">
              <w:r w:rsidRPr="00AF3413">
                <w:rPr>
                  <w:rFonts w:eastAsia="微軟正黑體" w:cstheme="minorHAnsi"/>
                  <w:szCs w:val="24"/>
                </w:rPr>
                <w:t>8</w:t>
              </w:r>
            </w:ins>
          </w:p>
        </w:tc>
        <w:tc>
          <w:tcPr>
            <w:tcW w:w="3326" w:type="dxa"/>
            <w:vAlign w:val="center"/>
          </w:tcPr>
          <w:p w14:paraId="7CC0F58F" w14:textId="77777777" w:rsidR="001F0DC5" w:rsidRPr="00AF3413" w:rsidRDefault="001F0DC5" w:rsidP="00C61372">
            <w:pPr>
              <w:ind w:left="0" w:firstLine="0"/>
              <w:rPr>
                <w:ins w:id="549" w:author="Ching Yi Tsai" w:date="2024-05-08T14:50:00Z"/>
                <w:rFonts w:eastAsia="微軟正黑體" w:cstheme="minorHAnsi"/>
                <w:sz w:val="22"/>
              </w:rPr>
            </w:pPr>
          </w:p>
        </w:tc>
      </w:tr>
      <w:tr w:rsidR="001F0DC5" w:rsidRPr="00AF3413" w14:paraId="578CAB4D" w14:textId="77777777" w:rsidTr="00C61372">
        <w:trPr>
          <w:ins w:id="550" w:author="Ching Yi Tsai" w:date="2024-05-08T14:50:00Z"/>
        </w:trPr>
        <w:tc>
          <w:tcPr>
            <w:tcW w:w="743" w:type="dxa"/>
            <w:vAlign w:val="center"/>
          </w:tcPr>
          <w:p w14:paraId="4621BEBA" w14:textId="77777777" w:rsidR="001F0DC5" w:rsidRPr="00AF3413" w:rsidRDefault="001F0DC5" w:rsidP="001F0DC5">
            <w:pPr>
              <w:pStyle w:val="af2"/>
              <w:numPr>
                <w:ilvl w:val="0"/>
                <w:numId w:val="39"/>
              </w:numPr>
              <w:ind w:leftChars="0"/>
              <w:rPr>
                <w:ins w:id="551" w:author="Ching Yi Tsai" w:date="2024-05-08T14:50:00Z"/>
                <w:rFonts w:eastAsia="微軟正黑體" w:cstheme="minorHAnsi"/>
              </w:rPr>
            </w:pPr>
          </w:p>
        </w:tc>
        <w:tc>
          <w:tcPr>
            <w:tcW w:w="1753" w:type="dxa"/>
            <w:vAlign w:val="center"/>
          </w:tcPr>
          <w:p w14:paraId="179EB2E6" w14:textId="77777777" w:rsidR="001F0DC5" w:rsidRPr="00AF3413" w:rsidRDefault="001F0DC5" w:rsidP="00C61372">
            <w:pPr>
              <w:ind w:left="0" w:firstLine="0"/>
              <w:rPr>
                <w:ins w:id="552" w:author="Ching Yi Tsai" w:date="2024-05-08T14:50:00Z"/>
                <w:rFonts w:eastAsia="微軟正黑體" w:cstheme="minorHAnsi"/>
              </w:rPr>
            </w:pPr>
            <w:ins w:id="553" w:author="Ching Yi Tsai" w:date="2024-05-08T14:50:00Z">
              <w:r w:rsidRPr="00AF3413">
                <w:rPr>
                  <w:rFonts w:eastAsia="微軟正黑體" w:cstheme="minorHAnsi"/>
                </w:rPr>
                <w:t>幣別</w:t>
              </w:r>
            </w:ins>
          </w:p>
        </w:tc>
        <w:tc>
          <w:tcPr>
            <w:tcW w:w="1043" w:type="dxa"/>
            <w:vAlign w:val="center"/>
          </w:tcPr>
          <w:p w14:paraId="3E41E66A" w14:textId="77777777" w:rsidR="001F0DC5" w:rsidRPr="00AF3413" w:rsidRDefault="001F0DC5" w:rsidP="00C61372">
            <w:pPr>
              <w:ind w:left="0" w:firstLine="0"/>
              <w:rPr>
                <w:ins w:id="554" w:author="Ching Yi Tsai" w:date="2024-05-08T14:50:00Z"/>
                <w:rFonts w:eastAsia="微軟正黑體" w:cstheme="minorHAnsi"/>
              </w:rPr>
            </w:pPr>
            <w:ins w:id="555" w:author="Ching Yi Tsai" w:date="2024-05-08T14:50:00Z">
              <w:r w:rsidRPr="00AF3413">
                <w:rPr>
                  <w:rFonts w:eastAsia="微軟正黑體" w:cstheme="minorHAnsi"/>
                  <w:szCs w:val="24"/>
                </w:rPr>
                <w:t>文數字</w:t>
              </w:r>
            </w:ins>
          </w:p>
        </w:tc>
        <w:tc>
          <w:tcPr>
            <w:tcW w:w="693" w:type="dxa"/>
          </w:tcPr>
          <w:p w14:paraId="01314794" w14:textId="77777777" w:rsidR="001F0DC5" w:rsidRPr="00AF3413" w:rsidRDefault="001F0DC5" w:rsidP="00C61372">
            <w:pPr>
              <w:ind w:left="0" w:firstLine="0"/>
              <w:jc w:val="center"/>
              <w:rPr>
                <w:ins w:id="556" w:author="Ching Yi Tsai" w:date="2024-05-08T14:50:00Z"/>
                <w:rFonts w:eastAsia="微軟正黑體" w:cstheme="minorHAnsi"/>
                <w:szCs w:val="24"/>
              </w:rPr>
            </w:pPr>
            <w:ins w:id="557" w:author="Ching Yi Tsai" w:date="2024-05-08T14:50:00Z">
              <w:r w:rsidRPr="00AF3413">
                <w:rPr>
                  <w:rFonts w:eastAsia="微軟正黑體" w:cstheme="minorHAnsi"/>
                  <w:szCs w:val="24"/>
                </w:rPr>
                <w:t>M</w:t>
              </w:r>
            </w:ins>
          </w:p>
        </w:tc>
        <w:tc>
          <w:tcPr>
            <w:tcW w:w="1363" w:type="dxa"/>
            <w:vAlign w:val="center"/>
          </w:tcPr>
          <w:p w14:paraId="5A93AECA" w14:textId="77777777" w:rsidR="001F0DC5" w:rsidRPr="00AF3413" w:rsidRDefault="001F0DC5" w:rsidP="00C61372">
            <w:pPr>
              <w:ind w:left="0" w:firstLine="0"/>
              <w:rPr>
                <w:ins w:id="558" w:author="Ching Yi Tsai" w:date="2024-05-08T14:50:00Z"/>
                <w:rFonts w:eastAsia="微軟正黑體" w:cstheme="minorHAnsi"/>
              </w:rPr>
            </w:pPr>
            <w:ins w:id="559" w:author="Ching Yi Tsai" w:date="2024-05-08T14:50:00Z">
              <w:r w:rsidRPr="00AF3413">
                <w:rPr>
                  <w:rFonts w:eastAsia="微軟正黑體" w:cstheme="minorHAnsi"/>
                  <w:szCs w:val="24"/>
                </w:rPr>
                <w:t>3</w:t>
              </w:r>
            </w:ins>
          </w:p>
        </w:tc>
        <w:tc>
          <w:tcPr>
            <w:tcW w:w="3326" w:type="dxa"/>
            <w:vAlign w:val="center"/>
          </w:tcPr>
          <w:p w14:paraId="6EA553CC" w14:textId="77777777" w:rsidR="001F0DC5" w:rsidRPr="00AF3413" w:rsidRDefault="001F0DC5" w:rsidP="00C61372">
            <w:pPr>
              <w:ind w:left="0" w:firstLine="0"/>
              <w:rPr>
                <w:ins w:id="560" w:author="Ching Yi Tsai" w:date="2024-05-08T14:50:00Z"/>
                <w:rFonts w:eastAsia="微軟正黑體" w:cstheme="minorHAnsi"/>
                <w:sz w:val="22"/>
              </w:rPr>
            </w:pPr>
          </w:p>
        </w:tc>
      </w:tr>
      <w:tr w:rsidR="001F0DC5" w:rsidRPr="00AF3413" w:rsidDel="001F0DC5" w14:paraId="1937C05A" w14:textId="2CB70581" w:rsidTr="00C61372">
        <w:trPr>
          <w:ins w:id="561" w:author="Ching Yi Tsai" w:date="2024-05-08T14:50:00Z"/>
          <w:del w:id="562" w:author="Vicki Tsai" w:date="2024-05-08T14:57:00Z"/>
        </w:trPr>
        <w:tc>
          <w:tcPr>
            <w:tcW w:w="743" w:type="dxa"/>
            <w:vAlign w:val="center"/>
          </w:tcPr>
          <w:p w14:paraId="4A947BEB" w14:textId="1FC8C9AA" w:rsidR="001F0DC5" w:rsidRPr="00AF3413" w:rsidDel="001F0DC5" w:rsidRDefault="001F0DC5" w:rsidP="001F0DC5">
            <w:pPr>
              <w:pStyle w:val="af2"/>
              <w:numPr>
                <w:ilvl w:val="0"/>
                <w:numId w:val="39"/>
              </w:numPr>
              <w:ind w:leftChars="0"/>
              <w:rPr>
                <w:ins w:id="563" w:author="Ching Yi Tsai" w:date="2024-05-08T14:50:00Z"/>
                <w:del w:id="564" w:author="Vicki Tsai" w:date="2024-05-08T14:57:00Z"/>
                <w:rFonts w:eastAsia="微軟正黑體" w:cstheme="minorHAnsi"/>
              </w:rPr>
            </w:pPr>
          </w:p>
        </w:tc>
        <w:tc>
          <w:tcPr>
            <w:tcW w:w="1753" w:type="dxa"/>
            <w:vAlign w:val="center"/>
          </w:tcPr>
          <w:p w14:paraId="3D62C322" w14:textId="4CFA3EF5" w:rsidR="001F0DC5" w:rsidRPr="00AF3413" w:rsidDel="001F0DC5" w:rsidRDefault="001F0DC5" w:rsidP="00C61372">
            <w:pPr>
              <w:ind w:left="0" w:firstLine="0"/>
              <w:rPr>
                <w:ins w:id="565" w:author="Ching Yi Tsai" w:date="2024-05-08T14:50:00Z"/>
                <w:del w:id="566" w:author="Vicki Tsai" w:date="2024-05-08T14:57:00Z"/>
                <w:rFonts w:eastAsia="微軟正黑體" w:cstheme="minorHAnsi"/>
              </w:rPr>
            </w:pPr>
            <w:ins w:id="567" w:author="Ching Yi Tsai" w:date="2024-05-08T14:50:00Z">
              <w:del w:id="568" w:author="Vicki Tsai" w:date="2024-05-08T14:57:00Z">
                <w:r w:rsidRPr="00AF3413" w:rsidDel="001F0DC5">
                  <w:rPr>
                    <w:rFonts w:eastAsia="微軟正黑體" w:cstheme="minorHAnsi"/>
                  </w:rPr>
                  <w:delText>帳戶餘額</w:delText>
                </w:r>
              </w:del>
            </w:ins>
          </w:p>
        </w:tc>
        <w:tc>
          <w:tcPr>
            <w:tcW w:w="1043" w:type="dxa"/>
            <w:vAlign w:val="center"/>
          </w:tcPr>
          <w:p w14:paraId="10E4C440" w14:textId="49A13036" w:rsidR="001F0DC5" w:rsidRPr="00AF3413" w:rsidDel="001F0DC5" w:rsidRDefault="001F0DC5" w:rsidP="00C61372">
            <w:pPr>
              <w:ind w:left="0" w:firstLine="0"/>
              <w:rPr>
                <w:ins w:id="569" w:author="Ching Yi Tsai" w:date="2024-05-08T14:50:00Z"/>
                <w:del w:id="570" w:author="Vicki Tsai" w:date="2024-05-08T14:57:00Z"/>
                <w:rFonts w:eastAsia="微軟正黑體" w:cstheme="minorHAnsi"/>
                <w:szCs w:val="24"/>
              </w:rPr>
            </w:pPr>
            <w:ins w:id="571" w:author="Ching Yi Tsai" w:date="2024-05-08T14:50:00Z">
              <w:del w:id="572" w:author="Vicki Tsai" w:date="2024-05-08T14:57:00Z">
                <w:r w:rsidRPr="00AF3413" w:rsidDel="001F0DC5">
                  <w:rPr>
                    <w:rFonts w:eastAsia="微軟正黑體" w:cstheme="minorHAnsi"/>
                    <w:szCs w:val="24"/>
                  </w:rPr>
                  <w:delText>數字</w:delText>
                </w:r>
              </w:del>
            </w:ins>
          </w:p>
        </w:tc>
        <w:tc>
          <w:tcPr>
            <w:tcW w:w="693" w:type="dxa"/>
          </w:tcPr>
          <w:p w14:paraId="33497702" w14:textId="2BCF6A94" w:rsidR="001F0DC5" w:rsidRPr="00AF3413" w:rsidDel="001F0DC5" w:rsidRDefault="001F0DC5" w:rsidP="00C61372">
            <w:pPr>
              <w:ind w:left="0" w:firstLine="0"/>
              <w:jc w:val="center"/>
              <w:rPr>
                <w:ins w:id="573" w:author="Ching Yi Tsai" w:date="2024-05-08T14:50:00Z"/>
                <w:del w:id="574" w:author="Vicki Tsai" w:date="2024-05-08T14:57:00Z"/>
                <w:rFonts w:eastAsia="微軟正黑體" w:cstheme="minorHAnsi"/>
                <w:szCs w:val="24"/>
              </w:rPr>
            </w:pPr>
            <w:ins w:id="575" w:author="Ching Yi Tsai" w:date="2024-05-08T14:50:00Z">
              <w:del w:id="576" w:author="Vicki Tsai" w:date="2024-05-08T14:57:00Z">
                <w:r w:rsidRPr="00AF3413" w:rsidDel="001F0DC5">
                  <w:rPr>
                    <w:rFonts w:eastAsia="微軟正黑體" w:cstheme="minorHAnsi"/>
                    <w:szCs w:val="24"/>
                  </w:rPr>
                  <w:delText>M</w:delText>
                </w:r>
              </w:del>
            </w:ins>
          </w:p>
        </w:tc>
        <w:tc>
          <w:tcPr>
            <w:tcW w:w="1363" w:type="dxa"/>
            <w:vAlign w:val="center"/>
          </w:tcPr>
          <w:p w14:paraId="24676491" w14:textId="51EEC0DE" w:rsidR="001F0DC5" w:rsidRPr="00AF3413" w:rsidDel="001F0DC5" w:rsidRDefault="001F0DC5" w:rsidP="00C61372">
            <w:pPr>
              <w:ind w:left="0" w:firstLine="0"/>
              <w:rPr>
                <w:ins w:id="577" w:author="Ching Yi Tsai" w:date="2024-05-08T14:50:00Z"/>
                <w:del w:id="578" w:author="Vicki Tsai" w:date="2024-05-08T14:57:00Z"/>
                <w:rFonts w:eastAsia="微軟正黑體" w:cstheme="minorHAnsi"/>
                <w:szCs w:val="24"/>
              </w:rPr>
            </w:pPr>
            <w:ins w:id="579" w:author="Ching Yi Tsai" w:date="2024-05-08T14:50:00Z">
              <w:del w:id="580" w:author="Vicki Tsai" w:date="2024-05-08T14:57:00Z">
                <w:r w:rsidRPr="00AF3413" w:rsidDel="001F0DC5">
                  <w:rPr>
                    <w:rFonts w:eastAsia="微軟正黑體" w:cstheme="minorHAnsi"/>
                    <w:szCs w:val="24"/>
                  </w:rPr>
                  <w:delText>S9(11)V99</w:delText>
                </w:r>
              </w:del>
            </w:ins>
          </w:p>
        </w:tc>
        <w:tc>
          <w:tcPr>
            <w:tcW w:w="3326" w:type="dxa"/>
            <w:vAlign w:val="center"/>
          </w:tcPr>
          <w:p w14:paraId="2D89C42D" w14:textId="4F69E65B" w:rsidR="001F0DC5" w:rsidRPr="00AF3413" w:rsidDel="001F0DC5" w:rsidRDefault="001F0DC5" w:rsidP="00C61372">
            <w:pPr>
              <w:ind w:left="0" w:firstLine="0"/>
              <w:rPr>
                <w:ins w:id="581" w:author="Ching Yi Tsai" w:date="2024-05-08T14:50:00Z"/>
                <w:del w:id="582" w:author="Vicki Tsai" w:date="2024-05-08T14:57:00Z"/>
                <w:rFonts w:eastAsia="微軟正黑體" w:cstheme="minorHAnsi"/>
                <w:sz w:val="22"/>
              </w:rPr>
            </w:pPr>
          </w:p>
        </w:tc>
      </w:tr>
      <w:tr w:rsidR="001F0DC5" w:rsidRPr="00AF3413" w14:paraId="0CBDF3D7" w14:textId="77777777" w:rsidTr="00C61372">
        <w:trPr>
          <w:ins w:id="583" w:author="Ching Yi Tsai" w:date="2024-05-08T14:50:00Z"/>
        </w:trPr>
        <w:tc>
          <w:tcPr>
            <w:tcW w:w="8921" w:type="dxa"/>
            <w:gridSpan w:val="6"/>
            <w:vAlign w:val="center"/>
          </w:tcPr>
          <w:p w14:paraId="0ADAF38C" w14:textId="77777777" w:rsidR="001F0DC5" w:rsidRPr="00AF3413" w:rsidRDefault="001F0DC5" w:rsidP="00C61372">
            <w:pPr>
              <w:ind w:left="0" w:firstLine="0"/>
              <w:rPr>
                <w:ins w:id="584" w:author="Ching Yi Tsai" w:date="2024-05-08T14:50:00Z"/>
                <w:rFonts w:eastAsia="微軟正黑體" w:cstheme="minorHAnsi"/>
                <w:sz w:val="22"/>
              </w:rPr>
            </w:pPr>
            <w:ins w:id="585" w:author="Ching Yi Tsai" w:date="2024-05-08T14:50:00Z">
              <w:r w:rsidRPr="00AF3413">
                <w:rPr>
                  <w:rFonts w:eastAsia="微軟正黑體" w:cstheme="minorHAnsi"/>
                  <w:sz w:val="22"/>
                </w:rPr>
                <w:t>Detail-</w:t>
              </w:r>
              <w:r w:rsidRPr="00AF3413">
                <w:rPr>
                  <w:rFonts w:eastAsia="微軟正黑體" w:cstheme="minorHAnsi"/>
                  <w:sz w:val="22"/>
                </w:rPr>
                <w:t>單一幣別交易明細</w:t>
              </w:r>
            </w:ins>
          </w:p>
        </w:tc>
      </w:tr>
      <w:tr w:rsidR="001F0DC5" w:rsidRPr="00AF3413" w14:paraId="1EA22C5F" w14:textId="77777777" w:rsidTr="00C61372">
        <w:trPr>
          <w:ins w:id="586" w:author="Ching Yi Tsai" w:date="2024-05-08T14:50:00Z"/>
        </w:trPr>
        <w:tc>
          <w:tcPr>
            <w:tcW w:w="743" w:type="dxa"/>
            <w:vAlign w:val="center"/>
          </w:tcPr>
          <w:p w14:paraId="6E40387F" w14:textId="77777777" w:rsidR="001F0DC5" w:rsidRPr="00AF3413" w:rsidRDefault="001F0DC5" w:rsidP="001F0DC5">
            <w:pPr>
              <w:pStyle w:val="af2"/>
              <w:numPr>
                <w:ilvl w:val="0"/>
                <w:numId w:val="39"/>
              </w:numPr>
              <w:ind w:leftChars="0"/>
              <w:rPr>
                <w:ins w:id="587" w:author="Ching Yi Tsai" w:date="2024-05-08T14:50:00Z"/>
                <w:rFonts w:eastAsia="微軟正黑體" w:cstheme="minorHAnsi"/>
              </w:rPr>
            </w:pPr>
          </w:p>
        </w:tc>
        <w:tc>
          <w:tcPr>
            <w:tcW w:w="1753" w:type="dxa"/>
            <w:vAlign w:val="center"/>
          </w:tcPr>
          <w:p w14:paraId="30C46596" w14:textId="0DCFB68D" w:rsidR="001F0DC5" w:rsidRPr="00AF3413" w:rsidRDefault="001F0DC5" w:rsidP="00C61372">
            <w:pPr>
              <w:ind w:left="0" w:firstLine="0"/>
              <w:rPr>
                <w:ins w:id="588" w:author="Ching Yi Tsai" w:date="2024-05-08T14:50:00Z"/>
                <w:rFonts w:eastAsia="微軟正黑體" w:cstheme="minorHAnsi"/>
                <w:szCs w:val="24"/>
              </w:rPr>
            </w:pPr>
            <w:ins w:id="589" w:author="Ching Yi Tsai" w:date="2024-05-08T14:50:00Z">
              <w:r w:rsidRPr="00AF3413">
                <w:rPr>
                  <w:rFonts w:eastAsia="微軟正黑體" w:cstheme="minorHAnsi"/>
                  <w:szCs w:val="24"/>
                </w:rPr>
                <w:t>交易</w:t>
              </w:r>
            </w:ins>
            <w:ins w:id="590" w:author="Vicki Tsai" w:date="2024-05-08T15:05:00Z">
              <w:r w:rsidR="00136DEB" w:rsidRPr="00AF3413">
                <w:rPr>
                  <w:rFonts w:eastAsia="微軟正黑體" w:cstheme="minorHAnsi"/>
                  <w:szCs w:val="24"/>
                </w:rPr>
                <w:t>日期</w:t>
              </w:r>
            </w:ins>
            <w:ins w:id="591" w:author="Ching Yi Tsai" w:date="2024-05-08T14:50:00Z">
              <w:del w:id="592" w:author="Vicki Tsai" w:date="2024-05-08T15:05:00Z">
                <w:r w:rsidRPr="00AF3413" w:rsidDel="00136DEB">
                  <w:rPr>
                    <w:rFonts w:eastAsia="微軟正黑體" w:cstheme="minorHAnsi"/>
                    <w:szCs w:val="24"/>
                  </w:rPr>
                  <w:delText>時間</w:delText>
                </w:r>
              </w:del>
            </w:ins>
          </w:p>
        </w:tc>
        <w:tc>
          <w:tcPr>
            <w:tcW w:w="1043" w:type="dxa"/>
            <w:vAlign w:val="center"/>
          </w:tcPr>
          <w:p w14:paraId="7979F24C" w14:textId="77777777" w:rsidR="001F0DC5" w:rsidRPr="00AF3413" w:rsidRDefault="001F0DC5" w:rsidP="00C61372">
            <w:pPr>
              <w:ind w:left="0" w:firstLine="0"/>
              <w:rPr>
                <w:ins w:id="593" w:author="Ching Yi Tsai" w:date="2024-05-08T14:50:00Z"/>
                <w:rFonts w:eastAsia="微軟正黑體" w:cstheme="minorHAnsi"/>
                <w:szCs w:val="24"/>
              </w:rPr>
            </w:pPr>
            <w:ins w:id="594" w:author="Ching Yi Tsai" w:date="2024-05-08T14:50:00Z">
              <w:r w:rsidRPr="00AF3413">
                <w:rPr>
                  <w:rFonts w:eastAsia="微軟正黑體" w:cstheme="minorHAnsi"/>
                  <w:szCs w:val="24"/>
                </w:rPr>
                <w:t>文數字</w:t>
              </w:r>
            </w:ins>
          </w:p>
        </w:tc>
        <w:tc>
          <w:tcPr>
            <w:tcW w:w="693" w:type="dxa"/>
          </w:tcPr>
          <w:p w14:paraId="56514066" w14:textId="77777777" w:rsidR="001F0DC5" w:rsidRPr="00AF3413" w:rsidRDefault="001F0DC5" w:rsidP="00C61372">
            <w:pPr>
              <w:ind w:left="0" w:firstLine="0"/>
              <w:jc w:val="center"/>
              <w:rPr>
                <w:ins w:id="595" w:author="Ching Yi Tsai" w:date="2024-05-08T14:50:00Z"/>
                <w:rFonts w:eastAsia="微軟正黑體" w:cstheme="minorHAnsi"/>
                <w:szCs w:val="24"/>
              </w:rPr>
            </w:pPr>
            <w:ins w:id="596" w:author="Ching Yi Tsai" w:date="2024-05-08T14:50:00Z">
              <w:r w:rsidRPr="00AF3413">
                <w:rPr>
                  <w:rFonts w:eastAsia="微軟正黑體" w:cstheme="minorHAnsi"/>
                  <w:szCs w:val="24"/>
                </w:rPr>
                <w:t>M</w:t>
              </w:r>
            </w:ins>
          </w:p>
        </w:tc>
        <w:tc>
          <w:tcPr>
            <w:tcW w:w="1363" w:type="dxa"/>
            <w:vAlign w:val="center"/>
          </w:tcPr>
          <w:p w14:paraId="06206D63" w14:textId="5A1EDB69" w:rsidR="001F0DC5" w:rsidRPr="00AF3413" w:rsidRDefault="00136DEB" w:rsidP="00C61372">
            <w:pPr>
              <w:ind w:left="0" w:firstLine="0"/>
              <w:rPr>
                <w:ins w:id="597" w:author="Ching Yi Tsai" w:date="2024-05-08T14:50:00Z"/>
                <w:rFonts w:eastAsia="微軟正黑體" w:cstheme="minorHAnsi"/>
                <w:szCs w:val="24"/>
              </w:rPr>
            </w:pPr>
            <w:ins w:id="598" w:author="Vicki Tsai" w:date="2024-05-08T15:05:00Z">
              <w:r w:rsidRPr="00AF3413">
                <w:rPr>
                  <w:rFonts w:eastAsia="微軟正黑體" w:cstheme="minorHAnsi"/>
                  <w:szCs w:val="24"/>
                </w:rPr>
                <w:t>8</w:t>
              </w:r>
            </w:ins>
            <w:ins w:id="599" w:author="Ching Yi Tsai" w:date="2024-05-08T14:50:00Z">
              <w:del w:id="600" w:author="Vicki Tsai" w:date="2024-05-08T15:05:00Z">
                <w:r w:rsidR="001F0DC5" w:rsidRPr="00AF3413" w:rsidDel="00136DEB">
                  <w:rPr>
                    <w:rFonts w:eastAsia="微軟正黑體" w:cstheme="minorHAnsi"/>
                    <w:szCs w:val="24"/>
                  </w:rPr>
                  <w:delText>20</w:delText>
                </w:r>
              </w:del>
            </w:ins>
          </w:p>
        </w:tc>
        <w:tc>
          <w:tcPr>
            <w:tcW w:w="3326" w:type="dxa"/>
            <w:vAlign w:val="center"/>
          </w:tcPr>
          <w:p w14:paraId="25112AC2" w14:textId="79FE2E88" w:rsidR="001F0DC5" w:rsidRPr="00AF3413" w:rsidRDefault="001F0DC5" w:rsidP="00C61372">
            <w:pPr>
              <w:ind w:left="0" w:firstLine="0"/>
              <w:rPr>
                <w:ins w:id="601" w:author="Ching Yi Tsai" w:date="2024-05-08T14:50:00Z"/>
                <w:rFonts w:eastAsia="微軟正黑體" w:cstheme="minorHAnsi"/>
                <w:sz w:val="22"/>
              </w:rPr>
            </w:pPr>
            <w:ins w:id="602" w:author="Ching Yi Tsai" w:date="2024-05-08T14:50:00Z">
              <w:r w:rsidRPr="00AF3413">
                <w:rPr>
                  <w:rFonts w:eastAsia="微軟正黑體" w:cstheme="minorHAnsi"/>
                  <w:sz w:val="22"/>
                </w:rPr>
                <w:t>YYYYMMDD</w:t>
              </w:r>
              <w:del w:id="603" w:author="Vicki Tsai" w:date="2024-05-08T15:05:00Z">
                <w:r w:rsidRPr="00AF3413" w:rsidDel="00136DEB">
                  <w:rPr>
                    <w:rFonts w:eastAsia="微軟正黑體" w:cstheme="minorHAnsi"/>
                    <w:sz w:val="22"/>
                  </w:rPr>
                  <w:delText xml:space="preserve"> HH:MM:SS</w:delText>
                </w:r>
              </w:del>
            </w:ins>
          </w:p>
        </w:tc>
      </w:tr>
      <w:tr w:rsidR="001F0DC5" w:rsidRPr="00AF3413" w14:paraId="6B71690C" w14:textId="77777777" w:rsidTr="00C61372">
        <w:trPr>
          <w:ins w:id="604" w:author="Ching Yi Tsai" w:date="2024-05-08T14:50:00Z"/>
        </w:trPr>
        <w:tc>
          <w:tcPr>
            <w:tcW w:w="743" w:type="dxa"/>
            <w:vAlign w:val="center"/>
          </w:tcPr>
          <w:p w14:paraId="4E8CEE76" w14:textId="77777777" w:rsidR="001F0DC5" w:rsidRPr="00AF3413" w:rsidRDefault="001F0DC5" w:rsidP="001F0DC5">
            <w:pPr>
              <w:pStyle w:val="af2"/>
              <w:numPr>
                <w:ilvl w:val="0"/>
                <w:numId w:val="39"/>
              </w:numPr>
              <w:ind w:leftChars="0"/>
              <w:rPr>
                <w:ins w:id="605" w:author="Ching Yi Tsai" w:date="2024-05-08T14:50:00Z"/>
                <w:rFonts w:eastAsia="微軟正黑體" w:cstheme="minorHAnsi"/>
              </w:rPr>
            </w:pPr>
          </w:p>
        </w:tc>
        <w:tc>
          <w:tcPr>
            <w:tcW w:w="1753" w:type="dxa"/>
            <w:vAlign w:val="center"/>
          </w:tcPr>
          <w:p w14:paraId="0FA4F651" w14:textId="77777777" w:rsidR="001F0DC5" w:rsidRPr="00AF3413" w:rsidRDefault="001F0DC5" w:rsidP="00C61372">
            <w:pPr>
              <w:ind w:left="0" w:firstLine="0"/>
              <w:rPr>
                <w:ins w:id="606" w:author="Ching Yi Tsai" w:date="2024-05-08T14:50:00Z"/>
                <w:rFonts w:eastAsia="微軟正黑體" w:cstheme="minorHAnsi"/>
                <w:szCs w:val="24"/>
              </w:rPr>
            </w:pPr>
            <w:ins w:id="607" w:author="Ching Yi Tsai" w:date="2024-05-08T14:50:00Z">
              <w:r w:rsidRPr="00AF3413">
                <w:rPr>
                  <w:rFonts w:eastAsia="微軟正黑體" w:cstheme="minorHAnsi"/>
                  <w:szCs w:val="24"/>
                </w:rPr>
                <w:t>交易類別</w:t>
              </w:r>
            </w:ins>
          </w:p>
        </w:tc>
        <w:tc>
          <w:tcPr>
            <w:tcW w:w="1043" w:type="dxa"/>
            <w:vAlign w:val="center"/>
          </w:tcPr>
          <w:p w14:paraId="468A45E9" w14:textId="77777777" w:rsidR="001F0DC5" w:rsidRPr="00AF3413" w:rsidRDefault="001F0DC5" w:rsidP="00C61372">
            <w:pPr>
              <w:ind w:left="0" w:firstLine="0"/>
              <w:rPr>
                <w:ins w:id="608" w:author="Ching Yi Tsai" w:date="2024-05-08T14:50:00Z"/>
                <w:rFonts w:eastAsia="微軟正黑體" w:cstheme="minorHAnsi"/>
                <w:szCs w:val="24"/>
              </w:rPr>
            </w:pPr>
            <w:ins w:id="609" w:author="Ching Yi Tsai" w:date="2024-05-08T14:50:00Z">
              <w:r w:rsidRPr="00AF3413">
                <w:rPr>
                  <w:rFonts w:eastAsia="微軟正黑體" w:cstheme="minorHAnsi"/>
                  <w:szCs w:val="24"/>
                </w:rPr>
                <w:t>文數字</w:t>
              </w:r>
            </w:ins>
          </w:p>
        </w:tc>
        <w:tc>
          <w:tcPr>
            <w:tcW w:w="693" w:type="dxa"/>
          </w:tcPr>
          <w:p w14:paraId="41A8D63C" w14:textId="77777777" w:rsidR="001F0DC5" w:rsidRPr="00AF3413" w:rsidRDefault="001F0DC5" w:rsidP="00C61372">
            <w:pPr>
              <w:ind w:left="0" w:firstLine="0"/>
              <w:jc w:val="center"/>
              <w:rPr>
                <w:ins w:id="610" w:author="Ching Yi Tsai" w:date="2024-05-08T14:50:00Z"/>
                <w:rFonts w:eastAsia="微軟正黑體" w:cstheme="minorHAnsi"/>
                <w:szCs w:val="24"/>
              </w:rPr>
            </w:pPr>
            <w:ins w:id="611" w:author="Ching Yi Tsai" w:date="2024-05-08T14:50:00Z">
              <w:r w:rsidRPr="00AF3413">
                <w:rPr>
                  <w:rFonts w:eastAsia="微軟正黑體" w:cstheme="minorHAnsi"/>
                  <w:szCs w:val="24"/>
                </w:rPr>
                <w:t>M</w:t>
              </w:r>
            </w:ins>
          </w:p>
        </w:tc>
        <w:tc>
          <w:tcPr>
            <w:tcW w:w="1363" w:type="dxa"/>
            <w:vAlign w:val="center"/>
          </w:tcPr>
          <w:p w14:paraId="052F866E" w14:textId="77777777" w:rsidR="001F0DC5" w:rsidRPr="00AF3413" w:rsidRDefault="001F0DC5" w:rsidP="00C61372">
            <w:pPr>
              <w:ind w:left="0" w:firstLine="0"/>
              <w:rPr>
                <w:ins w:id="612" w:author="Ching Yi Tsai" w:date="2024-05-08T14:50:00Z"/>
                <w:rFonts w:eastAsia="微軟正黑體" w:cstheme="minorHAnsi"/>
                <w:szCs w:val="24"/>
              </w:rPr>
            </w:pPr>
            <w:ins w:id="613" w:author="Ching Yi Tsai" w:date="2024-05-08T14:50:00Z">
              <w:r w:rsidRPr="00AF3413">
                <w:rPr>
                  <w:rFonts w:eastAsia="微軟正黑體" w:cstheme="minorHAnsi"/>
                  <w:szCs w:val="24"/>
                </w:rPr>
                <w:t>20</w:t>
              </w:r>
            </w:ins>
          </w:p>
        </w:tc>
        <w:tc>
          <w:tcPr>
            <w:tcW w:w="3326" w:type="dxa"/>
            <w:vAlign w:val="center"/>
          </w:tcPr>
          <w:p w14:paraId="0B44DA25" w14:textId="77777777" w:rsidR="001F0DC5" w:rsidRPr="00AF3413" w:rsidRDefault="001F0DC5" w:rsidP="00C61372">
            <w:pPr>
              <w:ind w:left="0" w:firstLine="0"/>
              <w:rPr>
                <w:ins w:id="614" w:author="Ching Yi Tsai" w:date="2024-05-08T14:50:00Z"/>
                <w:rFonts w:eastAsia="微軟正黑體" w:cstheme="minorHAnsi"/>
                <w:sz w:val="22"/>
              </w:rPr>
            </w:pPr>
          </w:p>
        </w:tc>
      </w:tr>
      <w:tr w:rsidR="001F0DC5" w:rsidRPr="00AF3413" w14:paraId="4A302308" w14:textId="77777777" w:rsidTr="00C61372">
        <w:trPr>
          <w:ins w:id="615" w:author="Ching Yi Tsai" w:date="2024-05-08T14:50:00Z"/>
        </w:trPr>
        <w:tc>
          <w:tcPr>
            <w:tcW w:w="743" w:type="dxa"/>
            <w:vAlign w:val="center"/>
          </w:tcPr>
          <w:p w14:paraId="78D7E69E" w14:textId="77777777" w:rsidR="001F0DC5" w:rsidRPr="00AF3413" w:rsidRDefault="001F0DC5" w:rsidP="001F0DC5">
            <w:pPr>
              <w:pStyle w:val="af2"/>
              <w:numPr>
                <w:ilvl w:val="0"/>
                <w:numId w:val="39"/>
              </w:numPr>
              <w:ind w:leftChars="0"/>
              <w:rPr>
                <w:ins w:id="616" w:author="Ching Yi Tsai" w:date="2024-05-08T14:50:00Z"/>
                <w:rFonts w:eastAsia="微軟正黑體" w:cstheme="minorHAnsi"/>
              </w:rPr>
            </w:pPr>
          </w:p>
        </w:tc>
        <w:tc>
          <w:tcPr>
            <w:tcW w:w="1753" w:type="dxa"/>
            <w:vAlign w:val="center"/>
          </w:tcPr>
          <w:p w14:paraId="0DB745F2" w14:textId="1D66236D" w:rsidR="001F0DC5" w:rsidRPr="00AF3413" w:rsidRDefault="00136DEB" w:rsidP="00C61372">
            <w:pPr>
              <w:ind w:left="0" w:firstLine="0"/>
              <w:rPr>
                <w:ins w:id="617" w:author="Ching Yi Tsai" w:date="2024-05-08T14:50:00Z"/>
                <w:rFonts w:eastAsia="微軟正黑體" w:cstheme="minorHAnsi"/>
                <w:szCs w:val="24"/>
              </w:rPr>
            </w:pPr>
            <w:ins w:id="618" w:author="Vicki Tsai" w:date="2024-05-08T15:05:00Z">
              <w:r w:rsidRPr="00AF3413">
                <w:rPr>
                  <w:rFonts w:eastAsia="微軟正黑體" w:cstheme="minorHAnsi"/>
                  <w:szCs w:val="24"/>
                </w:rPr>
                <w:t>支出</w:t>
              </w:r>
            </w:ins>
            <w:ins w:id="619" w:author="Ching Yi Tsai" w:date="2024-05-08T14:50:00Z">
              <w:r w:rsidR="001F0DC5" w:rsidRPr="00AF3413">
                <w:rPr>
                  <w:rFonts w:eastAsia="微軟正黑體" w:cstheme="minorHAnsi"/>
                  <w:szCs w:val="24"/>
                </w:rPr>
                <w:t>金額</w:t>
              </w:r>
            </w:ins>
          </w:p>
        </w:tc>
        <w:tc>
          <w:tcPr>
            <w:tcW w:w="1043" w:type="dxa"/>
            <w:vAlign w:val="center"/>
          </w:tcPr>
          <w:p w14:paraId="4B0302D8" w14:textId="77777777" w:rsidR="001F0DC5" w:rsidRPr="00AF3413" w:rsidRDefault="001F0DC5" w:rsidP="00C61372">
            <w:pPr>
              <w:ind w:left="0" w:firstLine="0"/>
              <w:rPr>
                <w:ins w:id="620" w:author="Ching Yi Tsai" w:date="2024-05-08T14:50:00Z"/>
                <w:rFonts w:eastAsia="微軟正黑體" w:cstheme="minorHAnsi"/>
                <w:szCs w:val="24"/>
              </w:rPr>
            </w:pPr>
            <w:ins w:id="621" w:author="Ching Yi Tsai" w:date="2024-05-08T14:50:00Z">
              <w:r w:rsidRPr="00AF3413">
                <w:rPr>
                  <w:rFonts w:eastAsia="微軟正黑體" w:cstheme="minorHAnsi"/>
                  <w:szCs w:val="24"/>
                </w:rPr>
                <w:t>數字</w:t>
              </w:r>
            </w:ins>
          </w:p>
        </w:tc>
        <w:tc>
          <w:tcPr>
            <w:tcW w:w="693" w:type="dxa"/>
          </w:tcPr>
          <w:p w14:paraId="4D90FF92" w14:textId="77777777" w:rsidR="001F0DC5" w:rsidRPr="00AF3413" w:rsidRDefault="001F0DC5" w:rsidP="00C61372">
            <w:pPr>
              <w:ind w:left="0" w:firstLine="0"/>
              <w:jc w:val="center"/>
              <w:rPr>
                <w:ins w:id="622" w:author="Ching Yi Tsai" w:date="2024-05-08T14:50:00Z"/>
                <w:rFonts w:eastAsia="微軟正黑體" w:cstheme="minorHAnsi"/>
                <w:szCs w:val="24"/>
              </w:rPr>
            </w:pPr>
            <w:ins w:id="623" w:author="Ching Yi Tsai" w:date="2024-05-08T14:50:00Z">
              <w:r w:rsidRPr="00AF3413">
                <w:rPr>
                  <w:rFonts w:eastAsia="微軟正黑體" w:cstheme="minorHAnsi"/>
                  <w:szCs w:val="24"/>
                </w:rPr>
                <w:t>M</w:t>
              </w:r>
            </w:ins>
          </w:p>
        </w:tc>
        <w:tc>
          <w:tcPr>
            <w:tcW w:w="1363" w:type="dxa"/>
            <w:vAlign w:val="center"/>
          </w:tcPr>
          <w:p w14:paraId="4EA95B7B" w14:textId="77777777" w:rsidR="001F0DC5" w:rsidRPr="00AF3413" w:rsidRDefault="001F0DC5" w:rsidP="00C61372">
            <w:pPr>
              <w:ind w:left="0" w:firstLine="0"/>
              <w:rPr>
                <w:ins w:id="624" w:author="Ching Yi Tsai" w:date="2024-05-08T14:50:00Z"/>
                <w:rFonts w:eastAsia="微軟正黑體" w:cstheme="minorHAnsi"/>
                <w:szCs w:val="24"/>
              </w:rPr>
            </w:pPr>
            <w:ins w:id="625" w:author="Ching Yi Tsai" w:date="2024-05-08T14:50:00Z">
              <w:r w:rsidRPr="00AF3413">
                <w:rPr>
                  <w:rFonts w:eastAsia="微軟正黑體" w:cstheme="minorHAnsi"/>
                  <w:szCs w:val="24"/>
                </w:rPr>
                <w:t>S9(11)V99</w:t>
              </w:r>
            </w:ins>
          </w:p>
        </w:tc>
        <w:tc>
          <w:tcPr>
            <w:tcW w:w="3326" w:type="dxa"/>
            <w:vAlign w:val="center"/>
          </w:tcPr>
          <w:p w14:paraId="5227568C" w14:textId="77777777" w:rsidR="001F0DC5" w:rsidRPr="00AF3413" w:rsidRDefault="001F0DC5" w:rsidP="00C61372">
            <w:pPr>
              <w:ind w:left="0" w:firstLine="0"/>
              <w:rPr>
                <w:ins w:id="626" w:author="Ching Yi Tsai" w:date="2024-05-08T14:50:00Z"/>
                <w:rFonts w:eastAsia="微軟正黑體" w:cstheme="minorHAnsi"/>
                <w:sz w:val="22"/>
              </w:rPr>
            </w:pPr>
            <w:ins w:id="627" w:author="Ching Yi Tsai" w:date="2024-05-08T14:50: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4D9CA945" w14:textId="77777777" w:rsidTr="00C61372">
        <w:trPr>
          <w:ins w:id="628" w:author="Vicki Tsai" w:date="2024-05-08T15:05:00Z"/>
        </w:trPr>
        <w:tc>
          <w:tcPr>
            <w:tcW w:w="743" w:type="dxa"/>
            <w:vAlign w:val="center"/>
          </w:tcPr>
          <w:p w14:paraId="73CDD961" w14:textId="77777777" w:rsidR="00136DEB" w:rsidRPr="00AF3413" w:rsidRDefault="00136DEB" w:rsidP="00136DEB">
            <w:pPr>
              <w:pStyle w:val="af2"/>
              <w:numPr>
                <w:ilvl w:val="0"/>
                <w:numId w:val="39"/>
              </w:numPr>
              <w:ind w:leftChars="0"/>
              <w:rPr>
                <w:ins w:id="629" w:author="Vicki Tsai" w:date="2024-05-08T15:05:00Z"/>
                <w:rFonts w:eastAsia="微軟正黑體" w:cstheme="minorHAnsi"/>
              </w:rPr>
            </w:pPr>
          </w:p>
        </w:tc>
        <w:tc>
          <w:tcPr>
            <w:tcW w:w="1753" w:type="dxa"/>
            <w:vAlign w:val="center"/>
          </w:tcPr>
          <w:p w14:paraId="3B1949B0" w14:textId="6C583D6B" w:rsidR="00136DEB" w:rsidRPr="00AF3413" w:rsidRDefault="00136DEB" w:rsidP="00136DEB">
            <w:pPr>
              <w:ind w:left="0" w:firstLine="0"/>
              <w:rPr>
                <w:ins w:id="630" w:author="Vicki Tsai" w:date="2024-05-08T15:05:00Z"/>
                <w:rFonts w:eastAsia="微軟正黑體" w:cstheme="minorHAnsi"/>
                <w:szCs w:val="24"/>
              </w:rPr>
            </w:pPr>
            <w:ins w:id="631" w:author="Vicki Tsai" w:date="2024-05-08T15:05:00Z">
              <w:r w:rsidRPr="00AF3413">
                <w:rPr>
                  <w:rFonts w:eastAsia="微軟正黑體" w:cstheme="minorHAnsi"/>
                  <w:szCs w:val="24"/>
                </w:rPr>
                <w:t>存入金額</w:t>
              </w:r>
            </w:ins>
          </w:p>
        </w:tc>
        <w:tc>
          <w:tcPr>
            <w:tcW w:w="1043" w:type="dxa"/>
            <w:vAlign w:val="center"/>
          </w:tcPr>
          <w:p w14:paraId="542CAAB2" w14:textId="58834992" w:rsidR="00136DEB" w:rsidRPr="00AF3413" w:rsidRDefault="00136DEB" w:rsidP="00136DEB">
            <w:pPr>
              <w:ind w:left="0" w:firstLine="0"/>
              <w:rPr>
                <w:ins w:id="632" w:author="Vicki Tsai" w:date="2024-05-08T15:05:00Z"/>
                <w:rFonts w:eastAsia="微軟正黑體" w:cstheme="minorHAnsi"/>
                <w:szCs w:val="24"/>
              </w:rPr>
            </w:pPr>
            <w:ins w:id="633" w:author="Vicki Tsai" w:date="2024-05-08T15:05:00Z">
              <w:r w:rsidRPr="00AF3413">
                <w:rPr>
                  <w:rFonts w:eastAsia="微軟正黑體" w:cstheme="minorHAnsi"/>
                  <w:szCs w:val="24"/>
                </w:rPr>
                <w:t>數字</w:t>
              </w:r>
            </w:ins>
          </w:p>
        </w:tc>
        <w:tc>
          <w:tcPr>
            <w:tcW w:w="693" w:type="dxa"/>
          </w:tcPr>
          <w:p w14:paraId="509D4CA0" w14:textId="3FAA4AF8" w:rsidR="00136DEB" w:rsidRPr="00AF3413" w:rsidRDefault="00136DEB" w:rsidP="00136DEB">
            <w:pPr>
              <w:ind w:left="0" w:firstLine="0"/>
              <w:jc w:val="center"/>
              <w:rPr>
                <w:ins w:id="634" w:author="Vicki Tsai" w:date="2024-05-08T15:05:00Z"/>
                <w:rFonts w:eastAsia="微軟正黑體" w:cstheme="minorHAnsi"/>
                <w:szCs w:val="24"/>
              </w:rPr>
            </w:pPr>
            <w:ins w:id="635" w:author="Vicki Tsai" w:date="2024-05-08T15:05:00Z">
              <w:r w:rsidRPr="00AF3413">
                <w:rPr>
                  <w:rFonts w:eastAsia="微軟正黑體" w:cstheme="minorHAnsi"/>
                  <w:szCs w:val="24"/>
                </w:rPr>
                <w:t>M</w:t>
              </w:r>
            </w:ins>
          </w:p>
        </w:tc>
        <w:tc>
          <w:tcPr>
            <w:tcW w:w="1363" w:type="dxa"/>
            <w:vAlign w:val="center"/>
          </w:tcPr>
          <w:p w14:paraId="3D91676C" w14:textId="030AD946" w:rsidR="00136DEB" w:rsidRPr="00AF3413" w:rsidRDefault="00136DEB" w:rsidP="00136DEB">
            <w:pPr>
              <w:ind w:left="0" w:firstLine="0"/>
              <w:rPr>
                <w:ins w:id="636" w:author="Vicki Tsai" w:date="2024-05-08T15:05:00Z"/>
                <w:rFonts w:eastAsia="微軟正黑體" w:cstheme="minorHAnsi"/>
                <w:szCs w:val="24"/>
              </w:rPr>
            </w:pPr>
            <w:ins w:id="637" w:author="Vicki Tsai" w:date="2024-05-08T15:05:00Z">
              <w:r w:rsidRPr="00AF3413">
                <w:rPr>
                  <w:rFonts w:eastAsia="微軟正黑體" w:cstheme="minorHAnsi"/>
                  <w:szCs w:val="24"/>
                </w:rPr>
                <w:t>S9(11)V99</w:t>
              </w:r>
            </w:ins>
          </w:p>
        </w:tc>
        <w:tc>
          <w:tcPr>
            <w:tcW w:w="3326" w:type="dxa"/>
            <w:vAlign w:val="center"/>
          </w:tcPr>
          <w:p w14:paraId="0E397726" w14:textId="523E095A" w:rsidR="00136DEB" w:rsidRPr="00AF3413" w:rsidRDefault="00136DEB" w:rsidP="00136DEB">
            <w:pPr>
              <w:ind w:left="0" w:firstLine="0"/>
              <w:rPr>
                <w:ins w:id="638" w:author="Vicki Tsai" w:date="2024-05-08T15:05:00Z"/>
                <w:rFonts w:eastAsia="微軟正黑體" w:cstheme="minorHAnsi"/>
                <w:sz w:val="22"/>
              </w:rPr>
            </w:pPr>
            <w:ins w:id="639" w:author="Vicki Tsai" w:date="2024-05-08T15:05: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2A5F3EA0" w14:textId="77777777" w:rsidTr="00C61372">
        <w:trPr>
          <w:ins w:id="640" w:author="Ching Yi Tsai" w:date="2024-05-08T14:50:00Z"/>
        </w:trPr>
        <w:tc>
          <w:tcPr>
            <w:tcW w:w="743" w:type="dxa"/>
            <w:vAlign w:val="center"/>
          </w:tcPr>
          <w:p w14:paraId="33BCD282" w14:textId="77777777" w:rsidR="00136DEB" w:rsidRPr="00AF3413" w:rsidRDefault="00136DEB" w:rsidP="00136DEB">
            <w:pPr>
              <w:pStyle w:val="af2"/>
              <w:numPr>
                <w:ilvl w:val="0"/>
                <w:numId w:val="39"/>
              </w:numPr>
              <w:ind w:leftChars="0"/>
              <w:rPr>
                <w:ins w:id="641" w:author="Ching Yi Tsai" w:date="2024-05-08T14:50:00Z"/>
                <w:rFonts w:eastAsia="微軟正黑體" w:cstheme="minorHAnsi"/>
              </w:rPr>
            </w:pPr>
          </w:p>
        </w:tc>
        <w:tc>
          <w:tcPr>
            <w:tcW w:w="1753" w:type="dxa"/>
            <w:vAlign w:val="center"/>
          </w:tcPr>
          <w:p w14:paraId="6DE48E94" w14:textId="77777777" w:rsidR="00136DEB" w:rsidRPr="00AF3413" w:rsidRDefault="00136DEB" w:rsidP="00136DEB">
            <w:pPr>
              <w:ind w:left="0" w:firstLine="0"/>
              <w:rPr>
                <w:ins w:id="642" w:author="Ching Yi Tsai" w:date="2024-05-08T14:50:00Z"/>
                <w:rFonts w:eastAsia="微軟正黑體" w:cstheme="minorHAnsi"/>
                <w:szCs w:val="24"/>
              </w:rPr>
            </w:pPr>
            <w:ins w:id="643" w:author="Ching Yi Tsai" w:date="2024-05-08T14:50:00Z">
              <w:r w:rsidRPr="00AF3413">
                <w:rPr>
                  <w:rFonts w:eastAsia="微軟正黑體" w:cstheme="minorHAnsi"/>
                  <w:szCs w:val="24"/>
                </w:rPr>
                <w:t>餘額</w:t>
              </w:r>
            </w:ins>
          </w:p>
        </w:tc>
        <w:tc>
          <w:tcPr>
            <w:tcW w:w="1043" w:type="dxa"/>
            <w:vAlign w:val="center"/>
          </w:tcPr>
          <w:p w14:paraId="743EBD4C" w14:textId="77777777" w:rsidR="00136DEB" w:rsidRPr="00AF3413" w:rsidRDefault="00136DEB" w:rsidP="00136DEB">
            <w:pPr>
              <w:ind w:left="0" w:firstLine="0"/>
              <w:rPr>
                <w:ins w:id="644" w:author="Ching Yi Tsai" w:date="2024-05-08T14:50:00Z"/>
                <w:rFonts w:eastAsia="微軟正黑體" w:cstheme="minorHAnsi"/>
                <w:szCs w:val="24"/>
              </w:rPr>
            </w:pPr>
            <w:ins w:id="645" w:author="Ching Yi Tsai" w:date="2024-05-08T14:50:00Z">
              <w:r w:rsidRPr="00AF3413">
                <w:rPr>
                  <w:rFonts w:eastAsia="微軟正黑體" w:cstheme="minorHAnsi"/>
                  <w:szCs w:val="24"/>
                </w:rPr>
                <w:t>數字</w:t>
              </w:r>
            </w:ins>
          </w:p>
        </w:tc>
        <w:tc>
          <w:tcPr>
            <w:tcW w:w="693" w:type="dxa"/>
          </w:tcPr>
          <w:p w14:paraId="25F0FE6D" w14:textId="77777777" w:rsidR="00136DEB" w:rsidRPr="00AF3413" w:rsidRDefault="00136DEB" w:rsidP="00136DEB">
            <w:pPr>
              <w:ind w:left="0" w:firstLine="0"/>
              <w:jc w:val="center"/>
              <w:rPr>
                <w:ins w:id="646" w:author="Ching Yi Tsai" w:date="2024-05-08T14:50:00Z"/>
                <w:rFonts w:eastAsia="微軟正黑體" w:cstheme="minorHAnsi"/>
                <w:szCs w:val="24"/>
              </w:rPr>
            </w:pPr>
            <w:ins w:id="647" w:author="Ching Yi Tsai" w:date="2024-05-08T14:50:00Z">
              <w:r w:rsidRPr="00AF3413">
                <w:rPr>
                  <w:rFonts w:eastAsia="微軟正黑體" w:cstheme="minorHAnsi"/>
                  <w:szCs w:val="24"/>
                </w:rPr>
                <w:t>M</w:t>
              </w:r>
            </w:ins>
          </w:p>
        </w:tc>
        <w:tc>
          <w:tcPr>
            <w:tcW w:w="1363" w:type="dxa"/>
            <w:vAlign w:val="center"/>
          </w:tcPr>
          <w:p w14:paraId="295D7224" w14:textId="77777777" w:rsidR="00136DEB" w:rsidRPr="00AF3413" w:rsidRDefault="00136DEB" w:rsidP="00136DEB">
            <w:pPr>
              <w:ind w:left="0" w:firstLine="0"/>
              <w:rPr>
                <w:ins w:id="648" w:author="Ching Yi Tsai" w:date="2024-05-08T14:50:00Z"/>
                <w:rFonts w:eastAsia="微軟正黑體" w:cstheme="minorHAnsi"/>
                <w:szCs w:val="24"/>
              </w:rPr>
            </w:pPr>
            <w:ins w:id="649" w:author="Ching Yi Tsai" w:date="2024-05-08T14:50:00Z">
              <w:r w:rsidRPr="00AF3413">
                <w:rPr>
                  <w:rFonts w:eastAsia="微軟正黑體" w:cstheme="minorHAnsi"/>
                  <w:szCs w:val="24"/>
                </w:rPr>
                <w:t>S9(11)V99</w:t>
              </w:r>
            </w:ins>
          </w:p>
        </w:tc>
        <w:tc>
          <w:tcPr>
            <w:tcW w:w="3326" w:type="dxa"/>
            <w:vAlign w:val="center"/>
          </w:tcPr>
          <w:p w14:paraId="00F0A10E" w14:textId="77777777" w:rsidR="00136DEB" w:rsidRPr="00AF3413" w:rsidRDefault="00136DEB" w:rsidP="00136DEB">
            <w:pPr>
              <w:ind w:left="0" w:firstLine="0"/>
              <w:rPr>
                <w:ins w:id="650" w:author="Ching Yi Tsai" w:date="2024-05-08T14:50:00Z"/>
                <w:rFonts w:eastAsia="微軟正黑體" w:cstheme="minorHAnsi"/>
                <w:sz w:val="22"/>
              </w:rPr>
            </w:pPr>
            <w:ins w:id="651" w:author="Ching Yi Tsai" w:date="2024-05-08T14:50: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5EF8C03E" w14:textId="77777777" w:rsidTr="00B95F92">
        <w:tblPrEx>
          <w:tblW w:w="0" w:type="auto"/>
          <w:tblPrExChange w:id="652" w:author="Vicki Tsai" w:date="2024-05-08T15:06:00Z">
            <w:tblPrEx>
              <w:tblW w:w="0" w:type="auto"/>
            </w:tblPrEx>
          </w:tblPrExChange>
        </w:tblPrEx>
        <w:trPr>
          <w:ins w:id="653" w:author="Vicki Tsai" w:date="2024-05-08T15:06:00Z"/>
        </w:trPr>
        <w:tc>
          <w:tcPr>
            <w:tcW w:w="743" w:type="dxa"/>
            <w:vAlign w:val="center"/>
            <w:tcPrChange w:id="654" w:author="Vicki Tsai" w:date="2024-05-08T15:06:00Z">
              <w:tcPr>
                <w:tcW w:w="743" w:type="dxa"/>
                <w:vAlign w:val="center"/>
              </w:tcPr>
            </w:tcPrChange>
          </w:tcPr>
          <w:p w14:paraId="25DFBE58" w14:textId="77777777" w:rsidR="00136DEB" w:rsidRPr="00AF3413" w:rsidRDefault="00136DEB" w:rsidP="00136DEB">
            <w:pPr>
              <w:pStyle w:val="af2"/>
              <w:numPr>
                <w:ilvl w:val="0"/>
                <w:numId w:val="39"/>
              </w:numPr>
              <w:ind w:leftChars="0"/>
              <w:rPr>
                <w:ins w:id="655" w:author="Vicki Tsai" w:date="2024-05-08T15:06:00Z"/>
                <w:rFonts w:eastAsia="微軟正黑體" w:cstheme="minorHAnsi"/>
              </w:rPr>
            </w:pPr>
          </w:p>
        </w:tc>
        <w:tc>
          <w:tcPr>
            <w:tcW w:w="1753" w:type="dxa"/>
            <w:vAlign w:val="center"/>
            <w:tcPrChange w:id="656" w:author="Vicki Tsai" w:date="2024-05-08T15:06:00Z">
              <w:tcPr>
                <w:tcW w:w="1753" w:type="dxa"/>
                <w:vAlign w:val="center"/>
              </w:tcPr>
            </w:tcPrChange>
          </w:tcPr>
          <w:p w14:paraId="139600D3" w14:textId="032F93F3" w:rsidR="00136DEB" w:rsidRPr="00AF3413" w:rsidRDefault="00136DEB" w:rsidP="00136DEB">
            <w:pPr>
              <w:ind w:left="0" w:firstLine="0"/>
              <w:rPr>
                <w:ins w:id="657" w:author="Vicki Tsai" w:date="2024-05-08T15:06:00Z"/>
                <w:rFonts w:eastAsia="微軟正黑體" w:cstheme="minorHAnsi"/>
                <w:szCs w:val="24"/>
              </w:rPr>
            </w:pPr>
            <w:ins w:id="658" w:author="Vicki Tsai" w:date="2024-05-08T15:06:00Z">
              <w:r w:rsidRPr="00AF3413">
                <w:rPr>
                  <w:rFonts w:eastAsia="微軟正黑體" w:cstheme="minorHAnsi"/>
                  <w:szCs w:val="24"/>
                </w:rPr>
                <w:t>支票號碼</w:t>
              </w:r>
            </w:ins>
          </w:p>
        </w:tc>
        <w:tc>
          <w:tcPr>
            <w:tcW w:w="1043" w:type="dxa"/>
            <w:vAlign w:val="center"/>
            <w:tcPrChange w:id="659" w:author="Vicki Tsai" w:date="2024-05-08T15:06:00Z">
              <w:tcPr>
                <w:tcW w:w="1043" w:type="dxa"/>
                <w:vAlign w:val="center"/>
              </w:tcPr>
            </w:tcPrChange>
          </w:tcPr>
          <w:p w14:paraId="7CAA63BC" w14:textId="361A969C" w:rsidR="00136DEB" w:rsidRPr="00AF3413" w:rsidRDefault="00136DEB" w:rsidP="00136DEB">
            <w:pPr>
              <w:ind w:left="0" w:firstLine="0"/>
              <w:rPr>
                <w:ins w:id="660" w:author="Vicki Tsai" w:date="2024-05-08T15:06:00Z"/>
                <w:rFonts w:eastAsia="微軟正黑體" w:cstheme="minorHAnsi"/>
                <w:szCs w:val="24"/>
              </w:rPr>
            </w:pPr>
            <w:ins w:id="661" w:author="Vicki Tsai" w:date="2024-05-08T15:06:00Z">
              <w:r w:rsidRPr="00AF3413">
                <w:rPr>
                  <w:rFonts w:eastAsia="微軟正黑體" w:cstheme="minorHAnsi"/>
                  <w:szCs w:val="24"/>
                </w:rPr>
                <w:t>數字</w:t>
              </w:r>
            </w:ins>
          </w:p>
        </w:tc>
        <w:tc>
          <w:tcPr>
            <w:tcW w:w="693" w:type="dxa"/>
            <w:tcPrChange w:id="662" w:author="Vicki Tsai" w:date="2024-05-08T15:06:00Z">
              <w:tcPr>
                <w:tcW w:w="693" w:type="dxa"/>
              </w:tcPr>
            </w:tcPrChange>
          </w:tcPr>
          <w:p w14:paraId="2FC10F45" w14:textId="3510A7CE" w:rsidR="00136DEB" w:rsidRPr="00AF3413" w:rsidRDefault="00136DEB" w:rsidP="00136DEB">
            <w:pPr>
              <w:ind w:left="0" w:firstLine="0"/>
              <w:jc w:val="center"/>
              <w:rPr>
                <w:ins w:id="663" w:author="Vicki Tsai" w:date="2024-05-08T15:06:00Z"/>
                <w:rFonts w:eastAsia="微軟正黑體" w:cstheme="minorHAnsi"/>
                <w:szCs w:val="24"/>
              </w:rPr>
            </w:pPr>
            <w:ins w:id="664" w:author="Vicki Tsai" w:date="2024-05-08T15:06:00Z">
              <w:r w:rsidRPr="00AF3413">
                <w:rPr>
                  <w:rFonts w:eastAsia="微軟正黑體" w:cstheme="minorHAnsi"/>
                  <w:szCs w:val="24"/>
                </w:rPr>
                <w:t>O</w:t>
              </w:r>
            </w:ins>
          </w:p>
        </w:tc>
        <w:tc>
          <w:tcPr>
            <w:tcW w:w="1363" w:type="dxa"/>
            <w:tcPrChange w:id="665" w:author="Vicki Tsai" w:date="2024-05-08T15:06:00Z">
              <w:tcPr>
                <w:tcW w:w="1363" w:type="dxa"/>
                <w:vAlign w:val="center"/>
              </w:tcPr>
            </w:tcPrChange>
          </w:tcPr>
          <w:p w14:paraId="1C739A2B" w14:textId="1C1225A7" w:rsidR="00136DEB" w:rsidRPr="00AF3413" w:rsidRDefault="00136DEB" w:rsidP="00136DEB">
            <w:pPr>
              <w:ind w:left="0" w:firstLine="0"/>
              <w:rPr>
                <w:ins w:id="666" w:author="Vicki Tsai" w:date="2024-05-08T15:06:00Z"/>
                <w:rFonts w:eastAsia="微軟正黑體" w:cstheme="minorHAnsi"/>
                <w:szCs w:val="24"/>
              </w:rPr>
            </w:pPr>
            <w:ins w:id="667" w:author="Vicki Tsai" w:date="2024-05-08T15:06:00Z">
              <w:r w:rsidRPr="00AF3413">
                <w:rPr>
                  <w:rFonts w:eastAsia="微軟正黑體" w:cstheme="minorHAnsi"/>
                  <w:szCs w:val="24"/>
                </w:rPr>
                <w:t>7</w:t>
              </w:r>
            </w:ins>
          </w:p>
        </w:tc>
        <w:tc>
          <w:tcPr>
            <w:tcW w:w="3326" w:type="dxa"/>
            <w:vAlign w:val="center"/>
            <w:tcPrChange w:id="668" w:author="Vicki Tsai" w:date="2024-05-08T15:06:00Z">
              <w:tcPr>
                <w:tcW w:w="3326" w:type="dxa"/>
                <w:vAlign w:val="center"/>
              </w:tcPr>
            </w:tcPrChange>
          </w:tcPr>
          <w:p w14:paraId="19EE1DC5" w14:textId="77777777" w:rsidR="00136DEB" w:rsidRPr="00AF3413" w:rsidRDefault="00136DEB" w:rsidP="00136DEB">
            <w:pPr>
              <w:ind w:left="0" w:firstLine="0"/>
              <w:rPr>
                <w:ins w:id="669" w:author="Vicki Tsai" w:date="2024-05-08T15:06:00Z"/>
                <w:rFonts w:eastAsia="微軟正黑體" w:cstheme="minorHAnsi"/>
                <w:sz w:val="22"/>
              </w:rPr>
            </w:pPr>
          </w:p>
        </w:tc>
      </w:tr>
      <w:tr w:rsidR="00136DEB" w:rsidRPr="00AF3413" w14:paraId="6C2EFD7B" w14:textId="77777777" w:rsidTr="00C61372">
        <w:trPr>
          <w:ins w:id="670" w:author="Ching Yi Tsai" w:date="2024-05-08T14:50:00Z"/>
        </w:trPr>
        <w:tc>
          <w:tcPr>
            <w:tcW w:w="743" w:type="dxa"/>
            <w:vAlign w:val="center"/>
          </w:tcPr>
          <w:p w14:paraId="22F23DDF" w14:textId="77777777" w:rsidR="00136DEB" w:rsidRPr="00AF3413" w:rsidRDefault="00136DEB" w:rsidP="00136DEB">
            <w:pPr>
              <w:pStyle w:val="af2"/>
              <w:numPr>
                <w:ilvl w:val="0"/>
                <w:numId w:val="39"/>
              </w:numPr>
              <w:ind w:leftChars="0"/>
              <w:rPr>
                <w:ins w:id="671" w:author="Ching Yi Tsai" w:date="2024-05-08T14:50:00Z"/>
                <w:rFonts w:eastAsia="微軟正黑體" w:cstheme="minorHAnsi"/>
              </w:rPr>
            </w:pPr>
          </w:p>
        </w:tc>
        <w:tc>
          <w:tcPr>
            <w:tcW w:w="1753" w:type="dxa"/>
            <w:vAlign w:val="center"/>
          </w:tcPr>
          <w:p w14:paraId="423C4667" w14:textId="77777777" w:rsidR="00136DEB" w:rsidRPr="00AF3413" w:rsidRDefault="00136DEB" w:rsidP="00136DEB">
            <w:pPr>
              <w:ind w:left="0" w:firstLine="0"/>
              <w:rPr>
                <w:ins w:id="672" w:author="Ching Yi Tsai" w:date="2024-05-08T14:50:00Z"/>
                <w:rFonts w:eastAsia="微軟正黑體" w:cstheme="minorHAnsi"/>
                <w:szCs w:val="24"/>
              </w:rPr>
            </w:pPr>
            <w:ins w:id="673" w:author="Ching Yi Tsai" w:date="2024-05-08T14:50:00Z">
              <w:r w:rsidRPr="00AF3413">
                <w:rPr>
                  <w:rFonts w:eastAsia="微軟正黑體" w:cstheme="minorHAnsi"/>
                  <w:szCs w:val="24"/>
                </w:rPr>
                <w:t>備註</w:t>
              </w:r>
            </w:ins>
          </w:p>
        </w:tc>
        <w:tc>
          <w:tcPr>
            <w:tcW w:w="1043" w:type="dxa"/>
            <w:vAlign w:val="center"/>
          </w:tcPr>
          <w:p w14:paraId="1D65A9F6" w14:textId="77777777" w:rsidR="00136DEB" w:rsidRPr="00AF3413" w:rsidRDefault="00136DEB" w:rsidP="00136DEB">
            <w:pPr>
              <w:ind w:left="0" w:firstLine="0"/>
              <w:rPr>
                <w:ins w:id="674" w:author="Ching Yi Tsai" w:date="2024-05-08T14:50:00Z"/>
                <w:rFonts w:eastAsia="微軟正黑體" w:cstheme="minorHAnsi"/>
                <w:szCs w:val="24"/>
              </w:rPr>
            </w:pPr>
            <w:ins w:id="675" w:author="Ching Yi Tsai" w:date="2024-05-08T14:50:00Z">
              <w:r w:rsidRPr="00AF3413">
                <w:rPr>
                  <w:rFonts w:eastAsia="微軟正黑體" w:cstheme="minorHAnsi"/>
                  <w:szCs w:val="24"/>
                </w:rPr>
                <w:t>文數字</w:t>
              </w:r>
            </w:ins>
          </w:p>
        </w:tc>
        <w:tc>
          <w:tcPr>
            <w:tcW w:w="693" w:type="dxa"/>
          </w:tcPr>
          <w:p w14:paraId="6035F791" w14:textId="77777777" w:rsidR="00136DEB" w:rsidRPr="00AF3413" w:rsidRDefault="00136DEB" w:rsidP="00136DEB">
            <w:pPr>
              <w:ind w:left="0" w:firstLine="0"/>
              <w:jc w:val="center"/>
              <w:rPr>
                <w:ins w:id="676" w:author="Ching Yi Tsai" w:date="2024-05-08T14:50:00Z"/>
                <w:rFonts w:eastAsia="微軟正黑體" w:cstheme="minorHAnsi"/>
                <w:szCs w:val="24"/>
              </w:rPr>
            </w:pPr>
            <w:ins w:id="677" w:author="Ching Yi Tsai" w:date="2024-05-08T14:50:00Z">
              <w:r w:rsidRPr="00AF3413">
                <w:rPr>
                  <w:rFonts w:eastAsia="微軟正黑體" w:cstheme="minorHAnsi"/>
                  <w:szCs w:val="24"/>
                </w:rPr>
                <w:t>O</w:t>
              </w:r>
            </w:ins>
          </w:p>
        </w:tc>
        <w:tc>
          <w:tcPr>
            <w:tcW w:w="1363" w:type="dxa"/>
            <w:vAlign w:val="center"/>
          </w:tcPr>
          <w:p w14:paraId="11674E2B" w14:textId="77777777" w:rsidR="00136DEB" w:rsidRPr="00AF3413" w:rsidRDefault="00136DEB" w:rsidP="00136DEB">
            <w:pPr>
              <w:ind w:left="0" w:firstLine="0"/>
              <w:rPr>
                <w:ins w:id="678" w:author="Ching Yi Tsai" w:date="2024-05-08T14:50:00Z"/>
                <w:rFonts w:eastAsia="微軟正黑體" w:cstheme="minorHAnsi"/>
                <w:szCs w:val="24"/>
              </w:rPr>
            </w:pPr>
            <w:ins w:id="679" w:author="Ching Yi Tsai" w:date="2024-05-08T14:50:00Z">
              <w:r w:rsidRPr="00AF3413">
                <w:rPr>
                  <w:rFonts w:eastAsia="微軟正黑體" w:cstheme="minorHAnsi"/>
                  <w:szCs w:val="24"/>
                </w:rPr>
                <w:t>9(11)V99</w:t>
              </w:r>
            </w:ins>
          </w:p>
        </w:tc>
        <w:tc>
          <w:tcPr>
            <w:tcW w:w="3326" w:type="dxa"/>
            <w:vAlign w:val="center"/>
          </w:tcPr>
          <w:p w14:paraId="432E8EF4" w14:textId="77777777" w:rsidR="00136DEB" w:rsidRPr="00AF3413" w:rsidRDefault="00136DEB" w:rsidP="00136DEB">
            <w:pPr>
              <w:ind w:left="0" w:firstLine="0"/>
              <w:rPr>
                <w:ins w:id="680" w:author="Ching Yi Tsai" w:date="2024-05-08T14:50:00Z"/>
                <w:rFonts w:eastAsia="微軟正黑體" w:cstheme="minorHAnsi"/>
                <w:sz w:val="22"/>
              </w:rPr>
            </w:pPr>
            <w:ins w:id="681" w:author="Ching Yi Tsai" w:date="2024-05-08T14:50: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rsidDel="00136DEB" w14:paraId="403BA9D1" w14:textId="3C0A99F5" w:rsidTr="00C61372">
        <w:trPr>
          <w:ins w:id="682" w:author="Ching Yi Tsai" w:date="2024-05-08T14:50:00Z"/>
          <w:del w:id="683" w:author="Vicki Tsai" w:date="2024-05-08T15:06:00Z"/>
        </w:trPr>
        <w:tc>
          <w:tcPr>
            <w:tcW w:w="743" w:type="dxa"/>
            <w:vAlign w:val="center"/>
          </w:tcPr>
          <w:p w14:paraId="61BF4587" w14:textId="77C827BF" w:rsidR="00136DEB" w:rsidRPr="00AF3413" w:rsidDel="00136DEB" w:rsidRDefault="00136DEB" w:rsidP="00136DEB">
            <w:pPr>
              <w:pStyle w:val="af2"/>
              <w:numPr>
                <w:ilvl w:val="0"/>
                <w:numId w:val="39"/>
              </w:numPr>
              <w:ind w:leftChars="0"/>
              <w:rPr>
                <w:ins w:id="684" w:author="Ching Yi Tsai" w:date="2024-05-08T14:50:00Z"/>
                <w:del w:id="685" w:author="Vicki Tsai" w:date="2024-05-08T15:06:00Z"/>
                <w:rFonts w:eastAsia="微軟正黑體" w:cstheme="minorHAnsi"/>
              </w:rPr>
            </w:pPr>
          </w:p>
        </w:tc>
        <w:tc>
          <w:tcPr>
            <w:tcW w:w="1753" w:type="dxa"/>
            <w:vAlign w:val="center"/>
          </w:tcPr>
          <w:p w14:paraId="01DB30FA" w14:textId="0E0AB46B" w:rsidR="00136DEB" w:rsidRPr="00AF3413" w:rsidDel="00136DEB" w:rsidRDefault="00136DEB" w:rsidP="00136DEB">
            <w:pPr>
              <w:ind w:left="0" w:firstLine="0"/>
              <w:rPr>
                <w:ins w:id="686" w:author="Ching Yi Tsai" w:date="2024-05-08T14:50:00Z"/>
                <w:del w:id="687" w:author="Vicki Tsai" w:date="2024-05-08T15:06:00Z"/>
                <w:rFonts w:eastAsia="微軟正黑體" w:cstheme="minorHAnsi"/>
                <w:szCs w:val="24"/>
              </w:rPr>
            </w:pPr>
            <w:ins w:id="688" w:author="Ching Yi Tsai" w:date="2024-05-08T14:50:00Z">
              <w:del w:id="689" w:author="Vicki Tsai" w:date="2024-05-08T15:06:00Z">
                <w:r w:rsidRPr="00AF3413" w:rsidDel="00136DEB">
                  <w:rPr>
                    <w:rFonts w:eastAsia="微軟正黑體" w:cstheme="minorHAnsi"/>
                    <w:szCs w:val="24"/>
                  </w:rPr>
                  <w:delText>更正記號</w:delText>
                </w:r>
              </w:del>
            </w:ins>
          </w:p>
        </w:tc>
        <w:tc>
          <w:tcPr>
            <w:tcW w:w="1043" w:type="dxa"/>
            <w:vAlign w:val="center"/>
          </w:tcPr>
          <w:p w14:paraId="50F28DA2" w14:textId="752A808E" w:rsidR="00136DEB" w:rsidRPr="00AF3413" w:rsidDel="00136DEB" w:rsidRDefault="00136DEB" w:rsidP="00136DEB">
            <w:pPr>
              <w:ind w:left="0" w:firstLine="0"/>
              <w:rPr>
                <w:ins w:id="690" w:author="Ching Yi Tsai" w:date="2024-05-08T14:50:00Z"/>
                <w:del w:id="691" w:author="Vicki Tsai" w:date="2024-05-08T15:06:00Z"/>
                <w:rFonts w:eastAsia="微軟正黑體" w:cstheme="minorHAnsi"/>
                <w:szCs w:val="24"/>
              </w:rPr>
            </w:pPr>
            <w:ins w:id="692" w:author="Ching Yi Tsai" w:date="2024-05-08T14:50:00Z">
              <w:del w:id="693" w:author="Vicki Tsai" w:date="2024-05-08T15:06:00Z">
                <w:r w:rsidRPr="00AF3413" w:rsidDel="00136DEB">
                  <w:rPr>
                    <w:rFonts w:eastAsia="微軟正黑體" w:cstheme="minorHAnsi"/>
                    <w:szCs w:val="24"/>
                  </w:rPr>
                  <w:delText>文字</w:delText>
                </w:r>
              </w:del>
            </w:ins>
          </w:p>
        </w:tc>
        <w:tc>
          <w:tcPr>
            <w:tcW w:w="693" w:type="dxa"/>
          </w:tcPr>
          <w:p w14:paraId="04305D25" w14:textId="6D51F354" w:rsidR="00136DEB" w:rsidRPr="00AF3413" w:rsidDel="00136DEB" w:rsidRDefault="00136DEB" w:rsidP="00136DEB">
            <w:pPr>
              <w:ind w:left="0" w:firstLine="0"/>
              <w:jc w:val="center"/>
              <w:rPr>
                <w:ins w:id="694" w:author="Ching Yi Tsai" w:date="2024-05-08T14:50:00Z"/>
                <w:del w:id="695" w:author="Vicki Tsai" w:date="2024-05-08T15:06:00Z"/>
                <w:rFonts w:eastAsia="微軟正黑體" w:cstheme="minorHAnsi"/>
                <w:szCs w:val="24"/>
              </w:rPr>
            </w:pPr>
            <w:ins w:id="696" w:author="Ching Yi Tsai" w:date="2024-05-08T14:50:00Z">
              <w:del w:id="697" w:author="Vicki Tsai" w:date="2024-05-08T15:06:00Z">
                <w:r w:rsidRPr="00AF3413" w:rsidDel="00136DEB">
                  <w:rPr>
                    <w:rFonts w:eastAsia="微軟正黑體" w:cstheme="minorHAnsi"/>
                    <w:szCs w:val="24"/>
                  </w:rPr>
                  <w:delText>O</w:delText>
                </w:r>
              </w:del>
            </w:ins>
          </w:p>
        </w:tc>
        <w:tc>
          <w:tcPr>
            <w:tcW w:w="1363" w:type="dxa"/>
            <w:vAlign w:val="center"/>
          </w:tcPr>
          <w:p w14:paraId="4E71FE07" w14:textId="6276AD97" w:rsidR="00136DEB" w:rsidRPr="00AF3413" w:rsidDel="00136DEB" w:rsidRDefault="00136DEB" w:rsidP="00136DEB">
            <w:pPr>
              <w:ind w:left="0" w:firstLine="0"/>
              <w:rPr>
                <w:ins w:id="698" w:author="Ching Yi Tsai" w:date="2024-05-08T14:50:00Z"/>
                <w:del w:id="699" w:author="Vicki Tsai" w:date="2024-05-08T15:06:00Z"/>
                <w:rFonts w:eastAsia="微軟正黑體" w:cstheme="minorHAnsi"/>
                <w:szCs w:val="24"/>
              </w:rPr>
            </w:pPr>
            <w:ins w:id="700" w:author="Ching Yi Tsai" w:date="2024-05-08T14:50:00Z">
              <w:del w:id="701" w:author="Vicki Tsai" w:date="2024-05-08T15:06:00Z">
                <w:r w:rsidRPr="00AF3413" w:rsidDel="00136DEB">
                  <w:rPr>
                    <w:rFonts w:eastAsia="微軟正黑體" w:cstheme="minorHAnsi"/>
                    <w:szCs w:val="24"/>
                  </w:rPr>
                  <w:delText>2</w:delText>
                </w:r>
              </w:del>
            </w:ins>
          </w:p>
        </w:tc>
        <w:tc>
          <w:tcPr>
            <w:tcW w:w="3326" w:type="dxa"/>
            <w:vAlign w:val="center"/>
          </w:tcPr>
          <w:p w14:paraId="062B251E" w14:textId="7DEE5A49" w:rsidR="00136DEB" w:rsidRPr="00AF3413" w:rsidDel="00136DEB" w:rsidRDefault="00136DEB" w:rsidP="00136DEB">
            <w:pPr>
              <w:ind w:left="0" w:firstLine="0"/>
              <w:rPr>
                <w:ins w:id="702" w:author="Ching Yi Tsai" w:date="2024-05-08T14:50:00Z"/>
                <w:del w:id="703" w:author="Vicki Tsai" w:date="2024-05-08T15:06:00Z"/>
                <w:rFonts w:eastAsia="微軟正黑體" w:cstheme="minorHAnsi"/>
                <w:sz w:val="22"/>
              </w:rPr>
            </w:pPr>
          </w:p>
        </w:tc>
      </w:tr>
      <w:tr w:rsidR="00136DEB" w:rsidRPr="00AF3413" w:rsidDel="00136DEB" w14:paraId="3BC9B58F" w14:textId="59FDC885" w:rsidTr="00C61372">
        <w:trPr>
          <w:ins w:id="704" w:author="Ching Yi Tsai" w:date="2024-05-08T14:50:00Z"/>
          <w:del w:id="705" w:author="Vicki Tsai" w:date="2024-05-08T15:06:00Z"/>
        </w:trPr>
        <w:tc>
          <w:tcPr>
            <w:tcW w:w="743" w:type="dxa"/>
            <w:vAlign w:val="center"/>
          </w:tcPr>
          <w:p w14:paraId="4BEEA06D" w14:textId="7DC11428" w:rsidR="00136DEB" w:rsidRPr="00AF3413" w:rsidDel="00136DEB" w:rsidRDefault="00136DEB" w:rsidP="00136DEB">
            <w:pPr>
              <w:pStyle w:val="af2"/>
              <w:numPr>
                <w:ilvl w:val="0"/>
                <w:numId w:val="39"/>
              </w:numPr>
              <w:ind w:leftChars="0"/>
              <w:rPr>
                <w:ins w:id="706" w:author="Ching Yi Tsai" w:date="2024-05-08T14:50:00Z"/>
                <w:del w:id="707" w:author="Vicki Tsai" w:date="2024-05-08T15:06:00Z"/>
                <w:rFonts w:eastAsia="微軟正黑體" w:cstheme="minorHAnsi"/>
              </w:rPr>
            </w:pPr>
          </w:p>
        </w:tc>
        <w:tc>
          <w:tcPr>
            <w:tcW w:w="1753" w:type="dxa"/>
            <w:vAlign w:val="center"/>
          </w:tcPr>
          <w:p w14:paraId="1C8D45D9" w14:textId="76AA1D6B" w:rsidR="00136DEB" w:rsidRPr="00AF3413" w:rsidDel="00136DEB" w:rsidRDefault="00136DEB" w:rsidP="00136DEB">
            <w:pPr>
              <w:ind w:left="0" w:firstLine="0"/>
              <w:rPr>
                <w:ins w:id="708" w:author="Ching Yi Tsai" w:date="2024-05-08T14:50:00Z"/>
                <w:del w:id="709" w:author="Vicki Tsai" w:date="2024-05-08T15:06:00Z"/>
                <w:rFonts w:eastAsia="微軟正黑體" w:cstheme="minorHAnsi"/>
                <w:szCs w:val="24"/>
              </w:rPr>
            </w:pPr>
            <w:ins w:id="710" w:author="Ching Yi Tsai" w:date="2024-05-08T14:50:00Z">
              <w:del w:id="711" w:author="Vicki Tsai" w:date="2024-05-08T15:06:00Z">
                <w:r w:rsidRPr="00AF3413" w:rsidDel="00136DEB">
                  <w:rPr>
                    <w:rFonts w:eastAsia="微軟正黑體" w:cstheme="minorHAnsi"/>
                    <w:szCs w:val="24"/>
                  </w:rPr>
                  <w:delText>交易序號</w:delText>
                </w:r>
              </w:del>
            </w:ins>
          </w:p>
        </w:tc>
        <w:tc>
          <w:tcPr>
            <w:tcW w:w="1043" w:type="dxa"/>
            <w:vAlign w:val="center"/>
          </w:tcPr>
          <w:p w14:paraId="72BD5DE9" w14:textId="288744B0" w:rsidR="00136DEB" w:rsidRPr="00AF3413" w:rsidDel="00136DEB" w:rsidRDefault="00136DEB" w:rsidP="00136DEB">
            <w:pPr>
              <w:ind w:left="0" w:firstLine="0"/>
              <w:rPr>
                <w:ins w:id="712" w:author="Ching Yi Tsai" w:date="2024-05-08T14:50:00Z"/>
                <w:del w:id="713" w:author="Vicki Tsai" w:date="2024-05-08T15:06:00Z"/>
                <w:rFonts w:eastAsia="微軟正黑體" w:cstheme="minorHAnsi"/>
                <w:szCs w:val="24"/>
              </w:rPr>
            </w:pPr>
            <w:ins w:id="714" w:author="Ching Yi Tsai" w:date="2024-05-08T14:50:00Z">
              <w:del w:id="715" w:author="Vicki Tsai" w:date="2024-05-08T15:06:00Z">
                <w:r w:rsidRPr="00AF3413" w:rsidDel="00136DEB">
                  <w:rPr>
                    <w:rFonts w:eastAsia="微軟正黑體" w:cstheme="minorHAnsi"/>
                    <w:szCs w:val="24"/>
                  </w:rPr>
                  <w:delText>文數字</w:delText>
                </w:r>
              </w:del>
            </w:ins>
          </w:p>
        </w:tc>
        <w:tc>
          <w:tcPr>
            <w:tcW w:w="693" w:type="dxa"/>
          </w:tcPr>
          <w:p w14:paraId="65C8A9CE" w14:textId="335D5E97" w:rsidR="00136DEB" w:rsidRPr="00AF3413" w:rsidDel="00136DEB" w:rsidRDefault="00136DEB" w:rsidP="00136DEB">
            <w:pPr>
              <w:ind w:left="0" w:firstLine="0"/>
              <w:jc w:val="center"/>
              <w:rPr>
                <w:ins w:id="716" w:author="Ching Yi Tsai" w:date="2024-05-08T14:50:00Z"/>
                <w:del w:id="717" w:author="Vicki Tsai" w:date="2024-05-08T15:06:00Z"/>
                <w:rFonts w:eastAsia="微軟正黑體" w:cstheme="minorHAnsi"/>
                <w:szCs w:val="24"/>
              </w:rPr>
            </w:pPr>
            <w:ins w:id="718" w:author="Ching Yi Tsai" w:date="2024-05-08T14:50:00Z">
              <w:del w:id="719" w:author="Vicki Tsai" w:date="2024-05-08T15:06:00Z">
                <w:r w:rsidRPr="00AF3413" w:rsidDel="00136DEB">
                  <w:rPr>
                    <w:rFonts w:eastAsia="微軟正黑體" w:cstheme="minorHAnsi"/>
                    <w:szCs w:val="24"/>
                  </w:rPr>
                  <w:delText>O</w:delText>
                </w:r>
              </w:del>
            </w:ins>
          </w:p>
        </w:tc>
        <w:tc>
          <w:tcPr>
            <w:tcW w:w="1363" w:type="dxa"/>
            <w:vAlign w:val="center"/>
          </w:tcPr>
          <w:p w14:paraId="5E272EE8" w14:textId="2FC8C33A" w:rsidR="00136DEB" w:rsidRPr="00AF3413" w:rsidDel="00136DEB" w:rsidRDefault="00136DEB" w:rsidP="00136DEB">
            <w:pPr>
              <w:ind w:left="0" w:firstLine="0"/>
              <w:rPr>
                <w:ins w:id="720" w:author="Ching Yi Tsai" w:date="2024-05-08T14:50:00Z"/>
                <w:del w:id="721" w:author="Vicki Tsai" w:date="2024-05-08T15:06:00Z"/>
                <w:rFonts w:eastAsia="微軟正黑體" w:cstheme="minorHAnsi"/>
                <w:szCs w:val="24"/>
              </w:rPr>
            </w:pPr>
            <w:ins w:id="722" w:author="Ching Yi Tsai" w:date="2024-05-08T14:50:00Z">
              <w:del w:id="723" w:author="Vicki Tsai" w:date="2024-05-08T15:06:00Z">
                <w:r w:rsidRPr="00AF3413" w:rsidDel="00136DEB">
                  <w:rPr>
                    <w:rFonts w:eastAsia="微軟正黑體" w:cstheme="minorHAnsi"/>
                    <w:szCs w:val="24"/>
                  </w:rPr>
                  <w:delText>35</w:delText>
                </w:r>
              </w:del>
            </w:ins>
          </w:p>
        </w:tc>
        <w:tc>
          <w:tcPr>
            <w:tcW w:w="3326" w:type="dxa"/>
            <w:vAlign w:val="center"/>
          </w:tcPr>
          <w:p w14:paraId="203F69C7" w14:textId="43F64690" w:rsidR="00136DEB" w:rsidRPr="00AF3413" w:rsidDel="00136DEB" w:rsidRDefault="00136DEB" w:rsidP="00136DEB">
            <w:pPr>
              <w:ind w:left="0" w:firstLine="0"/>
              <w:rPr>
                <w:ins w:id="724" w:author="Ching Yi Tsai" w:date="2024-05-08T14:50:00Z"/>
                <w:del w:id="725" w:author="Vicki Tsai" w:date="2024-05-08T15:06:00Z"/>
                <w:rFonts w:eastAsia="微軟正黑體" w:cstheme="minorHAnsi"/>
                <w:sz w:val="22"/>
              </w:rPr>
            </w:pPr>
          </w:p>
        </w:tc>
      </w:tr>
      <w:tr w:rsidR="00136DEB" w:rsidRPr="00AF3413" w14:paraId="257F4AFF" w14:textId="77777777" w:rsidTr="00C61372">
        <w:trPr>
          <w:ins w:id="726" w:author="Ching Yi Tsai" w:date="2024-05-08T14:50:00Z"/>
        </w:trPr>
        <w:tc>
          <w:tcPr>
            <w:tcW w:w="743" w:type="dxa"/>
            <w:vAlign w:val="center"/>
          </w:tcPr>
          <w:p w14:paraId="4447069E" w14:textId="77777777" w:rsidR="00136DEB" w:rsidRPr="00AF3413" w:rsidRDefault="00136DEB" w:rsidP="00136DEB">
            <w:pPr>
              <w:pStyle w:val="af2"/>
              <w:numPr>
                <w:ilvl w:val="0"/>
                <w:numId w:val="39"/>
              </w:numPr>
              <w:ind w:leftChars="0"/>
              <w:rPr>
                <w:ins w:id="727" w:author="Ching Yi Tsai" w:date="2024-05-08T14:50:00Z"/>
                <w:rFonts w:eastAsia="微軟正黑體" w:cstheme="minorHAnsi"/>
              </w:rPr>
            </w:pPr>
          </w:p>
        </w:tc>
        <w:tc>
          <w:tcPr>
            <w:tcW w:w="1753" w:type="dxa"/>
            <w:vAlign w:val="center"/>
          </w:tcPr>
          <w:p w14:paraId="73D5A2CD" w14:textId="77777777" w:rsidR="00136DEB" w:rsidRPr="00AF3413" w:rsidRDefault="00136DEB" w:rsidP="00136DEB">
            <w:pPr>
              <w:ind w:left="0" w:firstLine="0"/>
              <w:rPr>
                <w:ins w:id="728" w:author="Ching Yi Tsai" w:date="2024-05-08T14:50:00Z"/>
                <w:rFonts w:eastAsia="微軟正黑體" w:cstheme="minorHAnsi"/>
                <w:szCs w:val="24"/>
              </w:rPr>
            </w:pPr>
            <w:ins w:id="729" w:author="Ching Yi Tsai" w:date="2024-05-08T14:50:00Z">
              <w:r w:rsidRPr="00AF3413">
                <w:rPr>
                  <w:rFonts w:eastAsia="微軟正黑體" w:cstheme="minorHAnsi"/>
                  <w:szCs w:val="24"/>
                </w:rPr>
                <w:t>交易分行</w:t>
              </w:r>
            </w:ins>
          </w:p>
        </w:tc>
        <w:tc>
          <w:tcPr>
            <w:tcW w:w="1043" w:type="dxa"/>
            <w:vAlign w:val="center"/>
          </w:tcPr>
          <w:p w14:paraId="65D396A5" w14:textId="77777777" w:rsidR="00136DEB" w:rsidRPr="00AF3413" w:rsidRDefault="00136DEB" w:rsidP="00136DEB">
            <w:pPr>
              <w:ind w:left="0" w:firstLine="0"/>
              <w:rPr>
                <w:ins w:id="730" w:author="Ching Yi Tsai" w:date="2024-05-08T14:50:00Z"/>
                <w:rFonts w:eastAsia="微軟正黑體" w:cstheme="minorHAnsi"/>
                <w:szCs w:val="24"/>
              </w:rPr>
            </w:pPr>
            <w:ins w:id="731" w:author="Ching Yi Tsai" w:date="2024-05-08T14:50:00Z">
              <w:r w:rsidRPr="00AF3413">
                <w:rPr>
                  <w:rFonts w:eastAsia="微軟正黑體" w:cstheme="minorHAnsi"/>
                  <w:szCs w:val="24"/>
                </w:rPr>
                <w:t>數字</w:t>
              </w:r>
            </w:ins>
          </w:p>
        </w:tc>
        <w:tc>
          <w:tcPr>
            <w:tcW w:w="693" w:type="dxa"/>
          </w:tcPr>
          <w:p w14:paraId="014721AB" w14:textId="77777777" w:rsidR="00136DEB" w:rsidRPr="00AF3413" w:rsidRDefault="00136DEB" w:rsidP="00136DEB">
            <w:pPr>
              <w:ind w:left="0" w:firstLine="0"/>
              <w:jc w:val="center"/>
              <w:rPr>
                <w:ins w:id="732" w:author="Ching Yi Tsai" w:date="2024-05-08T14:50:00Z"/>
                <w:rFonts w:eastAsia="微軟正黑體" w:cstheme="minorHAnsi"/>
                <w:szCs w:val="24"/>
              </w:rPr>
            </w:pPr>
            <w:ins w:id="733" w:author="Ching Yi Tsai" w:date="2024-05-08T14:50:00Z">
              <w:r w:rsidRPr="00AF3413">
                <w:rPr>
                  <w:rFonts w:eastAsia="微軟正黑體" w:cstheme="minorHAnsi"/>
                  <w:szCs w:val="24"/>
                </w:rPr>
                <w:t>O</w:t>
              </w:r>
            </w:ins>
          </w:p>
        </w:tc>
        <w:tc>
          <w:tcPr>
            <w:tcW w:w="1363" w:type="dxa"/>
          </w:tcPr>
          <w:p w14:paraId="20E35BEA" w14:textId="77777777" w:rsidR="00136DEB" w:rsidRPr="00AF3413" w:rsidRDefault="00136DEB" w:rsidP="00136DEB">
            <w:pPr>
              <w:ind w:left="0" w:firstLine="0"/>
              <w:rPr>
                <w:ins w:id="734" w:author="Ching Yi Tsai" w:date="2024-05-08T14:50:00Z"/>
                <w:rFonts w:eastAsia="微軟正黑體" w:cstheme="minorHAnsi"/>
                <w:szCs w:val="24"/>
              </w:rPr>
            </w:pPr>
            <w:ins w:id="735" w:author="Ching Yi Tsai" w:date="2024-05-08T14:50:00Z">
              <w:r w:rsidRPr="00AF3413">
                <w:rPr>
                  <w:rFonts w:eastAsia="微軟正黑體" w:cstheme="minorHAnsi"/>
                  <w:szCs w:val="24"/>
                </w:rPr>
                <w:t>3</w:t>
              </w:r>
            </w:ins>
          </w:p>
        </w:tc>
        <w:tc>
          <w:tcPr>
            <w:tcW w:w="3326" w:type="dxa"/>
            <w:vAlign w:val="center"/>
          </w:tcPr>
          <w:p w14:paraId="4D49DBBA" w14:textId="77777777" w:rsidR="00136DEB" w:rsidRPr="00AF3413" w:rsidRDefault="00136DEB" w:rsidP="00136DEB">
            <w:pPr>
              <w:ind w:left="0" w:firstLine="0"/>
              <w:rPr>
                <w:ins w:id="736" w:author="Ching Yi Tsai" w:date="2024-05-08T14:50:00Z"/>
                <w:rFonts w:eastAsia="微軟正黑體" w:cstheme="minorHAnsi"/>
                <w:sz w:val="22"/>
              </w:rPr>
            </w:pPr>
          </w:p>
        </w:tc>
      </w:tr>
      <w:tr w:rsidR="00136DEB" w:rsidRPr="00AF3413" w:rsidDel="00136DEB" w14:paraId="5A4BF2CA" w14:textId="2E78F3BE" w:rsidTr="00C61372">
        <w:trPr>
          <w:ins w:id="737" w:author="Ching Yi Tsai" w:date="2024-05-08T14:50:00Z"/>
          <w:del w:id="738" w:author="Vicki Tsai" w:date="2024-05-08T15:06:00Z"/>
        </w:trPr>
        <w:tc>
          <w:tcPr>
            <w:tcW w:w="743" w:type="dxa"/>
            <w:vAlign w:val="center"/>
          </w:tcPr>
          <w:p w14:paraId="1F6CE152" w14:textId="6BED13EB" w:rsidR="00136DEB" w:rsidRPr="00AF3413" w:rsidDel="00136DEB" w:rsidRDefault="00136DEB" w:rsidP="00136DEB">
            <w:pPr>
              <w:pStyle w:val="af2"/>
              <w:numPr>
                <w:ilvl w:val="0"/>
                <w:numId w:val="39"/>
              </w:numPr>
              <w:ind w:leftChars="0"/>
              <w:rPr>
                <w:ins w:id="739" w:author="Ching Yi Tsai" w:date="2024-05-08T14:50:00Z"/>
                <w:del w:id="740" w:author="Vicki Tsai" w:date="2024-05-08T15:06:00Z"/>
                <w:rFonts w:eastAsia="微軟正黑體" w:cstheme="minorHAnsi"/>
              </w:rPr>
            </w:pPr>
          </w:p>
        </w:tc>
        <w:tc>
          <w:tcPr>
            <w:tcW w:w="1753" w:type="dxa"/>
            <w:vAlign w:val="center"/>
          </w:tcPr>
          <w:p w14:paraId="2F0CC19C" w14:textId="14ED5FE0" w:rsidR="00136DEB" w:rsidRPr="00AF3413" w:rsidDel="00136DEB" w:rsidRDefault="00136DEB" w:rsidP="00136DEB">
            <w:pPr>
              <w:ind w:left="0" w:firstLine="0"/>
              <w:rPr>
                <w:ins w:id="741" w:author="Ching Yi Tsai" w:date="2024-05-08T14:50:00Z"/>
                <w:del w:id="742" w:author="Vicki Tsai" w:date="2024-05-08T15:06:00Z"/>
                <w:rFonts w:eastAsia="微軟正黑體" w:cstheme="minorHAnsi"/>
                <w:szCs w:val="24"/>
              </w:rPr>
            </w:pPr>
            <w:ins w:id="743" w:author="Ching Yi Tsai" w:date="2024-05-08T14:50:00Z">
              <w:del w:id="744" w:author="Vicki Tsai" w:date="2024-05-08T15:06:00Z">
                <w:r w:rsidRPr="00AF3413" w:rsidDel="00136DEB">
                  <w:rPr>
                    <w:rFonts w:eastAsia="微軟正黑體" w:cstheme="minorHAnsi"/>
                    <w:szCs w:val="24"/>
                  </w:rPr>
                  <w:delText>交易櫃員</w:delText>
                </w:r>
              </w:del>
            </w:ins>
          </w:p>
        </w:tc>
        <w:tc>
          <w:tcPr>
            <w:tcW w:w="1043" w:type="dxa"/>
            <w:vAlign w:val="center"/>
          </w:tcPr>
          <w:p w14:paraId="176C47B4" w14:textId="66F2FABD" w:rsidR="00136DEB" w:rsidRPr="00AF3413" w:rsidDel="00136DEB" w:rsidRDefault="00136DEB" w:rsidP="00136DEB">
            <w:pPr>
              <w:ind w:left="0" w:firstLine="0"/>
              <w:rPr>
                <w:ins w:id="745" w:author="Ching Yi Tsai" w:date="2024-05-08T14:50:00Z"/>
                <w:del w:id="746" w:author="Vicki Tsai" w:date="2024-05-08T15:06:00Z"/>
                <w:rFonts w:eastAsia="微軟正黑體" w:cstheme="minorHAnsi"/>
                <w:szCs w:val="24"/>
              </w:rPr>
            </w:pPr>
            <w:ins w:id="747" w:author="Ching Yi Tsai" w:date="2024-05-08T14:50:00Z">
              <w:del w:id="748" w:author="Vicki Tsai" w:date="2024-05-08T15:06:00Z">
                <w:r w:rsidRPr="00AF3413" w:rsidDel="00136DEB">
                  <w:rPr>
                    <w:rFonts w:eastAsia="微軟正黑體" w:cstheme="minorHAnsi"/>
                    <w:szCs w:val="24"/>
                  </w:rPr>
                  <w:delText>數字</w:delText>
                </w:r>
              </w:del>
            </w:ins>
          </w:p>
        </w:tc>
        <w:tc>
          <w:tcPr>
            <w:tcW w:w="693" w:type="dxa"/>
          </w:tcPr>
          <w:p w14:paraId="3007898D" w14:textId="55CF6552" w:rsidR="00136DEB" w:rsidRPr="00AF3413" w:rsidDel="00136DEB" w:rsidRDefault="00136DEB" w:rsidP="00136DEB">
            <w:pPr>
              <w:ind w:left="0" w:firstLine="0"/>
              <w:jc w:val="center"/>
              <w:rPr>
                <w:ins w:id="749" w:author="Ching Yi Tsai" w:date="2024-05-08T14:50:00Z"/>
                <w:del w:id="750" w:author="Vicki Tsai" w:date="2024-05-08T15:06:00Z"/>
                <w:rFonts w:eastAsia="微軟正黑體" w:cstheme="minorHAnsi"/>
                <w:szCs w:val="24"/>
              </w:rPr>
            </w:pPr>
            <w:ins w:id="751" w:author="Ching Yi Tsai" w:date="2024-05-08T14:50:00Z">
              <w:del w:id="752" w:author="Vicki Tsai" w:date="2024-05-08T15:06:00Z">
                <w:r w:rsidRPr="00AF3413" w:rsidDel="00136DEB">
                  <w:rPr>
                    <w:rFonts w:eastAsia="微軟正黑體" w:cstheme="minorHAnsi"/>
                    <w:szCs w:val="24"/>
                  </w:rPr>
                  <w:delText>O</w:delText>
                </w:r>
              </w:del>
            </w:ins>
          </w:p>
        </w:tc>
        <w:tc>
          <w:tcPr>
            <w:tcW w:w="1363" w:type="dxa"/>
          </w:tcPr>
          <w:p w14:paraId="2C34B2CD" w14:textId="0AEAC79B" w:rsidR="00136DEB" w:rsidRPr="00AF3413" w:rsidDel="00136DEB" w:rsidRDefault="00136DEB" w:rsidP="00136DEB">
            <w:pPr>
              <w:ind w:left="0" w:firstLine="0"/>
              <w:rPr>
                <w:ins w:id="753" w:author="Ching Yi Tsai" w:date="2024-05-08T14:50:00Z"/>
                <w:del w:id="754" w:author="Vicki Tsai" w:date="2024-05-08T15:06:00Z"/>
                <w:rFonts w:eastAsia="微軟正黑體" w:cstheme="minorHAnsi"/>
                <w:szCs w:val="24"/>
              </w:rPr>
            </w:pPr>
            <w:ins w:id="755" w:author="Ching Yi Tsai" w:date="2024-05-08T14:50:00Z">
              <w:del w:id="756" w:author="Vicki Tsai" w:date="2024-05-08T15:06:00Z">
                <w:r w:rsidRPr="00AF3413" w:rsidDel="00136DEB">
                  <w:rPr>
                    <w:rFonts w:eastAsia="微軟正黑體" w:cstheme="minorHAnsi"/>
                    <w:szCs w:val="24"/>
                  </w:rPr>
                  <w:delText>5</w:delText>
                </w:r>
              </w:del>
            </w:ins>
          </w:p>
        </w:tc>
        <w:tc>
          <w:tcPr>
            <w:tcW w:w="3326" w:type="dxa"/>
            <w:vAlign w:val="center"/>
          </w:tcPr>
          <w:p w14:paraId="7CBC2E5F" w14:textId="6BF844EC" w:rsidR="00136DEB" w:rsidRPr="00AF3413" w:rsidDel="00136DEB" w:rsidRDefault="00136DEB" w:rsidP="00136DEB">
            <w:pPr>
              <w:ind w:left="0" w:firstLine="0"/>
              <w:rPr>
                <w:ins w:id="757" w:author="Ching Yi Tsai" w:date="2024-05-08T14:50:00Z"/>
                <w:del w:id="758" w:author="Vicki Tsai" w:date="2024-05-08T15:06:00Z"/>
                <w:rFonts w:eastAsia="微軟正黑體" w:cstheme="minorHAnsi"/>
                <w:sz w:val="22"/>
              </w:rPr>
            </w:pPr>
          </w:p>
        </w:tc>
      </w:tr>
    </w:tbl>
    <w:p w14:paraId="04429B37" w14:textId="4A6DCA42" w:rsidR="00D97A59" w:rsidRPr="00AF3413" w:rsidRDefault="00D97A59">
      <w:pPr>
        <w:pStyle w:val="af2"/>
        <w:numPr>
          <w:ilvl w:val="0"/>
          <w:numId w:val="38"/>
        </w:numPr>
        <w:ind w:leftChars="0"/>
        <w:rPr>
          <w:ins w:id="759" w:author="Vicki Tsai" w:date="2024-05-08T14:54:00Z"/>
          <w:rFonts w:eastAsia="微軟正黑體" w:cstheme="minorHAnsi"/>
        </w:rPr>
      </w:pPr>
      <w:ins w:id="760" w:author="Ching Yi Tsai" w:date="2024-05-08T14:41:00Z">
        <w:r w:rsidRPr="00AF3413">
          <w:rPr>
            <w:rFonts w:eastAsia="微軟正黑體" w:cstheme="minorHAnsi"/>
          </w:rPr>
          <w:t>「</w:t>
        </w:r>
        <w:r w:rsidRPr="00AF3413">
          <w:rPr>
            <w:rFonts w:eastAsia="微軟正黑體" w:cstheme="minorHAnsi"/>
          </w:rPr>
          <w:t>2.</w:t>
        </w:r>
        <w:r w:rsidRPr="00AF3413">
          <w:rPr>
            <w:rFonts w:eastAsia="微軟正黑體" w:cstheme="minorHAnsi"/>
          </w:rPr>
          <w:t>臨時對</w:t>
        </w:r>
        <w:proofErr w:type="gramStart"/>
        <w:r w:rsidRPr="00AF3413">
          <w:rPr>
            <w:rFonts w:eastAsia="微軟正黑體" w:cstheme="minorHAnsi"/>
          </w:rPr>
          <w:t>帳單</w:t>
        </w:r>
        <w:proofErr w:type="gramEnd"/>
        <w:r w:rsidRPr="00AF3413">
          <w:rPr>
            <w:rFonts w:eastAsia="微軟正黑體" w:cstheme="minorHAnsi"/>
          </w:rPr>
          <w:t>列印」，報表代號：</w:t>
        </w:r>
        <w:r w:rsidRPr="00AF3413">
          <w:rPr>
            <w:rFonts w:eastAsia="微軟正黑體" w:cstheme="minorHAnsi"/>
          </w:rPr>
          <w:t>RSALX005</w:t>
        </w:r>
      </w:ins>
    </w:p>
    <w:tbl>
      <w:tblPr>
        <w:tblStyle w:val="af1"/>
        <w:tblW w:w="0" w:type="auto"/>
        <w:tblLook w:val="04A0" w:firstRow="1" w:lastRow="0" w:firstColumn="1" w:lastColumn="0" w:noHBand="0" w:noVBand="1"/>
      </w:tblPr>
      <w:tblGrid>
        <w:gridCol w:w="743"/>
        <w:gridCol w:w="1946"/>
        <w:gridCol w:w="1275"/>
        <w:gridCol w:w="709"/>
        <w:gridCol w:w="1418"/>
        <w:gridCol w:w="2830"/>
        <w:tblGridChange w:id="761">
          <w:tblGrid>
            <w:gridCol w:w="743"/>
            <w:gridCol w:w="1753"/>
            <w:gridCol w:w="193"/>
            <w:gridCol w:w="850"/>
            <w:gridCol w:w="425"/>
            <w:gridCol w:w="268"/>
            <w:gridCol w:w="441"/>
            <w:gridCol w:w="922"/>
            <w:gridCol w:w="496"/>
            <w:gridCol w:w="2830"/>
          </w:tblGrid>
        </w:tblGridChange>
      </w:tblGrid>
      <w:tr w:rsidR="00136DEB" w:rsidRPr="00AF3413" w14:paraId="6E0CD08D" w14:textId="77777777" w:rsidTr="00136DEB">
        <w:trPr>
          <w:ins w:id="762" w:author="Vicki Tsai" w:date="2024-05-08T14:54:00Z"/>
        </w:trPr>
        <w:tc>
          <w:tcPr>
            <w:tcW w:w="743" w:type="dxa"/>
            <w:tcBorders>
              <w:bottom w:val="single" w:sz="4" w:space="0" w:color="auto"/>
            </w:tcBorders>
            <w:shd w:val="pct12" w:color="auto" w:fill="auto"/>
          </w:tcPr>
          <w:p w14:paraId="2585B1D8" w14:textId="77777777" w:rsidR="001F0DC5" w:rsidRPr="00AF3413" w:rsidRDefault="001F0DC5" w:rsidP="00C61372">
            <w:pPr>
              <w:ind w:left="0" w:firstLine="0"/>
              <w:jc w:val="center"/>
              <w:rPr>
                <w:ins w:id="763" w:author="Vicki Tsai" w:date="2024-05-08T14:54:00Z"/>
                <w:rFonts w:eastAsia="微軟正黑體" w:cstheme="minorHAnsi"/>
                <w:b/>
                <w:bCs/>
              </w:rPr>
            </w:pPr>
            <w:ins w:id="764" w:author="Vicki Tsai" w:date="2024-05-08T14:54:00Z">
              <w:r w:rsidRPr="00AF3413">
                <w:rPr>
                  <w:rFonts w:eastAsia="微軟正黑體" w:cstheme="minorHAnsi"/>
                  <w:b/>
                  <w:bCs/>
                </w:rPr>
                <w:t>編號</w:t>
              </w:r>
            </w:ins>
          </w:p>
        </w:tc>
        <w:tc>
          <w:tcPr>
            <w:tcW w:w="1946" w:type="dxa"/>
            <w:tcBorders>
              <w:bottom w:val="single" w:sz="4" w:space="0" w:color="auto"/>
            </w:tcBorders>
            <w:shd w:val="pct12" w:color="auto" w:fill="auto"/>
          </w:tcPr>
          <w:p w14:paraId="15047A99" w14:textId="77777777" w:rsidR="001F0DC5" w:rsidRPr="00AF3413" w:rsidRDefault="001F0DC5" w:rsidP="00C61372">
            <w:pPr>
              <w:ind w:left="0" w:firstLine="0"/>
              <w:jc w:val="center"/>
              <w:rPr>
                <w:ins w:id="765" w:author="Vicki Tsai" w:date="2024-05-08T14:54:00Z"/>
                <w:rFonts w:eastAsia="微軟正黑體" w:cstheme="minorHAnsi"/>
                <w:b/>
                <w:bCs/>
              </w:rPr>
            </w:pPr>
            <w:ins w:id="766" w:author="Vicki Tsai" w:date="2024-05-08T14:54:00Z">
              <w:r w:rsidRPr="00AF3413">
                <w:rPr>
                  <w:rFonts w:eastAsia="微軟正黑體" w:cstheme="minorHAnsi"/>
                  <w:b/>
                  <w:bCs/>
                </w:rPr>
                <w:t>欄位名稱</w:t>
              </w:r>
            </w:ins>
          </w:p>
        </w:tc>
        <w:tc>
          <w:tcPr>
            <w:tcW w:w="1275" w:type="dxa"/>
            <w:tcBorders>
              <w:bottom w:val="single" w:sz="4" w:space="0" w:color="auto"/>
            </w:tcBorders>
            <w:shd w:val="pct12" w:color="auto" w:fill="auto"/>
          </w:tcPr>
          <w:p w14:paraId="67DFEBDD" w14:textId="77777777" w:rsidR="001F0DC5" w:rsidRPr="00AF3413" w:rsidRDefault="001F0DC5" w:rsidP="00C61372">
            <w:pPr>
              <w:ind w:left="0" w:firstLine="0"/>
              <w:jc w:val="center"/>
              <w:rPr>
                <w:ins w:id="767" w:author="Vicki Tsai" w:date="2024-05-08T14:54:00Z"/>
                <w:rFonts w:eastAsia="微軟正黑體" w:cstheme="minorHAnsi"/>
                <w:b/>
                <w:bCs/>
              </w:rPr>
            </w:pPr>
            <w:ins w:id="768" w:author="Vicki Tsai" w:date="2024-05-08T14:54:00Z">
              <w:r w:rsidRPr="00AF3413">
                <w:rPr>
                  <w:rFonts w:eastAsia="微軟正黑體" w:cstheme="minorHAnsi"/>
                  <w:b/>
                  <w:bCs/>
                </w:rPr>
                <w:t>欄位種類</w:t>
              </w:r>
            </w:ins>
          </w:p>
        </w:tc>
        <w:tc>
          <w:tcPr>
            <w:tcW w:w="709" w:type="dxa"/>
            <w:tcBorders>
              <w:bottom w:val="single" w:sz="4" w:space="0" w:color="auto"/>
            </w:tcBorders>
            <w:shd w:val="pct12" w:color="auto" w:fill="auto"/>
          </w:tcPr>
          <w:p w14:paraId="1468648A" w14:textId="77777777" w:rsidR="001F0DC5" w:rsidRPr="00AF3413" w:rsidRDefault="001F0DC5" w:rsidP="00C61372">
            <w:pPr>
              <w:ind w:left="0" w:firstLine="0"/>
              <w:jc w:val="center"/>
              <w:rPr>
                <w:ins w:id="769" w:author="Vicki Tsai" w:date="2024-05-08T14:54:00Z"/>
                <w:rFonts w:eastAsia="微軟正黑體" w:cstheme="minorHAnsi"/>
                <w:b/>
                <w:bCs/>
              </w:rPr>
            </w:pPr>
            <w:ins w:id="770" w:author="Vicki Tsai" w:date="2024-05-08T14:54:00Z">
              <w:r w:rsidRPr="00AF3413">
                <w:rPr>
                  <w:rFonts w:eastAsia="微軟正黑體" w:cstheme="minorHAnsi"/>
                  <w:b/>
                  <w:bCs/>
                </w:rPr>
                <w:t>類別</w:t>
              </w:r>
            </w:ins>
          </w:p>
        </w:tc>
        <w:tc>
          <w:tcPr>
            <w:tcW w:w="1418" w:type="dxa"/>
            <w:tcBorders>
              <w:bottom w:val="single" w:sz="4" w:space="0" w:color="auto"/>
            </w:tcBorders>
            <w:shd w:val="pct12" w:color="auto" w:fill="auto"/>
          </w:tcPr>
          <w:p w14:paraId="03E5C127" w14:textId="77777777" w:rsidR="001F0DC5" w:rsidRPr="00AF3413" w:rsidRDefault="001F0DC5" w:rsidP="00C61372">
            <w:pPr>
              <w:ind w:left="0" w:firstLine="0"/>
              <w:jc w:val="center"/>
              <w:rPr>
                <w:ins w:id="771" w:author="Vicki Tsai" w:date="2024-05-08T14:54:00Z"/>
                <w:rFonts w:eastAsia="微軟正黑體" w:cstheme="minorHAnsi"/>
                <w:b/>
                <w:bCs/>
              </w:rPr>
            </w:pPr>
            <w:ins w:id="772" w:author="Vicki Tsai" w:date="2024-05-08T14:54:00Z">
              <w:r w:rsidRPr="00AF3413">
                <w:rPr>
                  <w:rFonts w:eastAsia="微軟正黑體" w:cstheme="minorHAnsi"/>
                  <w:b/>
                  <w:bCs/>
                </w:rPr>
                <w:t>長度</w:t>
              </w:r>
            </w:ins>
          </w:p>
        </w:tc>
        <w:tc>
          <w:tcPr>
            <w:tcW w:w="2830" w:type="dxa"/>
            <w:tcBorders>
              <w:bottom w:val="single" w:sz="4" w:space="0" w:color="auto"/>
            </w:tcBorders>
            <w:shd w:val="pct12" w:color="auto" w:fill="auto"/>
          </w:tcPr>
          <w:p w14:paraId="202F9F6E" w14:textId="77777777" w:rsidR="001F0DC5" w:rsidRPr="00AF3413" w:rsidRDefault="001F0DC5" w:rsidP="00C61372">
            <w:pPr>
              <w:ind w:left="0" w:firstLine="0"/>
              <w:jc w:val="center"/>
              <w:rPr>
                <w:ins w:id="773" w:author="Vicki Tsai" w:date="2024-05-08T14:54:00Z"/>
                <w:rFonts w:eastAsia="微軟正黑體" w:cstheme="minorHAnsi"/>
                <w:b/>
                <w:bCs/>
              </w:rPr>
            </w:pPr>
            <w:ins w:id="774" w:author="Vicki Tsai" w:date="2024-05-08T14:54:00Z">
              <w:r w:rsidRPr="00AF3413">
                <w:rPr>
                  <w:rFonts w:eastAsia="微軟正黑體" w:cstheme="minorHAnsi"/>
                  <w:b/>
                  <w:bCs/>
                </w:rPr>
                <w:t>說明</w:t>
              </w:r>
            </w:ins>
          </w:p>
        </w:tc>
      </w:tr>
      <w:tr w:rsidR="001F0DC5" w:rsidRPr="00AF3413" w14:paraId="5930E5E2" w14:textId="77777777" w:rsidTr="00C61372">
        <w:trPr>
          <w:ins w:id="775" w:author="Vicki Tsai" w:date="2024-05-08T14:54:00Z"/>
        </w:trPr>
        <w:tc>
          <w:tcPr>
            <w:tcW w:w="8921" w:type="dxa"/>
            <w:gridSpan w:val="6"/>
            <w:tcBorders>
              <w:bottom w:val="single" w:sz="4" w:space="0" w:color="auto"/>
            </w:tcBorders>
            <w:shd w:val="clear" w:color="auto" w:fill="auto"/>
          </w:tcPr>
          <w:p w14:paraId="5B07E6DF" w14:textId="77777777" w:rsidR="001F0DC5" w:rsidRPr="00AF3413" w:rsidRDefault="001F0DC5" w:rsidP="00C61372">
            <w:pPr>
              <w:ind w:left="0" w:firstLine="0"/>
              <w:rPr>
                <w:ins w:id="776" w:author="Vicki Tsai" w:date="2024-05-08T14:54:00Z"/>
                <w:rFonts w:eastAsia="微軟正黑體" w:cstheme="minorHAnsi"/>
              </w:rPr>
            </w:pPr>
            <w:ins w:id="777" w:author="Vicki Tsai" w:date="2024-05-08T14:54:00Z">
              <w:r w:rsidRPr="00AF3413">
                <w:rPr>
                  <w:rFonts w:eastAsia="微軟正黑體" w:cstheme="minorHAnsi"/>
                </w:rPr>
                <w:t>Header</w:t>
              </w:r>
            </w:ins>
          </w:p>
        </w:tc>
      </w:tr>
      <w:tr w:rsidR="00136DEB" w:rsidRPr="00AF3413" w14:paraId="309D05C3" w14:textId="77777777" w:rsidTr="00136DEB">
        <w:trPr>
          <w:ins w:id="778" w:author="Vicki Tsai" w:date="2024-05-08T14:54:00Z"/>
        </w:trPr>
        <w:tc>
          <w:tcPr>
            <w:tcW w:w="743" w:type="dxa"/>
            <w:vAlign w:val="center"/>
          </w:tcPr>
          <w:p w14:paraId="43EFE605" w14:textId="77777777" w:rsidR="001F0DC5" w:rsidRPr="00AF3413" w:rsidRDefault="001F0DC5">
            <w:pPr>
              <w:pStyle w:val="af2"/>
              <w:numPr>
                <w:ilvl w:val="0"/>
                <w:numId w:val="149"/>
              </w:numPr>
              <w:ind w:leftChars="0"/>
              <w:rPr>
                <w:ins w:id="779" w:author="Vicki Tsai" w:date="2024-05-08T14:54:00Z"/>
                <w:rFonts w:eastAsia="微軟正黑體" w:cstheme="minorHAnsi"/>
              </w:rPr>
              <w:pPrChange w:id="780" w:author="Vicki Tsai" w:date="2024-05-08T14:55:00Z">
                <w:pPr>
                  <w:pStyle w:val="af2"/>
                  <w:numPr>
                    <w:numId w:val="39"/>
                  </w:numPr>
                  <w:ind w:leftChars="0" w:left="480"/>
                </w:pPr>
              </w:pPrChange>
            </w:pPr>
          </w:p>
        </w:tc>
        <w:tc>
          <w:tcPr>
            <w:tcW w:w="1946" w:type="dxa"/>
            <w:vAlign w:val="center"/>
          </w:tcPr>
          <w:p w14:paraId="65581C44" w14:textId="77777777" w:rsidR="001F0DC5" w:rsidRPr="00AF3413" w:rsidRDefault="001F0DC5" w:rsidP="00C61372">
            <w:pPr>
              <w:ind w:left="0" w:firstLine="0"/>
              <w:rPr>
                <w:ins w:id="781" w:author="Vicki Tsai" w:date="2024-05-08T14:54:00Z"/>
                <w:rFonts w:eastAsia="微軟正黑體" w:cstheme="minorHAnsi"/>
              </w:rPr>
            </w:pPr>
            <w:ins w:id="782" w:author="Vicki Tsai" w:date="2024-05-08T14:54:00Z">
              <w:r w:rsidRPr="00AF3413">
                <w:rPr>
                  <w:rFonts w:eastAsia="微軟正黑體" w:cstheme="minorHAnsi"/>
                </w:rPr>
                <w:t>帳號</w:t>
              </w:r>
            </w:ins>
          </w:p>
        </w:tc>
        <w:tc>
          <w:tcPr>
            <w:tcW w:w="1275" w:type="dxa"/>
            <w:vAlign w:val="center"/>
          </w:tcPr>
          <w:p w14:paraId="00413D5D" w14:textId="77777777" w:rsidR="001F0DC5" w:rsidRPr="00AF3413" w:rsidRDefault="001F0DC5" w:rsidP="00C61372">
            <w:pPr>
              <w:ind w:left="0" w:firstLine="0"/>
              <w:rPr>
                <w:ins w:id="783" w:author="Vicki Tsai" w:date="2024-05-08T14:54:00Z"/>
                <w:rFonts w:eastAsia="微軟正黑體" w:cstheme="minorHAnsi"/>
              </w:rPr>
            </w:pPr>
            <w:ins w:id="784" w:author="Vicki Tsai" w:date="2024-05-08T14:54:00Z">
              <w:r w:rsidRPr="00AF3413">
                <w:rPr>
                  <w:rFonts w:eastAsia="微軟正黑體" w:cstheme="minorHAnsi"/>
                </w:rPr>
                <w:t>數字</w:t>
              </w:r>
            </w:ins>
          </w:p>
        </w:tc>
        <w:tc>
          <w:tcPr>
            <w:tcW w:w="709" w:type="dxa"/>
          </w:tcPr>
          <w:p w14:paraId="61DBD866" w14:textId="77777777" w:rsidR="001F0DC5" w:rsidRPr="00AF3413" w:rsidRDefault="001F0DC5" w:rsidP="00C61372">
            <w:pPr>
              <w:ind w:left="0" w:firstLine="0"/>
              <w:jc w:val="center"/>
              <w:rPr>
                <w:ins w:id="785" w:author="Vicki Tsai" w:date="2024-05-08T14:54:00Z"/>
                <w:rFonts w:eastAsia="微軟正黑體" w:cstheme="minorHAnsi"/>
              </w:rPr>
            </w:pPr>
            <w:ins w:id="786" w:author="Vicki Tsai" w:date="2024-05-08T14:54:00Z">
              <w:r w:rsidRPr="00AF3413">
                <w:rPr>
                  <w:rFonts w:eastAsia="微軟正黑體" w:cstheme="minorHAnsi"/>
                </w:rPr>
                <w:t>M</w:t>
              </w:r>
            </w:ins>
          </w:p>
        </w:tc>
        <w:tc>
          <w:tcPr>
            <w:tcW w:w="1418" w:type="dxa"/>
            <w:vAlign w:val="center"/>
          </w:tcPr>
          <w:p w14:paraId="4A09A310" w14:textId="77777777" w:rsidR="001F0DC5" w:rsidRPr="00AF3413" w:rsidRDefault="001F0DC5" w:rsidP="00C61372">
            <w:pPr>
              <w:ind w:left="0" w:firstLine="0"/>
              <w:rPr>
                <w:ins w:id="787" w:author="Vicki Tsai" w:date="2024-05-08T14:54:00Z"/>
                <w:rFonts w:eastAsia="微軟正黑體" w:cstheme="minorHAnsi"/>
              </w:rPr>
            </w:pPr>
            <w:ins w:id="788" w:author="Vicki Tsai" w:date="2024-05-08T14:54:00Z">
              <w:r w:rsidRPr="00AF3413">
                <w:rPr>
                  <w:rFonts w:eastAsia="微軟正黑體" w:cstheme="minorHAnsi"/>
                </w:rPr>
                <w:t>14</w:t>
              </w:r>
            </w:ins>
          </w:p>
        </w:tc>
        <w:tc>
          <w:tcPr>
            <w:tcW w:w="2830" w:type="dxa"/>
            <w:vAlign w:val="center"/>
          </w:tcPr>
          <w:p w14:paraId="6EC17527" w14:textId="77777777" w:rsidR="001F0DC5" w:rsidRPr="00AF3413" w:rsidRDefault="001F0DC5" w:rsidP="00C61372">
            <w:pPr>
              <w:ind w:left="0" w:firstLine="0"/>
              <w:rPr>
                <w:ins w:id="789" w:author="Vicki Tsai" w:date="2024-05-08T14:54:00Z"/>
                <w:rFonts w:eastAsia="微軟正黑體" w:cstheme="minorHAnsi"/>
              </w:rPr>
            </w:pPr>
          </w:p>
        </w:tc>
      </w:tr>
      <w:tr w:rsidR="00136DEB" w:rsidRPr="00AF3413" w14:paraId="7C4F66DC" w14:textId="77777777" w:rsidTr="00136DEB">
        <w:trPr>
          <w:ins w:id="790" w:author="Vicki Tsai" w:date="2024-05-08T14:54:00Z"/>
        </w:trPr>
        <w:tc>
          <w:tcPr>
            <w:tcW w:w="743" w:type="dxa"/>
            <w:vAlign w:val="center"/>
          </w:tcPr>
          <w:p w14:paraId="4C6CBB55" w14:textId="77777777" w:rsidR="001F0DC5" w:rsidRPr="00AF3413" w:rsidRDefault="001F0DC5">
            <w:pPr>
              <w:pStyle w:val="af2"/>
              <w:numPr>
                <w:ilvl w:val="0"/>
                <w:numId w:val="149"/>
              </w:numPr>
              <w:ind w:leftChars="0"/>
              <w:rPr>
                <w:ins w:id="791" w:author="Vicki Tsai" w:date="2024-05-08T14:54:00Z"/>
                <w:rFonts w:eastAsia="微軟正黑體" w:cstheme="minorHAnsi"/>
              </w:rPr>
              <w:pPrChange w:id="792" w:author="Vicki Tsai" w:date="2024-05-08T14:55:00Z">
                <w:pPr>
                  <w:pStyle w:val="af2"/>
                  <w:numPr>
                    <w:numId w:val="39"/>
                  </w:numPr>
                  <w:ind w:leftChars="0" w:left="480"/>
                </w:pPr>
              </w:pPrChange>
            </w:pPr>
          </w:p>
        </w:tc>
        <w:tc>
          <w:tcPr>
            <w:tcW w:w="1946" w:type="dxa"/>
            <w:vAlign w:val="center"/>
          </w:tcPr>
          <w:p w14:paraId="025B808D" w14:textId="77777777" w:rsidR="001F0DC5" w:rsidRPr="00AF3413" w:rsidRDefault="001F0DC5" w:rsidP="00C61372">
            <w:pPr>
              <w:ind w:left="0" w:firstLine="0"/>
              <w:rPr>
                <w:ins w:id="793" w:author="Vicki Tsai" w:date="2024-05-08T14:54:00Z"/>
                <w:rFonts w:eastAsia="微軟正黑體" w:cstheme="minorHAnsi"/>
              </w:rPr>
            </w:pPr>
            <w:ins w:id="794" w:author="Vicki Tsai" w:date="2024-05-08T14:54:00Z">
              <w:r w:rsidRPr="00AF3413">
                <w:rPr>
                  <w:rFonts w:eastAsia="微軟正黑體" w:cstheme="minorHAnsi"/>
                </w:rPr>
                <w:t>戶名</w:t>
              </w:r>
            </w:ins>
          </w:p>
        </w:tc>
        <w:tc>
          <w:tcPr>
            <w:tcW w:w="1275" w:type="dxa"/>
            <w:vAlign w:val="center"/>
          </w:tcPr>
          <w:p w14:paraId="0B5F5E71" w14:textId="77777777" w:rsidR="001F0DC5" w:rsidRPr="00AF3413" w:rsidRDefault="001F0DC5" w:rsidP="00C61372">
            <w:pPr>
              <w:ind w:left="0" w:firstLine="0"/>
              <w:rPr>
                <w:ins w:id="795" w:author="Vicki Tsai" w:date="2024-05-08T14:54:00Z"/>
                <w:rFonts w:eastAsia="微軟正黑體" w:cstheme="minorHAnsi"/>
              </w:rPr>
            </w:pPr>
            <w:ins w:id="796" w:author="Vicki Tsai" w:date="2024-05-08T14:54:00Z">
              <w:r w:rsidRPr="00AF3413">
                <w:rPr>
                  <w:rFonts w:eastAsia="微軟正黑體" w:cstheme="minorHAnsi"/>
                </w:rPr>
                <w:t>文數字</w:t>
              </w:r>
            </w:ins>
          </w:p>
        </w:tc>
        <w:tc>
          <w:tcPr>
            <w:tcW w:w="709" w:type="dxa"/>
          </w:tcPr>
          <w:p w14:paraId="64B6D7E3" w14:textId="77777777" w:rsidR="001F0DC5" w:rsidRPr="00AF3413" w:rsidRDefault="001F0DC5" w:rsidP="00C61372">
            <w:pPr>
              <w:ind w:left="0" w:firstLine="0"/>
              <w:jc w:val="center"/>
              <w:rPr>
                <w:ins w:id="797" w:author="Vicki Tsai" w:date="2024-05-08T14:54:00Z"/>
                <w:rFonts w:eastAsia="微軟正黑體" w:cstheme="minorHAnsi"/>
              </w:rPr>
            </w:pPr>
            <w:ins w:id="798" w:author="Vicki Tsai" w:date="2024-05-08T14:54:00Z">
              <w:r w:rsidRPr="00AF3413">
                <w:rPr>
                  <w:rFonts w:eastAsia="微軟正黑體" w:cstheme="minorHAnsi"/>
                </w:rPr>
                <w:t>M</w:t>
              </w:r>
            </w:ins>
          </w:p>
        </w:tc>
        <w:tc>
          <w:tcPr>
            <w:tcW w:w="1418" w:type="dxa"/>
            <w:vAlign w:val="center"/>
          </w:tcPr>
          <w:p w14:paraId="55851132" w14:textId="77777777" w:rsidR="001F0DC5" w:rsidRPr="00AF3413" w:rsidRDefault="001F0DC5" w:rsidP="00C61372">
            <w:pPr>
              <w:ind w:left="0" w:firstLine="0"/>
              <w:rPr>
                <w:ins w:id="799" w:author="Vicki Tsai" w:date="2024-05-08T14:54:00Z"/>
                <w:rFonts w:eastAsia="微軟正黑體" w:cstheme="minorHAnsi"/>
              </w:rPr>
            </w:pPr>
            <w:ins w:id="800" w:author="Vicki Tsai" w:date="2024-05-08T14:54:00Z">
              <w:r w:rsidRPr="00AF3413">
                <w:rPr>
                  <w:rFonts w:eastAsia="微軟正黑體" w:cstheme="minorHAnsi"/>
                </w:rPr>
                <w:t>42</w:t>
              </w:r>
            </w:ins>
          </w:p>
        </w:tc>
        <w:tc>
          <w:tcPr>
            <w:tcW w:w="2830" w:type="dxa"/>
            <w:vAlign w:val="center"/>
          </w:tcPr>
          <w:p w14:paraId="6CF191BD" w14:textId="77777777" w:rsidR="001F0DC5" w:rsidRPr="00AF3413" w:rsidRDefault="001F0DC5" w:rsidP="00C61372">
            <w:pPr>
              <w:ind w:left="0" w:firstLine="0"/>
              <w:rPr>
                <w:ins w:id="801" w:author="Vicki Tsai" w:date="2024-05-08T14:54:00Z"/>
                <w:rFonts w:eastAsia="微軟正黑體" w:cstheme="minorHAnsi"/>
              </w:rPr>
            </w:pPr>
          </w:p>
        </w:tc>
      </w:tr>
      <w:tr w:rsidR="00136DEB" w:rsidRPr="00AF3413" w14:paraId="7D5C68E8" w14:textId="77777777" w:rsidTr="00136DEB">
        <w:trPr>
          <w:ins w:id="802" w:author="Vicki Tsai" w:date="2024-05-08T14:54:00Z"/>
        </w:trPr>
        <w:tc>
          <w:tcPr>
            <w:tcW w:w="743" w:type="dxa"/>
            <w:vAlign w:val="center"/>
          </w:tcPr>
          <w:p w14:paraId="3C49D53C" w14:textId="77777777" w:rsidR="001F0DC5" w:rsidRPr="00AF3413" w:rsidRDefault="001F0DC5">
            <w:pPr>
              <w:pStyle w:val="af2"/>
              <w:numPr>
                <w:ilvl w:val="0"/>
                <w:numId w:val="149"/>
              </w:numPr>
              <w:ind w:leftChars="0"/>
              <w:rPr>
                <w:ins w:id="803" w:author="Vicki Tsai" w:date="2024-05-08T14:54:00Z"/>
                <w:rFonts w:eastAsia="微軟正黑體" w:cstheme="minorHAnsi"/>
              </w:rPr>
              <w:pPrChange w:id="804" w:author="Vicki Tsai" w:date="2024-05-08T14:55:00Z">
                <w:pPr>
                  <w:pStyle w:val="af2"/>
                  <w:numPr>
                    <w:numId w:val="39"/>
                  </w:numPr>
                  <w:ind w:leftChars="0" w:left="480"/>
                </w:pPr>
              </w:pPrChange>
            </w:pPr>
          </w:p>
        </w:tc>
        <w:tc>
          <w:tcPr>
            <w:tcW w:w="1946" w:type="dxa"/>
            <w:vAlign w:val="center"/>
          </w:tcPr>
          <w:p w14:paraId="77862C92" w14:textId="77777777" w:rsidR="001F0DC5" w:rsidRPr="00AF3413" w:rsidRDefault="001F0DC5" w:rsidP="00C61372">
            <w:pPr>
              <w:ind w:left="0" w:firstLine="0"/>
              <w:rPr>
                <w:ins w:id="805" w:author="Vicki Tsai" w:date="2024-05-08T14:54:00Z"/>
                <w:rFonts w:eastAsia="微軟正黑體" w:cstheme="minorHAnsi"/>
              </w:rPr>
            </w:pPr>
            <w:ins w:id="806" w:author="Vicki Tsai" w:date="2024-05-08T14:54:00Z">
              <w:r w:rsidRPr="00AF3413">
                <w:rPr>
                  <w:rFonts w:eastAsia="微軟正黑體" w:cstheme="minorHAnsi"/>
                </w:rPr>
                <w:t>查詢日期</w:t>
              </w:r>
              <w:r w:rsidRPr="00AF3413">
                <w:rPr>
                  <w:rFonts w:eastAsia="微軟正黑體" w:cstheme="minorHAnsi"/>
                </w:rPr>
                <w:t>-</w:t>
              </w:r>
              <w:r w:rsidRPr="00AF3413">
                <w:rPr>
                  <w:rFonts w:eastAsia="微軟正黑體" w:cstheme="minorHAnsi"/>
                </w:rPr>
                <w:t>起</w:t>
              </w:r>
            </w:ins>
          </w:p>
        </w:tc>
        <w:tc>
          <w:tcPr>
            <w:tcW w:w="1275" w:type="dxa"/>
            <w:vAlign w:val="center"/>
          </w:tcPr>
          <w:p w14:paraId="7168E2B5" w14:textId="77777777" w:rsidR="001F0DC5" w:rsidRPr="00AF3413" w:rsidRDefault="001F0DC5" w:rsidP="00C61372">
            <w:pPr>
              <w:ind w:left="0" w:firstLine="0"/>
              <w:rPr>
                <w:ins w:id="807" w:author="Vicki Tsai" w:date="2024-05-08T14:54:00Z"/>
                <w:rFonts w:eastAsia="微軟正黑體" w:cstheme="minorHAnsi"/>
              </w:rPr>
            </w:pPr>
            <w:ins w:id="808" w:author="Vicki Tsai" w:date="2024-05-08T14:54:00Z">
              <w:r w:rsidRPr="00AF3413">
                <w:rPr>
                  <w:rFonts w:eastAsia="微軟正黑體" w:cstheme="minorHAnsi"/>
                </w:rPr>
                <w:t>日期</w:t>
              </w:r>
            </w:ins>
          </w:p>
        </w:tc>
        <w:tc>
          <w:tcPr>
            <w:tcW w:w="709" w:type="dxa"/>
          </w:tcPr>
          <w:p w14:paraId="5FCE3BC1" w14:textId="77777777" w:rsidR="001F0DC5" w:rsidRPr="00AF3413" w:rsidRDefault="001F0DC5" w:rsidP="00C61372">
            <w:pPr>
              <w:ind w:left="0" w:firstLine="0"/>
              <w:jc w:val="center"/>
              <w:rPr>
                <w:ins w:id="809" w:author="Vicki Tsai" w:date="2024-05-08T14:54:00Z"/>
                <w:rFonts w:eastAsia="微軟正黑體" w:cstheme="minorHAnsi"/>
              </w:rPr>
            </w:pPr>
            <w:ins w:id="810" w:author="Vicki Tsai" w:date="2024-05-08T14:54:00Z">
              <w:r w:rsidRPr="00AF3413">
                <w:rPr>
                  <w:rFonts w:eastAsia="微軟正黑體" w:cstheme="minorHAnsi"/>
                </w:rPr>
                <w:t>M</w:t>
              </w:r>
            </w:ins>
          </w:p>
        </w:tc>
        <w:tc>
          <w:tcPr>
            <w:tcW w:w="1418" w:type="dxa"/>
            <w:vAlign w:val="center"/>
          </w:tcPr>
          <w:p w14:paraId="05D73AA7" w14:textId="77777777" w:rsidR="001F0DC5" w:rsidRPr="00AF3413" w:rsidRDefault="001F0DC5" w:rsidP="00C61372">
            <w:pPr>
              <w:ind w:left="0" w:firstLine="0"/>
              <w:rPr>
                <w:ins w:id="811" w:author="Vicki Tsai" w:date="2024-05-08T14:54:00Z"/>
                <w:rFonts w:eastAsia="微軟正黑體" w:cstheme="minorHAnsi"/>
              </w:rPr>
            </w:pPr>
            <w:ins w:id="812" w:author="Vicki Tsai" w:date="2024-05-08T14:54:00Z">
              <w:r w:rsidRPr="00AF3413">
                <w:rPr>
                  <w:rFonts w:eastAsia="微軟正黑體" w:cstheme="minorHAnsi"/>
                  <w:szCs w:val="24"/>
                </w:rPr>
                <w:t>8</w:t>
              </w:r>
            </w:ins>
          </w:p>
        </w:tc>
        <w:tc>
          <w:tcPr>
            <w:tcW w:w="2830" w:type="dxa"/>
            <w:vAlign w:val="center"/>
          </w:tcPr>
          <w:p w14:paraId="2CF1BC7C" w14:textId="77777777" w:rsidR="001F0DC5" w:rsidRPr="00AF3413" w:rsidRDefault="001F0DC5" w:rsidP="00C61372">
            <w:pPr>
              <w:ind w:left="0" w:firstLine="0"/>
              <w:rPr>
                <w:ins w:id="813" w:author="Vicki Tsai" w:date="2024-05-08T14:54:00Z"/>
                <w:rFonts w:eastAsia="微軟正黑體" w:cstheme="minorHAnsi"/>
              </w:rPr>
            </w:pPr>
          </w:p>
        </w:tc>
      </w:tr>
      <w:tr w:rsidR="00136DEB" w:rsidRPr="00AF3413" w14:paraId="3A76CE75" w14:textId="77777777" w:rsidTr="00136DEB">
        <w:trPr>
          <w:ins w:id="814" w:author="Vicki Tsai" w:date="2024-05-08T14:54:00Z"/>
        </w:trPr>
        <w:tc>
          <w:tcPr>
            <w:tcW w:w="743" w:type="dxa"/>
            <w:vAlign w:val="center"/>
          </w:tcPr>
          <w:p w14:paraId="2483B3C7" w14:textId="77777777" w:rsidR="001F0DC5" w:rsidRPr="00AF3413" w:rsidRDefault="001F0DC5">
            <w:pPr>
              <w:pStyle w:val="af2"/>
              <w:numPr>
                <w:ilvl w:val="0"/>
                <w:numId w:val="149"/>
              </w:numPr>
              <w:ind w:leftChars="0"/>
              <w:rPr>
                <w:ins w:id="815" w:author="Vicki Tsai" w:date="2024-05-08T14:54:00Z"/>
                <w:rFonts w:eastAsia="微軟正黑體" w:cstheme="minorHAnsi"/>
              </w:rPr>
              <w:pPrChange w:id="816" w:author="Vicki Tsai" w:date="2024-05-08T14:55:00Z">
                <w:pPr>
                  <w:pStyle w:val="af2"/>
                  <w:numPr>
                    <w:numId w:val="39"/>
                  </w:numPr>
                  <w:ind w:leftChars="0" w:left="480"/>
                </w:pPr>
              </w:pPrChange>
            </w:pPr>
          </w:p>
        </w:tc>
        <w:tc>
          <w:tcPr>
            <w:tcW w:w="1946" w:type="dxa"/>
            <w:vAlign w:val="center"/>
          </w:tcPr>
          <w:p w14:paraId="6B94A5F1" w14:textId="77777777" w:rsidR="001F0DC5" w:rsidRPr="00AF3413" w:rsidRDefault="001F0DC5" w:rsidP="00C61372">
            <w:pPr>
              <w:ind w:left="0" w:firstLine="0"/>
              <w:rPr>
                <w:ins w:id="817" w:author="Vicki Tsai" w:date="2024-05-08T14:54:00Z"/>
                <w:rFonts w:eastAsia="微軟正黑體" w:cstheme="minorHAnsi"/>
                <w:szCs w:val="24"/>
              </w:rPr>
            </w:pPr>
            <w:ins w:id="818" w:author="Vicki Tsai" w:date="2024-05-08T14:54:00Z">
              <w:r w:rsidRPr="00AF3413">
                <w:rPr>
                  <w:rFonts w:eastAsia="微軟正黑體" w:cstheme="minorHAnsi"/>
                </w:rPr>
                <w:t>查詢日期</w:t>
              </w:r>
              <w:r w:rsidRPr="00AF3413">
                <w:rPr>
                  <w:rFonts w:eastAsia="微軟正黑體" w:cstheme="minorHAnsi"/>
                </w:rPr>
                <w:t>-</w:t>
              </w:r>
              <w:r w:rsidRPr="00AF3413">
                <w:rPr>
                  <w:rFonts w:eastAsia="微軟正黑體" w:cstheme="minorHAnsi"/>
                </w:rPr>
                <w:t>迄</w:t>
              </w:r>
            </w:ins>
          </w:p>
        </w:tc>
        <w:tc>
          <w:tcPr>
            <w:tcW w:w="1275" w:type="dxa"/>
            <w:vAlign w:val="center"/>
          </w:tcPr>
          <w:p w14:paraId="40AF07C9" w14:textId="77777777" w:rsidR="001F0DC5" w:rsidRPr="00AF3413" w:rsidRDefault="001F0DC5" w:rsidP="00C61372">
            <w:pPr>
              <w:ind w:left="0" w:firstLine="0"/>
              <w:rPr>
                <w:ins w:id="819" w:author="Vicki Tsai" w:date="2024-05-08T14:54:00Z"/>
                <w:rFonts w:eastAsia="微軟正黑體" w:cstheme="minorHAnsi"/>
                <w:szCs w:val="24"/>
              </w:rPr>
            </w:pPr>
            <w:ins w:id="820" w:author="Vicki Tsai" w:date="2024-05-08T14:54:00Z">
              <w:r w:rsidRPr="00AF3413">
                <w:rPr>
                  <w:rFonts w:eastAsia="微軟正黑體" w:cstheme="minorHAnsi"/>
                  <w:szCs w:val="24"/>
                </w:rPr>
                <w:t>日期</w:t>
              </w:r>
            </w:ins>
          </w:p>
        </w:tc>
        <w:tc>
          <w:tcPr>
            <w:tcW w:w="709" w:type="dxa"/>
          </w:tcPr>
          <w:p w14:paraId="15CA7FF7" w14:textId="77777777" w:rsidR="001F0DC5" w:rsidRPr="00AF3413" w:rsidRDefault="001F0DC5" w:rsidP="00C61372">
            <w:pPr>
              <w:ind w:left="0" w:firstLine="0"/>
              <w:jc w:val="center"/>
              <w:rPr>
                <w:ins w:id="821" w:author="Vicki Tsai" w:date="2024-05-08T14:54:00Z"/>
                <w:rFonts w:eastAsia="微軟正黑體" w:cstheme="minorHAnsi"/>
                <w:szCs w:val="24"/>
              </w:rPr>
            </w:pPr>
            <w:ins w:id="822" w:author="Vicki Tsai" w:date="2024-05-08T14:54:00Z">
              <w:r w:rsidRPr="00AF3413">
                <w:rPr>
                  <w:rFonts w:eastAsia="微軟正黑體" w:cstheme="minorHAnsi"/>
                  <w:szCs w:val="24"/>
                </w:rPr>
                <w:t>M</w:t>
              </w:r>
            </w:ins>
          </w:p>
        </w:tc>
        <w:tc>
          <w:tcPr>
            <w:tcW w:w="1418" w:type="dxa"/>
            <w:vAlign w:val="center"/>
          </w:tcPr>
          <w:p w14:paraId="149BE752" w14:textId="77777777" w:rsidR="001F0DC5" w:rsidRPr="00AF3413" w:rsidRDefault="001F0DC5" w:rsidP="00C61372">
            <w:pPr>
              <w:ind w:left="0" w:firstLine="0"/>
              <w:rPr>
                <w:ins w:id="823" w:author="Vicki Tsai" w:date="2024-05-08T14:54:00Z"/>
                <w:rFonts w:eastAsia="微軟正黑體" w:cstheme="minorHAnsi"/>
                <w:szCs w:val="24"/>
              </w:rPr>
            </w:pPr>
            <w:ins w:id="824" w:author="Vicki Tsai" w:date="2024-05-08T14:54:00Z">
              <w:r w:rsidRPr="00AF3413">
                <w:rPr>
                  <w:rFonts w:eastAsia="微軟正黑體" w:cstheme="minorHAnsi"/>
                  <w:szCs w:val="24"/>
                </w:rPr>
                <w:t>8</w:t>
              </w:r>
            </w:ins>
          </w:p>
        </w:tc>
        <w:tc>
          <w:tcPr>
            <w:tcW w:w="2830" w:type="dxa"/>
            <w:vAlign w:val="center"/>
          </w:tcPr>
          <w:p w14:paraId="3C05FE4B" w14:textId="77777777" w:rsidR="001F0DC5" w:rsidRPr="00AF3413" w:rsidRDefault="001F0DC5" w:rsidP="00C61372">
            <w:pPr>
              <w:ind w:left="0" w:firstLine="0"/>
              <w:rPr>
                <w:ins w:id="825" w:author="Vicki Tsai" w:date="2024-05-08T14:54:00Z"/>
                <w:rFonts w:eastAsia="微軟正黑體" w:cstheme="minorHAnsi"/>
                <w:sz w:val="22"/>
              </w:rPr>
            </w:pPr>
          </w:p>
        </w:tc>
      </w:tr>
      <w:tr w:rsidR="00136DEB" w:rsidRPr="00AF3413" w14:paraId="443923C3" w14:textId="77777777" w:rsidTr="00136DEB">
        <w:trPr>
          <w:ins w:id="826" w:author="Vicki Tsai" w:date="2024-05-08T14:54:00Z"/>
        </w:trPr>
        <w:tc>
          <w:tcPr>
            <w:tcW w:w="743" w:type="dxa"/>
            <w:vAlign w:val="center"/>
          </w:tcPr>
          <w:p w14:paraId="168BBA1F" w14:textId="77777777" w:rsidR="001F0DC5" w:rsidRPr="00AF3413" w:rsidRDefault="001F0DC5">
            <w:pPr>
              <w:pStyle w:val="af2"/>
              <w:numPr>
                <w:ilvl w:val="0"/>
                <w:numId w:val="149"/>
              </w:numPr>
              <w:ind w:leftChars="0"/>
              <w:rPr>
                <w:ins w:id="827" w:author="Vicki Tsai" w:date="2024-05-08T14:54:00Z"/>
                <w:rFonts w:eastAsia="微軟正黑體" w:cstheme="minorHAnsi"/>
              </w:rPr>
              <w:pPrChange w:id="828" w:author="Vicki Tsai" w:date="2024-05-08T14:55:00Z">
                <w:pPr>
                  <w:pStyle w:val="af2"/>
                  <w:numPr>
                    <w:numId w:val="39"/>
                  </w:numPr>
                  <w:ind w:leftChars="0" w:left="480"/>
                </w:pPr>
              </w:pPrChange>
            </w:pPr>
          </w:p>
        </w:tc>
        <w:tc>
          <w:tcPr>
            <w:tcW w:w="1946" w:type="dxa"/>
            <w:vAlign w:val="center"/>
          </w:tcPr>
          <w:p w14:paraId="0970008C" w14:textId="77777777" w:rsidR="001F0DC5" w:rsidRPr="00AF3413" w:rsidRDefault="001F0DC5" w:rsidP="00C61372">
            <w:pPr>
              <w:ind w:left="0" w:firstLine="0"/>
              <w:rPr>
                <w:ins w:id="829" w:author="Vicki Tsai" w:date="2024-05-08T14:54:00Z"/>
                <w:rFonts w:eastAsia="微軟正黑體" w:cstheme="minorHAnsi"/>
              </w:rPr>
            </w:pPr>
            <w:ins w:id="830" w:author="Vicki Tsai" w:date="2024-05-08T14:54:00Z">
              <w:r w:rsidRPr="00AF3413">
                <w:rPr>
                  <w:rFonts w:eastAsia="微軟正黑體" w:cstheme="minorHAnsi"/>
                </w:rPr>
                <w:t>幣別</w:t>
              </w:r>
            </w:ins>
          </w:p>
        </w:tc>
        <w:tc>
          <w:tcPr>
            <w:tcW w:w="1275" w:type="dxa"/>
            <w:vAlign w:val="center"/>
          </w:tcPr>
          <w:p w14:paraId="28D1A0B3" w14:textId="77777777" w:rsidR="001F0DC5" w:rsidRPr="00AF3413" w:rsidRDefault="001F0DC5" w:rsidP="00C61372">
            <w:pPr>
              <w:ind w:left="0" w:firstLine="0"/>
              <w:rPr>
                <w:ins w:id="831" w:author="Vicki Tsai" w:date="2024-05-08T14:54:00Z"/>
                <w:rFonts w:eastAsia="微軟正黑體" w:cstheme="minorHAnsi"/>
              </w:rPr>
            </w:pPr>
            <w:ins w:id="832" w:author="Vicki Tsai" w:date="2024-05-08T14:54:00Z">
              <w:r w:rsidRPr="00AF3413">
                <w:rPr>
                  <w:rFonts w:eastAsia="微軟正黑體" w:cstheme="minorHAnsi"/>
                  <w:szCs w:val="24"/>
                </w:rPr>
                <w:t>文數字</w:t>
              </w:r>
            </w:ins>
          </w:p>
        </w:tc>
        <w:tc>
          <w:tcPr>
            <w:tcW w:w="709" w:type="dxa"/>
          </w:tcPr>
          <w:p w14:paraId="0D0EC274" w14:textId="77777777" w:rsidR="001F0DC5" w:rsidRPr="00AF3413" w:rsidRDefault="001F0DC5" w:rsidP="00C61372">
            <w:pPr>
              <w:ind w:left="0" w:firstLine="0"/>
              <w:jc w:val="center"/>
              <w:rPr>
                <w:ins w:id="833" w:author="Vicki Tsai" w:date="2024-05-08T14:54:00Z"/>
                <w:rFonts w:eastAsia="微軟正黑體" w:cstheme="minorHAnsi"/>
                <w:szCs w:val="24"/>
              </w:rPr>
            </w:pPr>
            <w:ins w:id="834" w:author="Vicki Tsai" w:date="2024-05-08T14:54:00Z">
              <w:r w:rsidRPr="00AF3413">
                <w:rPr>
                  <w:rFonts w:eastAsia="微軟正黑體" w:cstheme="minorHAnsi"/>
                  <w:szCs w:val="24"/>
                </w:rPr>
                <w:t>M</w:t>
              </w:r>
            </w:ins>
          </w:p>
        </w:tc>
        <w:tc>
          <w:tcPr>
            <w:tcW w:w="1418" w:type="dxa"/>
            <w:vAlign w:val="center"/>
          </w:tcPr>
          <w:p w14:paraId="0A46A44D" w14:textId="77777777" w:rsidR="001F0DC5" w:rsidRPr="00AF3413" w:rsidRDefault="001F0DC5" w:rsidP="00C61372">
            <w:pPr>
              <w:ind w:left="0" w:firstLine="0"/>
              <w:rPr>
                <w:ins w:id="835" w:author="Vicki Tsai" w:date="2024-05-08T14:54:00Z"/>
                <w:rFonts w:eastAsia="微軟正黑體" w:cstheme="minorHAnsi"/>
              </w:rPr>
            </w:pPr>
            <w:ins w:id="836" w:author="Vicki Tsai" w:date="2024-05-08T14:54:00Z">
              <w:r w:rsidRPr="00AF3413">
                <w:rPr>
                  <w:rFonts w:eastAsia="微軟正黑體" w:cstheme="minorHAnsi"/>
                  <w:szCs w:val="24"/>
                </w:rPr>
                <w:t>3</w:t>
              </w:r>
            </w:ins>
          </w:p>
        </w:tc>
        <w:tc>
          <w:tcPr>
            <w:tcW w:w="2830" w:type="dxa"/>
            <w:vAlign w:val="center"/>
          </w:tcPr>
          <w:p w14:paraId="5319CE60" w14:textId="77777777" w:rsidR="001F0DC5" w:rsidRPr="00AF3413" w:rsidRDefault="001F0DC5" w:rsidP="00C61372">
            <w:pPr>
              <w:ind w:left="0" w:firstLine="0"/>
              <w:rPr>
                <w:ins w:id="837" w:author="Vicki Tsai" w:date="2024-05-08T14:54:00Z"/>
                <w:rFonts w:eastAsia="微軟正黑體" w:cstheme="minorHAnsi"/>
                <w:sz w:val="22"/>
              </w:rPr>
            </w:pPr>
          </w:p>
        </w:tc>
      </w:tr>
      <w:tr w:rsidR="001F0DC5" w:rsidRPr="00AF3413" w14:paraId="22FC5D6E" w14:textId="77777777" w:rsidTr="00C61372">
        <w:trPr>
          <w:ins w:id="838" w:author="Vicki Tsai" w:date="2024-05-08T14:54:00Z"/>
        </w:trPr>
        <w:tc>
          <w:tcPr>
            <w:tcW w:w="8921" w:type="dxa"/>
            <w:gridSpan w:val="6"/>
            <w:vAlign w:val="center"/>
          </w:tcPr>
          <w:p w14:paraId="5817C563" w14:textId="77777777" w:rsidR="001F0DC5" w:rsidRPr="00AF3413" w:rsidRDefault="001F0DC5" w:rsidP="00C61372">
            <w:pPr>
              <w:ind w:left="0" w:firstLine="0"/>
              <w:rPr>
                <w:ins w:id="839" w:author="Vicki Tsai" w:date="2024-05-08T14:54:00Z"/>
                <w:rFonts w:eastAsia="微軟正黑體" w:cstheme="minorHAnsi"/>
                <w:sz w:val="22"/>
              </w:rPr>
            </w:pPr>
            <w:ins w:id="840" w:author="Vicki Tsai" w:date="2024-05-08T14:54:00Z">
              <w:r w:rsidRPr="00AF3413">
                <w:rPr>
                  <w:rFonts w:eastAsia="微軟正黑體" w:cstheme="minorHAnsi"/>
                  <w:sz w:val="22"/>
                </w:rPr>
                <w:t>Detail-</w:t>
              </w:r>
              <w:r w:rsidRPr="00AF3413">
                <w:rPr>
                  <w:rFonts w:eastAsia="微軟正黑體" w:cstheme="minorHAnsi"/>
                  <w:sz w:val="22"/>
                </w:rPr>
                <w:t>單一幣別交易明細</w:t>
              </w:r>
            </w:ins>
          </w:p>
        </w:tc>
      </w:tr>
      <w:tr w:rsidR="00136DEB" w:rsidRPr="00AF3413" w14:paraId="3E4098EA" w14:textId="77777777" w:rsidTr="00136DEB">
        <w:trPr>
          <w:ins w:id="841" w:author="Vicki Tsai" w:date="2024-05-08T14:54:00Z"/>
        </w:trPr>
        <w:tc>
          <w:tcPr>
            <w:tcW w:w="743" w:type="dxa"/>
            <w:vAlign w:val="center"/>
          </w:tcPr>
          <w:p w14:paraId="4698FF1B" w14:textId="77777777" w:rsidR="001F0DC5" w:rsidRPr="00AF3413" w:rsidRDefault="001F0DC5">
            <w:pPr>
              <w:pStyle w:val="af2"/>
              <w:numPr>
                <w:ilvl w:val="0"/>
                <w:numId w:val="149"/>
              </w:numPr>
              <w:ind w:leftChars="0"/>
              <w:rPr>
                <w:ins w:id="842" w:author="Vicki Tsai" w:date="2024-05-08T14:54:00Z"/>
                <w:rFonts w:eastAsia="微軟正黑體" w:cstheme="minorHAnsi"/>
              </w:rPr>
              <w:pPrChange w:id="843" w:author="Vicki Tsai" w:date="2024-05-08T14:55:00Z">
                <w:pPr>
                  <w:pStyle w:val="af2"/>
                  <w:numPr>
                    <w:numId w:val="39"/>
                  </w:numPr>
                  <w:ind w:leftChars="0" w:left="480"/>
                </w:pPr>
              </w:pPrChange>
            </w:pPr>
          </w:p>
        </w:tc>
        <w:tc>
          <w:tcPr>
            <w:tcW w:w="1946" w:type="dxa"/>
            <w:vAlign w:val="center"/>
          </w:tcPr>
          <w:p w14:paraId="767F86D9" w14:textId="1F68EEA7" w:rsidR="001F0DC5" w:rsidRPr="00AF3413" w:rsidRDefault="001F0DC5" w:rsidP="00C61372">
            <w:pPr>
              <w:ind w:left="0" w:firstLine="0"/>
              <w:rPr>
                <w:ins w:id="844" w:author="Vicki Tsai" w:date="2024-05-08T14:54:00Z"/>
                <w:rFonts w:eastAsia="微軟正黑體" w:cstheme="minorHAnsi"/>
                <w:szCs w:val="24"/>
              </w:rPr>
            </w:pPr>
            <w:ins w:id="845" w:author="Vicki Tsai" w:date="2024-05-08T14:54:00Z">
              <w:r w:rsidRPr="00AF3413">
                <w:rPr>
                  <w:rFonts w:eastAsia="微軟正黑體" w:cstheme="minorHAnsi"/>
                  <w:szCs w:val="24"/>
                </w:rPr>
                <w:t>交易</w:t>
              </w:r>
            </w:ins>
            <w:ins w:id="846" w:author="Vicki Tsai" w:date="2024-05-08T14:57:00Z">
              <w:r w:rsidRPr="00AF3413">
                <w:rPr>
                  <w:rFonts w:eastAsia="微軟正黑體" w:cstheme="minorHAnsi"/>
                  <w:szCs w:val="24"/>
                </w:rPr>
                <w:t>日期</w:t>
              </w:r>
            </w:ins>
          </w:p>
        </w:tc>
        <w:tc>
          <w:tcPr>
            <w:tcW w:w="1275" w:type="dxa"/>
            <w:vAlign w:val="center"/>
          </w:tcPr>
          <w:p w14:paraId="15651D15" w14:textId="77777777" w:rsidR="001F0DC5" w:rsidRPr="00AF3413" w:rsidRDefault="001F0DC5" w:rsidP="00C61372">
            <w:pPr>
              <w:ind w:left="0" w:firstLine="0"/>
              <w:rPr>
                <w:ins w:id="847" w:author="Vicki Tsai" w:date="2024-05-08T14:54:00Z"/>
                <w:rFonts w:eastAsia="微軟正黑體" w:cstheme="minorHAnsi"/>
                <w:szCs w:val="24"/>
              </w:rPr>
            </w:pPr>
            <w:ins w:id="848" w:author="Vicki Tsai" w:date="2024-05-08T14:54:00Z">
              <w:r w:rsidRPr="00AF3413">
                <w:rPr>
                  <w:rFonts w:eastAsia="微軟正黑體" w:cstheme="minorHAnsi"/>
                  <w:szCs w:val="24"/>
                </w:rPr>
                <w:t>文數字</w:t>
              </w:r>
            </w:ins>
          </w:p>
        </w:tc>
        <w:tc>
          <w:tcPr>
            <w:tcW w:w="709" w:type="dxa"/>
          </w:tcPr>
          <w:p w14:paraId="631977FB" w14:textId="77777777" w:rsidR="001F0DC5" w:rsidRPr="00AF3413" w:rsidRDefault="001F0DC5" w:rsidP="00C61372">
            <w:pPr>
              <w:ind w:left="0" w:firstLine="0"/>
              <w:jc w:val="center"/>
              <w:rPr>
                <w:ins w:id="849" w:author="Vicki Tsai" w:date="2024-05-08T14:54:00Z"/>
                <w:rFonts w:eastAsia="微軟正黑體" w:cstheme="minorHAnsi"/>
                <w:szCs w:val="24"/>
              </w:rPr>
            </w:pPr>
            <w:ins w:id="850" w:author="Vicki Tsai" w:date="2024-05-08T14:54:00Z">
              <w:r w:rsidRPr="00AF3413">
                <w:rPr>
                  <w:rFonts w:eastAsia="微軟正黑體" w:cstheme="minorHAnsi"/>
                  <w:szCs w:val="24"/>
                </w:rPr>
                <w:t>M</w:t>
              </w:r>
            </w:ins>
          </w:p>
        </w:tc>
        <w:tc>
          <w:tcPr>
            <w:tcW w:w="1418" w:type="dxa"/>
            <w:vAlign w:val="center"/>
          </w:tcPr>
          <w:p w14:paraId="631CD1B7" w14:textId="4B44EF2D" w:rsidR="001F0DC5" w:rsidRPr="00AF3413" w:rsidRDefault="001F0DC5" w:rsidP="00C61372">
            <w:pPr>
              <w:ind w:left="0" w:firstLine="0"/>
              <w:rPr>
                <w:ins w:id="851" w:author="Vicki Tsai" w:date="2024-05-08T14:54:00Z"/>
                <w:rFonts w:eastAsia="微軟正黑體" w:cstheme="minorHAnsi"/>
                <w:szCs w:val="24"/>
              </w:rPr>
            </w:pPr>
            <w:ins w:id="852" w:author="Vicki Tsai" w:date="2024-05-08T14:58:00Z">
              <w:r w:rsidRPr="00AF3413">
                <w:rPr>
                  <w:rFonts w:eastAsia="微軟正黑體" w:cstheme="minorHAnsi"/>
                  <w:szCs w:val="24"/>
                </w:rPr>
                <w:t>8</w:t>
              </w:r>
            </w:ins>
          </w:p>
        </w:tc>
        <w:tc>
          <w:tcPr>
            <w:tcW w:w="2830" w:type="dxa"/>
            <w:vAlign w:val="center"/>
          </w:tcPr>
          <w:p w14:paraId="63A64B25" w14:textId="54EEEBC0" w:rsidR="001F0DC5" w:rsidRPr="00AF3413" w:rsidRDefault="001F0DC5" w:rsidP="00C61372">
            <w:pPr>
              <w:ind w:left="0" w:firstLine="0"/>
              <w:rPr>
                <w:ins w:id="853" w:author="Vicki Tsai" w:date="2024-05-08T14:54:00Z"/>
                <w:rFonts w:eastAsia="微軟正黑體" w:cstheme="minorHAnsi"/>
                <w:sz w:val="22"/>
              </w:rPr>
            </w:pPr>
            <w:ins w:id="854" w:author="Vicki Tsai" w:date="2024-05-08T14:54:00Z">
              <w:r w:rsidRPr="00AF3413">
                <w:rPr>
                  <w:rFonts w:eastAsia="微軟正黑體" w:cstheme="minorHAnsi"/>
                  <w:sz w:val="22"/>
                </w:rPr>
                <w:t>YYYYMMDD</w:t>
              </w:r>
            </w:ins>
          </w:p>
        </w:tc>
      </w:tr>
      <w:tr w:rsidR="00136DEB" w:rsidRPr="00AF3413" w14:paraId="35F8B534" w14:textId="77777777" w:rsidTr="00136DEB">
        <w:tblPrEx>
          <w:tblW w:w="0" w:type="auto"/>
          <w:tblPrExChange w:id="855" w:author="Vicki Tsai" w:date="2024-05-08T15:02:00Z">
            <w:tblPrEx>
              <w:tblW w:w="0" w:type="auto"/>
            </w:tblPrEx>
          </w:tblPrExChange>
        </w:tblPrEx>
        <w:trPr>
          <w:ins w:id="856" w:author="Vicki Tsai" w:date="2024-05-08T14:59:00Z"/>
        </w:trPr>
        <w:tc>
          <w:tcPr>
            <w:tcW w:w="743" w:type="dxa"/>
            <w:vAlign w:val="center"/>
            <w:tcPrChange w:id="857" w:author="Vicki Tsai" w:date="2024-05-08T15:02:00Z">
              <w:tcPr>
                <w:tcW w:w="743" w:type="dxa"/>
                <w:vAlign w:val="center"/>
              </w:tcPr>
            </w:tcPrChange>
          </w:tcPr>
          <w:p w14:paraId="5D458243" w14:textId="77777777" w:rsidR="00136DEB" w:rsidRPr="00AF3413" w:rsidRDefault="00136DEB" w:rsidP="00136DEB">
            <w:pPr>
              <w:pStyle w:val="af2"/>
              <w:numPr>
                <w:ilvl w:val="0"/>
                <w:numId w:val="149"/>
              </w:numPr>
              <w:ind w:leftChars="0"/>
              <w:rPr>
                <w:ins w:id="858" w:author="Vicki Tsai" w:date="2024-05-08T14:59:00Z"/>
                <w:rFonts w:eastAsia="微軟正黑體" w:cstheme="minorHAnsi"/>
              </w:rPr>
            </w:pPr>
          </w:p>
        </w:tc>
        <w:tc>
          <w:tcPr>
            <w:tcW w:w="1946" w:type="dxa"/>
            <w:vAlign w:val="center"/>
            <w:tcPrChange w:id="859" w:author="Vicki Tsai" w:date="2024-05-08T15:02:00Z">
              <w:tcPr>
                <w:tcW w:w="1753" w:type="dxa"/>
                <w:vAlign w:val="center"/>
              </w:tcPr>
            </w:tcPrChange>
          </w:tcPr>
          <w:p w14:paraId="4EA33DB9" w14:textId="2F37E10D" w:rsidR="00136DEB" w:rsidRPr="00AF3413" w:rsidRDefault="00136DEB" w:rsidP="00136DEB">
            <w:pPr>
              <w:ind w:left="0" w:firstLine="0"/>
              <w:rPr>
                <w:ins w:id="860" w:author="Vicki Tsai" w:date="2024-05-08T14:59:00Z"/>
                <w:rFonts w:eastAsia="微軟正黑體" w:cstheme="minorHAnsi"/>
                <w:szCs w:val="24"/>
              </w:rPr>
            </w:pPr>
            <w:ins w:id="861" w:author="Vicki Tsai" w:date="2024-05-08T14:59:00Z">
              <w:r w:rsidRPr="00AF3413">
                <w:rPr>
                  <w:rFonts w:eastAsia="微軟正黑體" w:cstheme="minorHAnsi"/>
                  <w:szCs w:val="24"/>
                </w:rPr>
                <w:t>支票號碼</w:t>
              </w:r>
              <w:r w:rsidRPr="00AF3413">
                <w:rPr>
                  <w:rFonts w:eastAsia="微軟正黑體" w:cstheme="minorHAnsi"/>
                  <w:szCs w:val="24"/>
                </w:rPr>
                <w:t>/</w:t>
              </w:r>
              <w:r w:rsidRPr="00AF3413">
                <w:rPr>
                  <w:rFonts w:eastAsia="微軟正黑體" w:cstheme="minorHAnsi"/>
                  <w:szCs w:val="24"/>
                </w:rPr>
                <w:t>備註</w:t>
              </w:r>
            </w:ins>
          </w:p>
        </w:tc>
        <w:tc>
          <w:tcPr>
            <w:tcW w:w="1275" w:type="dxa"/>
            <w:vAlign w:val="center"/>
            <w:tcPrChange w:id="862" w:author="Vicki Tsai" w:date="2024-05-08T15:02:00Z">
              <w:tcPr>
                <w:tcW w:w="1043" w:type="dxa"/>
                <w:gridSpan w:val="2"/>
                <w:vAlign w:val="center"/>
              </w:tcPr>
            </w:tcPrChange>
          </w:tcPr>
          <w:p w14:paraId="6783C5EF" w14:textId="4F614F45" w:rsidR="00136DEB" w:rsidRPr="00AF3413" w:rsidRDefault="00136DEB" w:rsidP="00136DEB">
            <w:pPr>
              <w:ind w:left="0" w:firstLine="0"/>
              <w:rPr>
                <w:ins w:id="863" w:author="Vicki Tsai" w:date="2024-05-08T14:59:00Z"/>
                <w:rFonts w:eastAsia="微軟正黑體" w:cstheme="minorHAnsi"/>
                <w:szCs w:val="24"/>
              </w:rPr>
            </w:pPr>
            <w:ins w:id="864" w:author="Vicki Tsai" w:date="2024-05-08T15:01:00Z">
              <w:r w:rsidRPr="00AF3413">
                <w:rPr>
                  <w:rFonts w:eastAsia="微軟正黑體" w:cstheme="minorHAnsi"/>
                  <w:szCs w:val="24"/>
                </w:rPr>
                <w:t>文數字</w:t>
              </w:r>
            </w:ins>
          </w:p>
        </w:tc>
        <w:tc>
          <w:tcPr>
            <w:tcW w:w="709" w:type="dxa"/>
            <w:tcPrChange w:id="865" w:author="Vicki Tsai" w:date="2024-05-08T15:02:00Z">
              <w:tcPr>
                <w:tcW w:w="693" w:type="dxa"/>
                <w:gridSpan w:val="2"/>
              </w:tcPr>
            </w:tcPrChange>
          </w:tcPr>
          <w:p w14:paraId="454D58F6" w14:textId="632ADC90" w:rsidR="00136DEB" w:rsidRPr="00AF3413" w:rsidRDefault="00136DEB" w:rsidP="00136DEB">
            <w:pPr>
              <w:ind w:left="0" w:firstLine="0"/>
              <w:jc w:val="center"/>
              <w:rPr>
                <w:ins w:id="866" w:author="Vicki Tsai" w:date="2024-05-08T14:59:00Z"/>
                <w:rFonts w:eastAsia="微軟正黑體" w:cstheme="minorHAnsi"/>
                <w:szCs w:val="24"/>
              </w:rPr>
            </w:pPr>
            <w:ins w:id="867" w:author="Vicki Tsai" w:date="2024-05-08T15:01:00Z">
              <w:r w:rsidRPr="00AF3413">
                <w:rPr>
                  <w:rFonts w:eastAsia="微軟正黑體" w:cstheme="minorHAnsi"/>
                  <w:szCs w:val="24"/>
                </w:rPr>
                <w:t>M</w:t>
              </w:r>
            </w:ins>
          </w:p>
        </w:tc>
        <w:tc>
          <w:tcPr>
            <w:tcW w:w="1418" w:type="dxa"/>
            <w:vAlign w:val="center"/>
            <w:tcPrChange w:id="868" w:author="Vicki Tsai" w:date="2024-05-08T15:02:00Z">
              <w:tcPr>
                <w:tcW w:w="1363" w:type="dxa"/>
                <w:gridSpan w:val="2"/>
                <w:vAlign w:val="center"/>
              </w:tcPr>
            </w:tcPrChange>
          </w:tcPr>
          <w:p w14:paraId="435AA7DD" w14:textId="2A748153" w:rsidR="00136DEB" w:rsidRPr="00AF3413" w:rsidRDefault="00136DEB" w:rsidP="00136DEB">
            <w:pPr>
              <w:ind w:left="0" w:firstLine="0"/>
              <w:rPr>
                <w:ins w:id="869" w:author="Vicki Tsai" w:date="2024-05-08T14:59:00Z"/>
                <w:rFonts w:eastAsia="微軟正黑體" w:cstheme="minorHAnsi"/>
                <w:szCs w:val="24"/>
              </w:rPr>
            </w:pPr>
            <w:ins w:id="870" w:author="Vicki Tsai" w:date="2024-05-08T15:01:00Z">
              <w:r w:rsidRPr="00AF3413">
                <w:rPr>
                  <w:rFonts w:eastAsia="微軟正黑體" w:cstheme="minorHAnsi"/>
                  <w:szCs w:val="24"/>
                </w:rPr>
                <w:t>16</w:t>
              </w:r>
            </w:ins>
          </w:p>
        </w:tc>
        <w:tc>
          <w:tcPr>
            <w:tcW w:w="2830" w:type="dxa"/>
            <w:vAlign w:val="center"/>
            <w:tcPrChange w:id="871" w:author="Vicki Tsai" w:date="2024-05-08T15:02:00Z">
              <w:tcPr>
                <w:tcW w:w="3326" w:type="dxa"/>
                <w:gridSpan w:val="2"/>
                <w:vAlign w:val="center"/>
              </w:tcPr>
            </w:tcPrChange>
          </w:tcPr>
          <w:p w14:paraId="07E6A29A" w14:textId="77777777" w:rsidR="00136DEB" w:rsidRPr="00AF3413" w:rsidRDefault="00136DEB" w:rsidP="00136DEB">
            <w:pPr>
              <w:ind w:left="0" w:firstLine="0"/>
              <w:rPr>
                <w:ins w:id="872" w:author="Vicki Tsai" w:date="2024-05-08T14:59:00Z"/>
                <w:rFonts w:eastAsia="微軟正黑體" w:cstheme="minorHAnsi"/>
                <w:sz w:val="22"/>
              </w:rPr>
            </w:pPr>
          </w:p>
        </w:tc>
      </w:tr>
      <w:tr w:rsidR="00136DEB" w:rsidRPr="00AF3413" w14:paraId="5FB1A0C1" w14:textId="77777777" w:rsidTr="00136DEB">
        <w:trPr>
          <w:ins w:id="873" w:author="Vicki Tsai" w:date="2024-05-08T14:54:00Z"/>
        </w:trPr>
        <w:tc>
          <w:tcPr>
            <w:tcW w:w="743" w:type="dxa"/>
            <w:vAlign w:val="center"/>
          </w:tcPr>
          <w:p w14:paraId="26DBEB7D" w14:textId="77777777" w:rsidR="00136DEB" w:rsidRPr="00AF3413" w:rsidRDefault="00136DEB">
            <w:pPr>
              <w:pStyle w:val="af2"/>
              <w:numPr>
                <w:ilvl w:val="0"/>
                <w:numId w:val="149"/>
              </w:numPr>
              <w:ind w:leftChars="0"/>
              <w:rPr>
                <w:ins w:id="874" w:author="Vicki Tsai" w:date="2024-05-08T14:54:00Z"/>
                <w:rFonts w:eastAsia="微軟正黑體" w:cstheme="minorHAnsi"/>
              </w:rPr>
              <w:pPrChange w:id="875" w:author="Vicki Tsai" w:date="2024-05-08T14:55:00Z">
                <w:pPr>
                  <w:pStyle w:val="af2"/>
                  <w:numPr>
                    <w:numId w:val="39"/>
                  </w:numPr>
                  <w:ind w:leftChars="0" w:left="480"/>
                </w:pPr>
              </w:pPrChange>
            </w:pPr>
          </w:p>
        </w:tc>
        <w:tc>
          <w:tcPr>
            <w:tcW w:w="1946" w:type="dxa"/>
            <w:vAlign w:val="center"/>
          </w:tcPr>
          <w:p w14:paraId="5DE5ECC1" w14:textId="77777777" w:rsidR="00136DEB" w:rsidRPr="00AF3413" w:rsidRDefault="00136DEB" w:rsidP="00136DEB">
            <w:pPr>
              <w:ind w:left="0" w:firstLine="0"/>
              <w:rPr>
                <w:ins w:id="876" w:author="Vicki Tsai" w:date="2024-05-08T14:54:00Z"/>
                <w:rFonts w:eastAsia="微軟正黑體" w:cstheme="minorHAnsi"/>
                <w:szCs w:val="24"/>
              </w:rPr>
            </w:pPr>
            <w:ins w:id="877" w:author="Vicki Tsai" w:date="2024-05-08T14:54:00Z">
              <w:r w:rsidRPr="00AF3413">
                <w:rPr>
                  <w:rFonts w:eastAsia="微軟正黑體" w:cstheme="minorHAnsi"/>
                  <w:szCs w:val="24"/>
                </w:rPr>
                <w:t>交易類別</w:t>
              </w:r>
            </w:ins>
          </w:p>
        </w:tc>
        <w:tc>
          <w:tcPr>
            <w:tcW w:w="1275" w:type="dxa"/>
            <w:vAlign w:val="center"/>
          </w:tcPr>
          <w:p w14:paraId="58B899DA" w14:textId="77777777" w:rsidR="00136DEB" w:rsidRPr="00AF3413" w:rsidRDefault="00136DEB" w:rsidP="00136DEB">
            <w:pPr>
              <w:ind w:left="0" w:firstLine="0"/>
              <w:rPr>
                <w:ins w:id="878" w:author="Vicki Tsai" w:date="2024-05-08T14:54:00Z"/>
                <w:rFonts w:eastAsia="微軟正黑體" w:cstheme="minorHAnsi"/>
                <w:szCs w:val="24"/>
              </w:rPr>
            </w:pPr>
            <w:ins w:id="879" w:author="Vicki Tsai" w:date="2024-05-08T14:54:00Z">
              <w:r w:rsidRPr="00AF3413">
                <w:rPr>
                  <w:rFonts w:eastAsia="微軟正黑體" w:cstheme="minorHAnsi"/>
                  <w:szCs w:val="24"/>
                </w:rPr>
                <w:t>文數字</w:t>
              </w:r>
            </w:ins>
          </w:p>
        </w:tc>
        <w:tc>
          <w:tcPr>
            <w:tcW w:w="709" w:type="dxa"/>
          </w:tcPr>
          <w:p w14:paraId="3CF3360F" w14:textId="77777777" w:rsidR="00136DEB" w:rsidRPr="00AF3413" w:rsidRDefault="00136DEB" w:rsidP="00136DEB">
            <w:pPr>
              <w:ind w:left="0" w:firstLine="0"/>
              <w:jc w:val="center"/>
              <w:rPr>
                <w:ins w:id="880" w:author="Vicki Tsai" w:date="2024-05-08T14:54:00Z"/>
                <w:rFonts w:eastAsia="微軟正黑體" w:cstheme="minorHAnsi"/>
                <w:szCs w:val="24"/>
              </w:rPr>
            </w:pPr>
            <w:ins w:id="881" w:author="Vicki Tsai" w:date="2024-05-08T14:54:00Z">
              <w:r w:rsidRPr="00AF3413">
                <w:rPr>
                  <w:rFonts w:eastAsia="微軟正黑體" w:cstheme="minorHAnsi"/>
                  <w:szCs w:val="24"/>
                </w:rPr>
                <w:t>M</w:t>
              </w:r>
            </w:ins>
          </w:p>
        </w:tc>
        <w:tc>
          <w:tcPr>
            <w:tcW w:w="1418" w:type="dxa"/>
            <w:vAlign w:val="center"/>
          </w:tcPr>
          <w:p w14:paraId="596DAC93" w14:textId="77777777" w:rsidR="00136DEB" w:rsidRPr="00AF3413" w:rsidRDefault="00136DEB" w:rsidP="00136DEB">
            <w:pPr>
              <w:ind w:left="0" w:firstLine="0"/>
              <w:rPr>
                <w:ins w:id="882" w:author="Vicki Tsai" w:date="2024-05-08T14:54:00Z"/>
                <w:rFonts w:eastAsia="微軟正黑體" w:cstheme="minorHAnsi"/>
                <w:szCs w:val="24"/>
              </w:rPr>
            </w:pPr>
            <w:ins w:id="883" w:author="Vicki Tsai" w:date="2024-05-08T14:54:00Z">
              <w:r w:rsidRPr="00AF3413">
                <w:rPr>
                  <w:rFonts w:eastAsia="微軟正黑體" w:cstheme="minorHAnsi"/>
                  <w:szCs w:val="24"/>
                </w:rPr>
                <w:t>20</w:t>
              </w:r>
            </w:ins>
          </w:p>
        </w:tc>
        <w:tc>
          <w:tcPr>
            <w:tcW w:w="2830" w:type="dxa"/>
            <w:vAlign w:val="center"/>
          </w:tcPr>
          <w:p w14:paraId="5F82560C" w14:textId="77777777" w:rsidR="00136DEB" w:rsidRPr="00AF3413" w:rsidRDefault="00136DEB" w:rsidP="00136DEB">
            <w:pPr>
              <w:ind w:left="0" w:firstLine="0"/>
              <w:rPr>
                <w:ins w:id="884" w:author="Vicki Tsai" w:date="2024-05-08T14:54:00Z"/>
                <w:rFonts w:eastAsia="微軟正黑體" w:cstheme="minorHAnsi"/>
                <w:sz w:val="22"/>
              </w:rPr>
            </w:pPr>
          </w:p>
        </w:tc>
      </w:tr>
      <w:tr w:rsidR="00136DEB" w:rsidRPr="00AF3413" w14:paraId="152D290B" w14:textId="77777777" w:rsidTr="00136DEB">
        <w:tblPrEx>
          <w:tblW w:w="0" w:type="auto"/>
          <w:tblPrExChange w:id="885" w:author="Vicki Tsai" w:date="2024-05-08T15:02:00Z">
            <w:tblPrEx>
              <w:tblW w:w="0" w:type="auto"/>
            </w:tblPrEx>
          </w:tblPrExChange>
        </w:tblPrEx>
        <w:trPr>
          <w:ins w:id="886" w:author="Vicki Tsai" w:date="2024-05-08T14:58:00Z"/>
        </w:trPr>
        <w:tc>
          <w:tcPr>
            <w:tcW w:w="743" w:type="dxa"/>
            <w:vAlign w:val="center"/>
            <w:tcPrChange w:id="887" w:author="Vicki Tsai" w:date="2024-05-08T15:02:00Z">
              <w:tcPr>
                <w:tcW w:w="743" w:type="dxa"/>
                <w:vAlign w:val="center"/>
              </w:tcPr>
            </w:tcPrChange>
          </w:tcPr>
          <w:p w14:paraId="11C5DADF" w14:textId="77777777" w:rsidR="00136DEB" w:rsidRPr="00AF3413" w:rsidRDefault="00136DEB" w:rsidP="00136DEB">
            <w:pPr>
              <w:pStyle w:val="af2"/>
              <w:numPr>
                <w:ilvl w:val="0"/>
                <w:numId w:val="149"/>
              </w:numPr>
              <w:ind w:leftChars="0"/>
              <w:rPr>
                <w:ins w:id="888" w:author="Vicki Tsai" w:date="2024-05-08T14:58:00Z"/>
                <w:rFonts w:eastAsia="微軟正黑體" w:cstheme="minorHAnsi"/>
              </w:rPr>
            </w:pPr>
          </w:p>
        </w:tc>
        <w:tc>
          <w:tcPr>
            <w:tcW w:w="1946" w:type="dxa"/>
            <w:vAlign w:val="center"/>
            <w:tcPrChange w:id="889" w:author="Vicki Tsai" w:date="2024-05-08T15:02:00Z">
              <w:tcPr>
                <w:tcW w:w="1753" w:type="dxa"/>
                <w:vAlign w:val="center"/>
              </w:tcPr>
            </w:tcPrChange>
          </w:tcPr>
          <w:p w14:paraId="6E6A49BE" w14:textId="2FA05533" w:rsidR="00136DEB" w:rsidRPr="00AF3413" w:rsidRDefault="00136DEB" w:rsidP="00136DEB">
            <w:pPr>
              <w:ind w:left="0" w:firstLine="0"/>
              <w:rPr>
                <w:ins w:id="890" w:author="Vicki Tsai" w:date="2024-05-08T14:58:00Z"/>
                <w:rFonts w:eastAsia="微軟正黑體" w:cstheme="minorHAnsi"/>
                <w:szCs w:val="24"/>
              </w:rPr>
            </w:pPr>
            <w:ins w:id="891" w:author="Vicki Tsai" w:date="2024-05-08T15:00:00Z">
              <w:r w:rsidRPr="00AF3413">
                <w:rPr>
                  <w:rFonts w:eastAsia="微軟正黑體" w:cstheme="minorHAnsi"/>
                  <w:szCs w:val="24"/>
                </w:rPr>
                <w:t>支出</w:t>
              </w:r>
            </w:ins>
            <w:ins w:id="892" w:author="Vicki Tsai" w:date="2024-05-08T15:03:00Z">
              <w:r w:rsidRPr="00AF3413">
                <w:rPr>
                  <w:rFonts w:eastAsia="微軟正黑體" w:cstheme="minorHAnsi"/>
                  <w:szCs w:val="24"/>
                </w:rPr>
                <w:t>金額</w:t>
              </w:r>
            </w:ins>
          </w:p>
        </w:tc>
        <w:tc>
          <w:tcPr>
            <w:tcW w:w="1275" w:type="dxa"/>
            <w:vAlign w:val="center"/>
            <w:tcPrChange w:id="893" w:author="Vicki Tsai" w:date="2024-05-08T15:02:00Z">
              <w:tcPr>
                <w:tcW w:w="1043" w:type="dxa"/>
                <w:gridSpan w:val="2"/>
                <w:vAlign w:val="center"/>
              </w:tcPr>
            </w:tcPrChange>
          </w:tcPr>
          <w:p w14:paraId="7E9BE8B8" w14:textId="691A6365" w:rsidR="00136DEB" w:rsidRPr="00AF3413" w:rsidRDefault="00136DEB" w:rsidP="00136DEB">
            <w:pPr>
              <w:ind w:left="0" w:firstLine="0"/>
              <w:rPr>
                <w:ins w:id="894" w:author="Vicki Tsai" w:date="2024-05-08T14:58:00Z"/>
                <w:rFonts w:eastAsia="微軟正黑體" w:cstheme="minorHAnsi"/>
                <w:szCs w:val="24"/>
              </w:rPr>
            </w:pPr>
            <w:ins w:id="895" w:author="Vicki Tsai" w:date="2024-05-08T15:03:00Z">
              <w:r w:rsidRPr="00AF3413">
                <w:rPr>
                  <w:rFonts w:eastAsia="微軟正黑體" w:cstheme="minorHAnsi"/>
                  <w:szCs w:val="24"/>
                </w:rPr>
                <w:t>數字</w:t>
              </w:r>
            </w:ins>
          </w:p>
        </w:tc>
        <w:tc>
          <w:tcPr>
            <w:tcW w:w="709" w:type="dxa"/>
            <w:tcPrChange w:id="896" w:author="Vicki Tsai" w:date="2024-05-08T15:02:00Z">
              <w:tcPr>
                <w:tcW w:w="693" w:type="dxa"/>
                <w:gridSpan w:val="2"/>
              </w:tcPr>
            </w:tcPrChange>
          </w:tcPr>
          <w:p w14:paraId="3E3BCDDC" w14:textId="3463FA0D" w:rsidR="00136DEB" w:rsidRPr="00AF3413" w:rsidRDefault="00136DEB" w:rsidP="00136DEB">
            <w:pPr>
              <w:ind w:left="0" w:firstLine="0"/>
              <w:jc w:val="center"/>
              <w:rPr>
                <w:ins w:id="897" w:author="Vicki Tsai" w:date="2024-05-08T14:58:00Z"/>
                <w:rFonts w:eastAsia="微軟正黑體" w:cstheme="minorHAnsi"/>
                <w:szCs w:val="24"/>
              </w:rPr>
            </w:pPr>
            <w:ins w:id="898" w:author="Vicki Tsai" w:date="2024-05-08T15:03:00Z">
              <w:r w:rsidRPr="00AF3413">
                <w:rPr>
                  <w:rFonts w:eastAsia="微軟正黑體" w:cstheme="minorHAnsi"/>
                  <w:szCs w:val="24"/>
                </w:rPr>
                <w:t>M</w:t>
              </w:r>
            </w:ins>
          </w:p>
        </w:tc>
        <w:tc>
          <w:tcPr>
            <w:tcW w:w="1418" w:type="dxa"/>
            <w:vAlign w:val="center"/>
            <w:tcPrChange w:id="899" w:author="Vicki Tsai" w:date="2024-05-08T15:02:00Z">
              <w:tcPr>
                <w:tcW w:w="1363" w:type="dxa"/>
                <w:gridSpan w:val="2"/>
                <w:vAlign w:val="center"/>
              </w:tcPr>
            </w:tcPrChange>
          </w:tcPr>
          <w:p w14:paraId="175543DF" w14:textId="42C26A69" w:rsidR="00136DEB" w:rsidRPr="00AF3413" w:rsidRDefault="00136DEB" w:rsidP="00136DEB">
            <w:pPr>
              <w:ind w:left="0" w:firstLine="0"/>
              <w:rPr>
                <w:ins w:id="900" w:author="Vicki Tsai" w:date="2024-05-08T14:58:00Z"/>
                <w:rFonts w:eastAsia="微軟正黑體" w:cstheme="minorHAnsi"/>
                <w:szCs w:val="24"/>
              </w:rPr>
            </w:pPr>
            <w:ins w:id="901" w:author="Vicki Tsai" w:date="2024-05-08T15:02:00Z">
              <w:r w:rsidRPr="00AF3413">
                <w:rPr>
                  <w:rFonts w:eastAsia="微軟正黑體" w:cstheme="minorHAnsi"/>
                  <w:szCs w:val="24"/>
                </w:rPr>
                <w:t>S9(11)V99</w:t>
              </w:r>
            </w:ins>
          </w:p>
        </w:tc>
        <w:tc>
          <w:tcPr>
            <w:tcW w:w="2830" w:type="dxa"/>
            <w:vAlign w:val="center"/>
            <w:tcPrChange w:id="902" w:author="Vicki Tsai" w:date="2024-05-08T15:02:00Z">
              <w:tcPr>
                <w:tcW w:w="3326" w:type="dxa"/>
                <w:gridSpan w:val="2"/>
                <w:vAlign w:val="center"/>
              </w:tcPr>
            </w:tcPrChange>
          </w:tcPr>
          <w:p w14:paraId="3D197869" w14:textId="5F70FDA0" w:rsidR="00136DEB" w:rsidRPr="00AF3413" w:rsidRDefault="00136DEB" w:rsidP="00136DEB">
            <w:pPr>
              <w:ind w:left="0" w:firstLine="0"/>
              <w:rPr>
                <w:ins w:id="903" w:author="Vicki Tsai" w:date="2024-05-08T14:58:00Z"/>
                <w:rFonts w:eastAsia="微軟正黑體" w:cstheme="minorHAnsi"/>
                <w:sz w:val="22"/>
              </w:rPr>
            </w:pPr>
            <w:ins w:id="904" w:author="Vicki Tsai" w:date="2024-05-08T15:03: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494345D5" w14:textId="77777777" w:rsidTr="00136DEB">
        <w:trPr>
          <w:ins w:id="905" w:author="Vicki Tsai" w:date="2024-05-08T15:02:00Z"/>
        </w:trPr>
        <w:tc>
          <w:tcPr>
            <w:tcW w:w="743" w:type="dxa"/>
            <w:vAlign w:val="center"/>
          </w:tcPr>
          <w:p w14:paraId="3A6B9D9A" w14:textId="77777777" w:rsidR="00136DEB" w:rsidRPr="00AF3413" w:rsidRDefault="00136DEB" w:rsidP="00136DEB">
            <w:pPr>
              <w:pStyle w:val="af2"/>
              <w:numPr>
                <w:ilvl w:val="0"/>
                <w:numId w:val="149"/>
              </w:numPr>
              <w:ind w:leftChars="0"/>
              <w:rPr>
                <w:ins w:id="906" w:author="Vicki Tsai" w:date="2024-05-08T15:02:00Z"/>
                <w:rFonts w:eastAsia="微軟正黑體" w:cstheme="minorHAnsi"/>
              </w:rPr>
            </w:pPr>
          </w:p>
        </w:tc>
        <w:tc>
          <w:tcPr>
            <w:tcW w:w="1946" w:type="dxa"/>
            <w:vAlign w:val="center"/>
          </w:tcPr>
          <w:p w14:paraId="4D8A0099" w14:textId="43389DD5" w:rsidR="00136DEB" w:rsidRPr="00AF3413" w:rsidRDefault="00136DEB" w:rsidP="00136DEB">
            <w:pPr>
              <w:ind w:left="0" w:firstLine="0"/>
              <w:rPr>
                <w:ins w:id="907" w:author="Vicki Tsai" w:date="2024-05-08T15:02:00Z"/>
                <w:rFonts w:eastAsia="微軟正黑體" w:cstheme="minorHAnsi"/>
                <w:szCs w:val="24"/>
              </w:rPr>
            </w:pPr>
            <w:ins w:id="908" w:author="Vicki Tsai" w:date="2024-05-08T15:03:00Z">
              <w:r w:rsidRPr="00AF3413">
                <w:rPr>
                  <w:rFonts w:eastAsia="微軟正黑體" w:cstheme="minorHAnsi"/>
                  <w:szCs w:val="24"/>
                </w:rPr>
                <w:t>存入金額</w:t>
              </w:r>
            </w:ins>
          </w:p>
        </w:tc>
        <w:tc>
          <w:tcPr>
            <w:tcW w:w="1275" w:type="dxa"/>
            <w:vAlign w:val="center"/>
          </w:tcPr>
          <w:p w14:paraId="4245DDC0" w14:textId="6367EA8A" w:rsidR="00136DEB" w:rsidRPr="00AF3413" w:rsidRDefault="00136DEB" w:rsidP="00136DEB">
            <w:pPr>
              <w:ind w:left="0" w:firstLine="0"/>
              <w:rPr>
                <w:ins w:id="909" w:author="Vicki Tsai" w:date="2024-05-08T15:02:00Z"/>
                <w:rFonts w:eastAsia="微軟正黑體" w:cstheme="minorHAnsi"/>
                <w:szCs w:val="24"/>
              </w:rPr>
            </w:pPr>
            <w:ins w:id="910" w:author="Vicki Tsai" w:date="2024-05-08T15:03:00Z">
              <w:r w:rsidRPr="00AF3413">
                <w:rPr>
                  <w:rFonts w:eastAsia="微軟正黑體" w:cstheme="minorHAnsi"/>
                  <w:szCs w:val="24"/>
                </w:rPr>
                <w:t>數字</w:t>
              </w:r>
            </w:ins>
          </w:p>
        </w:tc>
        <w:tc>
          <w:tcPr>
            <w:tcW w:w="709" w:type="dxa"/>
          </w:tcPr>
          <w:p w14:paraId="0D58E55F" w14:textId="249D909B" w:rsidR="00136DEB" w:rsidRPr="00AF3413" w:rsidRDefault="00136DEB" w:rsidP="00136DEB">
            <w:pPr>
              <w:ind w:left="0" w:firstLine="0"/>
              <w:jc w:val="center"/>
              <w:rPr>
                <w:ins w:id="911" w:author="Vicki Tsai" w:date="2024-05-08T15:02:00Z"/>
                <w:rFonts w:eastAsia="微軟正黑體" w:cstheme="minorHAnsi"/>
                <w:szCs w:val="24"/>
              </w:rPr>
            </w:pPr>
            <w:ins w:id="912" w:author="Vicki Tsai" w:date="2024-05-08T15:03:00Z">
              <w:r w:rsidRPr="00AF3413">
                <w:rPr>
                  <w:rFonts w:eastAsia="微軟正黑體" w:cstheme="minorHAnsi"/>
                  <w:szCs w:val="24"/>
                </w:rPr>
                <w:t>M</w:t>
              </w:r>
            </w:ins>
          </w:p>
        </w:tc>
        <w:tc>
          <w:tcPr>
            <w:tcW w:w="1418" w:type="dxa"/>
            <w:vAlign w:val="center"/>
          </w:tcPr>
          <w:p w14:paraId="26642017" w14:textId="3463D7E1" w:rsidR="00136DEB" w:rsidRPr="00AF3413" w:rsidRDefault="00136DEB" w:rsidP="00136DEB">
            <w:pPr>
              <w:ind w:left="0" w:firstLine="0"/>
              <w:rPr>
                <w:ins w:id="913" w:author="Vicki Tsai" w:date="2024-05-08T15:02:00Z"/>
                <w:rFonts w:eastAsia="微軟正黑體" w:cstheme="minorHAnsi"/>
                <w:szCs w:val="24"/>
              </w:rPr>
            </w:pPr>
            <w:ins w:id="914" w:author="Vicki Tsai" w:date="2024-05-08T15:02:00Z">
              <w:r w:rsidRPr="00AF3413">
                <w:rPr>
                  <w:rFonts w:eastAsia="微軟正黑體" w:cstheme="minorHAnsi"/>
                  <w:szCs w:val="24"/>
                </w:rPr>
                <w:t>S9(11)V99</w:t>
              </w:r>
            </w:ins>
          </w:p>
        </w:tc>
        <w:tc>
          <w:tcPr>
            <w:tcW w:w="2830" w:type="dxa"/>
            <w:vAlign w:val="center"/>
          </w:tcPr>
          <w:p w14:paraId="6A2FDD22" w14:textId="05ECCF58" w:rsidR="00136DEB" w:rsidRPr="00AF3413" w:rsidRDefault="00136DEB" w:rsidP="00136DEB">
            <w:pPr>
              <w:ind w:left="0" w:firstLine="0"/>
              <w:rPr>
                <w:ins w:id="915" w:author="Vicki Tsai" w:date="2024-05-08T15:02:00Z"/>
                <w:rFonts w:eastAsia="微軟正黑體" w:cstheme="minorHAnsi"/>
                <w:sz w:val="22"/>
              </w:rPr>
            </w:pPr>
            <w:ins w:id="916" w:author="Vicki Tsai" w:date="2024-05-08T15:03: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43A140B2" w14:textId="77777777" w:rsidTr="00136DEB">
        <w:trPr>
          <w:ins w:id="917" w:author="Vicki Tsai" w:date="2024-05-08T14:54:00Z"/>
        </w:trPr>
        <w:tc>
          <w:tcPr>
            <w:tcW w:w="743" w:type="dxa"/>
            <w:vAlign w:val="center"/>
          </w:tcPr>
          <w:p w14:paraId="72266833" w14:textId="77777777" w:rsidR="00136DEB" w:rsidRPr="00AF3413" w:rsidRDefault="00136DEB">
            <w:pPr>
              <w:pStyle w:val="af2"/>
              <w:numPr>
                <w:ilvl w:val="0"/>
                <w:numId w:val="149"/>
              </w:numPr>
              <w:ind w:leftChars="0"/>
              <w:rPr>
                <w:ins w:id="918" w:author="Vicki Tsai" w:date="2024-05-08T14:54:00Z"/>
                <w:rFonts w:eastAsia="微軟正黑體" w:cstheme="minorHAnsi"/>
              </w:rPr>
              <w:pPrChange w:id="919" w:author="Vicki Tsai" w:date="2024-05-08T14:55:00Z">
                <w:pPr>
                  <w:pStyle w:val="af2"/>
                  <w:numPr>
                    <w:numId w:val="39"/>
                  </w:numPr>
                  <w:ind w:leftChars="0" w:left="480"/>
                </w:pPr>
              </w:pPrChange>
            </w:pPr>
          </w:p>
        </w:tc>
        <w:tc>
          <w:tcPr>
            <w:tcW w:w="1946" w:type="dxa"/>
            <w:vAlign w:val="center"/>
          </w:tcPr>
          <w:p w14:paraId="467852E1" w14:textId="77777777" w:rsidR="00136DEB" w:rsidRPr="00AF3413" w:rsidRDefault="00136DEB" w:rsidP="00136DEB">
            <w:pPr>
              <w:ind w:left="0" w:firstLine="0"/>
              <w:rPr>
                <w:ins w:id="920" w:author="Vicki Tsai" w:date="2024-05-08T14:54:00Z"/>
                <w:rFonts w:eastAsia="微軟正黑體" w:cstheme="minorHAnsi"/>
                <w:szCs w:val="24"/>
              </w:rPr>
            </w:pPr>
            <w:ins w:id="921" w:author="Vicki Tsai" w:date="2024-05-08T14:54:00Z">
              <w:r w:rsidRPr="00AF3413">
                <w:rPr>
                  <w:rFonts w:eastAsia="微軟正黑體" w:cstheme="minorHAnsi"/>
                  <w:szCs w:val="24"/>
                </w:rPr>
                <w:t>餘額</w:t>
              </w:r>
            </w:ins>
          </w:p>
        </w:tc>
        <w:tc>
          <w:tcPr>
            <w:tcW w:w="1275" w:type="dxa"/>
            <w:vAlign w:val="center"/>
          </w:tcPr>
          <w:p w14:paraId="11106060" w14:textId="77777777" w:rsidR="00136DEB" w:rsidRPr="00AF3413" w:rsidRDefault="00136DEB" w:rsidP="00136DEB">
            <w:pPr>
              <w:ind w:left="0" w:firstLine="0"/>
              <w:rPr>
                <w:ins w:id="922" w:author="Vicki Tsai" w:date="2024-05-08T14:54:00Z"/>
                <w:rFonts w:eastAsia="微軟正黑體" w:cstheme="minorHAnsi"/>
                <w:szCs w:val="24"/>
              </w:rPr>
            </w:pPr>
            <w:ins w:id="923" w:author="Vicki Tsai" w:date="2024-05-08T14:54:00Z">
              <w:r w:rsidRPr="00AF3413">
                <w:rPr>
                  <w:rFonts w:eastAsia="微軟正黑體" w:cstheme="minorHAnsi"/>
                  <w:szCs w:val="24"/>
                </w:rPr>
                <w:t>數字</w:t>
              </w:r>
            </w:ins>
          </w:p>
        </w:tc>
        <w:tc>
          <w:tcPr>
            <w:tcW w:w="709" w:type="dxa"/>
          </w:tcPr>
          <w:p w14:paraId="3C4E0629" w14:textId="77777777" w:rsidR="00136DEB" w:rsidRPr="00AF3413" w:rsidRDefault="00136DEB" w:rsidP="00136DEB">
            <w:pPr>
              <w:ind w:left="0" w:firstLine="0"/>
              <w:jc w:val="center"/>
              <w:rPr>
                <w:ins w:id="924" w:author="Vicki Tsai" w:date="2024-05-08T14:54:00Z"/>
                <w:rFonts w:eastAsia="微軟正黑體" w:cstheme="minorHAnsi"/>
                <w:szCs w:val="24"/>
              </w:rPr>
            </w:pPr>
            <w:ins w:id="925" w:author="Vicki Tsai" w:date="2024-05-08T14:54:00Z">
              <w:r w:rsidRPr="00AF3413">
                <w:rPr>
                  <w:rFonts w:eastAsia="微軟正黑體" w:cstheme="minorHAnsi"/>
                  <w:szCs w:val="24"/>
                </w:rPr>
                <w:t>M</w:t>
              </w:r>
            </w:ins>
          </w:p>
        </w:tc>
        <w:tc>
          <w:tcPr>
            <w:tcW w:w="1418" w:type="dxa"/>
            <w:vAlign w:val="center"/>
          </w:tcPr>
          <w:p w14:paraId="184F3115" w14:textId="77777777" w:rsidR="00136DEB" w:rsidRPr="00AF3413" w:rsidRDefault="00136DEB" w:rsidP="00136DEB">
            <w:pPr>
              <w:ind w:left="0" w:firstLine="0"/>
              <w:rPr>
                <w:ins w:id="926" w:author="Vicki Tsai" w:date="2024-05-08T14:54:00Z"/>
                <w:rFonts w:eastAsia="微軟正黑體" w:cstheme="minorHAnsi"/>
                <w:szCs w:val="24"/>
              </w:rPr>
            </w:pPr>
            <w:ins w:id="927" w:author="Vicki Tsai" w:date="2024-05-08T14:54:00Z">
              <w:r w:rsidRPr="00AF3413">
                <w:rPr>
                  <w:rFonts w:eastAsia="微軟正黑體" w:cstheme="minorHAnsi"/>
                  <w:szCs w:val="24"/>
                </w:rPr>
                <w:t>S9(11)V99</w:t>
              </w:r>
            </w:ins>
          </w:p>
        </w:tc>
        <w:tc>
          <w:tcPr>
            <w:tcW w:w="2830" w:type="dxa"/>
            <w:vAlign w:val="center"/>
          </w:tcPr>
          <w:p w14:paraId="311AB278" w14:textId="77777777" w:rsidR="00136DEB" w:rsidRPr="00AF3413" w:rsidRDefault="00136DEB" w:rsidP="00136DEB">
            <w:pPr>
              <w:ind w:left="0" w:firstLine="0"/>
              <w:rPr>
                <w:ins w:id="928" w:author="Vicki Tsai" w:date="2024-05-08T14:54:00Z"/>
                <w:rFonts w:eastAsia="微軟正黑體" w:cstheme="minorHAnsi"/>
                <w:sz w:val="22"/>
              </w:rPr>
            </w:pPr>
            <w:ins w:id="929" w:author="Vicki Tsai" w:date="2024-05-08T14:54:00Z">
              <w:r w:rsidRPr="00AF3413">
                <w:rPr>
                  <w:rFonts w:eastAsia="微軟正黑體" w:cstheme="minorHAnsi"/>
                  <w:sz w:val="22"/>
                </w:rPr>
                <w:t>11</w:t>
              </w:r>
              <w:r w:rsidRPr="00AF3413">
                <w:rPr>
                  <w:rFonts w:eastAsia="微軟正黑體" w:cstheme="minorHAnsi"/>
                  <w:sz w:val="22"/>
                </w:rPr>
                <w:t>位整數，</w:t>
              </w:r>
              <w:r w:rsidRPr="00AF3413">
                <w:rPr>
                  <w:rFonts w:eastAsia="微軟正黑體" w:cstheme="minorHAnsi"/>
                  <w:sz w:val="22"/>
                </w:rPr>
                <w:t>2</w:t>
              </w:r>
              <w:r w:rsidRPr="00AF3413">
                <w:rPr>
                  <w:rFonts w:eastAsia="微軟正黑體" w:cstheme="minorHAnsi"/>
                  <w:sz w:val="22"/>
                </w:rPr>
                <w:t>位小數</w:t>
              </w:r>
            </w:ins>
          </w:p>
        </w:tc>
      </w:tr>
      <w:tr w:rsidR="00136DEB" w:rsidRPr="00AF3413" w14:paraId="0E2EF1BC" w14:textId="77777777" w:rsidTr="00136DEB">
        <w:trPr>
          <w:ins w:id="930" w:author="Vicki Tsai" w:date="2024-05-08T14:54:00Z"/>
        </w:trPr>
        <w:tc>
          <w:tcPr>
            <w:tcW w:w="743" w:type="dxa"/>
            <w:vAlign w:val="center"/>
          </w:tcPr>
          <w:p w14:paraId="21A62CFA" w14:textId="77777777" w:rsidR="00136DEB" w:rsidRPr="00AF3413" w:rsidRDefault="00136DEB">
            <w:pPr>
              <w:pStyle w:val="af2"/>
              <w:numPr>
                <w:ilvl w:val="0"/>
                <w:numId w:val="149"/>
              </w:numPr>
              <w:ind w:leftChars="0"/>
              <w:rPr>
                <w:ins w:id="931" w:author="Vicki Tsai" w:date="2024-05-08T14:54:00Z"/>
                <w:rFonts w:eastAsia="微軟正黑體" w:cstheme="minorHAnsi"/>
              </w:rPr>
              <w:pPrChange w:id="932" w:author="Vicki Tsai" w:date="2024-05-08T14:55:00Z">
                <w:pPr>
                  <w:pStyle w:val="af2"/>
                  <w:numPr>
                    <w:numId w:val="39"/>
                  </w:numPr>
                  <w:ind w:leftChars="0" w:left="480"/>
                </w:pPr>
              </w:pPrChange>
            </w:pPr>
          </w:p>
        </w:tc>
        <w:tc>
          <w:tcPr>
            <w:tcW w:w="1946" w:type="dxa"/>
            <w:vAlign w:val="center"/>
          </w:tcPr>
          <w:p w14:paraId="7F1835A7" w14:textId="6A473733" w:rsidR="00136DEB" w:rsidRPr="00AF3413" w:rsidRDefault="00136DEB" w:rsidP="00136DEB">
            <w:pPr>
              <w:ind w:left="0" w:firstLine="0"/>
              <w:rPr>
                <w:ins w:id="933" w:author="Vicki Tsai" w:date="2024-05-08T14:54:00Z"/>
                <w:rFonts w:eastAsia="微軟正黑體" w:cstheme="minorHAnsi"/>
                <w:szCs w:val="24"/>
              </w:rPr>
            </w:pPr>
            <w:proofErr w:type="gramStart"/>
            <w:ins w:id="934" w:author="Vicki Tsai" w:date="2024-05-08T15:00:00Z">
              <w:r w:rsidRPr="00AF3413">
                <w:rPr>
                  <w:rFonts w:eastAsia="微軟正黑體" w:cstheme="minorHAnsi"/>
                  <w:szCs w:val="24"/>
                </w:rPr>
                <w:t>承作</w:t>
              </w:r>
            </w:ins>
            <w:proofErr w:type="gramEnd"/>
            <w:ins w:id="935" w:author="Vicki Tsai" w:date="2024-05-08T14:54:00Z">
              <w:r w:rsidRPr="00AF3413">
                <w:rPr>
                  <w:rFonts w:eastAsia="微軟正黑體" w:cstheme="minorHAnsi"/>
                  <w:szCs w:val="24"/>
                </w:rPr>
                <w:t>分行</w:t>
              </w:r>
            </w:ins>
          </w:p>
        </w:tc>
        <w:tc>
          <w:tcPr>
            <w:tcW w:w="1275" w:type="dxa"/>
            <w:vAlign w:val="center"/>
          </w:tcPr>
          <w:p w14:paraId="5ECF48C5" w14:textId="77777777" w:rsidR="00136DEB" w:rsidRPr="00AF3413" w:rsidRDefault="00136DEB" w:rsidP="00136DEB">
            <w:pPr>
              <w:ind w:left="0" w:firstLine="0"/>
              <w:rPr>
                <w:ins w:id="936" w:author="Vicki Tsai" w:date="2024-05-08T14:54:00Z"/>
                <w:rFonts w:eastAsia="微軟正黑體" w:cstheme="minorHAnsi"/>
                <w:szCs w:val="24"/>
              </w:rPr>
            </w:pPr>
            <w:ins w:id="937" w:author="Vicki Tsai" w:date="2024-05-08T14:54:00Z">
              <w:r w:rsidRPr="00AF3413">
                <w:rPr>
                  <w:rFonts w:eastAsia="微軟正黑體" w:cstheme="minorHAnsi"/>
                  <w:szCs w:val="24"/>
                </w:rPr>
                <w:t>數字</w:t>
              </w:r>
            </w:ins>
          </w:p>
        </w:tc>
        <w:tc>
          <w:tcPr>
            <w:tcW w:w="709" w:type="dxa"/>
          </w:tcPr>
          <w:p w14:paraId="51278635" w14:textId="77777777" w:rsidR="00136DEB" w:rsidRPr="00AF3413" w:rsidRDefault="00136DEB" w:rsidP="00136DEB">
            <w:pPr>
              <w:ind w:left="0" w:firstLine="0"/>
              <w:jc w:val="center"/>
              <w:rPr>
                <w:ins w:id="938" w:author="Vicki Tsai" w:date="2024-05-08T14:54:00Z"/>
                <w:rFonts w:eastAsia="微軟正黑體" w:cstheme="minorHAnsi"/>
                <w:szCs w:val="24"/>
              </w:rPr>
            </w:pPr>
            <w:ins w:id="939" w:author="Vicki Tsai" w:date="2024-05-08T14:54:00Z">
              <w:r w:rsidRPr="00AF3413">
                <w:rPr>
                  <w:rFonts w:eastAsia="微軟正黑體" w:cstheme="minorHAnsi"/>
                  <w:szCs w:val="24"/>
                </w:rPr>
                <w:t>O</w:t>
              </w:r>
            </w:ins>
          </w:p>
        </w:tc>
        <w:tc>
          <w:tcPr>
            <w:tcW w:w="1418" w:type="dxa"/>
          </w:tcPr>
          <w:p w14:paraId="74547485" w14:textId="77777777" w:rsidR="00136DEB" w:rsidRPr="00AF3413" w:rsidRDefault="00136DEB" w:rsidP="00136DEB">
            <w:pPr>
              <w:ind w:left="0" w:firstLine="0"/>
              <w:rPr>
                <w:ins w:id="940" w:author="Vicki Tsai" w:date="2024-05-08T14:54:00Z"/>
                <w:rFonts w:eastAsia="微軟正黑體" w:cstheme="minorHAnsi"/>
                <w:szCs w:val="24"/>
              </w:rPr>
            </w:pPr>
            <w:ins w:id="941" w:author="Vicki Tsai" w:date="2024-05-08T14:54:00Z">
              <w:r w:rsidRPr="00AF3413">
                <w:rPr>
                  <w:rFonts w:eastAsia="微軟正黑體" w:cstheme="minorHAnsi"/>
                  <w:szCs w:val="24"/>
                </w:rPr>
                <w:t>3</w:t>
              </w:r>
            </w:ins>
          </w:p>
        </w:tc>
        <w:tc>
          <w:tcPr>
            <w:tcW w:w="2830" w:type="dxa"/>
            <w:vAlign w:val="center"/>
          </w:tcPr>
          <w:p w14:paraId="67070747" w14:textId="77777777" w:rsidR="00136DEB" w:rsidRPr="00AF3413" w:rsidRDefault="00136DEB" w:rsidP="00136DEB">
            <w:pPr>
              <w:ind w:left="0" w:firstLine="0"/>
              <w:rPr>
                <w:ins w:id="942" w:author="Vicki Tsai" w:date="2024-05-08T14:54:00Z"/>
                <w:rFonts w:eastAsia="微軟正黑體" w:cstheme="minorHAnsi"/>
                <w:sz w:val="22"/>
              </w:rPr>
            </w:pPr>
          </w:p>
        </w:tc>
      </w:tr>
    </w:tbl>
    <w:p w14:paraId="044706EE" w14:textId="58DF68C8" w:rsidR="001F0DC5" w:rsidRPr="00AF3413" w:rsidDel="00136DEB" w:rsidRDefault="001F0DC5">
      <w:pPr>
        <w:rPr>
          <w:ins w:id="943" w:author="Ching Yi Tsai" w:date="2024-05-08T14:42:00Z"/>
          <w:del w:id="944" w:author="Vicki Tsai" w:date="2024-05-08T15:04:00Z"/>
          <w:rFonts w:eastAsia="微軟正黑體" w:cstheme="minorHAnsi"/>
          <w:rPrChange w:id="945" w:author="Vicki Tsai" w:date="2024-05-08T14:54:00Z">
            <w:rPr>
              <w:ins w:id="946" w:author="Ching Yi Tsai" w:date="2024-05-08T14:42:00Z"/>
              <w:del w:id="947" w:author="Vicki Tsai" w:date="2024-05-08T15:04:00Z"/>
            </w:rPr>
          </w:rPrChange>
        </w:rPr>
        <w:pPrChange w:id="948" w:author="Vicki Tsai" w:date="2024-05-08T14:54:00Z">
          <w:pPr>
            <w:pStyle w:val="af2"/>
            <w:numPr>
              <w:numId w:val="38"/>
            </w:numPr>
            <w:ind w:leftChars="0" w:left="1319"/>
          </w:pPr>
        </w:pPrChange>
      </w:pPr>
    </w:p>
    <w:p w14:paraId="2D99972D" w14:textId="79CCED58" w:rsidR="00D97A59" w:rsidRPr="00AF3413" w:rsidRDefault="00D97A59">
      <w:pPr>
        <w:pStyle w:val="af2"/>
        <w:numPr>
          <w:ilvl w:val="0"/>
          <w:numId w:val="38"/>
        </w:numPr>
        <w:ind w:leftChars="0"/>
        <w:rPr>
          <w:rFonts w:eastAsia="微軟正黑體" w:cstheme="minorHAnsi"/>
        </w:rPr>
      </w:pPr>
      <w:ins w:id="949" w:author="Ching Yi Tsai" w:date="2024-05-08T14:42:00Z">
        <w:r w:rsidRPr="00AF3413">
          <w:rPr>
            <w:rFonts w:eastAsia="微軟正黑體" w:cstheme="minorHAnsi"/>
          </w:rPr>
          <w:t>「</w:t>
        </w:r>
        <w:r w:rsidRPr="00AF3413">
          <w:rPr>
            <w:rFonts w:eastAsia="微軟正黑體" w:cstheme="minorHAnsi"/>
          </w:rPr>
          <w:t>3.</w:t>
        </w:r>
      </w:ins>
      <w:ins w:id="950" w:author="Ching Yi Tsai" w:date="2024-05-08T14:43:00Z">
        <w:r w:rsidRPr="00AF3413">
          <w:rPr>
            <w:rFonts w:eastAsia="微軟正黑體" w:cstheme="minorHAnsi"/>
          </w:rPr>
          <w:t>補</w:t>
        </w:r>
        <w:proofErr w:type="gramStart"/>
        <w:r w:rsidRPr="00AF3413">
          <w:rPr>
            <w:rFonts w:eastAsia="微軟正黑體" w:cstheme="minorHAnsi"/>
          </w:rPr>
          <w:t>摺</w:t>
        </w:r>
        <w:proofErr w:type="gramEnd"/>
        <w:r w:rsidRPr="00AF3413">
          <w:rPr>
            <w:rFonts w:eastAsia="微軟正黑體" w:cstheme="minorHAnsi"/>
          </w:rPr>
          <w:t>資料</w:t>
        </w:r>
      </w:ins>
      <w:ins w:id="951" w:author="Ching Yi Tsai" w:date="2024-05-08T14:42:00Z">
        <w:r w:rsidRPr="00AF3413">
          <w:rPr>
            <w:rFonts w:eastAsia="微軟正黑體" w:cstheme="minorHAnsi"/>
          </w:rPr>
          <w:t>列印」</w:t>
        </w:r>
      </w:ins>
      <w:ins w:id="952" w:author="Vicki Tsai" w:date="2024-05-08T15:04:00Z">
        <w:r w:rsidR="00136DEB" w:rsidRPr="00AF3413">
          <w:rPr>
            <w:rFonts w:eastAsia="微軟正黑體" w:cstheme="minorHAnsi"/>
          </w:rPr>
          <w:t>，</w:t>
        </w:r>
      </w:ins>
      <w:ins w:id="953" w:author="Vicki Tsai" w:date="2024-05-08T15:07:00Z">
        <w:r w:rsidR="00136DEB" w:rsidRPr="00AF3413">
          <w:rPr>
            <w:rFonts w:eastAsia="微軟正黑體" w:cstheme="minorHAnsi"/>
          </w:rPr>
          <w:t>欄位同「</w:t>
        </w:r>
        <w:r w:rsidR="00136DEB" w:rsidRPr="00AF3413">
          <w:rPr>
            <w:rFonts w:eastAsia="微軟正黑體" w:cstheme="minorHAnsi"/>
          </w:rPr>
          <w:t>1.</w:t>
        </w:r>
        <w:r w:rsidR="00136DEB" w:rsidRPr="00AF3413">
          <w:rPr>
            <w:rFonts w:eastAsia="微軟正黑體" w:cstheme="minorHAnsi"/>
          </w:rPr>
          <w:t>臨時對</w:t>
        </w:r>
        <w:proofErr w:type="gramStart"/>
        <w:r w:rsidR="00136DEB" w:rsidRPr="00AF3413">
          <w:rPr>
            <w:rFonts w:eastAsia="微軟正黑體" w:cstheme="minorHAnsi"/>
          </w:rPr>
          <w:t>帳單</w:t>
        </w:r>
        <w:proofErr w:type="gramEnd"/>
        <w:r w:rsidR="00136DEB" w:rsidRPr="00AF3413">
          <w:rPr>
            <w:rFonts w:eastAsia="微軟正黑體" w:cstheme="minorHAnsi"/>
          </w:rPr>
          <w:t>查詢」，列印由分行系統處理</w:t>
        </w:r>
      </w:ins>
    </w:p>
    <w:p w14:paraId="631CA75D" w14:textId="317D8AA3" w:rsidR="00AA1B3B" w:rsidRPr="00AF3413" w:rsidRDefault="00AA1B3B">
      <w:pPr>
        <w:pStyle w:val="af2"/>
        <w:numPr>
          <w:ilvl w:val="0"/>
          <w:numId w:val="38"/>
        </w:numPr>
        <w:ind w:leftChars="0"/>
        <w:rPr>
          <w:rFonts w:eastAsia="微軟正黑體" w:cstheme="minorHAnsi"/>
        </w:rPr>
      </w:pPr>
      <w:r w:rsidRPr="00AF3413">
        <w:rPr>
          <w:rFonts w:eastAsia="微軟正黑體" w:cstheme="minorHAnsi"/>
        </w:rPr>
        <w:t>「</w:t>
      </w:r>
      <w:ins w:id="954" w:author="Ching Yi Tsai" w:date="2024-05-08T14:50:00Z">
        <w:r w:rsidR="001F0DC5" w:rsidRPr="00AF3413">
          <w:rPr>
            <w:rFonts w:eastAsia="微軟正黑體" w:cstheme="minorHAnsi"/>
          </w:rPr>
          <w:t>4</w:t>
        </w:r>
      </w:ins>
      <w:del w:id="955" w:author="Ching Yi Tsai" w:date="2024-05-08T14:50:00Z">
        <w:r w:rsidRPr="00AF3413" w:rsidDel="001F0DC5">
          <w:rPr>
            <w:rFonts w:eastAsia="微軟正黑體" w:cstheme="minorHAnsi"/>
          </w:rPr>
          <w:delText>2</w:delText>
        </w:r>
      </w:del>
      <w:r w:rsidRPr="00AF3413">
        <w:rPr>
          <w:rFonts w:eastAsia="微軟正黑體" w:cstheme="minorHAnsi"/>
        </w:rPr>
        <w:t>.</w:t>
      </w:r>
      <w:r w:rsidRPr="00AF3413">
        <w:rPr>
          <w:rFonts w:eastAsia="微軟正黑體" w:cstheme="minorHAnsi"/>
        </w:rPr>
        <w:t>對</w:t>
      </w:r>
      <w:proofErr w:type="gramStart"/>
      <w:r w:rsidRPr="00AF3413">
        <w:rPr>
          <w:rFonts w:eastAsia="微軟正黑體" w:cstheme="minorHAnsi"/>
        </w:rPr>
        <w:t>帳單</w:t>
      </w:r>
      <w:proofErr w:type="gramEnd"/>
      <w:r w:rsidRPr="00AF3413">
        <w:rPr>
          <w:rFonts w:eastAsia="微軟正黑體" w:cstheme="minorHAnsi"/>
        </w:rPr>
        <w:t>磁片錄製</w:t>
      </w:r>
      <w:r w:rsidRPr="00AF3413">
        <w:rPr>
          <w:rFonts w:eastAsia="微軟正黑體" w:cstheme="minorHAnsi"/>
        </w:rPr>
        <w:t>(</w:t>
      </w:r>
      <w:r w:rsidR="00CD26A5" w:rsidRPr="00AF3413">
        <w:rPr>
          <w:rFonts w:eastAsia="微軟正黑體" w:cstheme="minorHAnsi"/>
        </w:rPr>
        <w:t>民國年</w:t>
      </w:r>
      <w:r w:rsidRPr="00AF3413">
        <w:rPr>
          <w:rFonts w:eastAsia="微軟正黑體" w:cstheme="minorHAnsi"/>
        </w:rPr>
        <w:t>)</w:t>
      </w:r>
      <w:r w:rsidRPr="00AF3413">
        <w:rPr>
          <w:rFonts w:eastAsia="微軟正黑體" w:cstheme="minorHAnsi"/>
        </w:rPr>
        <w:t>」，報表代號：</w:t>
      </w:r>
      <w:r w:rsidRPr="00AF3413">
        <w:rPr>
          <w:rFonts w:eastAsia="微軟正黑體" w:cstheme="minorHAnsi"/>
        </w:rPr>
        <w:t>RSALX005</w:t>
      </w:r>
    </w:p>
    <w:tbl>
      <w:tblPr>
        <w:tblStyle w:val="af1"/>
        <w:tblW w:w="0" w:type="auto"/>
        <w:tblLook w:val="04A0" w:firstRow="1" w:lastRow="0" w:firstColumn="1" w:lastColumn="0" w:noHBand="0" w:noVBand="1"/>
      </w:tblPr>
      <w:tblGrid>
        <w:gridCol w:w="686"/>
        <w:gridCol w:w="1722"/>
        <w:gridCol w:w="1205"/>
        <w:gridCol w:w="1226"/>
        <w:gridCol w:w="1463"/>
        <w:gridCol w:w="2619"/>
      </w:tblGrid>
      <w:tr w:rsidR="00CD26A5" w:rsidRPr="00AF3413" w14:paraId="0918AC10" w14:textId="77777777" w:rsidTr="00001B35">
        <w:tc>
          <w:tcPr>
            <w:tcW w:w="686" w:type="dxa"/>
            <w:tcBorders>
              <w:bottom w:val="single" w:sz="4" w:space="0" w:color="auto"/>
            </w:tcBorders>
            <w:shd w:val="pct12" w:color="auto" w:fill="auto"/>
          </w:tcPr>
          <w:p w14:paraId="775DCA8A"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t>編</w:t>
            </w:r>
            <w:r w:rsidRPr="00AF3413">
              <w:rPr>
                <w:rFonts w:eastAsia="微軟正黑體" w:cstheme="minorHAnsi"/>
                <w:b/>
                <w:bCs/>
              </w:rPr>
              <w:lastRenderedPageBreak/>
              <w:t>號</w:t>
            </w:r>
          </w:p>
        </w:tc>
        <w:tc>
          <w:tcPr>
            <w:tcW w:w="1722" w:type="dxa"/>
            <w:tcBorders>
              <w:bottom w:val="single" w:sz="4" w:space="0" w:color="auto"/>
            </w:tcBorders>
            <w:shd w:val="pct12" w:color="auto" w:fill="auto"/>
          </w:tcPr>
          <w:p w14:paraId="642FF9DB"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lastRenderedPageBreak/>
              <w:t>欄位名稱</w:t>
            </w:r>
          </w:p>
        </w:tc>
        <w:tc>
          <w:tcPr>
            <w:tcW w:w="1205" w:type="dxa"/>
            <w:tcBorders>
              <w:bottom w:val="single" w:sz="4" w:space="0" w:color="auto"/>
            </w:tcBorders>
            <w:shd w:val="pct12" w:color="auto" w:fill="auto"/>
          </w:tcPr>
          <w:p w14:paraId="1F912BCA"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t>欄位種類</w:t>
            </w:r>
          </w:p>
        </w:tc>
        <w:tc>
          <w:tcPr>
            <w:tcW w:w="1226" w:type="dxa"/>
            <w:tcBorders>
              <w:bottom w:val="single" w:sz="4" w:space="0" w:color="auto"/>
            </w:tcBorders>
            <w:shd w:val="pct12" w:color="auto" w:fill="auto"/>
          </w:tcPr>
          <w:p w14:paraId="1F49A712"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t>長度</w:t>
            </w:r>
          </w:p>
        </w:tc>
        <w:tc>
          <w:tcPr>
            <w:tcW w:w="1463" w:type="dxa"/>
            <w:tcBorders>
              <w:bottom w:val="single" w:sz="4" w:space="0" w:color="auto"/>
            </w:tcBorders>
            <w:shd w:val="pct12" w:color="auto" w:fill="auto"/>
          </w:tcPr>
          <w:p w14:paraId="679B2A57"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t>資料源</w:t>
            </w:r>
          </w:p>
        </w:tc>
        <w:tc>
          <w:tcPr>
            <w:tcW w:w="2619" w:type="dxa"/>
            <w:tcBorders>
              <w:bottom w:val="single" w:sz="4" w:space="0" w:color="auto"/>
            </w:tcBorders>
            <w:shd w:val="pct12" w:color="auto" w:fill="auto"/>
          </w:tcPr>
          <w:p w14:paraId="46B42C6A" w14:textId="77777777" w:rsidR="00CD26A5" w:rsidRPr="00AF3413" w:rsidRDefault="00CD26A5" w:rsidP="00001B35">
            <w:pPr>
              <w:ind w:left="0" w:firstLine="0"/>
              <w:jc w:val="center"/>
              <w:rPr>
                <w:rFonts w:eastAsia="微軟正黑體" w:cstheme="minorHAnsi"/>
                <w:b/>
                <w:bCs/>
              </w:rPr>
            </w:pPr>
            <w:r w:rsidRPr="00AF3413">
              <w:rPr>
                <w:rFonts w:eastAsia="微軟正黑體" w:cstheme="minorHAnsi"/>
                <w:b/>
                <w:bCs/>
              </w:rPr>
              <w:t>說明</w:t>
            </w:r>
          </w:p>
        </w:tc>
      </w:tr>
      <w:tr w:rsidR="00CD26A5" w:rsidRPr="00AF3413" w14:paraId="114FFC65" w14:textId="77777777" w:rsidTr="00001B35">
        <w:tc>
          <w:tcPr>
            <w:tcW w:w="686" w:type="dxa"/>
            <w:vAlign w:val="center"/>
          </w:tcPr>
          <w:p w14:paraId="128D9537" w14:textId="77777777" w:rsidR="00CD26A5" w:rsidRPr="00AF3413" w:rsidRDefault="00CD26A5" w:rsidP="00001B35">
            <w:pPr>
              <w:ind w:left="0" w:firstLine="0"/>
              <w:rPr>
                <w:rFonts w:eastAsia="微軟正黑體" w:cstheme="minorHAnsi"/>
              </w:rPr>
            </w:pPr>
            <w:r w:rsidRPr="00AF3413">
              <w:rPr>
                <w:rFonts w:eastAsia="微軟正黑體" w:cstheme="minorHAnsi"/>
              </w:rPr>
              <w:t>1</w:t>
            </w:r>
          </w:p>
        </w:tc>
        <w:tc>
          <w:tcPr>
            <w:tcW w:w="1722" w:type="dxa"/>
            <w:vAlign w:val="center"/>
          </w:tcPr>
          <w:p w14:paraId="5CA229AF" w14:textId="760FE8D9" w:rsidR="00CD26A5" w:rsidRPr="00AF3413" w:rsidRDefault="00CD26A5" w:rsidP="00001B35">
            <w:pPr>
              <w:ind w:left="0" w:firstLine="0"/>
              <w:rPr>
                <w:rFonts w:eastAsia="微軟正黑體" w:cstheme="minorHAnsi"/>
                <w:color w:val="000000" w:themeColor="text1"/>
                <w:sz w:val="22"/>
                <w:szCs w:val="20"/>
              </w:rPr>
            </w:pPr>
            <w:r w:rsidRPr="00AF3413">
              <w:rPr>
                <w:rFonts w:eastAsia="微軟正黑體" w:cstheme="minorHAnsi"/>
                <w:color w:val="000000" w:themeColor="text1"/>
                <w:sz w:val="22"/>
                <w:szCs w:val="20"/>
              </w:rPr>
              <w:t>帳號</w:t>
            </w:r>
          </w:p>
        </w:tc>
        <w:tc>
          <w:tcPr>
            <w:tcW w:w="1205" w:type="dxa"/>
            <w:vAlign w:val="center"/>
          </w:tcPr>
          <w:p w14:paraId="5425FC15" w14:textId="5B64CD55" w:rsidR="00CD26A5" w:rsidRPr="00AF3413" w:rsidRDefault="00CD26A5" w:rsidP="00001B35">
            <w:pPr>
              <w:ind w:left="0" w:firstLine="0"/>
              <w:rPr>
                <w:rFonts w:eastAsia="微軟正黑體" w:cstheme="minorHAnsi"/>
                <w:color w:val="000000" w:themeColor="text1"/>
              </w:rPr>
            </w:pPr>
            <w:r w:rsidRPr="00AF3413">
              <w:rPr>
                <w:rFonts w:eastAsia="微軟正黑體" w:cstheme="minorHAnsi"/>
                <w:color w:val="000000" w:themeColor="text1"/>
              </w:rPr>
              <w:t>數字</w:t>
            </w:r>
          </w:p>
        </w:tc>
        <w:tc>
          <w:tcPr>
            <w:tcW w:w="1226" w:type="dxa"/>
            <w:vAlign w:val="center"/>
          </w:tcPr>
          <w:p w14:paraId="5044A5D8" w14:textId="678DFFB9" w:rsidR="00CD26A5" w:rsidRPr="00AF3413" w:rsidRDefault="00CD26A5" w:rsidP="00001B35">
            <w:pPr>
              <w:ind w:left="0" w:firstLine="0"/>
              <w:rPr>
                <w:rFonts w:eastAsia="微軟正黑體" w:cstheme="minorHAnsi"/>
                <w:color w:val="000000" w:themeColor="text1"/>
              </w:rPr>
            </w:pPr>
            <w:r w:rsidRPr="00AF3413">
              <w:rPr>
                <w:rFonts w:eastAsia="微軟正黑體" w:cstheme="minorHAnsi"/>
                <w:color w:val="000000" w:themeColor="text1"/>
              </w:rPr>
              <w:t>14</w:t>
            </w:r>
          </w:p>
        </w:tc>
        <w:tc>
          <w:tcPr>
            <w:tcW w:w="1463" w:type="dxa"/>
            <w:vAlign w:val="center"/>
          </w:tcPr>
          <w:p w14:paraId="749B1EBD" w14:textId="77777777" w:rsidR="00CD26A5" w:rsidRPr="00AF3413" w:rsidRDefault="00CD26A5" w:rsidP="00001B35">
            <w:pPr>
              <w:ind w:left="0" w:firstLine="0"/>
              <w:rPr>
                <w:rFonts w:eastAsia="微軟正黑體" w:cstheme="minorHAnsi"/>
              </w:rPr>
            </w:pPr>
            <w:r w:rsidRPr="00AF3413">
              <w:rPr>
                <w:rFonts w:eastAsia="微軟正黑體" w:cstheme="minorHAnsi"/>
                <w:szCs w:val="24"/>
              </w:rPr>
              <w:t>新核心</w:t>
            </w:r>
          </w:p>
        </w:tc>
        <w:tc>
          <w:tcPr>
            <w:tcW w:w="2619" w:type="dxa"/>
            <w:vAlign w:val="center"/>
          </w:tcPr>
          <w:p w14:paraId="7DF73F9A" w14:textId="4D984555" w:rsidR="00CD26A5" w:rsidRPr="00AF3413" w:rsidRDefault="00CD26A5" w:rsidP="00001B35">
            <w:pPr>
              <w:ind w:left="0" w:firstLine="0"/>
              <w:rPr>
                <w:rFonts w:eastAsia="微軟正黑體" w:cstheme="minorHAnsi"/>
              </w:rPr>
            </w:pPr>
          </w:p>
        </w:tc>
      </w:tr>
      <w:tr w:rsidR="00CD26A5" w:rsidRPr="00AF3413" w14:paraId="79AF0A13" w14:textId="77777777" w:rsidTr="00001B35">
        <w:tc>
          <w:tcPr>
            <w:tcW w:w="686" w:type="dxa"/>
            <w:vAlign w:val="center"/>
          </w:tcPr>
          <w:p w14:paraId="44927580" w14:textId="77777777" w:rsidR="00CD26A5" w:rsidRPr="00AF3413" w:rsidRDefault="00CD26A5" w:rsidP="00001B35">
            <w:pPr>
              <w:ind w:left="0" w:firstLine="0"/>
              <w:rPr>
                <w:rFonts w:eastAsia="微軟正黑體" w:cstheme="minorHAnsi"/>
              </w:rPr>
            </w:pPr>
            <w:r w:rsidRPr="00AF3413">
              <w:rPr>
                <w:rFonts w:eastAsia="微軟正黑體" w:cstheme="minorHAnsi"/>
              </w:rPr>
              <w:t>2</w:t>
            </w:r>
          </w:p>
        </w:tc>
        <w:tc>
          <w:tcPr>
            <w:tcW w:w="1722" w:type="dxa"/>
            <w:vAlign w:val="center"/>
          </w:tcPr>
          <w:p w14:paraId="41B27BED" w14:textId="39BDAD92"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交易日期</w:t>
            </w:r>
          </w:p>
        </w:tc>
        <w:tc>
          <w:tcPr>
            <w:tcW w:w="1205" w:type="dxa"/>
            <w:vAlign w:val="center"/>
          </w:tcPr>
          <w:p w14:paraId="7749176C" w14:textId="6E364345"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日期</w:t>
            </w:r>
          </w:p>
        </w:tc>
        <w:tc>
          <w:tcPr>
            <w:tcW w:w="1226" w:type="dxa"/>
            <w:vAlign w:val="center"/>
          </w:tcPr>
          <w:p w14:paraId="4A1492C1" w14:textId="5862C8C5"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7</w:t>
            </w:r>
          </w:p>
        </w:tc>
        <w:tc>
          <w:tcPr>
            <w:tcW w:w="1463" w:type="dxa"/>
            <w:vAlign w:val="center"/>
          </w:tcPr>
          <w:p w14:paraId="124ECE28" w14:textId="3C973F97" w:rsidR="00CD26A5" w:rsidRPr="00AF3413" w:rsidRDefault="00CD26A5"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7447986A" w14:textId="27D89AC7" w:rsidR="00CD26A5" w:rsidRPr="00AF3413" w:rsidRDefault="00CD26A5" w:rsidP="00001B35">
            <w:pPr>
              <w:ind w:left="0" w:firstLine="0"/>
              <w:rPr>
                <w:rFonts w:eastAsia="微軟正黑體" w:cstheme="minorHAnsi"/>
                <w:sz w:val="22"/>
              </w:rPr>
            </w:pPr>
            <w:r w:rsidRPr="00AF3413">
              <w:rPr>
                <w:rFonts w:eastAsia="微軟正黑體" w:cstheme="minorHAnsi"/>
                <w:sz w:val="22"/>
              </w:rPr>
              <w:t>民國年</w:t>
            </w:r>
            <w:r w:rsidRPr="00AF3413">
              <w:rPr>
                <w:rFonts w:eastAsia="微軟正黑體" w:cstheme="minorHAnsi"/>
                <w:sz w:val="22"/>
              </w:rPr>
              <w:t>YYYMMDD</w:t>
            </w:r>
          </w:p>
        </w:tc>
      </w:tr>
      <w:tr w:rsidR="00CD26A5" w:rsidRPr="00AF3413" w14:paraId="49DF92E7" w14:textId="77777777" w:rsidTr="00001B35">
        <w:tc>
          <w:tcPr>
            <w:tcW w:w="686" w:type="dxa"/>
            <w:vAlign w:val="center"/>
          </w:tcPr>
          <w:p w14:paraId="4B226693" w14:textId="77777777" w:rsidR="00CD26A5" w:rsidRPr="00AF3413" w:rsidRDefault="00CD26A5" w:rsidP="00001B35">
            <w:pPr>
              <w:ind w:left="0" w:firstLine="0"/>
              <w:rPr>
                <w:rFonts w:eastAsia="微軟正黑體" w:cstheme="minorHAnsi"/>
              </w:rPr>
            </w:pPr>
            <w:r w:rsidRPr="00AF3413">
              <w:rPr>
                <w:rFonts w:eastAsia="微軟正黑體" w:cstheme="minorHAnsi"/>
              </w:rPr>
              <w:t>3</w:t>
            </w:r>
          </w:p>
        </w:tc>
        <w:tc>
          <w:tcPr>
            <w:tcW w:w="1722" w:type="dxa"/>
            <w:vAlign w:val="center"/>
          </w:tcPr>
          <w:p w14:paraId="01C5EFFF" w14:textId="17AE49C5"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流水編號</w:t>
            </w:r>
          </w:p>
        </w:tc>
        <w:tc>
          <w:tcPr>
            <w:tcW w:w="1205" w:type="dxa"/>
            <w:vAlign w:val="center"/>
          </w:tcPr>
          <w:p w14:paraId="2194ADE7" w14:textId="77777777"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數字</w:t>
            </w:r>
          </w:p>
        </w:tc>
        <w:tc>
          <w:tcPr>
            <w:tcW w:w="1226" w:type="dxa"/>
            <w:vAlign w:val="center"/>
          </w:tcPr>
          <w:p w14:paraId="5FE04D76" w14:textId="185CA943" w:rsidR="00CD26A5" w:rsidRPr="00AF3413" w:rsidRDefault="00CD26A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8</w:t>
            </w:r>
          </w:p>
        </w:tc>
        <w:tc>
          <w:tcPr>
            <w:tcW w:w="1463" w:type="dxa"/>
            <w:vAlign w:val="center"/>
          </w:tcPr>
          <w:p w14:paraId="3B0890D8" w14:textId="5CFEA780" w:rsidR="00CD26A5" w:rsidRPr="00AF3413" w:rsidRDefault="00F5146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存款中台</w:t>
            </w:r>
          </w:p>
        </w:tc>
        <w:tc>
          <w:tcPr>
            <w:tcW w:w="2619" w:type="dxa"/>
            <w:vAlign w:val="center"/>
          </w:tcPr>
          <w:p w14:paraId="52A9744D" w14:textId="2F3281C4" w:rsidR="00CD26A5" w:rsidRPr="00AF3413" w:rsidRDefault="00F51465" w:rsidP="00001B35">
            <w:pPr>
              <w:ind w:left="0" w:firstLine="0"/>
              <w:rPr>
                <w:rFonts w:eastAsia="微軟正黑體" w:cstheme="minorHAnsi"/>
                <w:sz w:val="22"/>
              </w:rPr>
            </w:pPr>
            <w:r w:rsidRPr="00AF3413">
              <w:rPr>
                <w:rFonts w:eastAsia="微軟正黑體" w:cstheme="minorHAnsi"/>
                <w:sz w:val="22"/>
              </w:rPr>
              <w:t>依據產出資料由</w:t>
            </w:r>
            <w:r w:rsidRPr="00AF3413">
              <w:rPr>
                <w:rFonts w:eastAsia="微軟正黑體" w:cstheme="minorHAnsi"/>
                <w:sz w:val="22"/>
              </w:rPr>
              <w:t>00000001</w:t>
            </w:r>
            <w:r w:rsidRPr="00AF3413">
              <w:rPr>
                <w:rFonts w:eastAsia="微軟正黑體" w:cstheme="minorHAnsi"/>
                <w:sz w:val="22"/>
              </w:rPr>
              <w:t>依序編號</w:t>
            </w:r>
          </w:p>
        </w:tc>
      </w:tr>
      <w:tr w:rsidR="00CD26A5" w:rsidRPr="00AF3413" w14:paraId="38CC3DE1" w14:textId="77777777" w:rsidTr="00001B35">
        <w:tc>
          <w:tcPr>
            <w:tcW w:w="686" w:type="dxa"/>
            <w:vAlign w:val="center"/>
          </w:tcPr>
          <w:p w14:paraId="21137519" w14:textId="01506274" w:rsidR="00CD26A5" w:rsidRPr="00AF3413" w:rsidRDefault="00EE3073" w:rsidP="00CD26A5">
            <w:pPr>
              <w:ind w:left="0" w:firstLine="0"/>
              <w:rPr>
                <w:rFonts w:eastAsia="微軟正黑體" w:cstheme="minorHAnsi"/>
              </w:rPr>
            </w:pPr>
            <w:r w:rsidRPr="00AF3413">
              <w:rPr>
                <w:rFonts w:eastAsia="微軟正黑體" w:cstheme="minorHAnsi"/>
              </w:rPr>
              <w:t>4</w:t>
            </w:r>
          </w:p>
        </w:tc>
        <w:tc>
          <w:tcPr>
            <w:tcW w:w="1722" w:type="dxa"/>
            <w:vAlign w:val="center"/>
          </w:tcPr>
          <w:p w14:paraId="027FF702" w14:textId="0E4CCFF5" w:rsidR="00CD26A5" w:rsidRPr="00AF3413" w:rsidRDefault="00CD26A5" w:rsidP="00CD26A5">
            <w:pPr>
              <w:ind w:left="0" w:firstLine="0"/>
              <w:rPr>
                <w:rFonts w:eastAsia="微軟正黑體" w:cstheme="minorHAnsi"/>
                <w:szCs w:val="24"/>
              </w:rPr>
            </w:pPr>
            <w:r w:rsidRPr="00AF3413">
              <w:rPr>
                <w:rFonts w:eastAsia="微軟正黑體" w:cstheme="minorHAnsi"/>
                <w:szCs w:val="24"/>
              </w:rPr>
              <w:t>借貸別</w:t>
            </w:r>
          </w:p>
        </w:tc>
        <w:tc>
          <w:tcPr>
            <w:tcW w:w="1205" w:type="dxa"/>
            <w:vAlign w:val="center"/>
          </w:tcPr>
          <w:p w14:paraId="0233C0AD" w14:textId="1EBCFC5F" w:rsidR="00CD26A5" w:rsidRPr="00AF3413" w:rsidRDefault="00CD26A5" w:rsidP="00CD26A5">
            <w:pPr>
              <w:ind w:left="0" w:firstLine="0"/>
              <w:rPr>
                <w:rFonts w:eastAsia="微軟正黑體" w:cstheme="minorHAnsi"/>
                <w:szCs w:val="24"/>
              </w:rPr>
            </w:pPr>
            <w:r w:rsidRPr="00AF3413">
              <w:rPr>
                <w:rFonts w:eastAsia="微軟正黑體" w:cstheme="minorHAnsi"/>
              </w:rPr>
              <w:t>數字</w:t>
            </w:r>
          </w:p>
        </w:tc>
        <w:tc>
          <w:tcPr>
            <w:tcW w:w="1226" w:type="dxa"/>
            <w:vAlign w:val="center"/>
          </w:tcPr>
          <w:p w14:paraId="16736220" w14:textId="4548D4C4" w:rsidR="00CD26A5" w:rsidRPr="00AF3413" w:rsidRDefault="00CD26A5" w:rsidP="00CD26A5">
            <w:pPr>
              <w:ind w:left="0" w:firstLine="0"/>
              <w:rPr>
                <w:rFonts w:eastAsia="微軟正黑體" w:cstheme="minorHAnsi"/>
                <w:szCs w:val="24"/>
              </w:rPr>
            </w:pPr>
            <w:r w:rsidRPr="00AF3413">
              <w:rPr>
                <w:rFonts w:eastAsia="微軟正黑體" w:cstheme="minorHAnsi"/>
              </w:rPr>
              <w:t>1</w:t>
            </w:r>
          </w:p>
        </w:tc>
        <w:tc>
          <w:tcPr>
            <w:tcW w:w="1463" w:type="dxa"/>
            <w:vAlign w:val="center"/>
          </w:tcPr>
          <w:p w14:paraId="638835B8" w14:textId="77777777" w:rsidR="00CD26A5" w:rsidRPr="00AF3413" w:rsidRDefault="00CD26A5" w:rsidP="00CD26A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7B81ACB9" w14:textId="70144BA4" w:rsidR="00CD26A5" w:rsidRPr="00AF3413" w:rsidRDefault="00CD26A5" w:rsidP="00CD26A5">
            <w:pPr>
              <w:ind w:left="0" w:firstLine="0"/>
              <w:rPr>
                <w:rFonts w:eastAsia="微軟正黑體" w:cstheme="minorHAnsi"/>
                <w:sz w:val="22"/>
              </w:rPr>
            </w:pPr>
            <w:r w:rsidRPr="00AF3413">
              <w:rPr>
                <w:rFonts w:eastAsia="微軟正黑體" w:cstheme="minorHAnsi"/>
                <w:sz w:val="22"/>
              </w:rPr>
              <w:t>1.</w:t>
            </w:r>
            <w:r w:rsidRPr="00AF3413">
              <w:rPr>
                <w:rFonts w:eastAsia="微軟正黑體" w:cstheme="minorHAnsi"/>
                <w:sz w:val="22"/>
              </w:rPr>
              <w:t>借方</w:t>
            </w:r>
            <w:r w:rsidRPr="00AF3413">
              <w:rPr>
                <w:rFonts w:eastAsia="微軟正黑體" w:cstheme="minorHAnsi"/>
                <w:sz w:val="22"/>
              </w:rPr>
              <w:t>(</w:t>
            </w:r>
            <w:r w:rsidRPr="00AF3413">
              <w:rPr>
                <w:rFonts w:eastAsia="微軟正黑體" w:cstheme="minorHAnsi"/>
                <w:sz w:val="22"/>
              </w:rPr>
              <w:t>扣款</w:t>
            </w:r>
            <w:r w:rsidRPr="00AF3413">
              <w:rPr>
                <w:rFonts w:eastAsia="微軟正黑體" w:cstheme="minorHAnsi"/>
                <w:sz w:val="22"/>
              </w:rPr>
              <w:t>),2.</w:t>
            </w:r>
            <w:r w:rsidRPr="00AF3413">
              <w:rPr>
                <w:rFonts w:eastAsia="微軟正黑體" w:cstheme="minorHAnsi"/>
                <w:sz w:val="22"/>
              </w:rPr>
              <w:t>貸方</w:t>
            </w:r>
            <w:r w:rsidRPr="00AF3413">
              <w:rPr>
                <w:rFonts w:eastAsia="微軟正黑體" w:cstheme="minorHAnsi"/>
                <w:sz w:val="22"/>
              </w:rPr>
              <w:t>(</w:t>
            </w:r>
            <w:proofErr w:type="gramStart"/>
            <w:r w:rsidRPr="00AF3413">
              <w:rPr>
                <w:rFonts w:eastAsia="微軟正黑體" w:cstheme="minorHAnsi"/>
                <w:sz w:val="22"/>
              </w:rPr>
              <w:t>入帳</w:t>
            </w:r>
            <w:proofErr w:type="gramEnd"/>
            <w:r w:rsidRPr="00AF3413">
              <w:rPr>
                <w:rFonts w:eastAsia="微軟正黑體" w:cstheme="minorHAnsi"/>
                <w:sz w:val="22"/>
              </w:rPr>
              <w:t>)</w:t>
            </w:r>
          </w:p>
        </w:tc>
      </w:tr>
      <w:tr w:rsidR="00CD26A5" w:rsidRPr="00AF3413" w14:paraId="4377DB17" w14:textId="77777777" w:rsidTr="00001B35">
        <w:tc>
          <w:tcPr>
            <w:tcW w:w="686" w:type="dxa"/>
            <w:vAlign w:val="center"/>
          </w:tcPr>
          <w:p w14:paraId="38D302AB" w14:textId="7C84EBE2" w:rsidR="00CD26A5" w:rsidRPr="00AF3413" w:rsidRDefault="00EE3073" w:rsidP="00001B35">
            <w:pPr>
              <w:ind w:left="0" w:firstLine="0"/>
              <w:rPr>
                <w:rFonts w:eastAsia="微軟正黑體" w:cstheme="minorHAnsi"/>
              </w:rPr>
            </w:pPr>
            <w:r w:rsidRPr="00AF3413">
              <w:rPr>
                <w:rFonts w:eastAsia="微軟正黑體" w:cstheme="minorHAnsi"/>
              </w:rPr>
              <w:t>5</w:t>
            </w:r>
          </w:p>
        </w:tc>
        <w:tc>
          <w:tcPr>
            <w:tcW w:w="1722" w:type="dxa"/>
            <w:vAlign w:val="center"/>
          </w:tcPr>
          <w:p w14:paraId="121A27AD" w14:textId="77777777" w:rsidR="00CD26A5" w:rsidRPr="00AF3413" w:rsidRDefault="00CD26A5" w:rsidP="00001B35">
            <w:pPr>
              <w:ind w:left="0" w:firstLine="0"/>
              <w:rPr>
                <w:rFonts w:eastAsia="微軟正黑體" w:cstheme="minorHAnsi"/>
                <w:szCs w:val="24"/>
              </w:rPr>
            </w:pPr>
            <w:r w:rsidRPr="00AF3413">
              <w:rPr>
                <w:rFonts w:eastAsia="微軟正黑體" w:cstheme="minorHAnsi"/>
                <w:szCs w:val="24"/>
              </w:rPr>
              <w:t>交易金額</w:t>
            </w:r>
          </w:p>
        </w:tc>
        <w:tc>
          <w:tcPr>
            <w:tcW w:w="1205" w:type="dxa"/>
            <w:vAlign w:val="center"/>
          </w:tcPr>
          <w:p w14:paraId="1070CB40" w14:textId="77777777" w:rsidR="00CD26A5" w:rsidRPr="00AF3413" w:rsidRDefault="00CD26A5" w:rsidP="00001B35">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523220F4" w14:textId="46A5D9C6" w:rsidR="00CD26A5" w:rsidRPr="00AF3413" w:rsidRDefault="00CD26A5" w:rsidP="00001B35">
            <w:pPr>
              <w:ind w:left="0" w:firstLine="0"/>
              <w:rPr>
                <w:rFonts w:eastAsia="微軟正黑體" w:cstheme="minorHAnsi"/>
                <w:szCs w:val="24"/>
              </w:rPr>
            </w:pPr>
            <w:r w:rsidRPr="00AF3413">
              <w:rPr>
                <w:rFonts w:eastAsia="微軟正黑體" w:cstheme="minorHAnsi"/>
                <w:szCs w:val="24"/>
              </w:rPr>
              <w:t>9(11)V99</w:t>
            </w:r>
          </w:p>
        </w:tc>
        <w:tc>
          <w:tcPr>
            <w:tcW w:w="1463" w:type="dxa"/>
            <w:vAlign w:val="center"/>
          </w:tcPr>
          <w:p w14:paraId="68270E26" w14:textId="77777777" w:rsidR="00CD26A5" w:rsidRPr="00AF3413" w:rsidRDefault="00CD26A5"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3D56BC05" w14:textId="76CCED96" w:rsidR="00CD26A5" w:rsidRPr="00AF3413" w:rsidRDefault="00CD26A5" w:rsidP="00001B35">
            <w:pPr>
              <w:ind w:left="0" w:firstLine="0"/>
              <w:rPr>
                <w:rFonts w:eastAsia="微軟正黑體" w:cstheme="minorHAnsi"/>
                <w:sz w:val="22"/>
              </w:rPr>
            </w:pPr>
            <w:r w:rsidRPr="00AF3413">
              <w:rPr>
                <w:rFonts w:eastAsia="微軟正黑體" w:cstheme="minorHAnsi"/>
                <w:sz w:val="22"/>
              </w:rPr>
              <w:t>9(11)V99</w:t>
            </w:r>
            <w:r w:rsidRPr="00AF3413">
              <w:rPr>
                <w:rFonts w:eastAsia="微軟正黑體" w:cstheme="minorHAnsi"/>
                <w:sz w:val="22"/>
              </w:rPr>
              <w:t>，顯示方式需包含小數點且右</w:t>
            </w:r>
            <w:proofErr w:type="gramStart"/>
            <w:r w:rsidRPr="00AF3413">
              <w:rPr>
                <w:rFonts w:eastAsia="微軟正黑體" w:cstheme="minorHAnsi"/>
                <w:sz w:val="22"/>
              </w:rPr>
              <w:t>靠左補</w:t>
            </w:r>
            <w:proofErr w:type="gramEnd"/>
            <w:r w:rsidRPr="00AF3413">
              <w:rPr>
                <w:rFonts w:eastAsia="微軟正黑體" w:cstheme="minorHAnsi"/>
                <w:sz w:val="22"/>
              </w:rPr>
              <w:t>0</w:t>
            </w:r>
          </w:p>
        </w:tc>
      </w:tr>
      <w:tr w:rsidR="00CD26A5" w:rsidRPr="00AF3413" w14:paraId="40E130B2" w14:textId="77777777" w:rsidTr="00001B35">
        <w:tc>
          <w:tcPr>
            <w:tcW w:w="686" w:type="dxa"/>
            <w:vAlign w:val="center"/>
          </w:tcPr>
          <w:p w14:paraId="279DC24C" w14:textId="2756D478" w:rsidR="00CD26A5" w:rsidRPr="00AF3413" w:rsidRDefault="00EE3073" w:rsidP="00CD26A5">
            <w:pPr>
              <w:ind w:left="0" w:firstLine="0"/>
              <w:rPr>
                <w:rFonts w:eastAsia="微軟正黑體" w:cstheme="minorHAnsi"/>
              </w:rPr>
            </w:pPr>
            <w:r w:rsidRPr="00AF3413">
              <w:rPr>
                <w:rFonts w:eastAsia="微軟正黑體" w:cstheme="minorHAnsi"/>
              </w:rPr>
              <w:t>6</w:t>
            </w:r>
          </w:p>
        </w:tc>
        <w:tc>
          <w:tcPr>
            <w:tcW w:w="1722" w:type="dxa"/>
            <w:vAlign w:val="center"/>
          </w:tcPr>
          <w:p w14:paraId="6A33A1A4" w14:textId="7D253611" w:rsidR="00CD26A5" w:rsidRPr="00AF3413" w:rsidRDefault="00CD26A5" w:rsidP="00CD26A5">
            <w:pPr>
              <w:ind w:left="0" w:firstLine="0"/>
              <w:rPr>
                <w:rFonts w:eastAsia="微軟正黑體" w:cstheme="minorHAnsi"/>
                <w:szCs w:val="24"/>
              </w:rPr>
            </w:pPr>
            <w:r w:rsidRPr="00AF3413">
              <w:rPr>
                <w:rFonts w:eastAsia="微軟正黑體" w:cstheme="minorHAnsi"/>
                <w:szCs w:val="24"/>
              </w:rPr>
              <w:t>交易</w:t>
            </w:r>
            <w:r w:rsidR="00EE3073" w:rsidRPr="00AF3413">
              <w:rPr>
                <w:rFonts w:eastAsia="微軟正黑體" w:cstheme="minorHAnsi"/>
                <w:szCs w:val="24"/>
              </w:rPr>
              <w:t>別</w:t>
            </w:r>
          </w:p>
        </w:tc>
        <w:tc>
          <w:tcPr>
            <w:tcW w:w="1205" w:type="dxa"/>
            <w:vAlign w:val="center"/>
          </w:tcPr>
          <w:p w14:paraId="59CD0E15" w14:textId="1578E0F4" w:rsidR="00CD26A5" w:rsidRPr="00AF3413" w:rsidRDefault="00CD26A5" w:rsidP="00CD26A5">
            <w:pPr>
              <w:ind w:left="0" w:firstLine="0"/>
              <w:rPr>
                <w:rFonts w:eastAsia="微軟正黑體" w:cstheme="minorHAnsi"/>
                <w:szCs w:val="24"/>
              </w:rPr>
            </w:pPr>
            <w:r w:rsidRPr="00AF3413">
              <w:rPr>
                <w:rFonts w:eastAsia="微軟正黑體" w:cstheme="minorHAnsi"/>
              </w:rPr>
              <w:t>文數字</w:t>
            </w:r>
          </w:p>
        </w:tc>
        <w:tc>
          <w:tcPr>
            <w:tcW w:w="1226" w:type="dxa"/>
            <w:vAlign w:val="center"/>
          </w:tcPr>
          <w:p w14:paraId="2AA21EFC" w14:textId="27671524" w:rsidR="00CD26A5" w:rsidRPr="00AF3413" w:rsidRDefault="00CD26A5" w:rsidP="00CD26A5">
            <w:pPr>
              <w:ind w:left="0" w:firstLine="0"/>
              <w:rPr>
                <w:rFonts w:eastAsia="微軟正黑體" w:cstheme="minorHAnsi"/>
                <w:szCs w:val="24"/>
              </w:rPr>
            </w:pPr>
            <w:r w:rsidRPr="00AF3413">
              <w:rPr>
                <w:rFonts w:eastAsia="微軟正黑體" w:cstheme="minorHAnsi"/>
                <w:szCs w:val="24"/>
              </w:rPr>
              <w:t>1</w:t>
            </w:r>
          </w:p>
        </w:tc>
        <w:tc>
          <w:tcPr>
            <w:tcW w:w="1463" w:type="dxa"/>
            <w:vAlign w:val="center"/>
          </w:tcPr>
          <w:p w14:paraId="288B7DD8" w14:textId="5C9BB2BF" w:rsidR="00CD26A5" w:rsidRPr="00AF3413" w:rsidRDefault="00CD26A5" w:rsidP="00CD26A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0A678836" w14:textId="6B9F77BF" w:rsidR="00CD26A5" w:rsidRPr="00AF3413" w:rsidRDefault="00CD26A5" w:rsidP="00CD26A5">
            <w:pPr>
              <w:ind w:left="0" w:firstLine="0"/>
              <w:rPr>
                <w:rFonts w:eastAsia="微軟正黑體" w:cstheme="minorHAnsi"/>
                <w:sz w:val="22"/>
              </w:rPr>
            </w:pPr>
            <w:r w:rsidRPr="00AF3413">
              <w:rPr>
                <w:rFonts w:eastAsia="微軟正黑體" w:cstheme="minorHAnsi"/>
                <w:sz w:val="22"/>
              </w:rPr>
              <w:t>空白表正</w:t>
            </w:r>
            <w:r w:rsidRPr="00AF3413">
              <w:rPr>
                <w:rFonts w:eastAsia="微軟正黑體" w:cstheme="minorHAnsi"/>
                <w:sz w:val="22"/>
              </w:rPr>
              <w:t>,</w:t>
            </w:r>
            <w:r w:rsidRPr="00AF3413">
              <w:rPr>
                <w:rFonts w:eastAsia="微軟正黑體" w:cstheme="minorHAnsi"/>
                <w:sz w:val="22"/>
              </w:rPr>
              <w:t>負號</w:t>
            </w:r>
            <w:r w:rsidRPr="00AF3413">
              <w:rPr>
                <w:rFonts w:eastAsia="微軟正黑體" w:cstheme="minorHAnsi"/>
                <w:sz w:val="22"/>
              </w:rPr>
              <w:t>(-)</w:t>
            </w:r>
            <w:proofErr w:type="gramStart"/>
            <w:r w:rsidRPr="00AF3413">
              <w:rPr>
                <w:rFonts w:eastAsia="微軟正黑體" w:cstheme="minorHAnsi"/>
                <w:sz w:val="22"/>
              </w:rPr>
              <w:t>表負</w:t>
            </w:r>
            <w:proofErr w:type="gramEnd"/>
          </w:p>
        </w:tc>
      </w:tr>
      <w:tr w:rsidR="00EE3073" w:rsidRPr="00AF3413" w14:paraId="6F13CB13" w14:textId="77777777" w:rsidTr="00001B35">
        <w:tc>
          <w:tcPr>
            <w:tcW w:w="686" w:type="dxa"/>
            <w:vAlign w:val="center"/>
          </w:tcPr>
          <w:p w14:paraId="45D14C3C" w14:textId="30018721" w:rsidR="00EE3073" w:rsidRPr="00AF3413" w:rsidRDefault="00EE3073" w:rsidP="00EE3073">
            <w:pPr>
              <w:ind w:left="0" w:firstLine="0"/>
              <w:rPr>
                <w:rFonts w:eastAsia="微軟正黑體" w:cstheme="minorHAnsi"/>
              </w:rPr>
            </w:pPr>
            <w:r w:rsidRPr="00AF3413">
              <w:rPr>
                <w:rFonts w:eastAsia="微軟正黑體" w:cstheme="minorHAnsi"/>
              </w:rPr>
              <w:t>7</w:t>
            </w:r>
          </w:p>
        </w:tc>
        <w:tc>
          <w:tcPr>
            <w:tcW w:w="1722" w:type="dxa"/>
            <w:vAlign w:val="center"/>
          </w:tcPr>
          <w:p w14:paraId="0966791C" w14:textId="5BC099A7" w:rsidR="00EE3073" w:rsidRPr="00AF3413" w:rsidRDefault="00EE3073" w:rsidP="00EE3073">
            <w:pPr>
              <w:ind w:left="0" w:firstLine="0"/>
              <w:rPr>
                <w:rFonts w:eastAsia="微軟正黑體" w:cstheme="minorHAnsi"/>
                <w:szCs w:val="24"/>
              </w:rPr>
            </w:pPr>
            <w:r w:rsidRPr="00AF3413">
              <w:rPr>
                <w:rFonts w:eastAsia="微軟正黑體" w:cstheme="minorHAnsi"/>
                <w:szCs w:val="24"/>
              </w:rPr>
              <w:t>摘要別</w:t>
            </w:r>
          </w:p>
        </w:tc>
        <w:tc>
          <w:tcPr>
            <w:tcW w:w="1205" w:type="dxa"/>
            <w:vAlign w:val="center"/>
          </w:tcPr>
          <w:p w14:paraId="3B40DC72" w14:textId="1C8344A5" w:rsidR="00EE3073" w:rsidRPr="00AF3413" w:rsidRDefault="00EE3073" w:rsidP="00EE3073">
            <w:pPr>
              <w:ind w:left="0" w:firstLine="0"/>
              <w:rPr>
                <w:rFonts w:eastAsia="微軟正黑體" w:cstheme="minorHAnsi"/>
              </w:rPr>
            </w:pPr>
            <w:r w:rsidRPr="00AF3413">
              <w:rPr>
                <w:rFonts w:eastAsia="微軟正黑體" w:cstheme="minorHAnsi"/>
              </w:rPr>
              <w:t>文數字</w:t>
            </w:r>
          </w:p>
        </w:tc>
        <w:tc>
          <w:tcPr>
            <w:tcW w:w="1226" w:type="dxa"/>
            <w:vAlign w:val="center"/>
          </w:tcPr>
          <w:p w14:paraId="4255E0DF" w14:textId="4D1DF0E0" w:rsidR="00EE3073" w:rsidRPr="00AF3413" w:rsidRDefault="00EE3073" w:rsidP="00EE3073">
            <w:pPr>
              <w:ind w:left="0" w:firstLine="0"/>
              <w:rPr>
                <w:rFonts w:eastAsia="微軟正黑體" w:cstheme="minorHAnsi"/>
                <w:szCs w:val="24"/>
              </w:rPr>
            </w:pPr>
            <w:r w:rsidRPr="00AF3413">
              <w:rPr>
                <w:rFonts w:eastAsia="微軟正黑體" w:cstheme="minorHAnsi"/>
                <w:szCs w:val="24"/>
              </w:rPr>
              <w:t>2</w:t>
            </w:r>
          </w:p>
        </w:tc>
        <w:tc>
          <w:tcPr>
            <w:tcW w:w="1463" w:type="dxa"/>
            <w:vAlign w:val="center"/>
          </w:tcPr>
          <w:p w14:paraId="73A0B495" w14:textId="1703AD74" w:rsidR="00EE3073" w:rsidRPr="00AF3413" w:rsidRDefault="00EE3073" w:rsidP="00EE3073">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773CB5B5" w14:textId="77777777" w:rsidR="00EE3073" w:rsidRPr="00AF3413" w:rsidRDefault="00EE3073" w:rsidP="00EE3073">
            <w:pPr>
              <w:ind w:left="0" w:firstLine="0"/>
              <w:rPr>
                <w:rFonts w:eastAsia="微軟正黑體" w:cstheme="minorHAnsi"/>
                <w:sz w:val="22"/>
              </w:rPr>
            </w:pPr>
          </w:p>
        </w:tc>
      </w:tr>
      <w:tr w:rsidR="00EE3073" w:rsidRPr="00AF3413" w14:paraId="7CC731E7" w14:textId="77777777" w:rsidTr="00001B35">
        <w:tc>
          <w:tcPr>
            <w:tcW w:w="686" w:type="dxa"/>
            <w:vAlign w:val="center"/>
          </w:tcPr>
          <w:p w14:paraId="50F2B5AC" w14:textId="45A9D780" w:rsidR="00EE3073" w:rsidRPr="00AF3413" w:rsidRDefault="00EE3073" w:rsidP="00EE3073">
            <w:pPr>
              <w:ind w:left="0" w:firstLine="0"/>
              <w:rPr>
                <w:rFonts w:eastAsia="微軟正黑體" w:cstheme="minorHAnsi"/>
              </w:rPr>
            </w:pPr>
            <w:r w:rsidRPr="00AF3413">
              <w:rPr>
                <w:rFonts w:eastAsia="微軟正黑體" w:cstheme="minorHAnsi"/>
              </w:rPr>
              <w:t>8</w:t>
            </w:r>
          </w:p>
        </w:tc>
        <w:tc>
          <w:tcPr>
            <w:tcW w:w="1722" w:type="dxa"/>
            <w:vAlign w:val="center"/>
          </w:tcPr>
          <w:p w14:paraId="0A30739C" w14:textId="41B8F601" w:rsidR="00EE3073" w:rsidRPr="00AF3413" w:rsidRDefault="00EE3073" w:rsidP="00EE3073">
            <w:pPr>
              <w:ind w:left="0" w:firstLine="0"/>
              <w:rPr>
                <w:rFonts w:eastAsia="微軟正黑體" w:cstheme="minorHAnsi"/>
                <w:szCs w:val="24"/>
              </w:rPr>
            </w:pPr>
            <w:r w:rsidRPr="00AF3413">
              <w:rPr>
                <w:rFonts w:eastAsia="微軟正黑體" w:cstheme="minorHAnsi"/>
                <w:szCs w:val="24"/>
              </w:rPr>
              <w:t>客戶備註</w:t>
            </w:r>
          </w:p>
        </w:tc>
        <w:tc>
          <w:tcPr>
            <w:tcW w:w="1205" w:type="dxa"/>
            <w:vAlign w:val="center"/>
          </w:tcPr>
          <w:p w14:paraId="7FCFDF44" w14:textId="07BE41B2" w:rsidR="00EE3073" w:rsidRPr="00AF3413" w:rsidRDefault="00EE3073" w:rsidP="00EE3073">
            <w:pPr>
              <w:ind w:left="0" w:firstLine="0"/>
              <w:rPr>
                <w:rFonts w:eastAsia="微軟正黑體" w:cstheme="minorHAnsi"/>
              </w:rPr>
            </w:pPr>
            <w:r w:rsidRPr="00AF3413">
              <w:rPr>
                <w:rFonts w:eastAsia="微軟正黑體" w:cstheme="minorHAnsi"/>
              </w:rPr>
              <w:t>文數字</w:t>
            </w:r>
          </w:p>
        </w:tc>
        <w:tc>
          <w:tcPr>
            <w:tcW w:w="1226" w:type="dxa"/>
            <w:vAlign w:val="center"/>
          </w:tcPr>
          <w:p w14:paraId="64B52B5D" w14:textId="61ADB3B5" w:rsidR="00EE3073" w:rsidRPr="00AF3413" w:rsidRDefault="00EE3073" w:rsidP="00EE3073">
            <w:pPr>
              <w:ind w:left="0" w:firstLine="0"/>
              <w:rPr>
                <w:rFonts w:eastAsia="微軟正黑體" w:cstheme="minorHAnsi"/>
                <w:szCs w:val="24"/>
              </w:rPr>
            </w:pPr>
            <w:r w:rsidRPr="00AF3413">
              <w:rPr>
                <w:rFonts w:eastAsia="微軟正黑體" w:cstheme="minorHAnsi"/>
                <w:szCs w:val="24"/>
              </w:rPr>
              <w:t>16</w:t>
            </w:r>
          </w:p>
        </w:tc>
        <w:tc>
          <w:tcPr>
            <w:tcW w:w="1463" w:type="dxa"/>
            <w:vAlign w:val="center"/>
          </w:tcPr>
          <w:p w14:paraId="154D6BC6" w14:textId="6528B1C4" w:rsidR="00EE3073" w:rsidRPr="00AF3413" w:rsidRDefault="00EE3073" w:rsidP="00EE3073">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562C4E5D" w14:textId="77777777" w:rsidR="00EE3073" w:rsidRPr="00AF3413" w:rsidRDefault="00EE3073" w:rsidP="00EE3073">
            <w:pPr>
              <w:ind w:left="0" w:firstLine="0"/>
              <w:rPr>
                <w:rFonts w:eastAsia="微軟正黑體" w:cstheme="minorHAnsi"/>
                <w:sz w:val="22"/>
              </w:rPr>
            </w:pPr>
          </w:p>
        </w:tc>
      </w:tr>
      <w:tr w:rsidR="00EE3073" w:rsidRPr="00AF3413" w14:paraId="1CB960FE" w14:textId="77777777" w:rsidTr="00001B35">
        <w:tc>
          <w:tcPr>
            <w:tcW w:w="686" w:type="dxa"/>
            <w:vAlign w:val="center"/>
          </w:tcPr>
          <w:p w14:paraId="514BA730" w14:textId="1FBD3387" w:rsidR="00EE3073" w:rsidRPr="00AF3413" w:rsidRDefault="00EE3073" w:rsidP="00EE3073">
            <w:pPr>
              <w:ind w:left="0" w:firstLine="0"/>
              <w:rPr>
                <w:rFonts w:eastAsia="微軟正黑體" w:cstheme="minorHAnsi"/>
              </w:rPr>
            </w:pPr>
            <w:r w:rsidRPr="00AF3413">
              <w:rPr>
                <w:rFonts w:eastAsia="微軟正黑體" w:cstheme="minorHAnsi"/>
              </w:rPr>
              <w:t>9</w:t>
            </w:r>
          </w:p>
        </w:tc>
        <w:tc>
          <w:tcPr>
            <w:tcW w:w="1722" w:type="dxa"/>
            <w:vAlign w:val="center"/>
          </w:tcPr>
          <w:p w14:paraId="5E59C8DC" w14:textId="25BCA16F" w:rsidR="00EE3073" w:rsidRPr="00AF3413" w:rsidRDefault="00EE3073" w:rsidP="00EE3073">
            <w:pPr>
              <w:ind w:left="0" w:firstLine="0"/>
              <w:rPr>
                <w:rFonts w:eastAsia="微軟正黑體" w:cstheme="minorHAnsi"/>
                <w:szCs w:val="24"/>
              </w:rPr>
            </w:pPr>
            <w:r w:rsidRPr="00AF3413">
              <w:rPr>
                <w:rFonts w:eastAsia="微軟正黑體" w:cstheme="minorHAnsi"/>
                <w:szCs w:val="24"/>
              </w:rPr>
              <w:t>餘額</w:t>
            </w:r>
          </w:p>
        </w:tc>
        <w:tc>
          <w:tcPr>
            <w:tcW w:w="1205" w:type="dxa"/>
            <w:vAlign w:val="center"/>
          </w:tcPr>
          <w:p w14:paraId="357B7EDB" w14:textId="71848942" w:rsidR="00EE3073" w:rsidRPr="00AF3413" w:rsidRDefault="00EE3073" w:rsidP="00EE3073">
            <w:pPr>
              <w:ind w:left="0" w:firstLine="0"/>
              <w:rPr>
                <w:rFonts w:eastAsia="微軟正黑體" w:cstheme="minorHAnsi"/>
              </w:rPr>
            </w:pPr>
            <w:r w:rsidRPr="00AF3413">
              <w:rPr>
                <w:rFonts w:eastAsia="微軟正黑體" w:cstheme="minorHAnsi"/>
                <w:szCs w:val="24"/>
              </w:rPr>
              <w:t>數字</w:t>
            </w:r>
          </w:p>
        </w:tc>
        <w:tc>
          <w:tcPr>
            <w:tcW w:w="1226" w:type="dxa"/>
            <w:vAlign w:val="center"/>
          </w:tcPr>
          <w:p w14:paraId="5DBE76B7" w14:textId="04928DFC" w:rsidR="00EE3073" w:rsidRPr="00AF3413" w:rsidRDefault="00EE3073" w:rsidP="00EE3073">
            <w:pPr>
              <w:ind w:left="0" w:firstLine="0"/>
              <w:rPr>
                <w:rFonts w:eastAsia="微軟正黑體" w:cstheme="minorHAnsi"/>
                <w:szCs w:val="24"/>
              </w:rPr>
            </w:pPr>
            <w:r w:rsidRPr="00AF3413">
              <w:rPr>
                <w:rFonts w:eastAsia="微軟正黑體" w:cstheme="minorHAnsi"/>
                <w:szCs w:val="24"/>
              </w:rPr>
              <w:t>9(11)V99</w:t>
            </w:r>
          </w:p>
        </w:tc>
        <w:tc>
          <w:tcPr>
            <w:tcW w:w="1463" w:type="dxa"/>
            <w:vAlign w:val="center"/>
          </w:tcPr>
          <w:p w14:paraId="6EDD3E8B" w14:textId="055DAA55" w:rsidR="00EE3073" w:rsidRPr="00AF3413" w:rsidRDefault="00EE3073" w:rsidP="00EE3073">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38B54233" w14:textId="755C31AD" w:rsidR="00EE3073" w:rsidRPr="00AF3413" w:rsidRDefault="00EE3073" w:rsidP="00EE3073">
            <w:pPr>
              <w:ind w:left="0" w:firstLine="0"/>
              <w:rPr>
                <w:rFonts w:eastAsia="微軟正黑體" w:cstheme="minorHAnsi"/>
                <w:sz w:val="22"/>
              </w:rPr>
            </w:pPr>
            <w:r w:rsidRPr="00AF3413">
              <w:rPr>
                <w:rFonts w:eastAsia="微軟正黑體" w:cstheme="minorHAnsi"/>
                <w:sz w:val="22"/>
              </w:rPr>
              <w:t>9(11)V99</w:t>
            </w:r>
            <w:r w:rsidRPr="00AF3413">
              <w:rPr>
                <w:rFonts w:eastAsia="微軟正黑體" w:cstheme="minorHAnsi"/>
                <w:sz w:val="22"/>
              </w:rPr>
              <w:t>，顯示方式需包含小數點且右</w:t>
            </w:r>
            <w:proofErr w:type="gramStart"/>
            <w:r w:rsidRPr="00AF3413">
              <w:rPr>
                <w:rFonts w:eastAsia="微軟正黑體" w:cstheme="minorHAnsi"/>
                <w:sz w:val="22"/>
              </w:rPr>
              <w:t>靠左補</w:t>
            </w:r>
            <w:proofErr w:type="gramEnd"/>
            <w:r w:rsidRPr="00AF3413">
              <w:rPr>
                <w:rFonts w:eastAsia="微軟正黑體" w:cstheme="minorHAnsi"/>
                <w:sz w:val="22"/>
              </w:rPr>
              <w:t>0</w:t>
            </w:r>
          </w:p>
        </w:tc>
      </w:tr>
      <w:tr w:rsidR="00EE3073" w:rsidRPr="00AF3413" w14:paraId="063071E6" w14:textId="77777777" w:rsidTr="00001B35">
        <w:tc>
          <w:tcPr>
            <w:tcW w:w="686" w:type="dxa"/>
            <w:vAlign w:val="center"/>
          </w:tcPr>
          <w:p w14:paraId="5A0469FD" w14:textId="790BE16D" w:rsidR="00EE3073" w:rsidRPr="00AF3413" w:rsidRDefault="00EE3073" w:rsidP="00EE3073">
            <w:pPr>
              <w:ind w:left="0" w:firstLine="0"/>
              <w:rPr>
                <w:rFonts w:eastAsia="微軟正黑體" w:cstheme="minorHAnsi"/>
              </w:rPr>
            </w:pPr>
            <w:r w:rsidRPr="00AF3413">
              <w:rPr>
                <w:rFonts w:eastAsia="微軟正黑體" w:cstheme="minorHAnsi"/>
              </w:rPr>
              <w:t>10</w:t>
            </w:r>
          </w:p>
        </w:tc>
        <w:tc>
          <w:tcPr>
            <w:tcW w:w="1722" w:type="dxa"/>
            <w:vAlign w:val="center"/>
          </w:tcPr>
          <w:p w14:paraId="7662E659" w14:textId="53C4B074" w:rsidR="00EE3073" w:rsidRPr="00AF3413" w:rsidRDefault="00EE3073" w:rsidP="00EE3073">
            <w:pPr>
              <w:ind w:left="0" w:firstLine="0"/>
              <w:rPr>
                <w:rFonts w:eastAsia="微軟正黑體" w:cstheme="minorHAnsi"/>
                <w:szCs w:val="24"/>
              </w:rPr>
            </w:pPr>
            <w:r w:rsidRPr="00AF3413">
              <w:rPr>
                <w:rFonts w:eastAsia="微軟正黑體" w:cstheme="minorHAnsi"/>
                <w:szCs w:val="24"/>
              </w:rPr>
              <w:t>餘額別</w:t>
            </w:r>
          </w:p>
        </w:tc>
        <w:tc>
          <w:tcPr>
            <w:tcW w:w="1205" w:type="dxa"/>
            <w:vAlign w:val="center"/>
          </w:tcPr>
          <w:p w14:paraId="4B2BE38F" w14:textId="45FE8E05" w:rsidR="00EE3073" w:rsidRPr="00AF3413" w:rsidRDefault="00EE3073" w:rsidP="00EE3073">
            <w:pPr>
              <w:ind w:left="0" w:firstLine="0"/>
              <w:rPr>
                <w:rFonts w:eastAsia="微軟正黑體" w:cstheme="minorHAnsi"/>
                <w:szCs w:val="24"/>
              </w:rPr>
            </w:pPr>
            <w:r w:rsidRPr="00AF3413">
              <w:rPr>
                <w:rFonts w:eastAsia="微軟正黑體" w:cstheme="minorHAnsi"/>
              </w:rPr>
              <w:t>文數字</w:t>
            </w:r>
          </w:p>
        </w:tc>
        <w:tc>
          <w:tcPr>
            <w:tcW w:w="1226" w:type="dxa"/>
            <w:vAlign w:val="center"/>
          </w:tcPr>
          <w:p w14:paraId="6DC5CF45" w14:textId="519B3367" w:rsidR="00EE3073" w:rsidRPr="00AF3413" w:rsidRDefault="00EE3073" w:rsidP="00EE3073">
            <w:pPr>
              <w:ind w:left="0" w:firstLine="0"/>
              <w:rPr>
                <w:rFonts w:eastAsia="微軟正黑體" w:cstheme="minorHAnsi"/>
                <w:szCs w:val="24"/>
              </w:rPr>
            </w:pPr>
            <w:r w:rsidRPr="00AF3413">
              <w:rPr>
                <w:rFonts w:eastAsia="微軟正黑體" w:cstheme="minorHAnsi"/>
                <w:szCs w:val="24"/>
              </w:rPr>
              <w:t>1</w:t>
            </w:r>
          </w:p>
        </w:tc>
        <w:tc>
          <w:tcPr>
            <w:tcW w:w="1463" w:type="dxa"/>
            <w:vAlign w:val="center"/>
          </w:tcPr>
          <w:p w14:paraId="58AD809A" w14:textId="4A0FCB3D" w:rsidR="00EE3073" w:rsidRPr="00AF3413" w:rsidRDefault="00EE3073" w:rsidP="00EE3073">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132B7B93" w14:textId="5AF4AE50" w:rsidR="00EE3073" w:rsidRPr="00AF3413" w:rsidRDefault="00EE3073" w:rsidP="00EE3073">
            <w:pPr>
              <w:ind w:left="0" w:firstLine="0"/>
              <w:rPr>
                <w:rFonts w:eastAsia="微軟正黑體" w:cstheme="minorHAnsi"/>
                <w:sz w:val="22"/>
              </w:rPr>
            </w:pPr>
            <w:r w:rsidRPr="00AF3413">
              <w:rPr>
                <w:rFonts w:eastAsia="微軟正黑體" w:cstheme="minorHAnsi"/>
                <w:sz w:val="22"/>
              </w:rPr>
              <w:t>空白表正</w:t>
            </w:r>
            <w:r w:rsidRPr="00AF3413">
              <w:rPr>
                <w:rFonts w:eastAsia="微軟正黑體" w:cstheme="minorHAnsi"/>
                <w:sz w:val="22"/>
              </w:rPr>
              <w:t>,</w:t>
            </w:r>
            <w:r w:rsidRPr="00AF3413">
              <w:rPr>
                <w:rFonts w:eastAsia="微軟正黑體" w:cstheme="minorHAnsi"/>
                <w:sz w:val="22"/>
              </w:rPr>
              <w:t>負號</w:t>
            </w:r>
            <w:r w:rsidRPr="00AF3413">
              <w:rPr>
                <w:rFonts w:eastAsia="微軟正黑體" w:cstheme="minorHAnsi"/>
                <w:sz w:val="22"/>
              </w:rPr>
              <w:t>(-)</w:t>
            </w:r>
            <w:proofErr w:type="gramStart"/>
            <w:r w:rsidRPr="00AF3413">
              <w:rPr>
                <w:rFonts w:eastAsia="微軟正黑體" w:cstheme="minorHAnsi"/>
                <w:sz w:val="22"/>
              </w:rPr>
              <w:t>表負</w:t>
            </w:r>
            <w:proofErr w:type="gramEnd"/>
          </w:p>
        </w:tc>
      </w:tr>
      <w:tr w:rsidR="00EE3073" w:rsidRPr="00AF3413" w14:paraId="7725A9D1" w14:textId="77777777" w:rsidTr="00001B35">
        <w:tc>
          <w:tcPr>
            <w:tcW w:w="686" w:type="dxa"/>
            <w:vAlign w:val="center"/>
          </w:tcPr>
          <w:p w14:paraId="1DA271F3" w14:textId="52091FAF" w:rsidR="00EE3073" w:rsidRPr="00AF3413" w:rsidRDefault="00EE3073" w:rsidP="00EE3073">
            <w:pPr>
              <w:ind w:left="0" w:firstLine="0"/>
              <w:rPr>
                <w:rFonts w:eastAsia="微軟正黑體" w:cstheme="minorHAnsi"/>
              </w:rPr>
            </w:pPr>
            <w:r w:rsidRPr="00AF3413">
              <w:rPr>
                <w:rFonts w:eastAsia="微軟正黑體" w:cstheme="minorHAnsi"/>
              </w:rPr>
              <w:t>11</w:t>
            </w:r>
          </w:p>
        </w:tc>
        <w:tc>
          <w:tcPr>
            <w:tcW w:w="1722" w:type="dxa"/>
            <w:vAlign w:val="center"/>
          </w:tcPr>
          <w:p w14:paraId="7BFA36D0" w14:textId="6BCDA7D5" w:rsidR="00EE3073" w:rsidRPr="00AF3413" w:rsidRDefault="00EE3073" w:rsidP="00EE3073">
            <w:pPr>
              <w:ind w:left="0" w:firstLine="0"/>
              <w:rPr>
                <w:rFonts w:eastAsia="微軟正黑體" w:cstheme="minorHAnsi"/>
              </w:rPr>
            </w:pPr>
            <w:r w:rsidRPr="00AF3413">
              <w:rPr>
                <w:rFonts w:eastAsia="微軟正黑體" w:cstheme="minorHAnsi"/>
                <w:szCs w:val="24"/>
              </w:rPr>
              <w:t>分行別</w:t>
            </w:r>
          </w:p>
        </w:tc>
        <w:tc>
          <w:tcPr>
            <w:tcW w:w="1205" w:type="dxa"/>
            <w:vAlign w:val="center"/>
          </w:tcPr>
          <w:p w14:paraId="4915CAF7" w14:textId="7CBD0643" w:rsidR="00EE3073" w:rsidRPr="00AF3413" w:rsidRDefault="00EE3073" w:rsidP="00EE3073">
            <w:pPr>
              <w:ind w:left="0" w:firstLine="0"/>
              <w:rPr>
                <w:rFonts w:eastAsia="微軟正黑體" w:cstheme="minorHAnsi"/>
              </w:rPr>
            </w:pPr>
            <w:r w:rsidRPr="00AF3413">
              <w:rPr>
                <w:rFonts w:eastAsia="微軟正黑體" w:cstheme="minorHAnsi"/>
                <w:szCs w:val="24"/>
              </w:rPr>
              <w:t>數字</w:t>
            </w:r>
          </w:p>
        </w:tc>
        <w:tc>
          <w:tcPr>
            <w:tcW w:w="1226" w:type="dxa"/>
            <w:vAlign w:val="center"/>
          </w:tcPr>
          <w:p w14:paraId="641833E1" w14:textId="1951A0C9" w:rsidR="00EE3073" w:rsidRPr="00AF3413" w:rsidRDefault="00EE3073" w:rsidP="00EE3073">
            <w:pPr>
              <w:ind w:left="0" w:firstLine="0"/>
              <w:rPr>
                <w:rFonts w:eastAsia="微軟正黑體" w:cstheme="minorHAnsi"/>
                <w:szCs w:val="24"/>
              </w:rPr>
            </w:pPr>
            <w:r w:rsidRPr="00AF3413">
              <w:rPr>
                <w:rFonts w:eastAsia="微軟正黑體" w:cstheme="minorHAnsi"/>
                <w:szCs w:val="24"/>
              </w:rPr>
              <w:t>3</w:t>
            </w:r>
          </w:p>
        </w:tc>
        <w:tc>
          <w:tcPr>
            <w:tcW w:w="1463" w:type="dxa"/>
            <w:vAlign w:val="center"/>
          </w:tcPr>
          <w:p w14:paraId="0F8B29E4" w14:textId="52560663" w:rsidR="00EE3073" w:rsidRPr="00AF3413" w:rsidRDefault="00EE3073" w:rsidP="00EE3073">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68D2B990" w14:textId="004BC2A9" w:rsidR="00EE3073" w:rsidRPr="00AF3413" w:rsidRDefault="00EE3073" w:rsidP="00EE3073">
            <w:pPr>
              <w:ind w:left="0" w:firstLine="0"/>
              <w:rPr>
                <w:rFonts w:eastAsia="微軟正黑體" w:cstheme="minorHAnsi"/>
                <w:sz w:val="22"/>
              </w:rPr>
            </w:pPr>
          </w:p>
        </w:tc>
      </w:tr>
    </w:tbl>
    <w:p w14:paraId="4763BC78" w14:textId="6190B17F" w:rsidR="00CD26A5" w:rsidRPr="00AF3413" w:rsidRDefault="00CD26A5">
      <w:pPr>
        <w:pStyle w:val="af2"/>
        <w:numPr>
          <w:ilvl w:val="0"/>
          <w:numId w:val="38"/>
        </w:numPr>
        <w:ind w:leftChars="0"/>
        <w:rPr>
          <w:rFonts w:eastAsia="微軟正黑體" w:cstheme="minorHAnsi"/>
        </w:rPr>
      </w:pPr>
      <w:r w:rsidRPr="00AF3413">
        <w:rPr>
          <w:rFonts w:eastAsia="微軟正黑體" w:cstheme="minorHAnsi"/>
        </w:rPr>
        <w:t>「</w:t>
      </w:r>
      <w:ins w:id="956" w:author="Vicki Tsai" w:date="2024-05-08T14:50:00Z">
        <w:r w:rsidR="001F0DC5" w:rsidRPr="00AF3413">
          <w:rPr>
            <w:rFonts w:eastAsia="微軟正黑體" w:cstheme="minorHAnsi"/>
          </w:rPr>
          <w:t>5</w:t>
        </w:r>
      </w:ins>
      <w:del w:id="957" w:author="Vicki Tsai" w:date="2024-05-08T14:50:00Z">
        <w:r w:rsidRPr="00AF3413" w:rsidDel="001F0DC5">
          <w:rPr>
            <w:rFonts w:eastAsia="微軟正黑體" w:cstheme="minorHAnsi"/>
          </w:rPr>
          <w:delText>3</w:delText>
        </w:r>
      </w:del>
      <w:r w:rsidRPr="00AF3413">
        <w:rPr>
          <w:rFonts w:eastAsia="微軟正黑體" w:cstheme="minorHAnsi"/>
        </w:rPr>
        <w:t>.</w:t>
      </w:r>
      <w:r w:rsidRPr="00AF3413">
        <w:rPr>
          <w:rFonts w:eastAsia="微軟正黑體" w:cstheme="minorHAnsi"/>
        </w:rPr>
        <w:t>對</w:t>
      </w:r>
      <w:proofErr w:type="gramStart"/>
      <w:r w:rsidRPr="00AF3413">
        <w:rPr>
          <w:rFonts w:eastAsia="微軟正黑體" w:cstheme="minorHAnsi"/>
        </w:rPr>
        <w:t>帳單</w:t>
      </w:r>
      <w:proofErr w:type="gramEnd"/>
      <w:r w:rsidRPr="00AF3413">
        <w:rPr>
          <w:rFonts w:eastAsia="微軟正黑體" w:cstheme="minorHAnsi"/>
        </w:rPr>
        <w:t>磁片錄製</w:t>
      </w:r>
      <w:r w:rsidRPr="00AF3413">
        <w:rPr>
          <w:rFonts w:eastAsia="微軟正黑體" w:cstheme="minorHAnsi"/>
        </w:rPr>
        <w:t>(</w:t>
      </w:r>
      <w:r w:rsidRPr="00AF3413">
        <w:rPr>
          <w:rFonts w:eastAsia="微軟正黑體" w:cstheme="minorHAnsi"/>
        </w:rPr>
        <w:t>西元年</w:t>
      </w:r>
      <w:r w:rsidRPr="00AF3413">
        <w:rPr>
          <w:rFonts w:eastAsia="微軟正黑體" w:cstheme="minorHAnsi"/>
        </w:rPr>
        <w:t>)</w:t>
      </w:r>
      <w:r w:rsidRPr="00AF3413">
        <w:rPr>
          <w:rFonts w:eastAsia="微軟正黑體" w:cstheme="minorHAnsi"/>
        </w:rPr>
        <w:t>」，報表代號：</w:t>
      </w:r>
      <w:r w:rsidRPr="00AF3413">
        <w:rPr>
          <w:rFonts w:eastAsia="微軟正黑體" w:cstheme="minorHAnsi"/>
        </w:rPr>
        <w:t>RSALX005</w:t>
      </w:r>
    </w:p>
    <w:tbl>
      <w:tblPr>
        <w:tblStyle w:val="af1"/>
        <w:tblW w:w="0" w:type="auto"/>
        <w:tblLook w:val="04A0" w:firstRow="1" w:lastRow="0" w:firstColumn="1" w:lastColumn="0" w:noHBand="0" w:noVBand="1"/>
      </w:tblPr>
      <w:tblGrid>
        <w:gridCol w:w="686"/>
        <w:gridCol w:w="1722"/>
        <w:gridCol w:w="1205"/>
        <w:gridCol w:w="1226"/>
        <w:gridCol w:w="1463"/>
        <w:gridCol w:w="2619"/>
      </w:tblGrid>
      <w:tr w:rsidR="00EE3073" w:rsidRPr="00AF3413" w14:paraId="442FDDFD" w14:textId="77777777" w:rsidTr="00001B35">
        <w:tc>
          <w:tcPr>
            <w:tcW w:w="686" w:type="dxa"/>
            <w:tcBorders>
              <w:bottom w:val="single" w:sz="4" w:space="0" w:color="auto"/>
            </w:tcBorders>
            <w:shd w:val="pct12" w:color="auto" w:fill="auto"/>
          </w:tcPr>
          <w:p w14:paraId="7FBD25C5"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編號</w:t>
            </w:r>
          </w:p>
        </w:tc>
        <w:tc>
          <w:tcPr>
            <w:tcW w:w="1722" w:type="dxa"/>
            <w:tcBorders>
              <w:bottom w:val="single" w:sz="4" w:space="0" w:color="auto"/>
            </w:tcBorders>
            <w:shd w:val="pct12" w:color="auto" w:fill="auto"/>
          </w:tcPr>
          <w:p w14:paraId="165EFFB0"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欄位名稱</w:t>
            </w:r>
          </w:p>
        </w:tc>
        <w:tc>
          <w:tcPr>
            <w:tcW w:w="1205" w:type="dxa"/>
            <w:tcBorders>
              <w:bottom w:val="single" w:sz="4" w:space="0" w:color="auto"/>
            </w:tcBorders>
            <w:shd w:val="pct12" w:color="auto" w:fill="auto"/>
          </w:tcPr>
          <w:p w14:paraId="5583C5FF"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欄位種類</w:t>
            </w:r>
          </w:p>
        </w:tc>
        <w:tc>
          <w:tcPr>
            <w:tcW w:w="1226" w:type="dxa"/>
            <w:tcBorders>
              <w:bottom w:val="single" w:sz="4" w:space="0" w:color="auto"/>
            </w:tcBorders>
            <w:shd w:val="pct12" w:color="auto" w:fill="auto"/>
          </w:tcPr>
          <w:p w14:paraId="3B4FB748"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長度</w:t>
            </w:r>
          </w:p>
        </w:tc>
        <w:tc>
          <w:tcPr>
            <w:tcW w:w="1463" w:type="dxa"/>
            <w:tcBorders>
              <w:bottom w:val="single" w:sz="4" w:space="0" w:color="auto"/>
            </w:tcBorders>
            <w:shd w:val="pct12" w:color="auto" w:fill="auto"/>
          </w:tcPr>
          <w:p w14:paraId="7C37115B"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資料源</w:t>
            </w:r>
          </w:p>
        </w:tc>
        <w:tc>
          <w:tcPr>
            <w:tcW w:w="2619" w:type="dxa"/>
            <w:tcBorders>
              <w:bottom w:val="single" w:sz="4" w:space="0" w:color="auto"/>
            </w:tcBorders>
            <w:shd w:val="pct12" w:color="auto" w:fill="auto"/>
          </w:tcPr>
          <w:p w14:paraId="67A1C5D8" w14:textId="77777777" w:rsidR="00EE3073" w:rsidRPr="00AF3413" w:rsidRDefault="00EE3073" w:rsidP="00001B35">
            <w:pPr>
              <w:ind w:left="0" w:firstLine="0"/>
              <w:jc w:val="center"/>
              <w:rPr>
                <w:rFonts w:eastAsia="微軟正黑體" w:cstheme="minorHAnsi"/>
                <w:b/>
                <w:bCs/>
              </w:rPr>
            </w:pPr>
            <w:r w:rsidRPr="00AF3413">
              <w:rPr>
                <w:rFonts w:eastAsia="微軟正黑體" w:cstheme="minorHAnsi"/>
                <w:b/>
                <w:bCs/>
              </w:rPr>
              <w:t>說明</w:t>
            </w:r>
          </w:p>
        </w:tc>
      </w:tr>
      <w:tr w:rsidR="00EE3073" w:rsidRPr="00AF3413" w14:paraId="7302582E" w14:textId="77777777" w:rsidTr="00001B35">
        <w:tc>
          <w:tcPr>
            <w:tcW w:w="686" w:type="dxa"/>
            <w:vAlign w:val="center"/>
          </w:tcPr>
          <w:p w14:paraId="7B6409AC" w14:textId="77777777" w:rsidR="00EE3073" w:rsidRPr="00AF3413" w:rsidRDefault="00EE3073" w:rsidP="00001B35">
            <w:pPr>
              <w:ind w:left="0" w:firstLine="0"/>
              <w:rPr>
                <w:rFonts w:eastAsia="微軟正黑體" w:cstheme="minorHAnsi"/>
              </w:rPr>
            </w:pPr>
            <w:r w:rsidRPr="00AF3413">
              <w:rPr>
                <w:rFonts w:eastAsia="微軟正黑體" w:cstheme="minorHAnsi"/>
              </w:rPr>
              <w:t>1</w:t>
            </w:r>
          </w:p>
        </w:tc>
        <w:tc>
          <w:tcPr>
            <w:tcW w:w="1722" w:type="dxa"/>
            <w:vAlign w:val="center"/>
          </w:tcPr>
          <w:p w14:paraId="47D418B9" w14:textId="77777777" w:rsidR="00EE3073" w:rsidRPr="00AF3413" w:rsidRDefault="00EE3073" w:rsidP="00001B35">
            <w:pPr>
              <w:ind w:left="0" w:firstLine="0"/>
              <w:rPr>
                <w:rFonts w:eastAsia="微軟正黑體" w:cstheme="minorHAnsi"/>
                <w:sz w:val="22"/>
                <w:szCs w:val="20"/>
              </w:rPr>
            </w:pPr>
            <w:r w:rsidRPr="00AF3413">
              <w:rPr>
                <w:rFonts w:eastAsia="微軟正黑體" w:cstheme="minorHAnsi"/>
                <w:sz w:val="22"/>
                <w:szCs w:val="20"/>
              </w:rPr>
              <w:t>帳號</w:t>
            </w:r>
          </w:p>
        </w:tc>
        <w:tc>
          <w:tcPr>
            <w:tcW w:w="1205" w:type="dxa"/>
            <w:vAlign w:val="center"/>
          </w:tcPr>
          <w:p w14:paraId="2EC55A2F" w14:textId="77777777" w:rsidR="00EE3073" w:rsidRPr="00AF3413" w:rsidRDefault="00EE3073" w:rsidP="00001B35">
            <w:pPr>
              <w:ind w:left="0" w:firstLine="0"/>
              <w:rPr>
                <w:rFonts w:eastAsia="微軟正黑體" w:cstheme="minorHAnsi"/>
              </w:rPr>
            </w:pPr>
            <w:r w:rsidRPr="00AF3413">
              <w:rPr>
                <w:rFonts w:eastAsia="微軟正黑體" w:cstheme="minorHAnsi"/>
              </w:rPr>
              <w:t>數字</w:t>
            </w:r>
          </w:p>
        </w:tc>
        <w:tc>
          <w:tcPr>
            <w:tcW w:w="1226" w:type="dxa"/>
            <w:vAlign w:val="center"/>
          </w:tcPr>
          <w:p w14:paraId="642182E8" w14:textId="77777777" w:rsidR="00EE3073" w:rsidRPr="00AF3413" w:rsidRDefault="00EE3073" w:rsidP="00001B35">
            <w:pPr>
              <w:ind w:left="0" w:firstLine="0"/>
              <w:rPr>
                <w:rFonts w:eastAsia="微軟正黑體" w:cstheme="minorHAnsi"/>
              </w:rPr>
            </w:pPr>
            <w:r w:rsidRPr="00AF3413">
              <w:rPr>
                <w:rFonts w:eastAsia="微軟正黑體" w:cstheme="minorHAnsi"/>
              </w:rPr>
              <w:t>14</w:t>
            </w:r>
          </w:p>
        </w:tc>
        <w:tc>
          <w:tcPr>
            <w:tcW w:w="1463" w:type="dxa"/>
            <w:vAlign w:val="center"/>
          </w:tcPr>
          <w:p w14:paraId="74A7E335" w14:textId="77777777" w:rsidR="00EE3073" w:rsidRPr="00AF3413" w:rsidRDefault="00EE3073" w:rsidP="00001B35">
            <w:pPr>
              <w:ind w:left="0" w:firstLine="0"/>
              <w:rPr>
                <w:rFonts w:eastAsia="微軟正黑體" w:cstheme="minorHAnsi"/>
              </w:rPr>
            </w:pPr>
            <w:r w:rsidRPr="00AF3413">
              <w:rPr>
                <w:rFonts w:eastAsia="微軟正黑體" w:cstheme="minorHAnsi"/>
                <w:szCs w:val="24"/>
              </w:rPr>
              <w:t>新核心</w:t>
            </w:r>
          </w:p>
        </w:tc>
        <w:tc>
          <w:tcPr>
            <w:tcW w:w="2619" w:type="dxa"/>
            <w:vAlign w:val="center"/>
          </w:tcPr>
          <w:p w14:paraId="67C45BCB" w14:textId="77777777" w:rsidR="00EE3073" w:rsidRPr="00AF3413" w:rsidRDefault="00EE3073" w:rsidP="00001B35">
            <w:pPr>
              <w:ind w:left="0" w:firstLine="0"/>
              <w:rPr>
                <w:rFonts w:eastAsia="微軟正黑體" w:cstheme="minorHAnsi"/>
              </w:rPr>
            </w:pPr>
          </w:p>
        </w:tc>
      </w:tr>
      <w:tr w:rsidR="00EE3073" w:rsidRPr="00AF3413" w14:paraId="75F859D4" w14:textId="77777777" w:rsidTr="00001B35">
        <w:tc>
          <w:tcPr>
            <w:tcW w:w="686" w:type="dxa"/>
            <w:vAlign w:val="center"/>
          </w:tcPr>
          <w:p w14:paraId="3BFDC9F5" w14:textId="77777777" w:rsidR="00EE3073" w:rsidRPr="00AF3413" w:rsidRDefault="00EE3073" w:rsidP="00001B35">
            <w:pPr>
              <w:ind w:left="0" w:firstLine="0"/>
              <w:rPr>
                <w:rFonts w:eastAsia="微軟正黑體" w:cstheme="minorHAnsi"/>
              </w:rPr>
            </w:pPr>
            <w:r w:rsidRPr="00AF3413">
              <w:rPr>
                <w:rFonts w:eastAsia="微軟正黑體" w:cstheme="minorHAnsi"/>
              </w:rPr>
              <w:t>2</w:t>
            </w:r>
          </w:p>
        </w:tc>
        <w:tc>
          <w:tcPr>
            <w:tcW w:w="1722" w:type="dxa"/>
            <w:vAlign w:val="center"/>
          </w:tcPr>
          <w:p w14:paraId="12398F8D"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交易日期</w:t>
            </w:r>
          </w:p>
        </w:tc>
        <w:tc>
          <w:tcPr>
            <w:tcW w:w="1205" w:type="dxa"/>
            <w:vAlign w:val="center"/>
          </w:tcPr>
          <w:p w14:paraId="4544DC01"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日期</w:t>
            </w:r>
          </w:p>
        </w:tc>
        <w:tc>
          <w:tcPr>
            <w:tcW w:w="1226" w:type="dxa"/>
            <w:vAlign w:val="center"/>
          </w:tcPr>
          <w:p w14:paraId="7DB8ECA6" w14:textId="4616553E" w:rsidR="00EE3073" w:rsidRPr="00AF3413" w:rsidRDefault="00EE3073" w:rsidP="00001B35">
            <w:pPr>
              <w:ind w:left="0" w:firstLine="0"/>
              <w:rPr>
                <w:rFonts w:eastAsia="微軟正黑體" w:cstheme="minorHAnsi"/>
                <w:szCs w:val="24"/>
              </w:rPr>
            </w:pPr>
            <w:r w:rsidRPr="00AF3413">
              <w:rPr>
                <w:rFonts w:eastAsia="微軟正黑體" w:cstheme="minorHAnsi"/>
                <w:szCs w:val="24"/>
              </w:rPr>
              <w:t>8</w:t>
            </w:r>
          </w:p>
        </w:tc>
        <w:tc>
          <w:tcPr>
            <w:tcW w:w="1463" w:type="dxa"/>
            <w:vAlign w:val="center"/>
          </w:tcPr>
          <w:p w14:paraId="3A5B97CA"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66DAE10B" w14:textId="1AC9CB55" w:rsidR="00EE3073" w:rsidRPr="00AF3413" w:rsidRDefault="00EE3073" w:rsidP="00001B35">
            <w:pPr>
              <w:ind w:left="0" w:firstLine="0"/>
              <w:rPr>
                <w:rFonts w:eastAsia="微軟正黑體" w:cstheme="minorHAnsi"/>
                <w:sz w:val="22"/>
              </w:rPr>
            </w:pPr>
            <w:r w:rsidRPr="00AF3413">
              <w:rPr>
                <w:rFonts w:eastAsia="微軟正黑體" w:cstheme="minorHAnsi"/>
                <w:sz w:val="22"/>
              </w:rPr>
              <w:t>西元年</w:t>
            </w:r>
            <w:r w:rsidRPr="00AF3413">
              <w:rPr>
                <w:rFonts w:eastAsia="微軟正黑體" w:cstheme="minorHAnsi"/>
                <w:sz w:val="22"/>
              </w:rPr>
              <w:t>YYYYMMDD</w:t>
            </w:r>
          </w:p>
        </w:tc>
      </w:tr>
      <w:tr w:rsidR="00EE3073" w:rsidRPr="00AF3413" w14:paraId="7C412A60" w14:textId="77777777" w:rsidTr="00001B35">
        <w:tc>
          <w:tcPr>
            <w:tcW w:w="686" w:type="dxa"/>
            <w:vAlign w:val="center"/>
          </w:tcPr>
          <w:p w14:paraId="539B1D5D" w14:textId="77777777" w:rsidR="00EE3073" w:rsidRPr="00AF3413" w:rsidRDefault="00EE3073" w:rsidP="00001B35">
            <w:pPr>
              <w:ind w:left="0" w:firstLine="0"/>
              <w:rPr>
                <w:rFonts w:eastAsia="微軟正黑體" w:cstheme="minorHAnsi"/>
                <w:color w:val="000000" w:themeColor="text1"/>
              </w:rPr>
            </w:pPr>
            <w:r w:rsidRPr="00AF3413">
              <w:rPr>
                <w:rFonts w:eastAsia="微軟正黑體" w:cstheme="minorHAnsi"/>
                <w:color w:val="000000" w:themeColor="text1"/>
              </w:rPr>
              <w:t>3</w:t>
            </w:r>
          </w:p>
        </w:tc>
        <w:tc>
          <w:tcPr>
            <w:tcW w:w="1722" w:type="dxa"/>
            <w:vAlign w:val="center"/>
          </w:tcPr>
          <w:p w14:paraId="00C262AA" w14:textId="77777777" w:rsidR="00EE3073" w:rsidRPr="00AF3413" w:rsidRDefault="00EE3073"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流水編號</w:t>
            </w:r>
          </w:p>
        </w:tc>
        <w:tc>
          <w:tcPr>
            <w:tcW w:w="1205" w:type="dxa"/>
            <w:vAlign w:val="center"/>
          </w:tcPr>
          <w:p w14:paraId="3C4FBA1F" w14:textId="77777777" w:rsidR="00EE3073" w:rsidRPr="00AF3413" w:rsidRDefault="00EE3073"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數字</w:t>
            </w:r>
          </w:p>
        </w:tc>
        <w:tc>
          <w:tcPr>
            <w:tcW w:w="1226" w:type="dxa"/>
            <w:vAlign w:val="center"/>
          </w:tcPr>
          <w:p w14:paraId="59A4111A" w14:textId="77777777" w:rsidR="00EE3073" w:rsidRPr="00AF3413" w:rsidRDefault="00EE3073"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8</w:t>
            </w:r>
          </w:p>
        </w:tc>
        <w:tc>
          <w:tcPr>
            <w:tcW w:w="1463" w:type="dxa"/>
            <w:vAlign w:val="center"/>
          </w:tcPr>
          <w:p w14:paraId="0630EF96" w14:textId="33FC2DF5" w:rsidR="00EE3073" w:rsidRPr="00AF3413" w:rsidRDefault="00F51465" w:rsidP="00001B35">
            <w:pPr>
              <w:ind w:left="0" w:firstLine="0"/>
              <w:rPr>
                <w:rFonts w:eastAsia="微軟正黑體" w:cstheme="minorHAnsi"/>
                <w:color w:val="000000" w:themeColor="text1"/>
                <w:szCs w:val="24"/>
              </w:rPr>
            </w:pPr>
            <w:r w:rsidRPr="00AF3413">
              <w:rPr>
                <w:rFonts w:eastAsia="微軟正黑體" w:cstheme="minorHAnsi"/>
                <w:color w:val="000000" w:themeColor="text1"/>
                <w:szCs w:val="24"/>
              </w:rPr>
              <w:t>存款中台</w:t>
            </w:r>
          </w:p>
        </w:tc>
        <w:tc>
          <w:tcPr>
            <w:tcW w:w="2619" w:type="dxa"/>
            <w:vAlign w:val="center"/>
          </w:tcPr>
          <w:p w14:paraId="1E63F881" w14:textId="4E6950A9" w:rsidR="00EE3073" w:rsidRPr="00AF3413" w:rsidRDefault="00F51465" w:rsidP="00001B35">
            <w:pPr>
              <w:ind w:left="0" w:firstLine="0"/>
              <w:rPr>
                <w:rFonts w:eastAsia="微軟正黑體" w:cstheme="minorHAnsi"/>
                <w:color w:val="000000" w:themeColor="text1"/>
                <w:sz w:val="22"/>
              </w:rPr>
            </w:pPr>
            <w:r w:rsidRPr="00AF3413">
              <w:rPr>
                <w:rFonts w:eastAsia="微軟正黑體" w:cstheme="minorHAnsi"/>
                <w:color w:val="000000" w:themeColor="text1"/>
                <w:sz w:val="22"/>
              </w:rPr>
              <w:t>依據產出資料由</w:t>
            </w:r>
            <w:r w:rsidRPr="00AF3413">
              <w:rPr>
                <w:rFonts w:eastAsia="微軟正黑體" w:cstheme="minorHAnsi"/>
                <w:color w:val="000000" w:themeColor="text1"/>
                <w:sz w:val="22"/>
              </w:rPr>
              <w:t>00000001</w:t>
            </w:r>
            <w:r w:rsidRPr="00AF3413">
              <w:rPr>
                <w:rFonts w:eastAsia="微軟正黑體" w:cstheme="minorHAnsi"/>
                <w:color w:val="000000" w:themeColor="text1"/>
                <w:sz w:val="22"/>
              </w:rPr>
              <w:t>依序編號</w:t>
            </w:r>
          </w:p>
        </w:tc>
      </w:tr>
      <w:tr w:rsidR="00EE3073" w:rsidRPr="00AF3413" w14:paraId="0F98089C" w14:textId="77777777" w:rsidTr="00001B35">
        <w:tc>
          <w:tcPr>
            <w:tcW w:w="686" w:type="dxa"/>
            <w:vAlign w:val="center"/>
          </w:tcPr>
          <w:p w14:paraId="6B03A9F2" w14:textId="77777777" w:rsidR="00EE3073" w:rsidRPr="00AF3413" w:rsidRDefault="00EE3073" w:rsidP="00001B35">
            <w:pPr>
              <w:ind w:left="0" w:firstLine="0"/>
              <w:rPr>
                <w:rFonts w:eastAsia="微軟正黑體" w:cstheme="minorHAnsi"/>
              </w:rPr>
            </w:pPr>
            <w:r w:rsidRPr="00AF3413">
              <w:rPr>
                <w:rFonts w:eastAsia="微軟正黑體" w:cstheme="minorHAnsi"/>
              </w:rPr>
              <w:t>4</w:t>
            </w:r>
          </w:p>
        </w:tc>
        <w:tc>
          <w:tcPr>
            <w:tcW w:w="1722" w:type="dxa"/>
            <w:vAlign w:val="center"/>
          </w:tcPr>
          <w:p w14:paraId="069B9989"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借貸別</w:t>
            </w:r>
          </w:p>
        </w:tc>
        <w:tc>
          <w:tcPr>
            <w:tcW w:w="1205" w:type="dxa"/>
            <w:vAlign w:val="center"/>
          </w:tcPr>
          <w:p w14:paraId="1A5DD08C" w14:textId="77777777" w:rsidR="00EE3073" w:rsidRPr="00AF3413" w:rsidRDefault="00EE3073" w:rsidP="00001B35">
            <w:pPr>
              <w:ind w:left="0" w:firstLine="0"/>
              <w:rPr>
                <w:rFonts w:eastAsia="微軟正黑體" w:cstheme="minorHAnsi"/>
                <w:szCs w:val="24"/>
              </w:rPr>
            </w:pPr>
            <w:r w:rsidRPr="00AF3413">
              <w:rPr>
                <w:rFonts w:eastAsia="微軟正黑體" w:cstheme="minorHAnsi"/>
              </w:rPr>
              <w:t>數字</w:t>
            </w:r>
          </w:p>
        </w:tc>
        <w:tc>
          <w:tcPr>
            <w:tcW w:w="1226" w:type="dxa"/>
            <w:vAlign w:val="center"/>
          </w:tcPr>
          <w:p w14:paraId="1C16520B" w14:textId="77777777" w:rsidR="00EE3073" w:rsidRPr="00AF3413" w:rsidRDefault="00EE3073" w:rsidP="00001B35">
            <w:pPr>
              <w:ind w:left="0" w:firstLine="0"/>
              <w:rPr>
                <w:rFonts w:eastAsia="微軟正黑體" w:cstheme="minorHAnsi"/>
                <w:szCs w:val="24"/>
              </w:rPr>
            </w:pPr>
            <w:r w:rsidRPr="00AF3413">
              <w:rPr>
                <w:rFonts w:eastAsia="微軟正黑體" w:cstheme="minorHAnsi"/>
              </w:rPr>
              <w:t>1</w:t>
            </w:r>
          </w:p>
        </w:tc>
        <w:tc>
          <w:tcPr>
            <w:tcW w:w="1463" w:type="dxa"/>
            <w:vAlign w:val="center"/>
          </w:tcPr>
          <w:p w14:paraId="1F5638E7"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49D1C5A4" w14:textId="77777777" w:rsidR="00EE3073" w:rsidRPr="00AF3413" w:rsidRDefault="00EE3073" w:rsidP="00001B35">
            <w:pPr>
              <w:ind w:left="0" w:firstLine="0"/>
              <w:rPr>
                <w:rFonts w:eastAsia="微軟正黑體" w:cstheme="minorHAnsi"/>
                <w:sz w:val="22"/>
              </w:rPr>
            </w:pPr>
            <w:r w:rsidRPr="00AF3413">
              <w:rPr>
                <w:rFonts w:eastAsia="微軟正黑體" w:cstheme="minorHAnsi"/>
                <w:sz w:val="22"/>
              </w:rPr>
              <w:t>1.</w:t>
            </w:r>
            <w:r w:rsidRPr="00AF3413">
              <w:rPr>
                <w:rFonts w:eastAsia="微軟正黑體" w:cstheme="minorHAnsi"/>
                <w:sz w:val="22"/>
              </w:rPr>
              <w:t>借方</w:t>
            </w:r>
            <w:r w:rsidRPr="00AF3413">
              <w:rPr>
                <w:rFonts w:eastAsia="微軟正黑體" w:cstheme="minorHAnsi"/>
                <w:sz w:val="22"/>
              </w:rPr>
              <w:t>(</w:t>
            </w:r>
            <w:r w:rsidRPr="00AF3413">
              <w:rPr>
                <w:rFonts w:eastAsia="微軟正黑體" w:cstheme="minorHAnsi"/>
                <w:sz w:val="22"/>
              </w:rPr>
              <w:t>扣款</w:t>
            </w:r>
            <w:r w:rsidRPr="00AF3413">
              <w:rPr>
                <w:rFonts w:eastAsia="微軟正黑體" w:cstheme="minorHAnsi"/>
                <w:sz w:val="22"/>
              </w:rPr>
              <w:t>),2.</w:t>
            </w:r>
            <w:r w:rsidRPr="00AF3413">
              <w:rPr>
                <w:rFonts w:eastAsia="微軟正黑體" w:cstheme="minorHAnsi"/>
                <w:sz w:val="22"/>
              </w:rPr>
              <w:t>貸方</w:t>
            </w:r>
            <w:r w:rsidRPr="00AF3413">
              <w:rPr>
                <w:rFonts w:eastAsia="微軟正黑體" w:cstheme="minorHAnsi"/>
                <w:sz w:val="22"/>
              </w:rPr>
              <w:t>(</w:t>
            </w:r>
            <w:proofErr w:type="gramStart"/>
            <w:r w:rsidRPr="00AF3413">
              <w:rPr>
                <w:rFonts w:eastAsia="微軟正黑體" w:cstheme="minorHAnsi"/>
                <w:sz w:val="22"/>
              </w:rPr>
              <w:t>入帳</w:t>
            </w:r>
            <w:proofErr w:type="gramEnd"/>
            <w:r w:rsidRPr="00AF3413">
              <w:rPr>
                <w:rFonts w:eastAsia="微軟正黑體" w:cstheme="minorHAnsi"/>
                <w:sz w:val="22"/>
              </w:rPr>
              <w:t>)</w:t>
            </w:r>
          </w:p>
        </w:tc>
      </w:tr>
      <w:tr w:rsidR="00EE3073" w:rsidRPr="00AF3413" w14:paraId="41BEEECD" w14:textId="77777777" w:rsidTr="00001B35">
        <w:tc>
          <w:tcPr>
            <w:tcW w:w="686" w:type="dxa"/>
            <w:vAlign w:val="center"/>
          </w:tcPr>
          <w:p w14:paraId="568F0EF4" w14:textId="77777777" w:rsidR="00EE3073" w:rsidRPr="00AF3413" w:rsidRDefault="00EE3073" w:rsidP="00001B35">
            <w:pPr>
              <w:ind w:left="0" w:firstLine="0"/>
              <w:rPr>
                <w:rFonts w:eastAsia="微軟正黑體" w:cstheme="minorHAnsi"/>
              </w:rPr>
            </w:pPr>
            <w:r w:rsidRPr="00AF3413">
              <w:rPr>
                <w:rFonts w:eastAsia="微軟正黑體" w:cstheme="minorHAnsi"/>
              </w:rPr>
              <w:t>5</w:t>
            </w:r>
          </w:p>
        </w:tc>
        <w:tc>
          <w:tcPr>
            <w:tcW w:w="1722" w:type="dxa"/>
            <w:vAlign w:val="center"/>
          </w:tcPr>
          <w:p w14:paraId="493D8F04"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交易金額</w:t>
            </w:r>
          </w:p>
        </w:tc>
        <w:tc>
          <w:tcPr>
            <w:tcW w:w="1205" w:type="dxa"/>
            <w:vAlign w:val="center"/>
          </w:tcPr>
          <w:p w14:paraId="59A46744"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131A7B3D"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9(11)V99</w:t>
            </w:r>
          </w:p>
        </w:tc>
        <w:tc>
          <w:tcPr>
            <w:tcW w:w="1463" w:type="dxa"/>
            <w:vAlign w:val="center"/>
          </w:tcPr>
          <w:p w14:paraId="79F69D56"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04FEE5B4" w14:textId="77777777" w:rsidR="00EE3073" w:rsidRPr="00AF3413" w:rsidRDefault="00EE3073" w:rsidP="00001B35">
            <w:pPr>
              <w:ind w:left="0" w:firstLine="0"/>
              <w:rPr>
                <w:rFonts w:eastAsia="微軟正黑體" w:cstheme="minorHAnsi"/>
                <w:sz w:val="22"/>
              </w:rPr>
            </w:pPr>
            <w:r w:rsidRPr="00AF3413">
              <w:rPr>
                <w:rFonts w:eastAsia="微軟正黑體" w:cstheme="minorHAnsi"/>
                <w:sz w:val="22"/>
              </w:rPr>
              <w:t>9(11)V99</w:t>
            </w:r>
            <w:r w:rsidRPr="00AF3413">
              <w:rPr>
                <w:rFonts w:eastAsia="微軟正黑體" w:cstheme="minorHAnsi"/>
                <w:sz w:val="22"/>
              </w:rPr>
              <w:t>，顯示方式需包含小數點且右</w:t>
            </w:r>
            <w:proofErr w:type="gramStart"/>
            <w:r w:rsidRPr="00AF3413">
              <w:rPr>
                <w:rFonts w:eastAsia="微軟正黑體" w:cstheme="minorHAnsi"/>
                <w:sz w:val="22"/>
              </w:rPr>
              <w:t>靠左補</w:t>
            </w:r>
            <w:proofErr w:type="gramEnd"/>
            <w:r w:rsidRPr="00AF3413">
              <w:rPr>
                <w:rFonts w:eastAsia="微軟正黑體" w:cstheme="minorHAnsi"/>
                <w:sz w:val="22"/>
              </w:rPr>
              <w:t>0</w:t>
            </w:r>
          </w:p>
        </w:tc>
      </w:tr>
      <w:tr w:rsidR="00EE3073" w:rsidRPr="00AF3413" w14:paraId="542FD513" w14:textId="77777777" w:rsidTr="00001B35">
        <w:tc>
          <w:tcPr>
            <w:tcW w:w="686" w:type="dxa"/>
            <w:vAlign w:val="center"/>
          </w:tcPr>
          <w:p w14:paraId="54DC0217" w14:textId="77777777" w:rsidR="00EE3073" w:rsidRPr="00AF3413" w:rsidRDefault="00EE3073" w:rsidP="00001B35">
            <w:pPr>
              <w:ind w:left="0" w:firstLine="0"/>
              <w:rPr>
                <w:rFonts w:eastAsia="微軟正黑體" w:cstheme="minorHAnsi"/>
              </w:rPr>
            </w:pPr>
            <w:r w:rsidRPr="00AF3413">
              <w:rPr>
                <w:rFonts w:eastAsia="微軟正黑體" w:cstheme="minorHAnsi"/>
              </w:rPr>
              <w:t>6</w:t>
            </w:r>
          </w:p>
        </w:tc>
        <w:tc>
          <w:tcPr>
            <w:tcW w:w="1722" w:type="dxa"/>
            <w:vAlign w:val="center"/>
          </w:tcPr>
          <w:p w14:paraId="17492179"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交易別</w:t>
            </w:r>
          </w:p>
        </w:tc>
        <w:tc>
          <w:tcPr>
            <w:tcW w:w="1205" w:type="dxa"/>
            <w:vAlign w:val="center"/>
          </w:tcPr>
          <w:p w14:paraId="6B95CEC2" w14:textId="77777777" w:rsidR="00EE3073" w:rsidRPr="00AF3413" w:rsidRDefault="00EE3073" w:rsidP="00001B35">
            <w:pPr>
              <w:ind w:left="0" w:firstLine="0"/>
              <w:rPr>
                <w:rFonts w:eastAsia="微軟正黑體" w:cstheme="minorHAnsi"/>
                <w:szCs w:val="24"/>
              </w:rPr>
            </w:pPr>
            <w:r w:rsidRPr="00AF3413">
              <w:rPr>
                <w:rFonts w:eastAsia="微軟正黑體" w:cstheme="minorHAnsi"/>
              </w:rPr>
              <w:t>文數字</w:t>
            </w:r>
          </w:p>
        </w:tc>
        <w:tc>
          <w:tcPr>
            <w:tcW w:w="1226" w:type="dxa"/>
            <w:vAlign w:val="center"/>
          </w:tcPr>
          <w:p w14:paraId="6D29E455"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1</w:t>
            </w:r>
          </w:p>
        </w:tc>
        <w:tc>
          <w:tcPr>
            <w:tcW w:w="1463" w:type="dxa"/>
            <w:vAlign w:val="center"/>
          </w:tcPr>
          <w:p w14:paraId="7B297475"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006595C8" w14:textId="77777777" w:rsidR="00EE3073" w:rsidRPr="00AF3413" w:rsidRDefault="00EE3073" w:rsidP="00001B35">
            <w:pPr>
              <w:ind w:left="0" w:firstLine="0"/>
              <w:rPr>
                <w:rFonts w:eastAsia="微軟正黑體" w:cstheme="minorHAnsi"/>
                <w:sz w:val="22"/>
              </w:rPr>
            </w:pPr>
            <w:r w:rsidRPr="00AF3413">
              <w:rPr>
                <w:rFonts w:eastAsia="微軟正黑體" w:cstheme="minorHAnsi"/>
                <w:sz w:val="22"/>
              </w:rPr>
              <w:t>空白表正</w:t>
            </w:r>
            <w:r w:rsidRPr="00AF3413">
              <w:rPr>
                <w:rFonts w:eastAsia="微軟正黑體" w:cstheme="minorHAnsi"/>
                <w:sz w:val="22"/>
              </w:rPr>
              <w:t>,</w:t>
            </w:r>
            <w:r w:rsidRPr="00AF3413">
              <w:rPr>
                <w:rFonts w:eastAsia="微軟正黑體" w:cstheme="minorHAnsi"/>
                <w:sz w:val="22"/>
              </w:rPr>
              <w:t>負號</w:t>
            </w:r>
            <w:r w:rsidRPr="00AF3413">
              <w:rPr>
                <w:rFonts w:eastAsia="微軟正黑體" w:cstheme="minorHAnsi"/>
                <w:sz w:val="22"/>
              </w:rPr>
              <w:t>(-)</w:t>
            </w:r>
            <w:proofErr w:type="gramStart"/>
            <w:r w:rsidRPr="00AF3413">
              <w:rPr>
                <w:rFonts w:eastAsia="微軟正黑體" w:cstheme="minorHAnsi"/>
                <w:sz w:val="22"/>
              </w:rPr>
              <w:t>表負</w:t>
            </w:r>
            <w:proofErr w:type="gramEnd"/>
          </w:p>
        </w:tc>
      </w:tr>
      <w:tr w:rsidR="00EE3073" w:rsidRPr="00AF3413" w14:paraId="66594727" w14:textId="77777777" w:rsidTr="00001B35">
        <w:tc>
          <w:tcPr>
            <w:tcW w:w="686" w:type="dxa"/>
            <w:vAlign w:val="center"/>
          </w:tcPr>
          <w:p w14:paraId="4A0E1551" w14:textId="77777777" w:rsidR="00EE3073" w:rsidRPr="00AF3413" w:rsidRDefault="00EE3073" w:rsidP="00001B35">
            <w:pPr>
              <w:ind w:left="0" w:firstLine="0"/>
              <w:rPr>
                <w:rFonts w:eastAsia="微軟正黑體" w:cstheme="minorHAnsi"/>
              </w:rPr>
            </w:pPr>
            <w:r w:rsidRPr="00AF3413">
              <w:rPr>
                <w:rFonts w:eastAsia="微軟正黑體" w:cstheme="minorHAnsi"/>
              </w:rPr>
              <w:t>7</w:t>
            </w:r>
          </w:p>
        </w:tc>
        <w:tc>
          <w:tcPr>
            <w:tcW w:w="1722" w:type="dxa"/>
            <w:vAlign w:val="center"/>
          </w:tcPr>
          <w:p w14:paraId="19549D5E"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摘要別</w:t>
            </w:r>
          </w:p>
        </w:tc>
        <w:tc>
          <w:tcPr>
            <w:tcW w:w="1205" w:type="dxa"/>
            <w:vAlign w:val="center"/>
          </w:tcPr>
          <w:p w14:paraId="5E25E9ED" w14:textId="77777777" w:rsidR="00EE3073" w:rsidRPr="00AF3413" w:rsidRDefault="00EE3073" w:rsidP="00001B35">
            <w:pPr>
              <w:ind w:left="0" w:firstLine="0"/>
              <w:rPr>
                <w:rFonts w:eastAsia="微軟正黑體" w:cstheme="minorHAnsi"/>
              </w:rPr>
            </w:pPr>
            <w:r w:rsidRPr="00AF3413">
              <w:rPr>
                <w:rFonts w:eastAsia="微軟正黑體" w:cstheme="minorHAnsi"/>
              </w:rPr>
              <w:t>文數字</w:t>
            </w:r>
          </w:p>
        </w:tc>
        <w:tc>
          <w:tcPr>
            <w:tcW w:w="1226" w:type="dxa"/>
            <w:vAlign w:val="center"/>
          </w:tcPr>
          <w:p w14:paraId="6F8C0D93"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2</w:t>
            </w:r>
          </w:p>
        </w:tc>
        <w:tc>
          <w:tcPr>
            <w:tcW w:w="1463" w:type="dxa"/>
            <w:vAlign w:val="center"/>
          </w:tcPr>
          <w:p w14:paraId="6AF1B07E"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550CC7C9" w14:textId="77777777" w:rsidR="00EE3073" w:rsidRPr="00AF3413" w:rsidRDefault="00EE3073" w:rsidP="00001B35">
            <w:pPr>
              <w:ind w:left="0" w:firstLine="0"/>
              <w:rPr>
                <w:rFonts w:eastAsia="微軟正黑體" w:cstheme="minorHAnsi"/>
                <w:sz w:val="22"/>
              </w:rPr>
            </w:pPr>
          </w:p>
        </w:tc>
      </w:tr>
      <w:tr w:rsidR="00EE3073" w:rsidRPr="00AF3413" w14:paraId="5BE55B11" w14:textId="77777777" w:rsidTr="00001B35">
        <w:tc>
          <w:tcPr>
            <w:tcW w:w="686" w:type="dxa"/>
            <w:vAlign w:val="center"/>
          </w:tcPr>
          <w:p w14:paraId="0A0B9AE8" w14:textId="77777777" w:rsidR="00EE3073" w:rsidRPr="00AF3413" w:rsidRDefault="00EE3073" w:rsidP="00001B35">
            <w:pPr>
              <w:ind w:left="0" w:firstLine="0"/>
              <w:rPr>
                <w:rFonts w:eastAsia="微軟正黑體" w:cstheme="minorHAnsi"/>
              </w:rPr>
            </w:pPr>
            <w:r w:rsidRPr="00AF3413">
              <w:rPr>
                <w:rFonts w:eastAsia="微軟正黑體" w:cstheme="minorHAnsi"/>
              </w:rPr>
              <w:t>8</w:t>
            </w:r>
          </w:p>
        </w:tc>
        <w:tc>
          <w:tcPr>
            <w:tcW w:w="1722" w:type="dxa"/>
            <w:vAlign w:val="center"/>
          </w:tcPr>
          <w:p w14:paraId="7A4273CB"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客戶備註</w:t>
            </w:r>
          </w:p>
        </w:tc>
        <w:tc>
          <w:tcPr>
            <w:tcW w:w="1205" w:type="dxa"/>
            <w:vAlign w:val="center"/>
          </w:tcPr>
          <w:p w14:paraId="626137D1" w14:textId="77777777" w:rsidR="00EE3073" w:rsidRPr="00AF3413" w:rsidRDefault="00EE3073" w:rsidP="00001B35">
            <w:pPr>
              <w:ind w:left="0" w:firstLine="0"/>
              <w:rPr>
                <w:rFonts w:eastAsia="微軟正黑體" w:cstheme="minorHAnsi"/>
              </w:rPr>
            </w:pPr>
            <w:r w:rsidRPr="00AF3413">
              <w:rPr>
                <w:rFonts w:eastAsia="微軟正黑體" w:cstheme="minorHAnsi"/>
              </w:rPr>
              <w:t>文數字</w:t>
            </w:r>
          </w:p>
        </w:tc>
        <w:tc>
          <w:tcPr>
            <w:tcW w:w="1226" w:type="dxa"/>
            <w:vAlign w:val="center"/>
          </w:tcPr>
          <w:p w14:paraId="46A73D8B"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16</w:t>
            </w:r>
          </w:p>
        </w:tc>
        <w:tc>
          <w:tcPr>
            <w:tcW w:w="1463" w:type="dxa"/>
            <w:vAlign w:val="center"/>
          </w:tcPr>
          <w:p w14:paraId="18F0D790"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6A8A6F86" w14:textId="77777777" w:rsidR="00EE3073" w:rsidRPr="00AF3413" w:rsidRDefault="00EE3073" w:rsidP="00001B35">
            <w:pPr>
              <w:ind w:left="0" w:firstLine="0"/>
              <w:rPr>
                <w:rFonts w:eastAsia="微軟正黑體" w:cstheme="minorHAnsi"/>
                <w:sz w:val="22"/>
              </w:rPr>
            </w:pPr>
          </w:p>
        </w:tc>
      </w:tr>
      <w:tr w:rsidR="00EE3073" w:rsidRPr="00AF3413" w14:paraId="2E57EF18" w14:textId="77777777" w:rsidTr="00001B35">
        <w:tc>
          <w:tcPr>
            <w:tcW w:w="686" w:type="dxa"/>
            <w:vAlign w:val="center"/>
          </w:tcPr>
          <w:p w14:paraId="08E390E4" w14:textId="77777777" w:rsidR="00EE3073" w:rsidRPr="00AF3413" w:rsidRDefault="00EE3073" w:rsidP="00001B35">
            <w:pPr>
              <w:ind w:left="0" w:firstLine="0"/>
              <w:rPr>
                <w:rFonts w:eastAsia="微軟正黑體" w:cstheme="minorHAnsi"/>
              </w:rPr>
            </w:pPr>
            <w:r w:rsidRPr="00AF3413">
              <w:rPr>
                <w:rFonts w:eastAsia="微軟正黑體" w:cstheme="minorHAnsi"/>
              </w:rPr>
              <w:t>9</w:t>
            </w:r>
          </w:p>
        </w:tc>
        <w:tc>
          <w:tcPr>
            <w:tcW w:w="1722" w:type="dxa"/>
            <w:vAlign w:val="center"/>
          </w:tcPr>
          <w:p w14:paraId="1D3A3C05"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餘額</w:t>
            </w:r>
          </w:p>
        </w:tc>
        <w:tc>
          <w:tcPr>
            <w:tcW w:w="1205" w:type="dxa"/>
            <w:vAlign w:val="center"/>
          </w:tcPr>
          <w:p w14:paraId="5E1D4057" w14:textId="77777777" w:rsidR="00EE3073" w:rsidRPr="00AF3413" w:rsidRDefault="00EE3073" w:rsidP="00001B35">
            <w:pPr>
              <w:ind w:left="0" w:firstLine="0"/>
              <w:rPr>
                <w:rFonts w:eastAsia="微軟正黑體" w:cstheme="minorHAnsi"/>
              </w:rPr>
            </w:pPr>
            <w:r w:rsidRPr="00AF3413">
              <w:rPr>
                <w:rFonts w:eastAsia="微軟正黑體" w:cstheme="minorHAnsi"/>
                <w:szCs w:val="24"/>
              </w:rPr>
              <w:t>數字</w:t>
            </w:r>
          </w:p>
        </w:tc>
        <w:tc>
          <w:tcPr>
            <w:tcW w:w="1226" w:type="dxa"/>
            <w:vAlign w:val="center"/>
          </w:tcPr>
          <w:p w14:paraId="233A301C"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9(11)V99</w:t>
            </w:r>
          </w:p>
        </w:tc>
        <w:tc>
          <w:tcPr>
            <w:tcW w:w="1463" w:type="dxa"/>
            <w:vAlign w:val="center"/>
          </w:tcPr>
          <w:p w14:paraId="0A54683C"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632F72E7" w14:textId="77777777" w:rsidR="00EE3073" w:rsidRPr="00AF3413" w:rsidRDefault="00EE3073" w:rsidP="00001B35">
            <w:pPr>
              <w:ind w:left="0" w:firstLine="0"/>
              <w:rPr>
                <w:rFonts w:eastAsia="微軟正黑體" w:cstheme="minorHAnsi"/>
                <w:sz w:val="22"/>
              </w:rPr>
            </w:pPr>
            <w:r w:rsidRPr="00AF3413">
              <w:rPr>
                <w:rFonts w:eastAsia="微軟正黑體" w:cstheme="minorHAnsi"/>
                <w:sz w:val="22"/>
              </w:rPr>
              <w:t>9(11)V99</w:t>
            </w:r>
            <w:r w:rsidRPr="00AF3413">
              <w:rPr>
                <w:rFonts w:eastAsia="微軟正黑體" w:cstheme="minorHAnsi"/>
                <w:sz w:val="22"/>
              </w:rPr>
              <w:t>，顯示方式需包含小數點且右</w:t>
            </w:r>
            <w:proofErr w:type="gramStart"/>
            <w:r w:rsidRPr="00AF3413">
              <w:rPr>
                <w:rFonts w:eastAsia="微軟正黑體" w:cstheme="minorHAnsi"/>
                <w:sz w:val="22"/>
              </w:rPr>
              <w:t>靠左補</w:t>
            </w:r>
            <w:proofErr w:type="gramEnd"/>
            <w:r w:rsidRPr="00AF3413">
              <w:rPr>
                <w:rFonts w:eastAsia="微軟正黑體" w:cstheme="minorHAnsi"/>
                <w:sz w:val="22"/>
              </w:rPr>
              <w:t>0</w:t>
            </w:r>
          </w:p>
        </w:tc>
      </w:tr>
      <w:tr w:rsidR="00EE3073" w:rsidRPr="00AF3413" w14:paraId="586CED46" w14:textId="77777777" w:rsidTr="00001B35">
        <w:tc>
          <w:tcPr>
            <w:tcW w:w="686" w:type="dxa"/>
            <w:vAlign w:val="center"/>
          </w:tcPr>
          <w:p w14:paraId="7E7C4A20" w14:textId="77777777" w:rsidR="00EE3073" w:rsidRPr="00AF3413" w:rsidRDefault="00EE3073" w:rsidP="00001B35">
            <w:pPr>
              <w:ind w:left="0" w:firstLine="0"/>
              <w:rPr>
                <w:rFonts w:eastAsia="微軟正黑體" w:cstheme="minorHAnsi"/>
              </w:rPr>
            </w:pPr>
            <w:r w:rsidRPr="00AF3413">
              <w:rPr>
                <w:rFonts w:eastAsia="微軟正黑體" w:cstheme="minorHAnsi"/>
              </w:rPr>
              <w:t>10</w:t>
            </w:r>
          </w:p>
        </w:tc>
        <w:tc>
          <w:tcPr>
            <w:tcW w:w="1722" w:type="dxa"/>
            <w:vAlign w:val="center"/>
          </w:tcPr>
          <w:p w14:paraId="0134A8BD"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餘額別</w:t>
            </w:r>
          </w:p>
        </w:tc>
        <w:tc>
          <w:tcPr>
            <w:tcW w:w="1205" w:type="dxa"/>
            <w:vAlign w:val="center"/>
          </w:tcPr>
          <w:p w14:paraId="5C39F88E" w14:textId="77777777" w:rsidR="00EE3073" w:rsidRPr="00AF3413" w:rsidRDefault="00EE3073" w:rsidP="00001B35">
            <w:pPr>
              <w:ind w:left="0" w:firstLine="0"/>
              <w:rPr>
                <w:rFonts w:eastAsia="微軟正黑體" w:cstheme="minorHAnsi"/>
                <w:szCs w:val="24"/>
              </w:rPr>
            </w:pPr>
            <w:r w:rsidRPr="00AF3413">
              <w:rPr>
                <w:rFonts w:eastAsia="微軟正黑體" w:cstheme="minorHAnsi"/>
              </w:rPr>
              <w:t>文數字</w:t>
            </w:r>
          </w:p>
        </w:tc>
        <w:tc>
          <w:tcPr>
            <w:tcW w:w="1226" w:type="dxa"/>
            <w:vAlign w:val="center"/>
          </w:tcPr>
          <w:p w14:paraId="37014BA2"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1</w:t>
            </w:r>
          </w:p>
        </w:tc>
        <w:tc>
          <w:tcPr>
            <w:tcW w:w="1463" w:type="dxa"/>
            <w:vAlign w:val="center"/>
          </w:tcPr>
          <w:p w14:paraId="47BF684F"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15116C1A" w14:textId="77777777" w:rsidR="00EE3073" w:rsidRPr="00AF3413" w:rsidRDefault="00EE3073" w:rsidP="00001B35">
            <w:pPr>
              <w:ind w:left="0" w:firstLine="0"/>
              <w:rPr>
                <w:rFonts w:eastAsia="微軟正黑體" w:cstheme="minorHAnsi"/>
                <w:sz w:val="22"/>
              </w:rPr>
            </w:pPr>
            <w:r w:rsidRPr="00AF3413">
              <w:rPr>
                <w:rFonts w:eastAsia="微軟正黑體" w:cstheme="minorHAnsi"/>
                <w:sz w:val="22"/>
              </w:rPr>
              <w:t>空白表正</w:t>
            </w:r>
            <w:r w:rsidRPr="00AF3413">
              <w:rPr>
                <w:rFonts w:eastAsia="微軟正黑體" w:cstheme="minorHAnsi"/>
                <w:sz w:val="22"/>
              </w:rPr>
              <w:t>,</w:t>
            </w:r>
            <w:r w:rsidRPr="00AF3413">
              <w:rPr>
                <w:rFonts w:eastAsia="微軟正黑體" w:cstheme="minorHAnsi"/>
                <w:sz w:val="22"/>
              </w:rPr>
              <w:t>負號</w:t>
            </w:r>
            <w:r w:rsidRPr="00AF3413">
              <w:rPr>
                <w:rFonts w:eastAsia="微軟正黑體" w:cstheme="minorHAnsi"/>
                <w:sz w:val="22"/>
              </w:rPr>
              <w:t>(-)</w:t>
            </w:r>
            <w:proofErr w:type="gramStart"/>
            <w:r w:rsidRPr="00AF3413">
              <w:rPr>
                <w:rFonts w:eastAsia="微軟正黑體" w:cstheme="minorHAnsi"/>
                <w:sz w:val="22"/>
              </w:rPr>
              <w:t>表負</w:t>
            </w:r>
            <w:proofErr w:type="gramEnd"/>
          </w:p>
        </w:tc>
      </w:tr>
      <w:tr w:rsidR="00EE3073" w:rsidRPr="00AF3413" w14:paraId="3D7900C6" w14:textId="77777777" w:rsidTr="00001B35">
        <w:tc>
          <w:tcPr>
            <w:tcW w:w="686" w:type="dxa"/>
            <w:vAlign w:val="center"/>
          </w:tcPr>
          <w:p w14:paraId="65D76960" w14:textId="77777777" w:rsidR="00EE3073" w:rsidRPr="00AF3413" w:rsidRDefault="00EE3073" w:rsidP="00001B35">
            <w:pPr>
              <w:ind w:left="0" w:firstLine="0"/>
              <w:rPr>
                <w:rFonts w:eastAsia="微軟正黑體" w:cstheme="minorHAnsi"/>
              </w:rPr>
            </w:pPr>
            <w:r w:rsidRPr="00AF3413">
              <w:rPr>
                <w:rFonts w:eastAsia="微軟正黑體" w:cstheme="minorHAnsi"/>
              </w:rPr>
              <w:lastRenderedPageBreak/>
              <w:t>11</w:t>
            </w:r>
          </w:p>
        </w:tc>
        <w:tc>
          <w:tcPr>
            <w:tcW w:w="1722" w:type="dxa"/>
            <w:vAlign w:val="center"/>
          </w:tcPr>
          <w:p w14:paraId="13F264A4" w14:textId="77777777" w:rsidR="00EE3073" w:rsidRPr="00AF3413" w:rsidRDefault="00EE3073" w:rsidP="00001B35">
            <w:pPr>
              <w:ind w:left="0" w:firstLine="0"/>
              <w:rPr>
                <w:rFonts w:eastAsia="微軟正黑體" w:cstheme="minorHAnsi"/>
              </w:rPr>
            </w:pPr>
            <w:r w:rsidRPr="00AF3413">
              <w:rPr>
                <w:rFonts w:eastAsia="微軟正黑體" w:cstheme="minorHAnsi"/>
                <w:szCs w:val="24"/>
              </w:rPr>
              <w:t>分行別</w:t>
            </w:r>
          </w:p>
        </w:tc>
        <w:tc>
          <w:tcPr>
            <w:tcW w:w="1205" w:type="dxa"/>
            <w:vAlign w:val="center"/>
          </w:tcPr>
          <w:p w14:paraId="550B961C" w14:textId="77777777" w:rsidR="00EE3073" w:rsidRPr="00AF3413" w:rsidRDefault="00EE3073" w:rsidP="00001B35">
            <w:pPr>
              <w:ind w:left="0" w:firstLine="0"/>
              <w:rPr>
                <w:rFonts w:eastAsia="微軟正黑體" w:cstheme="minorHAnsi"/>
              </w:rPr>
            </w:pPr>
            <w:r w:rsidRPr="00AF3413">
              <w:rPr>
                <w:rFonts w:eastAsia="微軟正黑體" w:cstheme="minorHAnsi"/>
                <w:szCs w:val="24"/>
              </w:rPr>
              <w:t>數字</w:t>
            </w:r>
          </w:p>
        </w:tc>
        <w:tc>
          <w:tcPr>
            <w:tcW w:w="1226" w:type="dxa"/>
            <w:vAlign w:val="center"/>
          </w:tcPr>
          <w:p w14:paraId="388A824B"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3</w:t>
            </w:r>
          </w:p>
        </w:tc>
        <w:tc>
          <w:tcPr>
            <w:tcW w:w="1463" w:type="dxa"/>
            <w:vAlign w:val="center"/>
          </w:tcPr>
          <w:p w14:paraId="34B55415" w14:textId="77777777" w:rsidR="00EE3073" w:rsidRPr="00AF3413" w:rsidRDefault="00EE3073" w:rsidP="00001B35">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2B67857E" w14:textId="77777777" w:rsidR="00EE3073" w:rsidRPr="00AF3413" w:rsidRDefault="00EE3073" w:rsidP="00001B35">
            <w:pPr>
              <w:ind w:left="0" w:firstLine="0"/>
              <w:rPr>
                <w:rFonts w:eastAsia="微軟正黑體" w:cstheme="minorHAnsi"/>
                <w:sz w:val="22"/>
              </w:rPr>
            </w:pPr>
          </w:p>
        </w:tc>
      </w:tr>
    </w:tbl>
    <w:p w14:paraId="7B52B97D" w14:textId="1FDE6FDC" w:rsidR="00AA1B3B" w:rsidRPr="00AF3413" w:rsidRDefault="00AA1B3B">
      <w:pPr>
        <w:pStyle w:val="af2"/>
        <w:numPr>
          <w:ilvl w:val="0"/>
          <w:numId w:val="38"/>
        </w:numPr>
        <w:ind w:leftChars="0"/>
        <w:rPr>
          <w:rFonts w:eastAsia="微軟正黑體" w:cstheme="minorHAnsi"/>
        </w:rPr>
      </w:pPr>
      <w:r w:rsidRPr="00AF3413">
        <w:rPr>
          <w:rFonts w:eastAsia="微軟正黑體" w:cstheme="minorHAnsi"/>
        </w:rPr>
        <w:t>「</w:t>
      </w:r>
      <w:ins w:id="958" w:author="Vicki Tsai" w:date="2024-05-08T14:50:00Z">
        <w:r w:rsidR="001F0DC5" w:rsidRPr="00AF3413">
          <w:rPr>
            <w:rFonts w:eastAsia="微軟正黑體" w:cstheme="minorHAnsi"/>
          </w:rPr>
          <w:t>6</w:t>
        </w:r>
      </w:ins>
      <w:del w:id="959" w:author="Vicki Tsai" w:date="2024-05-08T14:50:00Z">
        <w:r w:rsidR="00CD26A5" w:rsidRPr="00AF3413" w:rsidDel="001F0DC5">
          <w:rPr>
            <w:rFonts w:eastAsia="微軟正黑體" w:cstheme="minorHAnsi"/>
          </w:rPr>
          <w:delText>4</w:delText>
        </w:r>
      </w:del>
      <w:r w:rsidRPr="00AF3413">
        <w:rPr>
          <w:rFonts w:eastAsia="微軟正黑體" w:cstheme="minorHAnsi"/>
        </w:rPr>
        <w:t>.</w:t>
      </w:r>
      <w:r w:rsidRPr="00AF3413">
        <w:rPr>
          <w:rFonts w:eastAsia="微軟正黑體" w:cstheme="minorHAnsi"/>
        </w:rPr>
        <w:t>信基對</w:t>
      </w:r>
      <w:proofErr w:type="gramStart"/>
      <w:r w:rsidRPr="00AF3413">
        <w:rPr>
          <w:rFonts w:eastAsia="微軟正黑體" w:cstheme="minorHAnsi"/>
        </w:rPr>
        <w:t>帳單</w:t>
      </w:r>
      <w:proofErr w:type="gramEnd"/>
      <w:r w:rsidRPr="00AF3413">
        <w:rPr>
          <w:rFonts w:eastAsia="微軟正黑體" w:cstheme="minorHAnsi"/>
        </w:rPr>
        <w:t>磁片錄製」，報表代號：</w:t>
      </w:r>
      <w:r w:rsidRPr="00AF3413">
        <w:rPr>
          <w:rFonts w:eastAsia="微軟正黑體" w:cstheme="minorHAnsi"/>
        </w:rPr>
        <w:t>RSALX010</w:t>
      </w:r>
    </w:p>
    <w:tbl>
      <w:tblPr>
        <w:tblStyle w:val="af1"/>
        <w:tblW w:w="0" w:type="auto"/>
        <w:tblLook w:val="04A0" w:firstRow="1" w:lastRow="0" w:firstColumn="1" w:lastColumn="0" w:noHBand="0" w:noVBand="1"/>
      </w:tblPr>
      <w:tblGrid>
        <w:gridCol w:w="686"/>
        <w:gridCol w:w="1722"/>
        <w:gridCol w:w="1205"/>
        <w:gridCol w:w="1226"/>
        <w:gridCol w:w="1463"/>
        <w:gridCol w:w="2619"/>
      </w:tblGrid>
      <w:tr w:rsidR="00AA1B3B" w:rsidRPr="00AF3413" w14:paraId="48D05C63" w14:textId="77777777" w:rsidTr="00A93B4B">
        <w:tc>
          <w:tcPr>
            <w:tcW w:w="686" w:type="dxa"/>
            <w:tcBorders>
              <w:bottom w:val="single" w:sz="4" w:space="0" w:color="auto"/>
            </w:tcBorders>
            <w:shd w:val="pct12" w:color="auto" w:fill="auto"/>
          </w:tcPr>
          <w:p w14:paraId="2FA2F6AF"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編號</w:t>
            </w:r>
          </w:p>
        </w:tc>
        <w:tc>
          <w:tcPr>
            <w:tcW w:w="1722" w:type="dxa"/>
            <w:tcBorders>
              <w:bottom w:val="single" w:sz="4" w:space="0" w:color="auto"/>
            </w:tcBorders>
            <w:shd w:val="pct12" w:color="auto" w:fill="auto"/>
          </w:tcPr>
          <w:p w14:paraId="19DE5E3C"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欄位名稱</w:t>
            </w:r>
          </w:p>
        </w:tc>
        <w:tc>
          <w:tcPr>
            <w:tcW w:w="1205" w:type="dxa"/>
            <w:tcBorders>
              <w:bottom w:val="single" w:sz="4" w:space="0" w:color="auto"/>
            </w:tcBorders>
            <w:shd w:val="pct12" w:color="auto" w:fill="auto"/>
          </w:tcPr>
          <w:p w14:paraId="02D1E24B"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欄位種類</w:t>
            </w:r>
          </w:p>
        </w:tc>
        <w:tc>
          <w:tcPr>
            <w:tcW w:w="1226" w:type="dxa"/>
            <w:tcBorders>
              <w:bottom w:val="single" w:sz="4" w:space="0" w:color="auto"/>
            </w:tcBorders>
            <w:shd w:val="pct12" w:color="auto" w:fill="auto"/>
          </w:tcPr>
          <w:p w14:paraId="48E2F717"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長度</w:t>
            </w:r>
          </w:p>
        </w:tc>
        <w:tc>
          <w:tcPr>
            <w:tcW w:w="1463" w:type="dxa"/>
            <w:tcBorders>
              <w:bottom w:val="single" w:sz="4" w:space="0" w:color="auto"/>
            </w:tcBorders>
            <w:shd w:val="pct12" w:color="auto" w:fill="auto"/>
          </w:tcPr>
          <w:p w14:paraId="462E0EC4"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資料源</w:t>
            </w:r>
          </w:p>
        </w:tc>
        <w:tc>
          <w:tcPr>
            <w:tcW w:w="2619" w:type="dxa"/>
            <w:tcBorders>
              <w:bottom w:val="single" w:sz="4" w:space="0" w:color="auto"/>
            </w:tcBorders>
            <w:shd w:val="pct12" w:color="auto" w:fill="auto"/>
          </w:tcPr>
          <w:p w14:paraId="6FF944C6" w14:textId="77777777" w:rsidR="00AA1B3B" w:rsidRPr="00AF3413" w:rsidRDefault="00AA1B3B" w:rsidP="00A93B4B">
            <w:pPr>
              <w:ind w:left="0" w:firstLine="0"/>
              <w:jc w:val="center"/>
              <w:rPr>
                <w:rFonts w:eastAsia="微軟正黑體" w:cstheme="minorHAnsi"/>
                <w:b/>
                <w:bCs/>
              </w:rPr>
            </w:pPr>
            <w:r w:rsidRPr="00AF3413">
              <w:rPr>
                <w:rFonts w:eastAsia="微軟正黑體" w:cstheme="minorHAnsi"/>
                <w:b/>
                <w:bCs/>
              </w:rPr>
              <w:t>說明</w:t>
            </w:r>
          </w:p>
        </w:tc>
      </w:tr>
      <w:tr w:rsidR="00AA1B3B" w:rsidRPr="00AF3413" w14:paraId="75B78831" w14:textId="77777777" w:rsidTr="00A93B4B">
        <w:tc>
          <w:tcPr>
            <w:tcW w:w="686" w:type="dxa"/>
            <w:vAlign w:val="center"/>
          </w:tcPr>
          <w:p w14:paraId="7C751090" w14:textId="77777777" w:rsidR="00AA1B3B" w:rsidRPr="00AF3413" w:rsidRDefault="00AA1B3B" w:rsidP="00A93B4B">
            <w:pPr>
              <w:ind w:left="0" w:firstLine="0"/>
              <w:rPr>
                <w:rFonts w:eastAsia="微軟正黑體" w:cstheme="minorHAnsi"/>
              </w:rPr>
            </w:pPr>
            <w:r w:rsidRPr="00AF3413">
              <w:rPr>
                <w:rFonts w:eastAsia="微軟正黑體" w:cstheme="minorHAnsi"/>
              </w:rPr>
              <w:t>1</w:t>
            </w:r>
          </w:p>
        </w:tc>
        <w:tc>
          <w:tcPr>
            <w:tcW w:w="1722" w:type="dxa"/>
            <w:vAlign w:val="center"/>
          </w:tcPr>
          <w:p w14:paraId="320952E8" w14:textId="77777777" w:rsidR="00AA1B3B" w:rsidRPr="00AF3413" w:rsidRDefault="00AA1B3B" w:rsidP="00A93B4B">
            <w:pPr>
              <w:ind w:left="0" w:firstLine="0"/>
              <w:rPr>
                <w:rFonts w:eastAsia="微軟正黑體" w:cstheme="minorHAnsi"/>
              </w:rPr>
            </w:pPr>
            <w:r w:rsidRPr="00AF3413">
              <w:rPr>
                <w:rFonts w:eastAsia="微軟正黑體" w:cstheme="minorHAnsi"/>
              </w:rPr>
              <w:t>繳款統一編號</w:t>
            </w:r>
          </w:p>
        </w:tc>
        <w:tc>
          <w:tcPr>
            <w:tcW w:w="1205" w:type="dxa"/>
            <w:vAlign w:val="center"/>
          </w:tcPr>
          <w:p w14:paraId="2ABE6C05" w14:textId="77777777" w:rsidR="00AA1B3B" w:rsidRPr="00AF3413" w:rsidRDefault="00AA1B3B" w:rsidP="00A93B4B">
            <w:pPr>
              <w:ind w:left="0" w:firstLine="0"/>
              <w:rPr>
                <w:rFonts w:eastAsia="微軟正黑體" w:cstheme="minorHAnsi"/>
              </w:rPr>
            </w:pPr>
            <w:r w:rsidRPr="00AF3413">
              <w:rPr>
                <w:rFonts w:eastAsia="微軟正黑體" w:cstheme="minorHAnsi"/>
              </w:rPr>
              <w:t>文數字</w:t>
            </w:r>
          </w:p>
        </w:tc>
        <w:tc>
          <w:tcPr>
            <w:tcW w:w="1226" w:type="dxa"/>
            <w:vAlign w:val="center"/>
          </w:tcPr>
          <w:p w14:paraId="6642B835" w14:textId="77777777" w:rsidR="00AA1B3B" w:rsidRPr="00AF3413" w:rsidRDefault="00AA1B3B" w:rsidP="00A93B4B">
            <w:pPr>
              <w:ind w:left="0" w:firstLine="0"/>
              <w:rPr>
                <w:rFonts w:eastAsia="微軟正黑體" w:cstheme="minorHAnsi"/>
              </w:rPr>
            </w:pPr>
            <w:r w:rsidRPr="00AF3413">
              <w:rPr>
                <w:rFonts w:eastAsia="微軟正黑體" w:cstheme="minorHAnsi"/>
              </w:rPr>
              <w:t>10</w:t>
            </w:r>
          </w:p>
        </w:tc>
        <w:tc>
          <w:tcPr>
            <w:tcW w:w="1463" w:type="dxa"/>
            <w:vAlign w:val="center"/>
          </w:tcPr>
          <w:p w14:paraId="28A1B288" w14:textId="77777777" w:rsidR="00AA1B3B" w:rsidRPr="00AF3413" w:rsidRDefault="00AA1B3B" w:rsidP="00A93B4B">
            <w:pPr>
              <w:ind w:left="0" w:firstLine="0"/>
              <w:rPr>
                <w:rFonts w:eastAsia="微軟正黑體" w:cstheme="minorHAnsi"/>
              </w:rPr>
            </w:pPr>
            <w:r w:rsidRPr="00AF3413">
              <w:rPr>
                <w:rFonts w:eastAsia="微軟正黑體" w:cstheme="minorHAnsi"/>
                <w:szCs w:val="24"/>
              </w:rPr>
              <w:t>新核心</w:t>
            </w:r>
          </w:p>
        </w:tc>
        <w:tc>
          <w:tcPr>
            <w:tcW w:w="2619" w:type="dxa"/>
            <w:vAlign w:val="center"/>
          </w:tcPr>
          <w:p w14:paraId="5E4AC6BF" w14:textId="77777777" w:rsidR="00AA1B3B" w:rsidRPr="00AF3413" w:rsidRDefault="00AA1B3B" w:rsidP="00A93B4B">
            <w:pPr>
              <w:ind w:left="0" w:firstLine="0"/>
              <w:rPr>
                <w:rFonts w:eastAsia="微軟正黑體" w:cstheme="minorHAnsi"/>
              </w:rPr>
            </w:pPr>
            <w:r w:rsidRPr="00AF3413">
              <w:rPr>
                <w:rFonts w:eastAsia="微軟正黑體" w:cstheme="minorHAnsi"/>
              </w:rPr>
              <w:t>信基繳款客戶統一編號</w:t>
            </w:r>
          </w:p>
        </w:tc>
      </w:tr>
      <w:tr w:rsidR="00AA1B3B" w:rsidRPr="00AF3413" w14:paraId="15944725" w14:textId="77777777" w:rsidTr="00A93B4B">
        <w:tc>
          <w:tcPr>
            <w:tcW w:w="686" w:type="dxa"/>
            <w:vAlign w:val="center"/>
          </w:tcPr>
          <w:p w14:paraId="1CF0B4D7" w14:textId="77777777" w:rsidR="00AA1B3B" w:rsidRPr="00AF3413" w:rsidRDefault="00AA1B3B" w:rsidP="00A93B4B">
            <w:pPr>
              <w:ind w:left="0" w:firstLine="0"/>
              <w:rPr>
                <w:rFonts w:eastAsia="微軟正黑體" w:cstheme="minorHAnsi"/>
              </w:rPr>
            </w:pPr>
            <w:r w:rsidRPr="00AF3413">
              <w:rPr>
                <w:rFonts w:eastAsia="微軟正黑體" w:cstheme="minorHAnsi"/>
              </w:rPr>
              <w:t>2</w:t>
            </w:r>
          </w:p>
        </w:tc>
        <w:tc>
          <w:tcPr>
            <w:tcW w:w="1722" w:type="dxa"/>
            <w:vAlign w:val="center"/>
          </w:tcPr>
          <w:p w14:paraId="59566B74"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信保基金編號</w:t>
            </w:r>
          </w:p>
        </w:tc>
        <w:tc>
          <w:tcPr>
            <w:tcW w:w="1205" w:type="dxa"/>
            <w:vAlign w:val="center"/>
          </w:tcPr>
          <w:p w14:paraId="636528B1"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3AD6E930"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9</w:t>
            </w:r>
          </w:p>
        </w:tc>
        <w:tc>
          <w:tcPr>
            <w:tcW w:w="1463" w:type="dxa"/>
            <w:vAlign w:val="center"/>
          </w:tcPr>
          <w:p w14:paraId="61BCBCF0"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20A92F9C" w14:textId="77777777" w:rsidR="00AA1B3B" w:rsidRPr="00AF3413" w:rsidRDefault="00AA1B3B" w:rsidP="00A93B4B">
            <w:pPr>
              <w:ind w:left="0" w:firstLine="0"/>
              <w:rPr>
                <w:rFonts w:eastAsia="微軟正黑體" w:cstheme="minorHAnsi"/>
                <w:sz w:val="22"/>
              </w:rPr>
            </w:pPr>
          </w:p>
        </w:tc>
      </w:tr>
      <w:tr w:rsidR="00AA1B3B" w:rsidRPr="00AF3413" w14:paraId="33546B8F" w14:textId="77777777" w:rsidTr="00A93B4B">
        <w:tc>
          <w:tcPr>
            <w:tcW w:w="686" w:type="dxa"/>
            <w:vAlign w:val="center"/>
          </w:tcPr>
          <w:p w14:paraId="747A1740" w14:textId="77777777" w:rsidR="00AA1B3B" w:rsidRPr="00AF3413" w:rsidRDefault="00AA1B3B" w:rsidP="00A93B4B">
            <w:pPr>
              <w:ind w:left="0" w:firstLine="0"/>
              <w:rPr>
                <w:rFonts w:eastAsia="微軟正黑體" w:cstheme="minorHAnsi"/>
              </w:rPr>
            </w:pPr>
            <w:r w:rsidRPr="00AF3413">
              <w:rPr>
                <w:rFonts w:eastAsia="微軟正黑體" w:cstheme="minorHAnsi"/>
              </w:rPr>
              <w:t>3</w:t>
            </w:r>
          </w:p>
        </w:tc>
        <w:tc>
          <w:tcPr>
            <w:tcW w:w="1722" w:type="dxa"/>
            <w:vAlign w:val="center"/>
          </w:tcPr>
          <w:p w14:paraId="0ADAF707"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支票行</w:t>
            </w:r>
          </w:p>
        </w:tc>
        <w:tc>
          <w:tcPr>
            <w:tcW w:w="1205" w:type="dxa"/>
            <w:vAlign w:val="center"/>
          </w:tcPr>
          <w:p w14:paraId="0D4375ED"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700FC948"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3</w:t>
            </w:r>
          </w:p>
        </w:tc>
        <w:tc>
          <w:tcPr>
            <w:tcW w:w="1463" w:type="dxa"/>
            <w:vAlign w:val="center"/>
          </w:tcPr>
          <w:p w14:paraId="28A9B43C"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存款中台</w:t>
            </w:r>
          </w:p>
        </w:tc>
        <w:tc>
          <w:tcPr>
            <w:tcW w:w="2619" w:type="dxa"/>
            <w:vAlign w:val="center"/>
          </w:tcPr>
          <w:p w14:paraId="11743CFD"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固定為</w:t>
            </w:r>
            <w:proofErr w:type="gramStart"/>
            <w:r w:rsidRPr="00AF3413">
              <w:rPr>
                <w:rFonts w:eastAsia="微軟正黑體" w:cstheme="minorHAnsi"/>
                <w:sz w:val="22"/>
              </w:rPr>
              <w:t>”</w:t>
            </w:r>
            <w:proofErr w:type="gramEnd"/>
            <w:r w:rsidRPr="00AF3413">
              <w:rPr>
                <w:rFonts w:eastAsia="微軟正黑體" w:cstheme="minorHAnsi"/>
                <w:sz w:val="22"/>
              </w:rPr>
              <w:t>011</w:t>
            </w:r>
            <w:proofErr w:type="gramStart"/>
            <w:r w:rsidRPr="00AF3413">
              <w:rPr>
                <w:rFonts w:eastAsia="微軟正黑體" w:cstheme="minorHAnsi"/>
                <w:sz w:val="22"/>
              </w:rPr>
              <w:t>”</w:t>
            </w:r>
            <w:proofErr w:type="gramEnd"/>
          </w:p>
        </w:tc>
      </w:tr>
      <w:tr w:rsidR="00AA1B3B" w:rsidRPr="00AF3413" w14:paraId="6819F2BA" w14:textId="77777777" w:rsidTr="00A93B4B">
        <w:tc>
          <w:tcPr>
            <w:tcW w:w="686" w:type="dxa"/>
            <w:vAlign w:val="center"/>
          </w:tcPr>
          <w:p w14:paraId="48AF28E3" w14:textId="77777777" w:rsidR="00AA1B3B" w:rsidRPr="00AF3413" w:rsidRDefault="00AA1B3B" w:rsidP="00A93B4B">
            <w:pPr>
              <w:ind w:left="0" w:firstLine="0"/>
              <w:rPr>
                <w:rFonts w:eastAsia="微軟正黑體" w:cstheme="minorHAnsi"/>
              </w:rPr>
            </w:pPr>
            <w:r w:rsidRPr="00AF3413">
              <w:rPr>
                <w:rFonts w:eastAsia="微軟正黑體" w:cstheme="minorHAnsi"/>
              </w:rPr>
              <w:t>5</w:t>
            </w:r>
          </w:p>
        </w:tc>
        <w:tc>
          <w:tcPr>
            <w:tcW w:w="1722" w:type="dxa"/>
            <w:vAlign w:val="center"/>
          </w:tcPr>
          <w:p w14:paraId="02C06170"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交易日期</w:t>
            </w:r>
          </w:p>
        </w:tc>
        <w:tc>
          <w:tcPr>
            <w:tcW w:w="1205" w:type="dxa"/>
            <w:vAlign w:val="center"/>
          </w:tcPr>
          <w:p w14:paraId="2966B86A"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日期</w:t>
            </w:r>
          </w:p>
        </w:tc>
        <w:tc>
          <w:tcPr>
            <w:tcW w:w="1226" w:type="dxa"/>
            <w:vAlign w:val="center"/>
          </w:tcPr>
          <w:p w14:paraId="64BD9339"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7</w:t>
            </w:r>
          </w:p>
        </w:tc>
        <w:tc>
          <w:tcPr>
            <w:tcW w:w="1463" w:type="dxa"/>
            <w:vAlign w:val="center"/>
          </w:tcPr>
          <w:p w14:paraId="57C5E4F2"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5DECFFB0"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民國年</w:t>
            </w:r>
          </w:p>
        </w:tc>
      </w:tr>
      <w:tr w:rsidR="00AA1B3B" w:rsidRPr="00AF3413" w14:paraId="7BB95FDB" w14:textId="77777777" w:rsidTr="00A93B4B">
        <w:tc>
          <w:tcPr>
            <w:tcW w:w="686" w:type="dxa"/>
            <w:vAlign w:val="center"/>
          </w:tcPr>
          <w:p w14:paraId="4681CA12" w14:textId="77777777" w:rsidR="00AA1B3B" w:rsidRPr="00AF3413" w:rsidRDefault="00AA1B3B" w:rsidP="00A93B4B">
            <w:pPr>
              <w:ind w:left="0" w:firstLine="0"/>
              <w:rPr>
                <w:rFonts w:eastAsia="微軟正黑體" w:cstheme="minorHAnsi"/>
              </w:rPr>
            </w:pPr>
            <w:r w:rsidRPr="00AF3413">
              <w:rPr>
                <w:rFonts w:eastAsia="微軟正黑體" w:cstheme="minorHAnsi"/>
              </w:rPr>
              <w:t>6</w:t>
            </w:r>
          </w:p>
        </w:tc>
        <w:tc>
          <w:tcPr>
            <w:tcW w:w="1722" w:type="dxa"/>
            <w:vAlign w:val="center"/>
          </w:tcPr>
          <w:p w14:paraId="7C320215"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分行代號</w:t>
            </w:r>
          </w:p>
        </w:tc>
        <w:tc>
          <w:tcPr>
            <w:tcW w:w="1205" w:type="dxa"/>
            <w:vAlign w:val="center"/>
          </w:tcPr>
          <w:p w14:paraId="2586CEE6"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3FBC1D5B"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7</w:t>
            </w:r>
          </w:p>
        </w:tc>
        <w:tc>
          <w:tcPr>
            <w:tcW w:w="1463" w:type="dxa"/>
            <w:vAlign w:val="center"/>
          </w:tcPr>
          <w:p w14:paraId="2EBEF0B2"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6E249ED3"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行庫代碼</w:t>
            </w:r>
            <w:r w:rsidRPr="00AF3413">
              <w:rPr>
                <w:rFonts w:eastAsia="微軟正黑體" w:cstheme="minorHAnsi"/>
                <w:sz w:val="22"/>
              </w:rPr>
              <w:t>+</w:t>
            </w:r>
            <w:r w:rsidRPr="00AF3413">
              <w:rPr>
                <w:rFonts w:eastAsia="微軟正黑體" w:cstheme="minorHAnsi"/>
                <w:sz w:val="22"/>
              </w:rPr>
              <w:t>分行別</w:t>
            </w:r>
            <w:r w:rsidRPr="00AF3413">
              <w:rPr>
                <w:rFonts w:eastAsia="微軟正黑體" w:cstheme="minorHAnsi"/>
                <w:sz w:val="22"/>
              </w:rPr>
              <w:t>+</w:t>
            </w:r>
            <w:commentRangeStart w:id="960"/>
            <w:r w:rsidRPr="00AF3413">
              <w:rPr>
                <w:rFonts w:eastAsia="微軟正黑體" w:cstheme="minorHAnsi"/>
                <w:sz w:val="22"/>
              </w:rPr>
              <w:t>檢查</w:t>
            </w:r>
            <w:commentRangeEnd w:id="960"/>
            <w:r w:rsidRPr="00AF3413">
              <w:rPr>
                <w:rStyle w:val="afa"/>
                <w:rFonts w:cstheme="minorHAnsi"/>
              </w:rPr>
              <w:commentReference w:id="960"/>
            </w:r>
            <w:r w:rsidRPr="00AF3413">
              <w:rPr>
                <w:rFonts w:eastAsia="微軟正黑體" w:cstheme="minorHAnsi"/>
                <w:sz w:val="22"/>
              </w:rPr>
              <w:t>碼，行庫代碼固定為</w:t>
            </w:r>
            <w:proofErr w:type="gramStart"/>
            <w:r w:rsidRPr="00AF3413">
              <w:rPr>
                <w:rFonts w:eastAsia="微軟正黑體" w:cstheme="minorHAnsi"/>
                <w:sz w:val="22"/>
              </w:rPr>
              <w:t>”</w:t>
            </w:r>
            <w:proofErr w:type="gramEnd"/>
            <w:r w:rsidRPr="00AF3413">
              <w:rPr>
                <w:rFonts w:eastAsia="微軟正黑體" w:cstheme="minorHAnsi"/>
                <w:sz w:val="22"/>
              </w:rPr>
              <w:t>011</w:t>
            </w:r>
            <w:proofErr w:type="gramStart"/>
            <w:r w:rsidRPr="00AF3413">
              <w:rPr>
                <w:rFonts w:eastAsia="微軟正黑體" w:cstheme="minorHAnsi"/>
                <w:sz w:val="22"/>
              </w:rPr>
              <w:t>”</w:t>
            </w:r>
            <w:proofErr w:type="gramEnd"/>
          </w:p>
          <w:p w14:paraId="0DEDED68" w14:textId="77777777" w:rsidR="00AA1B3B" w:rsidRPr="00AF3413" w:rsidRDefault="00AA1B3B" w:rsidP="00A93B4B">
            <w:pPr>
              <w:ind w:left="0" w:firstLine="0"/>
              <w:rPr>
                <w:rFonts w:eastAsia="微軟正黑體" w:cstheme="minorHAnsi"/>
                <w:sz w:val="22"/>
              </w:rPr>
            </w:pPr>
            <w:proofErr w:type="gramStart"/>
            <w:r w:rsidRPr="00AF3413">
              <w:rPr>
                <w:rFonts w:eastAsia="微軟正黑體" w:cstheme="minorHAnsi"/>
                <w:sz w:val="22"/>
              </w:rPr>
              <w:t>Ex :</w:t>
            </w:r>
            <w:proofErr w:type="gramEnd"/>
            <w:r w:rsidRPr="00AF3413">
              <w:rPr>
                <w:rFonts w:eastAsia="微軟正黑體" w:cstheme="minorHAnsi"/>
                <w:sz w:val="22"/>
              </w:rPr>
              <w:t xml:space="preserve"> 0110141</w:t>
            </w:r>
          </w:p>
        </w:tc>
      </w:tr>
      <w:tr w:rsidR="00AA1B3B" w:rsidRPr="00AF3413" w14:paraId="174E8319" w14:textId="77777777" w:rsidTr="00A93B4B">
        <w:tc>
          <w:tcPr>
            <w:tcW w:w="686" w:type="dxa"/>
            <w:vAlign w:val="center"/>
          </w:tcPr>
          <w:p w14:paraId="119F53CA" w14:textId="77777777" w:rsidR="00AA1B3B" w:rsidRPr="00AF3413" w:rsidRDefault="00AA1B3B" w:rsidP="00A93B4B">
            <w:pPr>
              <w:ind w:left="0" w:firstLine="0"/>
              <w:rPr>
                <w:rFonts w:eastAsia="微軟正黑體" w:cstheme="minorHAnsi"/>
              </w:rPr>
            </w:pPr>
            <w:r w:rsidRPr="00AF3413">
              <w:rPr>
                <w:rFonts w:eastAsia="微軟正黑體" w:cstheme="minorHAnsi"/>
              </w:rPr>
              <w:t>7</w:t>
            </w:r>
          </w:p>
        </w:tc>
        <w:tc>
          <w:tcPr>
            <w:tcW w:w="1722" w:type="dxa"/>
            <w:vAlign w:val="center"/>
          </w:tcPr>
          <w:p w14:paraId="285E3058"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交易金額</w:t>
            </w:r>
          </w:p>
        </w:tc>
        <w:tc>
          <w:tcPr>
            <w:tcW w:w="1205" w:type="dxa"/>
            <w:vAlign w:val="center"/>
          </w:tcPr>
          <w:p w14:paraId="40717024"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數字</w:t>
            </w:r>
          </w:p>
        </w:tc>
        <w:tc>
          <w:tcPr>
            <w:tcW w:w="1226" w:type="dxa"/>
            <w:vAlign w:val="center"/>
          </w:tcPr>
          <w:p w14:paraId="5AE7FC8E"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9(9)V99</w:t>
            </w:r>
          </w:p>
        </w:tc>
        <w:tc>
          <w:tcPr>
            <w:tcW w:w="1463" w:type="dxa"/>
            <w:vAlign w:val="center"/>
          </w:tcPr>
          <w:p w14:paraId="10D0A782"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2FB6EA7D"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9(9)V99</w:t>
            </w:r>
            <w:r w:rsidRPr="00AF3413">
              <w:rPr>
                <w:rFonts w:eastAsia="微軟正黑體" w:cstheme="minorHAnsi"/>
                <w:sz w:val="22"/>
              </w:rPr>
              <w:t>，顯示方式需包含小數點且右</w:t>
            </w:r>
            <w:proofErr w:type="gramStart"/>
            <w:r w:rsidRPr="00AF3413">
              <w:rPr>
                <w:rFonts w:eastAsia="微軟正黑體" w:cstheme="minorHAnsi"/>
                <w:sz w:val="22"/>
              </w:rPr>
              <w:t>靠左補</w:t>
            </w:r>
            <w:proofErr w:type="gramEnd"/>
            <w:r w:rsidRPr="00AF3413">
              <w:rPr>
                <w:rFonts w:eastAsia="微軟正黑體" w:cstheme="minorHAnsi"/>
                <w:sz w:val="22"/>
              </w:rPr>
              <w:t>0</w:t>
            </w:r>
          </w:p>
        </w:tc>
      </w:tr>
      <w:tr w:rsidR="00AA1B3B" w:rsidRPr="00AF3413" w14:paraId="0496A158" w14:textId="77777777" w:rsidTr="00A93B4B">
        <w:tc>
          <w:tcPr>
            <w:tcW w:w="686" w:type="dxa"/>
            <w:vAlign w:val="center"/>
          </w:tcPr>
          <w:p w14:paraId="3A0806B6" w14:textId="77777777" w:rsidR="00AA1B3B" w:rsidRPr="00AF3413" w:rsidRDefault="00AA1B3B" w:rsidP="00A93B4B">
            <w:pPr>
              <w:ind w:left="0" w:firstLine="0"/>
              <w:rPr>
                <w:rFonts w:eastAsia="微軟正黑體" w:cstheme="minorHAnsi"/>
              </w:rPr>
            </w:pPr>
            <w:r w:rsidRPr="00AF3413">
              <w:rPr>
                <w:rFonts w:eastAsia="微軟正黑體" w:cstheme="minorHAnsi"/>
              </w:rPr>
              <w:t>8</w:t>
            </w:r>
          </w:p>
        </w:tc>
        <w:tc>
          <w:tcPr>
            <w:tcW w:w="1722" w:type="dxa"/>
            <w:vAlign w:val="center"/>
          </w:tcPr>
          <w:p w14:paraId="60F64989"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繳款戶名</w:t>
            </w:r>
          </w:p>
        </w:tc>
        <w:tc>
          <w:tcPr>
            <w:tcW w:w="1205" w:type="dxa"/>
            <w:vAlign w:val="center"/>
          </w:tcPr>
          <w:p w14:paraId="636FE94E" w14:textId="77777777" w:rsidR="00AA1B3B" w:rsidRPr="00AF3413" w:rsidRDefault="00AA1B3B" w:rsidP="00A93B4B">
            <w:pPr>
              <w:ind w:left="0" w:firstLine="0"/>
              <w:rPr>
                <w:rFonts w:eastAsia="微軟正黑體" w:cstheme="minorHAnsi"/>
                <w:szCs w:val="24"/>
              </w:rPr>
            </w:pPr>
            <w:r w:rsidRPr="00AF3413">
              <w:rPr>
                <w:rFonts w:eastAsia="微軟正黑體" w:cstheme="minorHAnsi"/>
              </w:rPr>
              <w:t>文數字</w:t>
            </w:r>
          </w:p>
        </w:tc>
        <w:tc>
          <w:tcPr>
            <w:tcW w:w="1226" w:type="dxa"/>
            <w:vAlign w:val="center"/>
          </w:tcPr>
          <w:p w14:paraId="57563BB0"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20</w:t>
            </w:r>
          </w:p>
        </w:tc>
        <w:tc>
          <w:tcPr>
            <w:tcW w:w="1463" w:type="dxa"/>
            <w:vAlign w:val="center"/>
          </w:tcPr>
          <w:p w14:paraId="223CAD6D" w14:textId="77777777" w:rsidR="00AA1B3B" w:rsidRPr="00AF3413" w:rsidRDefault="00AA1B3B" w:rsidP="00A93B4B">
            <w:pPr>
              <w:ind w:left="0" w:firstLine="0"/>
              <w:rPr>
                <w:rFonts w:eastAsia="微軟正黑體" w:cstheme="minorHAnsi"/>
                <w:szCs w:val="24"/>
              </w:rPr>
            </w:pPr>
            <w:r w:rsidRPr="00AF3413">
              <w:rPr>
                <w:rFonts w:eastAsia="微軟正黑體" w:cstheme="minorHAnsi"/>
                <w:szCs w:val="24"/>
              </w:rPr>
              <w:t>新核心</w:t>
            </w:r>
          </w:p>
        </w:tc>
        <w:tc>
          <w:tcPr>
            <w:tcW w:w="2619" w:type="dxa"/>
            <w:vAlign w:val="center"/>
          </w:tcPr>
          <w:p w14:paraId="0CD5E3F3" w14:textId="77777777" w:rsidR="00AA1B3B" w:rsidRPr="00AF3413" w:rsidRDefault="00AA1B3B" w:rsidP="00A93B4B">
            <w:pPr>
              <w:ind w:left="0" w:firstLine="0"/>
              <w:rPr>
                <w:rFonts w:eastAsia="微軟正黑體" w:cstheme="minorHAnsi"/>
                <w:sz w:val="22"/>
              </w:rPr>
            </w:pPr>
            <w:r w:rsidRPr="00AF3413">
              <w:rPr>
                <w:rFonts w:eastAsia="微軟正黑體" w:cstheme="minorHAnsi"/>
                <w:sz w:val="22"/>
              </w:rPr>
              <w:t>依據繳款統一編號抓取對應之戶名放入</w:t>
            </w:r>
          </w:p>
        </w:tc>
      </w:tr>
    </w:tbl>
    <w:p w14:paraId="65A31E51" w14:textId="3DCEEFA1" w:rsidR="0057275A" w:rsidRPr="00AF3413" w:rsidRDefault="00AC0B1C" w:rsidP="00AC0B1C">
      <w:pPr>
        <w:widowControl/>
        <w:ind w:left="0" w:firstLine="0"/>
        <w:rPr>
          <w:rFonts w:eastAsia="微軟正黑體" w:cstheme="minorHAnsi"/>
        </w:rPr>
      </w:pPr>
      <w:r w:rsidRPr="00AF3413">
        <w:rPr>
          <w:rFonts w:eastAsia="微軟正黑體" w:cstheme="minorHAnsi"/>
        </w:rPr>
        <w:br w:type="page"/>
      </w:r>
    </w:p>
    <w:p w14:paraId="046E2F82" w14:textId="765EED73" w:rsidR="001E2F8C" w:rsidRPr="00AF3413" w:rsidRDefault="00AC0B1C" w:rsidP="0057275A">
      <w:pPr>
        <w:ind w:left="0" w:firstLine="0"/>
        <w:outlineLvl w:val="2"/>
        <w:rPr>
          <w:rFonts w:eastAsia="微軟正黑體" w:cstheme="minorHAnsi"/>
          <w:szCs w:val="26"/>
        </w:rPr>
      </w:pPr>
      <w:bookmarkStart w:id="961" w:name="_Toc149924148"/>
      <w:r w:rsidRPr="00AF3413">
        <w:rPr>
          <w:rFonts w:eastAsia="微軟正黑體" w:cstheme="minorHAnsi"/>
        </w:rPr>
        <w:lastRenderedPageBreak/>
        <w:t>2.3.</w:t>
      </w:r>
      <w:r w:rsidR="007E2627" w:rsidRPr="00AF3413">
        <w:rPr>
          <w:rFonts w:eastAsia="微軟正黑體" w:cstheme="minorHAnsi"/>
        </w:rPr>
        <w:t>6</w:t>
      </w:r>
      <w:r w:rsidRPr="00AF3413">
        <w:rPr>
          <w:rFonts w:eastAsia="微軟正黑體" w:cstheme="minorHAnsi"/>
        </w:rPr>
        <w:t xml:space="preserve"> </w:t>
      </w:r>
      <w:r w:rsidR="001E2F8C" w:rsidRPr="00AF3413">
        <w:rPr>
          <w:rFonts w:eastAsia="微軟正黑體" w:cstheme="minorHAnsi"/>
          <w:szCs w:val="26"/>
        </w:rPr>
        <w:t xml:space="preserve">IBS1042 </w:t>
      </w:r>
      <w:r w:rsidR="001E2F8C" w:rsidRPr="00AF3413">
        <w:rPr>
          <w:rFonts w:eastAsia="微軟正黑體" w:cstheme="minorHAnsi"/>
          <w:szCs w:val="26"/>
        </w:rPr>
        <w:t>專</w:t>
      </w:r>
      <w:proofErr w:type="gramStart"/>
      <w:r w:rsidR="001E2F8C" w:rsidRPr="00AF3413">
        <w:rPr>
          <w:rFonts w:eastAsia="微軟正黑體" w:cstheme="minorHAnsi"/>
          <w:szCs w:val="26"/>
        </w:rPr>
        <w:t>戶綜存定存結</w:t>
      </w:r>
      <w:proofErr w:type="gramEnd"/>
      <w:r w:rsidR="001E2F8C" w:rsidRPr="00AF3413">
        <w:rPr>
          <w:rFonts w:eastAsia="微軟正黑體" w:cstheme="minorHAnsi"/>
          <w:szCs w:val="26"/>
        </w:rPr>
        <w:t>清列印</w:t>
      </w:r>
      <w:proofErr w:type="gramStart"/>
      <w:r w:rsidR="001E2F8C" w:rsidRPr="00AF3413">
        <w:rPr>
          <w:rFonts w:ascii="Segoe UI Symbol" w:eastAsia="微軟正黑體" w:hAnsi="Segoe UI Symbol" w:cs="Segoe UI Symbol"/>
          <w:szCs w:val="26"/>
        </w:rPr>
        <w:t>╱</w:t>
      </w:r>
      <w:proofErr w:type="gramEnd"/>
      <w:r w:rsidR="001E2F8C" w:rsidRPr="00AF3413">
        <w:rPr>
          <w:rFonts w:eastAsia="微軟正黑體" w:cstheme="minorHAnsi"/>
          <w:szCs w:val="26"/>
        </w:rPr>
        <w:t>未登查詢</w:t>
      </w:r>
      <w:bookmarkEnd w:id="961"/>
    </w:p>
    <w:p w14:paraId="6F07EC5A" w14:textId="6353D24D" w:rsidR="00727789" w:rsidRPr="00AF3413" w:rsidRDefault="00727789">
      <w:pPr>
        <w:pStyle w:val="4"/>
        <w:numPr>
          <w:ilvl w:val="3"/>
          <w:numId w:val="30"/>
        </w:numPr>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功能</w:t>
      </w:r>
      <w:r w:rsidRPr="00AF3413">
        <w:rPr>
          <w:rFonts w:asciiTheme="minorHAnsi" w:eastAsia="微軟正黑體" w:hAnsiTheme="minorHAnsi" w:cstheme="minorHAnsi"/>
          <w:b w:val="0"/>
          <w:bCs/>
          <w:i w:val="0"/>
          <w:iCs/>
        </w:rPr>
        <w:t>/</w:t>
      </w:r>
      <w:r w:rsidRPr="00AF3413">
        <w:rPr>
          <w:rFonts w:asciiTheme="minorHAnsi" w:eastAsia="微軟正黑體" w:hAnsiTheme="minorHAnsi" w:cstheme="minorHAnsi"/>
          <w:b w:val="0"/>
          <w:bCs/>
          <w:i w:val="0"/>
          <w:iCs/>
        </w:rPr>
        <w:t>需求</w:t>
      </w:r>
      <w:r w:rsidRPr="00AF3413">
        <w:rPr>
          <w:rFonts w:asciiTheme="minorHAnsi" w:eastAsia="微軟正黑體" w:hAnsiTheme="minorHAnsi" w:cstheme="minorHAnsi"/>
          <w:b w:val="0"/>
          <w:bCs/>
          <w:i w:val="0"/>
          <w:iCs/>
        </w:rPr>
        <w:t xml:space="preserve"> Function/Requirement</w:t>
      </w:r>
    </w:p>
    <w:p w14:paraId="690965E5" w14:textId="06946DB3" w:rsidR="00693528" w:rsidRPr="00AF3413" w:rsidRDefault="00693528" w:rsidP="00693528">
      <w:pPr>
        <w:rPr>
          <w:rFonts w:eastAsia="微軟正黑體" w:cstheme="minorHAnsi"/>
        </w:rPr>
      </w:pPr>
      <w:r w:rsidRPr="00AF3413">
        <w:rPr>
          <w:rFonts w:eastAsia="微軟正黑體" w:cstheme="minorHAnsi"/>
        </w:rPr>
        <w:t>針對專戶的</w:t>
      </w:r>
      <w:proofErr w:type="gramStart"/>
      <w:r w:rsidRPr="00AF3413">
        <w:rPr>
          <w:rFonts w:eastAsia="微軟正黑體" w:cstheme="minorHAnsi"/>
        </w:rPr>
        <w:t>綜存定存結</w:t>
      </w:r>
      <w:proofErr w:type="gramEnd"/>
      <w:r w:rsidRPr="00AF3413">
        <w:rPr>
          <w:rFonts w:eastAsia="微軟正黑體" w:cstheme="minorHAnsi"/>
        </w:rPr>
        <w:t>清後的補</w:t>
      </w:r>
      <w:proofErr w:type="gramStart"/>
      <w:r w:rsidRPr="00AF3413">
        <w:rPr>
          <w:rFonts w:eastAsia="微軟正黑體" w:cstheme="minorHAnsi"/>
        </w:rPr>
        <w:t>摺</w:t>
      </w:r>
      <w:proofErr w:type="gramEnd"/>
      <w:r w:rsidRPr="00AF3413">
        <w:rPr>
          <w:rFonts w:eastAsia="微軟正黑體" w:cstheme="minorHAnsi"/>
        </w:rPr>
        <w:t>，特開設以下功能進行補</w:t>
      </w:r>
      <w:proofErr w:type="gramStart"/>
      <w:r w:rsidRPr="00AF3413">
        <w:rPr>
          <w:rFonts w:eastAsia="微軟正黑體" w:cstheme="minorHAnsi"/>
        </w:rPr>
        <w:t>摺</w:t>
      </w:r>
      <w:proofErr w:type="gramEnd"/>
      <w:r w:rsidRPr="00AF3413">
        <w:rPr>
          <w:rFonts w:eastAsia="微軟正黑體" w:cstheme="minorHAnsi"/>
        </w:rPr>
        <w:t>。</w:t>
      </w:r>
    </w:p>
    <w:p w14:paraId="14617554" w14:textId="300CB531" w:rsidR="00FE6FC3" w:rsidRPr="00AF3413" w:rsidRDefault="00FE6FC3" w:rsidP="00FE6FC3">
      <w:pPr>
        <w:rPr>
          <w:rFonts w:eastAsia="微軟正黑體" w:cstheme="minorHAnsi"/>
        </w:rPr>
      </w:pPr>
      <w:r w:rsidRPr="00AF3413">
        <w:rPr>
          <w:rFonts w:eastAsia="微軟正黑體" w:cstheme="minorHAnsi"/>
        </w:rPr>
        <w:t>業務步驟：</w:t>
      </w:r>
    </w:p>
    <w:p w14:paraId="04DE9378" w14:textId="6EFDF56E" w:rsidR="00FE6FC3" w:rsidRPr="00AF3413" w:rsidRDefault="00FE6FC3">
      <w:pPr>
        <w:pStyle w:val="af2"/>
        <w:numPr>
          <w:ilvl w:val="1"/>
          <w:numId w:val="32"/>
        </w:numPr>
        <w:ind w:leftChars="0" w:left="851"/>
        <w:rPr>
          <w:rFonts w:eastAsia="微軟正黑體" w:cstheme="minorHAnsi"/>
        </w:rPr>
      </w:pPr>
      <w:r w:rsidRPr="00AF3413">
        <w:rPr>
          <w:rFonts w:eastAsia="微軟正黑體" w:cstheme="minorHAnsi"/>
        </w:rPr>
        <w:t>先於</w:t>
      </w:r>
      <w:r w:rsidRPr="00AF3413">
        <w:rPr>
          <w:rFonts w:eastAsia="微軟正黑體" w:cstheme="minorHAnsi"/>
        </w:rPr>
        <w:t xml:space="preserve"> </w:t>
      </w:r>
      <w:r w:rsidR="00E73D02" w:rsidRPr="00AF3413">
        <w:rPr>
          <w:rFonts w:eastAsia="微軟正黑體" w:cstheme="minorHAnsi"/>
        </w:rPr>
        <w:t>交易</w:t>
      </w:r>
      <w:r w:rsidRPr="00AF3413">
        <w:rPr>
          <w:rFonts w:eastAsia="微軟正黑體" w:cstheme="minorHAnsi"/>
        </w:rPr>
        <w:t>1042</w:t>
      </w:r>
      <w:r w:rsidR="00E73D02" w:rsidRPr="00AF3413">
        <w:rPr>
          <w:rFonts w:eastAsia="微軟正黑體" w:cstheme="minorHAnsi"/>
        </w:rPr>
        <w:t>：</w:t>
      </w:r>
      <w:r w:rsidRPr="00AF3413">
        <w:rPr>
          <w:rFonts w:eastAsia="微軟正黑體" w:cstheme="minorHAnsi"/>
        </w:rPr>
        <w:t>功能</w:t>
      </w:r>
      <w:r w:rsidRPr="00AF3413">
        <w:rPr>
          <w:rFonts w:eastAsia="微軟正黑體" w:cstheme="minorHAnsi"/>
        </w:rPr>
        <w:t xml:space="preserve"> 2 </w:t>
      </w:r>
      <w:r w:rsidR="00267FA6" w:rsidRPr="00AF3413">
        <w:rPr>
          <w:rFonts w:eastAsia="微軟正黑體" w:cstheme="minorHAnsi"/>
        </w:rPr>
        <w:t>，</w:t>
      </w:r>
      <w:r w:rsidRPr="00AF3413">
        <w:rPr>
          <w:rFonts w:eastAsia="微軟正黑體" w:cstheme="minorHAnsi"/>
        </w:rPr>
        <w:t>查詢該帳戶之補</w:t>
      </w:r>
      <w:proofErr w:type="gramStart"/>
      <w:r w:rsidRPr="00AF3413">
        <w:rPr>
          <w:rFonts w:eastAsia="微軟正黑體" w:cstheme="minorHAnsi"/>
        </w:rPr>
        <w:t>摺</w:t>
      </w:r>
      <w:proofErr w:type="gramEnd"/>
      <w:r w:rsidRPr="00AF3413">
        <w:rPr>
          <w:rFonts w:eastAsia="微軟正黑體" w:cstheme="minorHAnsi"/>
        </w:rPr>
        <w:t>內容</w:t>
      </w:r>
    </w:p>
    <w:p w14:paraId="794C41F4" w14:textId="05A7D466" w:rsidR="00FE6FC3" w:rsidRPr="00AF3413" w:rsidRDefault="00FE6FC3">
      <w:pPr>
        <w:pStyle w:val="af2"/>
        <w:numPr>
          <w:ilvl w:val="1"/>
          <w:numId w:val="32"/>
        </w:numPr>
        <w:ind w:leftChars="0" w:left="851"/>
        <w:rPr>
          <w:rFonts w:eastAsia="微軟正黑體" w:cstheme="minorHAnsi"/>
        </w:rPr>
      </w:pPr>
      <w:r w:rsidRPr="00AF3413">
        <w:rPr>
          <w:rFonts w:eastAsia="微軟正黑體" w:cstheme="minorHAnsi"/>
        </w:rPr>
        <w:t>複製補</w:t>
      </w:r>
      <w:proofErr w:type="gramStart"/>
      <w:r w:rsidRPr="00AF3413">
        <w:rPr>
          <w:rFonts w:eastAsia="微軟正黑體" w:cstheme="minorHAnsi"/>
        </w:rPr>
        <w:t>摺</w:t>
      </w:r>
      <w:proofErr w:type="gramEnd"/>
      <w:r w:rsidRPr="00AF3413">
        <w:rPr>
          <w:rFonts w:eastAsia="微軟正黑體" w:cstheme="minorHAnsi"/>
        </w:rPr>
        <w:t>內容後，回功能</w:t>
      </w:r>
      <w:r w:rsidRPr="00AF3413">
        <w:rPr>
          <w:rFonts w:eastAsia="微軟正黑體" w:cstheme="minorHAnsi"/>
        </w:rPr>
        <w:t xml:space="preserve"> 1 </w:t>
      </w:r>
      <w:r w:rsidRPr="00AF3413">
        <w:rPr>
          <w:rFonts w:eastAsia="微軟正黑體" w:cstheme="minorHAnsi"/>
        </w:rPr>
        <w:t>進行補</w:t>
      </w:r>
      <w:proofErr w:type="gramStart"/>
      <w:r w:rsidRPr="00AF3413">
        <w:rPr>
          <w:rFonts w:eastAsia="微軟正黑體" w:cstheme="minorHAnsi"/>
        </w:rPr>
        <w:t>摺</w:t>
      </w:r>
      <w:proofErr w:type="gramEnd"/>
      <w:r w:rsidRPr="00AF3413">
        <w:rPr>
          <w:rFonts w:eastAsia="微軟正黑體" w:cstheme="minorHAnsi"/>
        </w:rPr>
        <w:t>內容登錄，並人工判斷補</w:t>
      </w:r>
      <w:proofErr w:type="gramStart"/>
      <w:r w:rsidRPr="00AF3413">
        <w:rPr>
          <w:rFonts w:eastAsia="微軟正黑體" w:cstheme="minorHAnsi"/>
        </w:rPr>
        <w:t>摺</w:t>
      </w:r>
      <w:proofErr w:type="gramEnd"/>
      <w:r w:rsidR="0001463B" w:rsidRPr="00AF3413">
        <w:rPr>
          <w:rFonts w:eastAsia="微軟正黑體" w:cstheme="minorHAnsi"/>
        </w:rPr>
        <w:t>的</w:t>
      </w:r>
      <w:r w:rsidRPr="00AF3413">
        <w:rPr>
          <w:rFonts w:eastAsia="微軟正黑體" w:cstheme="minorHAnsi"/>
        </w:rPr>
        <w:t>行次</w:t>
      </w:r>
    </w:p>
    <w:p w14:paraId="30DB2BB5" w14:textId="533FC30E" w:rsidR="00FE6FC3" w:rsidRPr="00AF3413" w:rsidRDefault="00FE6FC3">
      <w:pPr>
        <w:pStyle w:val="af2"/>
        <w:numPr>
          <w:ilvl w:val="1"/>
          <w:numId w:val="32"/>
        </w:numPr>
        <w:ind w:leftChars="0" w:left="851"/>
        <w:rPr>
          <w:rFonts w:eastAsia="微軟正黑體" w:cstheme="minorHAnsi"/>
        </w:rPr>
      </w:pPr>
      <w:r w:rsidRPr="00AF3413">
        <w:rPr>
          <w:rFonts w:eastAsia="微軟正黑體" w:cstheme="minorHAnsi"/>
        </w:rPr>
        <w:t>系統檢核輸入內容是否正確</w:t>
      </w:r>
    </w:p>
    <w:p w14:paraId="140A40DA" w14:textId="79E84607" w:rsidR="00FE6FC3" w:rsidRPr="00AF3413" w:rsidRDefault="00FE6FC3">
      <w:pPr>
        <w:pStyle w:val="af2"/>
        <w:numPr>
          <w:ilvl w:val="1"/>
          <w:numId w:val="32"/>
        </w:numPr>
        <w:ind w:leftChars="0" w:left="851"/>
        <w:rPr>
          <w:rFonts w:eastAsia="微軟正黑體" w:cstheme="minorHAnsi"/>
        </w:rPr>
      </w:pPr>
      <w:r w:rsidRPr="00AF3413">
        <w:rPr>
          <w:rFonts w:eastAsia="微軟正黑體" w:cstheme="minorHAnsi"/>
        </w:rPr>
        <w:t>補</w:t>
      </w:r>
      <w:proofErr w:type="gramStart"/>
      <w:r w:rsidRPr="00AF3413">
        <w:rPr>
          <w:rFonts w:eastAsia="微軟正黑體" w:cstheme="minorHAnsi"/>
        </w:rPr>
        <w:t>摺</w:t>
      </w:r>
      <w:proofErr w:type="gramEnd"/>
      <w:r w:rsidRPr="00AF3413">
        <w:rPr>
          <w:rFonts w:eastAsia="微軟正黑體" w:cstheme="minorHAnsi"/>
        </w:rPr>
        <w:t>完畢後，系統更新該筆補</w:t>
      </w:r>
      <w:proofErr w:type="gramStart"/>
      <w:r w:rsidRPr="00AF3413">
        <w:rPr>
          <w:rFonts w:eastAsia="微軟正黑體" w:cstheme="minorHAnsi"/>
        </w:rPr>
        <w:t>摺</w:t>
      </w:r>
      <w:proofErr w:type="gramEnd"/>
      <w:r w:rsidRPr="00AF3413">
        <w:rPr>
          <w:rFonts w:eastAsia="微軟正黑體" w:cstheme="minorHAnsi"/>
        </w:rPr>
        <w:t>狀態為</w:t>
      </w:r>
      <w:r w:rsidRPr="00AF3413">
        <w:rPr>
          <w:rFonts w:eastAsia="微軟正黑體" w:cstheme="minorHAnsi"/>
        </w:rPr>
        <w:t xml:space="preserve"> “</w:t>
      </w:r>
      <w:r w:rsidRPr="00AF3413">
        <w:rPr>
          <w:rFonts w:eastAsia="微軟正黑體" w:cstheme="minorHAnsi"/>
        </w:rPr>
        <w:t>已補</w:t>
      </w:r>
      <w:r w:rsidRPr="00AF3413">
        <w:rPr>
          <w:rFonts w:eastAsia="微軟正黑體" w:cstheme="minorHAnsi"/>
        </w:rPr>
        <w:t>”</w:t>
      </w:r>
    </w:p>
    <w:p w14:paraId="6AA70F69" w14:textId="7DDBB7D6" w:rsidR="00693528" w:rsidRPr="00AF3413" w:rsidRDefault="00693528" w:rsidP="00FE6FC3">
      <w:pPr>
        <w:rPr>
          <w:rFonts w:eastAsia="微軟正黑體" w:cstheme="minorHAnsi"/>
        </w:rPr>
      </w:pPr>
      <w:r w:rsidRPr="00AF3413">
        <w:rPr>
          <w:rFonts w:eastAsia="微軟正黑體" w:cstheme="minorHAnsi"/>
        </w:rPr>
        <w:t>專戶補</w:t>
      </w:r>
      <w:proofErr w:type="gramStart"/>
      <w:r w:rsidRPr="00AF3413">
        <w:rPr>
          <w:rFonts w:eastAsia="微軟正黑體" w:cstheme="minorHAnsi"/>
        </w:rPr>
        <w:t>摺</w:t>
      </w:r>
      <w:proofErr w:type="gramEnd"/>
      <w:r w:rsidRPr="00AF3413">
        <w:rPr>
          <w:rFonts w:eastAsia="微軟正黑體" w:cstheme="minorHAnsi"/>
        </w:rPr>
        <w:t>特殊之處：</w:t>
      </w:r>
    </w:p>
    <w:p w14:paraId="270C70C4" w14:textId="09842980" w:rsidR="007C33DD" w:rsidRPr="00AF3413" w:rsidRDefault="00A52429">
      <w:pPr>
        <w:pStyle w:val="af2"/>
        <w:numPr>
          <w:ilvl w:val="0"/>
          <w:numId w:val="48"/>
        </w:numPr>
        <w:ind w:leftChars="0" w:left="993"/>
        <w:rPr>
          <w:rFonts w:eastAsia="微軟正黑體" w:cstheme="minorHAnsi"/>
        </w:rPr>
      </w:pPr>
      <w:proofErr w:type="gramStart"/>
      <w:r w:rsidRPr="00AF3413">
        <w:rPr>
          <w:rFonts w:eastAsia="微軟正黑體" w:cstheme="minorHAnsi"/>
        </w:rPr>
        <w:t>綜存補摺</w:t>
      </w:r>
      <w:proofErr w:type="gramEnd"/>
      <w:r w:rsidRPr="00AF3413">
        <w:rPr>
          <w:rFonts w:eastAsia="微軟正黑體" w:cstheme="minorHAnsi"/>
        </w:rPr>
        <w:t>只能於臨櫃</w:t>
      </w:r>
      <w:proofErr w:type="gramStart"/>
      <w:r w:rsidRPr="00AF3413">
        <w:rPr>
          <w:rFonts w:eastAsia="微軟正黑體" w:cstheme="minorHAnsi"/>
        </w:rPr>
        <w:t>承作</w:t>
      </w:r>
      <w:proofErr w:type="gramEnd"/>
      <w:r w:rsidRPr="00AF3413">
        <w:rPr>
          <w:rFonts w:eastAsia="微軟正黑體" w:cstheme="minorHAnsi"/>
        </w:rPr>
        <w:t>。</w:t>
      </w:r>
    </w:p>
    <w:p w14:paraId="0053C183" w14:textId="51254E4A" w:rsidR="00693528" w:rsidRPr="00AF3413" w:rsidRDefault="00693528">
      <w:pPr>
        <w:pStyle w:val="af2"/>
        <w:numPr>
          <w:ilvl w:val="0"/>
          <w:numId w:val="48"/>
        </w:numPr>
        <w:ind w:leftChars="0" w:left="993"/>
        <w:rPr>
          <w:rFonts w:eastAsia="微軟正黑體" w:cstheme="minorHAnsi"/>
        </w:rPr>
      </w:pPr>
      <w:proofErr w:type="gramStart"/>
      <w:r w:rsidRPr="00AF3413">
        <w:rPr>
          <w:rFonts w:eastAsia="微軟正黑體" w:cstheme="minorHAnsi"/>
        </w:rPr>
        <w:t>綜存帳號</w:t>
      </w:r>
      <w:proofErr w:type="gramEnd"/>
      <w:r w:rsidRPr="00AF3413">
        <w:rPr>
          <w:rFonts w:eastAsia="微軟正黑體" w:cstheme="minorHAnsi"/>
        </w:rPr>
        <w:t>下的</w:t>
      </w:r>
      <w:proofErr w:type="gramStart"/>
      <w:r w:rsidRPr="00AF3413">
        <w:rPr>
          <w:rFonts w:eastAsia="微軟正黑體" w:cstheme="minorHAnsi"/>
        </w:rPr>
        <w:t>定存開立</w:t>
      </w:r>
      <w:proofErr w:type="gramEnd"/>
      <w:r w:rsidRPr="00AF3413">
        <w:rPr>
          <w:rFonts w:eastAsia="微軟正黑體" w:cstheme="minorHAnsi"/>
        </w:rPr>
        <w:t>後，</w:t>
      </w:r>
      <w:r w:rsidR="00742488" w:rsidRPr="00AF3413">
        <w:rPr>
          <w:rFonts w:eastAsia="微軟正黑體" w:cstheme="minorHAnsi"/>
        </w:rPr>
        <w:t>於「存摺補登功能」</w:t>
      </w:r>
      <w:r w:rsidRPr="00AF3413">
        <w:rPr>
          <w:rFonts w:eastAsia="微軟正黑體" w:cstheme="minorHAnsi"/>
        </w:rPr>
        <w:t>存摺列印時須於保留兩行行次。第一行列印</w:t>
      </w:r>
      <w:proofErr w:type="gramStart"/>
      <w:r w:rsidRPr="00AF3413">
        <w:rPr>
          <w:rFonts w:eastAsia="微軟正黑體" w:cstheme="minorHAnsi"/>
        </w:rPr>
        <w:t>定存開立</w:t>
      </w:r>
      <w:proofErr w:type="gramEnd"/>
      <w:r w:rsidR="00FE6FC3" w:rsidRPr="00AF3413">
        <w:rPr>
          <w:rFonts w:eastAsia="微軟正黑體" w:cstheme="minorHAnsi"/>
        </w:rPr>
        <w:t>的該筆</w:t>
      </w:r>
      <w:r w:rsidRPr="00AF3413">
        <w:rPr>
          <w:rFonts w:eastAsia="微軟正黑體" w:cstheme="minorHAnsi"/>
        </w:rPr>
        <w:t>記錄；第二行維持空白。待該筆</w:t>
      </w:r>
      <w:proofErr w:type="gramStart"/>
      <w:r w:rsidRPr="00AF3413">
        <w:rPr>
          <w:rFonts w:eastAsia="微軟正黑體" w:cstheme="minorHAnsi"/>
        </w:rPr>
        <w:t>定存結清</w:t>
      </w:r>
      <w:proofErr w:type="gramEnd"/>
      <w:r w:rsidRPr="00AF3413">
        <w:rPr>
          <w:rFonts w:eastAsia="微軟正黑體" w:cstheme="minorHAnsi"/>
        </w:rPr>
        <w:t>後，</w:t>
      </w:r>
      <w:r w:rsidR="00742488" w:rsidRPr="00AF3413">
        <w:rPr>
          <w:rFonts w:eastAsia="微軟正黑體" w:cstheme="minorHAnsi"/>
        </w:rPr>
        <w:t>再至「專</w:t>
      </w:r>
      <w:proofErr w:type="gramStart"/>
      <w:r w:rsidR="00742488" w:rsidRPr="00AF3413">
        <w:rPr>
          <w:rFonts w:eastAsia="微軟正黑體" w:cstheme="minorHAnsi"/>
        </w:rPr>
        <w:t>戶綜存定存結</w:t>
      </w:r>
      <w:proofErr w:type="gramEnd"/>
      <w:r w:rsidR="00742488" w:rsidRPr="00AF3413">
        <w:rPr>
          <w:rFonts w:eastAsia="微軟正黑體" w:cstheme="minorHAnsi"/>
        </w:rPr>
        <w:t>清列印</w:t>
      </w:r>
      <w:r w:rsidR="00742488" w:rsidRPr="00AF3413">
        <w:rPr>
          <w:rFonts w:eastAsia="微軟正黑體" w:cstheme="minorHAnsi"/>
        </w:rPr>
        <w:t>/</w:t>
      </w:r>
      <w:r w:rsidR="00742488" w:rsidRPr="00AF3413">
        <w:rPr>
          <w:rFonts w:eastAsia="微軟正黑體" w:cstheme="minorHAnsi"/>
        </w:rPr>
        <w:t>未登查詢」功能補</w:t>
      </w:r>
      <w:proofErr w:type="gramStart"/>
      <w:r w:rsidR="00742488" w:rsidRPr="00AF3413">
        <w:rPr>
          <w:rFonts w:eastAsia="微軟正黑體" w:cstheme="minorHAnsi"/>
        </w:rPr>
        <w:t>摺</w:t>
      </w:r>
      <w:proofErr w:type="gramEnd"/>
      <w:r w:rsidRPr="00AF3413">
        <w:rPr>
          <w:rFonts w:eastAsia="微軟正黑體" w:cstheme="minorHAnsi"/>
        </w:rPr>
        <w:t>，將結清資料列印於第二行。</w:t>
      </w:r>
    </w:p>
    <w:tbl>
      <w:tblPr>
        <w:tblStyle w:val="af1"/>
        <w:tblW w:w="0" w:type="auto"/>
        <w:tblInd w:w="-5" w:type="dxa"/>
        <w:tblLook w:val="04A0" w:firstRow="1" w:lastRow="0" w:firstColumn="1" w:lastColumn="0" w:noHBand="0" w:noVBand="1"/>
      </w:tblPr>
      <w:tblGrid>
        <w:gridCol w:w="8647"/>
      </w:tblGrid>
      <w:tr w:rsidR="00C14426" w:rsidRPr="00AF3413" w14:paraId="508B4BD3" w14:textId="77777777" w:rsidTr="00211C8E">
        <w:trPr>
          <w:trHeight w:val="480"/>
        </w:trPr>
        <w:tc>
          <w:tcPr>
            <w:tcW w:w="8647" w:type="dxa"/>
            <w:shd w:val="clear" w:color="auto" w:fill="4472C4" w:themeFill="accent1"/>
          </w:tcPr>
          <w:p w14:paraId="79306478" w14:textId="26AB72DF" w:rsidR="00C14426" w:rsidRPr="00AF3413" w:rsidRDefault="00C14426" w:rsidP="00211C8E">
            <w:pPr>
              <w:ind w:left="0" w:firstLine="0"/>
              <w:jc w:val="center"/>
              <w:rPr>
                <w:rFonts w:eastAsia="微軟正黑體" w:cstheme="minorHAnsi"/>
                <w:b/>
                <w:bCs/>
              </w:rPr>
            </w:pPr>
            <w:r w:rsidRPr="00AF3413">
              <w:rPr>
                <w:rFonts w:eastAsia="微軟正黑體" w:cstheme="minorHAnsi"/>
                <w:b/>
                <w:bCs/>
                <w:color w:val="FFFFFF" w:themeColor="background1"/>
              </w:rPr>
              <w:t>專</w:t>
            </w:r>
            <w:proofErr w:type="gramStart"/>
            <w:r w:rsidRPr="00AF3413">
              <w:rPr>
                <w:rFonts w:eastAsia="微軟正黑體" w:cstheme="minorHAnsi"/>
                <w:b/>
                <w:bCs/>
                <w:color w:val="FFFFFF" w:themeColor="background1"/>
              </w:rPr>
              <w:t>戶綜存定存結</w:t>
            </w:r>
            <w:proofErr w:type="gramEnd"/>
            <w:r w:rsidRPr="00AF3413">
              <w:rPr>
                <w:rFonts w:eastAsia="微軟正黑體" w:cstheme="minorHAnsi"/>
                <w:b/>
                <w:bCs/>
                <w:color w:val="FFFFFF" w:themeColor="background1"/>
              </w:rPr>
              <w:t>清列印</w:t>
            </w:r>
            <w:proofErr w:type="gramStart"/>
            <w:r w:rsidRPr="00AF3413">
              <w:rPr>
                <w:rFonts w:ascii="Segoe UI Symbol" w:eastAsia="微軟正黑體" w:hAnsi="Segoe UI Symbol" w:cs="Segoe UI Symbol"/>
                <w:b/>
                <w:bCs/>
                <w:color w:val="FFFFFF" w:themeColor="background1"/>
              </w:rPr>
              <w:t>╱</w:t>
            </w:r>
            <w:proofErr w:type="gramEnd"/>
            <w:r w:rsidRPr="00AF3413">
              <w:rPr>
                <w:rFonts w:eastAsia="微軟正黑體" w:cstheme="minorHAnsi"/>
                <w:b/>
                <w:bCs/>
                <w:color w:val="FFFFFF" w:themeColor="background1"/>
              </w:rPr>
              <w:t>未登查詢</w:t>
            </w:r>
            <w:r w:rsidRPr="00AF3413">
              <w:rPr>
                <w:rFonts w:eastAsia="微軟正黑體" w:cstheme="minorHAnsi"/>
                <w:b/>
                <w:bCs/>
                <w:color w:val="FFFFFF" w:themeColor="background1"/>
              </w:rPr>
              <w:t>---</w:t>
            </w:r>
            <w:r w:rsidRPr="00AF3413">
              <w:rPr>
                <w:rFonts w:eastAsia="微軟正黑體" w:cstheme="minorHAnsi"/>
                <w:b/>
                <w:bCs/>
                <w:color w:val="FFFFFF" w:themeColor="background1"/>
              </w:rPr>
              <w:t>共同檢核邏輯</w:t>
            </w:r>
          </w:p>
        </w:tc>
      </w:tr>
      <w:tr w:rsidR="00C14426" w:rsidRPr="00AF3413" w14:paraId="1A30EB82" w14:textId="77777777" w:rsidTr="00211C8E">
        <w:tc>
          <w:tcPr>
            <w:tcW w:w="8647" w:type="dxa"/>
          </w:tcPr>
          <w:p w14:paraId="6774A006" w14:textId="77777777" w:rsidR="00267FA6" w:rsidRPr="00AF3413" w:rsidRDefault="00971DF5">
            <w:pPr>
              <w:pStyle w:val="af2"/>
              <w:numPr>
                <w:ilvl w:val="0"/>
                <w:numId w:val="115"/>
              </w:numPr>
              <w:ind w:leftChars="0" w:left="1029"/>
              <w:rPr>
                <w:rFonts w:eastAsia="微軟正黑體" w:cstheme="minorHAnsi"/>
              </w:rPr>
            </w:pPr>
            <w:r w:rsidRPr="00AF3413">
              <w:rPr>
                <w:rFonts w:eastAsia="微軟正黑體" w:cstheme="minorHAnsi"/>
              </w:rPr>
              <w:t>輸入帳號</w:t>
            </w:r>
            <w:proofErr w:type="gramStart"/>
            <w:r w:rsidRPr="00AF3413">
              <w:rPr>
                <w:rFonts w:eastAsia="微軟正黑體" w:cstheme="minorHAnsi"/>
              </w:rPr>
              <w:t>是否為綜存戶</w:t>
            </w:r>
            <w:proofErr w:type="gramEnd"/>
          </w:p>
          <w:p w14:paraId="2EC00000" w14:textId="70997A43" w:rsidR="00971DF5" w:rsidRPr="00AF3413" w:rsidRDefault="00971DF5">
            <w:pPr>
              <w:pStyle w:val="af2"/>
              <w:numPr>
                <w:ilvl w:val="0"/>
                <w:numId w:val="116"/>
              </w:numPr>
              <w:ind w:leftChars="0"/>
              <w:rPr>
                <w:rFonts w:eastAsia="微軟正黑體" w:cstheme="minorHAnsi"/>
              </w:rPr>
            </w:pPr>
            <w:proofErr w:type="gramStart"/>
            <w:r w:rsidRPr="00AF3413">
              <w:rPr>
                <w:rFonts w:eastAsia="微軟正黑體" w:cstheme="minorHAnsi"/>
              </w:rPr>
              <w:t>非綜存戶</w:t>
            </w:r>
            <w:proofErr w:type="gramEnd"/>
            <w:r w:rsidR="00267FA6" w:rsidRPr="00AF3413">
              <w:rPr>
                <w:rFonts w:eastAsia="微軟正黑體" w:cstheme="minorHAnsi"/>
              </w:rPr>
              <w:t>：顯示錯誤訊息</w:t>
            </w:r>
            <w:r w:rsidR="00267FA6" w:rsidRPr="00AF3413">
              <w:rPr>
                <w:rFonts w:eastAsia="微軟正黑體" w:cstheme="minorHAnsi"/>
              </w:rPr>
              <w:t xml:space="preserve"> </w:t>
            </w:r>
            <w:r w:rsidR="00267FA6" w:rsidRPr="00AF3413">
              <w:rPr>
                <w:rFonts w:eastAsia="微軟正黑體" w:cstheme="minorHAnsi"/>
              </w:rPr>
              <w:t>「</w:t>
            </w:r>
            <w:proofErr w:type="gramStart"/>
            <w:r w:rsidR="00267FA6" w:rsidRPr="00AF3413">
              <w:rPr>
                <w:rFonts w:eastAsia="微軟正黑體" w:cstheme="minorHAnsi"/>
              </w:rPr>
              <w:t>非綜存戶</w:t>
            </w:r>
            <w:proofErr w:type="gramEnd"/>
            <w:r w:rsidR="00267FA6" w:rsidRPr="00AF3413">
              <w:rPr>
                <w:rFonts w:eastAsia="微軟正黑體" w:cstheme="minorHAnsi"/>
              </w:rPr>
              <w:t xml:space="preserve"> </w:t>
            </w:r>
            <w:r w:rsidRPr="00AF3413">
              <w:rPr>
                <w:rFonts w:eastAsia="微軟正黑體" w:cstheme="minorHAnsi"/>
              </w:rPr>
              <w:t>不得執行本交易</w:t>
            </w:r>
            <w:r w:rsidR="00267FA6" w:rsidRPr="00AF3413">
              <w:rPr>
                <w:rFonts w:eastAsia="微軟正黑體" w:cstheme="minorHAnsi"/>
              </w:rPr>
              <w:t>」</w:t>
            </w:r>
          </w:p>
          <w:p w14:paraId="16CCD02D" w14:textId="7892E68D" w:rsidR="00971DF5" w:rsidRPr="00AF3413" w:rsidRDefault="00971DF5">
            <w:pPr>
              <w:pStyle w:val="af2"/>
              <w:numPr>
                <w:ilvl w:val="0"/>
                <w:numId w:val="115"/>
              </w:numPr>
              <w:ind w:leftChars="0" w:left="1029"/>
              <w:rPr>
                <w:rFonts w:eastAsia="微軟正黑體" w:cstheme="minorHAnsi"/>
              </w:rPr>
            </w:pPr>
            <w:r w:rsidRPr="00AF3413">
              <w:rPr>
                <w:rFonts w:eastAsia="微軟正黑體" w:cstheme="minorHAnsi"/>
              </w:rPr>
              <w:t>帳號下是否</w:t>
            </w:r>
            <w:proofErr w:type="gramStart"/>
            <w:r w:rsidRPr="00AF3413">
              <w:rPr>
                <w:rFonts w:eastAsia="微軟正黑體" w:cstheme="minorHAnsi"/>
              </w:rPr>
              <w:t>有綜存</w:t>
            </w:r>
            <w:proofErr w:type="gramEnd"/>
            <w:r w:rsidRPr="00AF3413">
              <w:rPr>
                <w:rFonts w:eastAsia="微軟正黑體" w:cstheme="minorHAnsi"/>
              </w:rPr>
              <w:t>定存資料：尚</w:t>
            </w:r>
            <w:proofErr w:type="gramStart"/>
            <w:r w:rsidRPr="00AF3413">
              <w:rPr>
                <w:rFonts w:eastAsia="微軟正黑體" w:cstheme="minorHAnsi"/>
              </w:rPr>
              <w:t>無綜存</w:t>
            </w:r>
            <w:proofErr w:type="gramEnd"/>
            <w:r w:rsidRPr="00AF3413">
              <w:rPr>
                <w:rFonts w:eastAsia="微軟正黑體" w:cstheme="minorHAnsi"/>
              </w:rPr>
              <w:t>定期性存款資料</w:t>
            </w:r>
          </w:p>
          <w:p w14:paraId="1BE82E50" w14:textId="22A22A20" w:rsidR="00267FA6" w:rsidRPr="00AF3413" w:rsidRDefault="00267FA6">
            <w:pPr>
              <w:pStyle w:val="af2"/>
              <w:numPr>
                <w:ilvl w:val="0"/>
                <w:numId w:val="116"/>
              </w:numPr>
              <w:ind w:leftChars="0"/>
              <w:rPr>
                <w:rFonts w:eastAsia="微軟正黑體" w:cstheme="minorHAnsi"/>
              </w:rPr>
            </w:pPr>
            <w:proofErr w:type="gramStart"/>
            <w:r w:rsidRPr="00AF3413">
              <w:rPr>
                <w:rFonts w:eastAsia="微軟正黑體" w:cstheme="minorHAnsi"/>
              </w:rPr>
              <w:t>無綜存</w:t>
            </w:r>
            <w:proofErr w:type="gramEnd"/>
            <w:r w:rsidRPr="00AF3413">
              <w:rPr>
                <w:rFonts w:eastAsia="微軟正黑體" w:cstheme="minorHAnsi"/>
              </w:rPr>
              <w:t>資料：顯示錯誤訊息</w:t>
            </w:r>
            <w:r w:rsidRPr="00AF3413">
              <w:rPr>
                <w:rFonts w:eastAsia="微軟正黑體" w:cstheme="minorHAnsi"/>
              </w:rPr>
              <w:t xml:space="preserve"> </w:t>
            </w:r>
            <w:r w:rsidRPr="00AF3413">
              <w:rPr>
                <w:rFonts w:eastAsia="微軟正黑體" w:cstheme="minorHAnsi"/>
              </w:rPr>
              <w:t>「尚</w:t>
            </w:r>
            <w:proofErr w:type="gramStart"/>
            <w:r w:rsidRPr="00AF3413">
              <w:rPr>
                <w:rFonts w:eastAsia="微軟正黑體" w:cstheme="minorHAnsi"/>
              </w:rPr>
              <w:t>無綜存</w:t>
            </w:r>
            <w:proofErr w:type="gramEnd"/>
            <w:r w:rsidRPr="00AF3413">
              <w:rPr>
                <w:rFonts w:eastAsia="微軟正黑體" w:cstheme="minorHAnsi"/>
              </w:rPr>
              <w:t>定期性存款資料」</w:t>
            </w:r>
          </w:p>
          <w:p w14:paraId="6AB86960" w14:textId="31953440" w:rsidR="00971DF5" w:rsidRPr="00AF3413" w:rsidRDefault="00971DF5">
            <w:pPr>
              <w:pStyle w:val="af2"/>
              <w:numPr>
                <w:ilvl w:val="0"/>
                <w:numId w:val="115"/>
              </w:numPr>
              <w:ind w:leftChars="0" w:left="1029"/>
              <w:rPr>
                <w:rFonts w:eastAsia="微軟正黑體" w:cstheme="minorHAnsi"/>
              </w:rPr>
            </w:pPr>
            <w:r w:rsidRPr="00AF3413">
              <w:rPr>
                <w:rFonts w:eastAsia="微軟正黑體" w:cstheme="minorHAnsi"/>
              </w:rPr>
              <w:t>該帳號</w:t>
            </w:r>
            <w:r w:rsidR="00092C50" w:rsidRPr="00AF3413">
              <w:rPr>
                <w:rFonts w:eastAsia="微軟正黑體" w:cstheme="minorHAnsi"/>
              </w:rPr>
              <w:t>不可</w:t>
            </w:r>
            <w:r w:rsidRPr="00AF3413">
              <w:rPr>
                <w:rFonts w:eastAsia="微軟正黑體" w:cstheme="minorHAnsi"/>
              </w:rPr>
              <w:t>有存摺遺失事故</w:t>
            </w:r>
          </w:p>
          <w:p w14:paraId="5828E836" w14:textId="5FBE3E15" w:rsidR="00971DF5" w:rsidRPr="00AF3413" w:rsidRDefault="00971DF5">
            <w:pPr>
              <w:pStyle w:val="af2"/>
              <w:numPr>
                <w:ilvl w:val="0"/>
                <w:numId w:val="115"/>
              </w:numPr>
              <w:ind w:leftChars="0" w:left="1029"/>
              <w:rPr>
                <w:rFonts w:eastAsia="微軟正黑體" w:cstheme="minorHAnsi"/>
              </w:rPr>
            </w:pPr>
            <w:r w:rsidRPr="00AF3413">
              <w:rPr>
                <w:rFonts w:eastAsia="微軟正黑體" w:cstheme="minorHAnsi"/>
              </w:rPr>
              <w:t>定存資料</w:t>
            </w:r>
            <w:r w:rsidR="00092C50" w:rsidRPr="00AF3413">
              <w:rPr>
                <w:rFonts w:eastAsia="微軟正黑體" w:cstheme="minorHAnsi"/>
              </w:rPr>
              <w:t>狀態應</w:t>
            </w:r>
            <w:r w:rsidRPr="00AF3413">
              <w:rPr>
                <w:rFonts w:eastAsia="微軟正黑體" w:cstheme="minorHAnsi"/>
              </w:rPr>
              <w:t>為</w:t>
            </w:r>
            <w:r w:rsidRPr="00AF3413">
              <w:rPr>
                <w:rFonts w:eastAsia="微軟正黑體" w:cstheme="minorHAnsi"/>
              </w:rPr>
              <w:t xml:space="preserve"> </w:t>
            </w:r>
            <w:r w:rsidRPr="00AF3413">
              <w:rPr>
                <w:rFonts w:eastAsia="微軟正黑體" w:cstheme="minorHAnsi"/>
              </w:rPr>
              <w:t>已結清</w:t>
            </w:r>
          </w:p>
          <w:p w14:paraId="51A74C8F" w14:textId="0A0C1572" w:rsidR="00AB154E" w:rsidRPr="00AF3413" w:rsidRDefault="00092C50">
            <w:pPr>
              <w:pStyle w:val="af2"/>
              <w:numPr>
                <w:ilvl w:val="0"/>
                <w:numId w:val="115"/>
              </w:numPr>
              <w:ind w:leftChars="0" w:left="1029"/>
              <w:rPr>
                <w:rFonts w:eastAsia="微軟正黑體" w:cstheme="minorHAnsi"/>
              </w:rPr>
            </w:pPr>
            <w:r w:rsidRPr="00AF3413">
              <w:rPr>
                <w:rFonts w:eastAsia="微軟正黑體" w:cstheme="minorHAnsi"/>
              </w:rPr>
              <w:t>存</w:t>
            </w:r>
            <w:r w:rsidR="00971DF5" w:rsidRPr="00AF3413">
              <w:rPr>
                <w:rFonts w:eastAsia="微軟正黑體" w:cstheme="minorHAnsi"/>
              </w:rPr>
              <w:t>摺註記</w:t>
            </w:r>
            <w:r w:rsidRPr="00AF3413">
              <w:rPr>
                <w:rFonts w:eastAsia="微軟正黑體" w:cstheme="minorHAnsi"/>
              </w:rPr>
              <w:t>應</w:t>
            </w:r>
            <w:r w:rsidR="00971DF5" w:rsidRPr="00AF3413">
              <w:rPr>
                <w:rFonts w:eastAsia="微軟正黑體" w:cstheme="minorHAnsi"/>
              </w:rPr>
              <w:t>為</w:t>
            </w:r>
            <w:r w:rsidR="00971DF5" w:rsidRPr="00AF3413">
              <w:rPr>
                <w:rFonts w:eastAsia="微軟正黑體" w:cstheme="minorHAnsi"/>
              </w:rPr>
              <w:t xml:space="preserve"> </w:t>
            </w:r>
            <w:r w:rsidR="00971DF5" w:rsidRPr="00AF3413">
              <w:rPr>
                <w:rFonts w:eastAsia="微軟正黑體" w:cstheme="minorHAnsi"/>
              </w:rPr>
              <w:t>未補</w:t>
            </w:r>
            <w:proofErr w:type="gramStart"/>
            <w:r w:rsidR="00971DF5" w:rsidRPr="00AF3413">
              <w:rPr>
                <w:rFonts w:eastAsia="微軟正黑體" w:cstheme="minorHAnsi"/>
              </w:rPr>
              <w:t>摺</w:t>
            </w:r>
            <w:proofErr w:type="gramEnd"/>
          </w:p>
        </w:tc>
      </w:tr>
    </w:tbl>
    <w:p w14:paraId="1A3EF7BB" w14:textId="77777777" w:rsidR="00ED296E" w:rsidRPr="00AF3413" w:rsidRDefault="00ED296E" w:rsidP="00693528">
      <w:pPr>
        <w:rPr>
          <w:rFonts w:eastAsia="微軟正黑體" w:cstheme="minorHAnsi"/>
          <w:b/>
          <w:bCs/>
        </w:rPr>
      </w:pPr>
    </w:p>
    <w:p w14:paraId="64CC8579" w14:textId="4D1F03A5" w:rsidR="00693528" w:rsidRPr="00AF3413" w:rsidRDefault="00693528" w:rsidP="00AD5CA0">
      <w:pPr>
        <w:ind w:left="482" w:hanging="482"/>
        <w:outlineLvl w:val="4"/>
        <w:rPr>
          <w:rFonts w:eastAsia="微軟正黑體" w:cstheme="minorHAnsi"/>
          <w:b/>
          <w:bCs/>
        </w:rPr>
      </w:pPr>
      <w:r w:rsidRPr="00AF3413">
        <w:rPr>
          <w:rFonts w:eastAsia="微軟正黑體" w:cstheme="minorHAnsi"/>
          <w:b/>
          <w:bCs/>
        </w:rPr>
        <w:t>輸入內容</w:t>
      </w:r>
      <w:r w:rsidR="006D2402" w:rsidRPr="00AF3413">
        <w:rPr>
          <w:rFonts w:eastAsia="微軟正黑體" w:cstheme="minorHAnsi"/>
          <w:b/>
          <w:bCs/>
        </w:rPr>
        <w:t>：功能：</w:t>
      </w:r>
      <w:r w:rsidR="006D2402" w:rsidRPr="00AF3413">
        <w:rPr>
          <w:rFonts w:eastAsia="微軟正黑體" w:cstheme="minorHAnsi"/>
          <w:b/>
          <w:bCs/>
        </w:rPr>
        <w:t xml:space="preserve">1= </w:t>
      </w:r>
      <w:proofErr w:type="gramStart"/>
      <w:r w:rsidR="006D2402" w:rsidRPr="00AF3413">
        <w:rPr>
          <w:rFonts w:eastAsia="微軟正黑體" w:cstheme="minorHAnsi"/>
          <w:b/>
          <w:bCs/>
        </w:rPr>
        <w:t>綜存定存結清補</w:t>
      </w:r>
      <w:proofErr w:type="gramEnd"/>
      <w:r w:rsidR="006D2402" w:rsidRPr="00AF3413">
        <w:rPr>
          <w:rFonts w:eastAsia="微軟正黑體" w:cstheme="minorHAnsi"/>
          <w:b/>
          <w:bCs/>
        </w:rPr>
        <w:t>登存摺</w:t>
      </w:r>
    </w:p>
    <w:p w14:paraId="3D3DB6F3" w14:textId="03A04D4A" w:rsidR="006D2402" w:rsidRPr="00AF3413" w:rsidRDefault="006D2402" w:rsidP="00693528">
      <w:pPr>
        <w:rPr>
          <w:rFonts w:eastAsia="微軟正黑體" w:cstheme="minorHAnsi"/>
          <w:b/>
          <w:bCs/>
        </w:rPr>
      </w:pPr>
      <w:r w:rsidRPr="00AF3413">
        <w:rPr>
          <w:rFonts w:eastAsia="微軟正黑體" w:cstheme="minorHAnsi"/>
          <w:noProof/>
        </w:rPr>
        <w:drawing>
          <wp:inline distT="0" distB="0" distL="0" distR="0" wp14:anchorId="37C1CE86" wp14:editId="2D5CB694">
            <wp:extent cx="5671185" cy="1837690"/>
            <wp:effectExtent l="0" t="0" r="5715" b="0"/>
            <wp:docPr id="988486793" name="圖片 988486793" descr="一張含有 文字, 螢幕擷取畫面, 陳列, 軟體 的圖片&#10;&#10;自動產生的描述">
              <a:extLst xmlns:a="http://schemas.openxmlformats.org/drawingml/2006/main">
                <a:ext uri="{FF2B5EF4-FFF2-40B4-BE49-F238E27FC236}">
                  <a16:creationId xmlns:a16="http://schemas.microsoft.com/office/drawing/2014/main" id="{00000000-0008-0000-0000-00003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0890" name="圖片 886910890" descr="一張含有 文字, 螢幕擷取畫面, 陳列, 軟體 的圖片&#10;&#10;自動產生的描述">
                      <a:extLst>
                        <a:ext uri="{FF2B5EF4-FFF2-40B4-BE49-F238E27FC236}">
                          <a16:creationId xmlns:a16="http://schemas.microsoft.com/office/drawing/2014/main" id="{00000000-0008-0000-0000-000032000000}"/>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t="12644" r="19863" b="40997"/>
                    <a:stretch/>
                  </pic:blipFill>
                  <pic:spPr>
                    <a:xfrm>
                      <a:off x="0" y="0"/>
                      <a:ext cx="5671185" cy="1837690"/>
                    </a:xfrm>
                    <a:prstGeom prst="rect">
                      <a:avLst/>
                    </a:prstGeom>
                  </pic:spPr>
                </pic:pic>
              </a:graphicData>
            </a:graphic>
          </wp:inline>
        </w:drawing>
      </w:r>
    </w:p>
    <w:p w14:paraId="6A29DEC3" w14:textId="2E8CED21"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t>功能</w:t>
      </w:r>
      <w:r w:rsidR="00693528" w:rsidRPr="00AF3413">
        <w:rPr>
          <w:rFonts w:eastAsia="微軟正黑體" w:cstheme="minorHAnsi"/>
          <w:lang w:eastAsia="zh-CN"/>
        </w:rPr>
        <w:t>：</w:t>
      </w:r>
      <w:r w:rsidR="00693528" w:rsidRPr="00AF3413">
        <w:rPr>
          <w:rFonts w:eastAsia="微軟正黑體" w:cstheme="minorHAnsi"/>
          <w:lang w:eastAsia="zh-CN"/>
        </w:rPr>
        <w:t xml:space="preserve">1= </w:t>
      </w:r>
      <w:r w:rsidR="00693528" w:rsidRPr="00AF3413">
        <w:rPr>
          <w:rFonts w:eastAsia="微軟正黑體" w:cstheme="minorHAnsi"/>
          <w:lang w:eastAsia="zh-CN"/>
        </w:rPr>
        <w:t>綜存定存結清補登存摺</w:t>
      </w:r>
    </w:p>
    <w:p w14:paraId="64F4ECF7" w14:textId="0C943504"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lastRenderedPageBreak/>
        <w:t>帳號</w:t>
      </w:r>
      <w:r w:rsidR="00D611B9" w:rsidRPr="00AF3413">
        <w:rPr>
          <w:rFonts w:eastAsia="微軟正黑體" w:cstheme="minorHAnsi"/>
          <w:lang w:eastAsia="zh-CN"/>
        </w:rPr>
        <w:t>：輸入綜存活存帳號</w:t>
      </w:r>
    </w:p>
    <w:p w14:paraId="5B653497" w14:textId="45D60829" w:rsidR="007C33DD" w:rsidRPr="00AF3413" w:rsidRDefault="006D2402">
      <w:pPr>
        <w:pStyle w:val="af2"/>
        <w:numPr>
          <w:ilvl w:val="0"/>
          <w:numId w:val="49"/>
        </w:numPr>
        <w:ind w:leftChars="0" w:left="709"/>
        <w:rPr>
          <w:rFonts w:eastAsia="微軟正黑體" w:cstheme="minorHAnsi"/>
          <w:lang w:eastAsia="zh-CN"/>
        </w:rPr>
      </w:pPr>
      <w:r w:rsidRPr="00AF3413">
        <w:rPr>
          <w:rFonts w:eastAsia="微軟正黑體" w:cstheme="minorHAnsi"/>
          <w:lang w:eastAsia="zh-CN"/>
        </w:rPr>
        <w:t>補登</w:t>
      </w:r>
      <w:r w:rsidR="00055474" w:rsidRPr="00AF3413">
        <w:rPr>
          <w:rFonts w:eastAsia="微軟正黑體" w:cstheme="minorHAnsi"/>
          <w:lang w:eastAsia="zh-CN"/>
        </w:rPr>
        <w:t>行次</w:t>
      </w:r>
      <w:r w:rsidR="00693528" w:rsidRPr="00AF3413">
        <w:rPr>
          <w:rFonts w:eastAsia="微軟正黑體" w:cstheme="minorHAnsi"/>
          <w:lang w:eastAsia="zh-CN"/>
        </w:rPr>
        <w:t>：補登綜存定存帳號結清之資料</w:t>
      </w:r>
    </w:p>
    <w:p w14:paraId="14C2DFF2" w14:textId="353BD29B" w:rsidR="007C33DD" w:rsidRPr="00AF3413" w:rsidRDefault="007C33DD" w:rsidP="007C33DD">
      <w:pPr>
        <w:pStyle w:val="af2"/>
        <w:ind w:leftChars="0" w:left="709" w:firstLine="0"/>
        <w:rPr>
          <w:rFonts w:eastAsia="微軟正黑體" w:cstheme="minorHAnsi"/>
        </w:rPr>
      </w:pPr>
      <w:proofErr w:type="gramStart"/>
      <w:r w:rsidRPr="00AF3413">
        <w:rPr>
          <w:rFonts w:eastAsia="微軟正黑體" w:cstheme="minorHAnsi"/>
        </w:rPr>
        <w:t>需要由櫃員</w:t>
      </w:r>
      <w:proofErr w:type="gramEnd"/>
      <w:r w:rsidRPr="00AF3413">
        <w:rPr>
          <w:rFonts w:eastAsia="微軟正黑體" w:cstheme="minorHAnsi"/>
        </w:rPr>
        <w:t>人工檢閱存摺後，判斷補登資料應輸入哪</w:t>
      </w:r>
      <w:proofErr w:type="gramStart"/>
      <w:r w:rsidRPr="00AF3413">
        <w:rPr>
          <w:rFonts w:eastAsia="微軟正黑體" w:cstheme="minorHAnsi"/>
        </w:rPr>
        <w:t>個</w:t>
      </w:r>
      <w:proofErr w:type="gramEnd"/>
      <w:r w:rsidRPr="00AF3413">
        <w:rPr>
          <w:rFonts w:eastAsia="微軟正黑體" w:cstheme="minorHAnsi"/>
        </w:rPr>
        <w:t>行次</w:t>
      </w:r>
    </w:p>
    <w:p w14:paraId="1109C003" w14:textId="392C4684"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t>交易日期</w:t>
      </w:r>
      <w:r w:rsidR="00D611B9" w:rsidRPr="00AF3413">
        <w:rPr>
          <w:rFonts w:eastAsia="微軟正黑體" w:cstheme="minorHAnsi"/>
          <w:lang w:eastAsia="zh-CN"/>
        </w:rPr>
        <w:t>：結清日期</w:t>
      </w:r>
    </w:p>
    <w:p w14:paraId="3E17E6F1" w14:textId="2C14EAEC"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t>定存項目</w:t>
      </w:r>
      <w:r w:rsidR="00693528" w:rsidRPr="00AF3413">
        <w:rPr>
          <w:rFonts w:eastAsia="微軟正黑體" w:cstheme="minorHAnsi"/>
        </w:rPr>
        <w:t xml:space="preserve"> </w:t>
      </w:r>
      <w:r w:rsidRPr="00AF3413">
        <w:rPr>
          <w:rFonts w:eastAsia="微軟正黑體" w:cstheme="minorHAnsi"/>
          <w:lang w:eastAsia="zh-CN"/>
        </w:rPr>
        <w:t>(</w:t>
      </w:r>
      <w:r w:rsidR="006D2402" w:rsidRPr="00AF3413">
        <w:rPr>
          <w:rFonts w:eastAsia="微軟正黑體" w:cstheme="minorHAnsi"/>
        </w:rPr>
        <w:t>1=</w:t>
      </w:r>
      <w:r w:rsidRPr="00AF3413">
        <w:rPr>
          <w:rFonts w:eastAsia="微軟正黑體" w:cstheme="minorHAnsi"/>
          <w:lang w:eastAsia="zh-CN"/>
        </w:rPr>
        <w:t>綜存一般定存</w:t>
      </w:r>
      <w:r w:rsidRPr="00AF3413">
        <w:rPr>
          <w:rFonts w:eastAsia="微軟正黑體" w:cstheme="minorHAnsi"/>
          <w:lang w:eastAsia="zh-CN"/>
        </w:rPr>
        <w:t>/</w:t>
      </w:r>
      <w:r w:rsidR="006D2402" w:rsidRPr="00AF3413">
        <w:rPr>
          <w:rFonts w:eastAsia="微軟正黑體" w:cstheme="minorHAnsi"/>
        </w:rPr>
        <w:t>2=</w:t>
      </w:r>
      <w:r w:rsidRPr="00AF3413">
        <w:rPr>
          <w:rFonts w:eastAsia="微軟正黑體" w:cstheme="minorHAnsi"/>
          <w:lang w:eastAsia="zh-CN"/>
        </w:rPr>
        <w:t>綜存存本取息</w:t>
      </w:r>
      <w:r w:rsidRPr="00AF3413">
        <w:rPr>
          <w:rFonts w:eastAsia="微軟正黑體" w:cstheme="minorHAnsi"/>
          <w:lang w:eastAsia="zh-CN"/>
        </w:rPr>
        <w:t>/</w:t>
      </w:r>
      <w:r w:rsidR="006D2402" w:rsidRPr="00AF3413">
        <w:rPr>
          <w:rFonts w:eastAsia="微軟正黑體" w:cstheme="minorHAnsi"/>
        </w:rPr>
        <w:t>3=</w:t>
      </w:r>
      <w:r w:rsidRPr="00AF3413">
        <w:rPr>
          <w:rFonts w:eastAsia="微軟正黑體" w:cstheme="minorHAnsi"/>
          <w:lang w:eastAsia="zh-CN"/>
        </w:rPr>
        <w:t>綜存整存整付</w:t>
      </w:r>
      <w:r w:rsidRPr="00AF3413">
        <w:rPr>
          <w:rFonts w:eastAsia="微軟正黑體" w:cstheme="minorHAnsi"/>
          <w:lang w:eastAsia="zh-CN"/>
        </w:rPr>
        <w:t>)</w:t>
      </w:r>
    </w:p>
    <w:p w14:paraId="360379B4" w14:textId="64BFCBC5"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t>定存帳號後七碼</w:t>
      </w:r>
    </w:p>
    <w:p w14:paraId="77E6100E" w14:textId="4BBAD0AB" w:rsidR="002C5C6D" w:rsidRPr="00AF3413" w:rsidRDefault="002C5C6D">
      <w:pPr>
        <w:pStyle w:val="af2"/>
        <w:numPr>
          <w:ilvl w:val="0"/>
          <w:numId w:val="49"/>
        </w:numPr>
        <w:ind w:leftChars="0" w:left="709"/>
        <w:rPr>
          <w:rFonts w:eastAsia="微軟正黑體" w:cstheme="minorHAnsi"/>
          <w:lang w:eastAsia="zh-CN"/>
        </w:rPr>
      </w:pPr>
      <w:r w:rsidRPr="00AF3413">
        <w:rPr>
          <w:rFonts w:eastAsia="微軟正黑體" w:cstheme="minorHAnsi"/>
        </w:rPr>
        <w:t>幣別</w:t>
      </w:r>
    </w:p>
    <w:p w14:paraId="695DF43B" w14:textId="5589845D" w:rsidR="00055474" w:rsidRPr="00AF3413" w:rsidRDefault="00055474">
      <w:pPr>
        <w:pStyle w:val="af2"/>
        <w:numPr>
          <w:ilvl w:val="0"/>
          <w:numId w:val="49"/>
        </w:numPr>
        <w:ind w:leftChars="0" w:left="709"/>
        <w:rPr>
          <w:rFonts w:eastAsia="微軟正黑體" w:cstheme="minorHAnsi"/>
          <w:lang w:eastAsia="zh-CN"/>
        </w:rPr>
      </w:pPr>
      <w:r w:rsidRPr="00AF3413">
        <w:rPr>
          <w:rFonts w:eastAsia="微軟正黑體" w:cstheme="minorHAnsi"/>
          <w:lang w:eastAsia="zh-CN"/>
        </w:rPr>
        <w:t>存款餘額</w:t>
      </w:r>
    </w:p>
    <w:p w14:paraId="6268B9EC" w14:textId="77777777" w:rsidR="00AB1ED0" w:rsidRPr="00AF3413" w:rsidRDefault="00AB1ED0" w:rsidP="00AB1ED0">
      <w:pPr>
        <w:rPr>
          <w:rFonts w:eastAsia="DengXian" w:cstheme="minorHAnsi"/>
          <w:lang w:eastAsia="zh-CN"/>
        </w:rPr>
      </w:pPr>
    </w:p>
    <w:p w14:paraId="77988CF7" w14:textId="7ADF7C94" w:rsidR="00FE6FC3" w:rsidRPr="00AF3413" w:rsidRDefault="00086E5B" w:rsidP="00AB1ED0">
      <w:pPr>
        <w:rPr>
          <w:rFonts w:eastAsia="DengXian" w:cstheme="minorHAnsi"/>
        </w:rPr>
      </w:pPr>
      <w:r w:rsidRPr="00AF3413">
        <w:rPr>
          <w:rFonts w:eastAsia="微軟正黑體" w:cstheme="minorHAnsi"/>
          <w:lang w:eastAsia="zh-CN"/>
        </w:rPr>
        <w:t>補登完畢後，</w:t>
      </w:r>
      <w:r w:rsidR="00AB1ED0" w:rsidRPr="00AF3413">
        <w:rPr>
          <w:rFonts w:eastAsia="微軟正黑體" w:cstheme="minorHAnsi"/>
        </w:rPr>
        <w:t>將</w:t>
      </w:r>
      <w:r w:rsidR="009658EF" w:rsidRPr="00AF3413">
        <w:rPr>
          <w:rFonts w:eastAsia="微軟正黑體" w:cstheme="minorHAnsi"/>
        </w:rPr>
        <w:t>該筆存摺註記</w:t>
      </w:r>
      <w:r w:rsidR="00AB1ED0" w:rsidRPr="00AF3413">
        <w:rPr>
          <w:rFonts w:eastAsia="微軟正黑體" w:cstheme="minorHAnsi"/>
          <w:lang w:eastAsia="zh-CN"/>
        </w:rPr>
        <w:t>從</w:t>
      </w:r>
      <w:r w:rsidR="00AB1ED0" w:rsidRPr="00AF3413">
        <w:rPr>
          <w:rFonts w:eastAsia="微軟正黑體" w:cstheme="minorHAnsi"/>
        </w:rPr>
        <w:t>“</w:t>
      </w:r>
      <w:r w:rsidR="00AB1ED0" w:rsidRPr="00AF3413">
        <w:rPr>
          <w:rFonts w:eastAsia="微軟正黑體" w:cstheme="minorHAnsi"/>
        </w:rPr>
        <w:t>未補摺</w:t>
      </w:r>
      <w:r w:rsidR="00AB1ED0" w:rsidRPr="00AF3413">
        <w:rPr>
          <w:rFonts w:eastAsia="微軟正黑體" w:cstheme="minorHAnsi"/>
        </w:rPr>
        <w:t xml:space="preserve">” </w:t>
      </w:r>
      <w:r w:rsidR="009658EF" w:rsidRPr="00AF3413">
        <w:rPr>
          <w:rFonts w:eastAsia="微軟正黑體" w:cstheme="minorHAnsi"/>
        </w:rPr>
        <w:t>更新</w:t>
      </w:r>
      <w:r w:rsidR="00AB1ED0" w:rsidRPr="00AF3413">
        <w:rPr>
          <w:rFonts w:eastAsia="微軟正黑體" w:cstheme="minorHAnsi"/>
        </w:rPr>
        <w:t>為</w:t>
      </w:r>
      <w:r w:rsidR="00AB1ED0" w:rsidRPr="00AF3413">
        <w:rPr>
          <w:rFonts w:eastAsia="微軟正黑體" w:cstheme="minorHAnsi"/>
        </w:rPr>
        <w:t xml:space="preserve"> “</w:t>
      </w:r>
      <w:r w:rsidR="00AB1ED0" w:rsidRPr="00AF3413">
        <w:rPr>
          <w:rFonts w:eastAsia="微軟正黑體" w:cstheme="minorHAnsi"/>
        </w:rPr>
        <w:t>已補摺</w:t>
      </w:r>
      <w:r w:rsidR="00AB1ED0" w:rsidRPr="00AF3413">
        <w:rPr>
          <w:rFonts w:eastAsia="微軟正黑體" w:cstheme="minorHAnsi"/>
        </w:rPr>
        <w:t>”</w:t>
      </w:r>
      <w:r w:rsidR="009658EF" w:rsidRPr="00AF3413">
        <w:rPr>
          <w:rFonts w:eastAsia="微軟正黑體" w:cstheme="minorHAnsi"/>
        </w:rPr>
        <w:t>。</w:t>
      </w:r>
    </w:p>
    <w:tbl>
      <w:tblPr>
        <w:tblStyle w:val="af1"/>
        <w:tblW w:w="0" w:type="auto"/>
        <w:tblInd w:w="-5" w:type="dxa"/>
        <w:tblLook w:val="04A0" w:firstRow="1" w:lastRow="0" w:firstColumn="1" w:lastColumn="0" w:noHBand="0" w:noVBand="1"/>
      </w:tblPr>
      <w:tblGrid>
        <w:gridCol w:w="8647"/>
      </w:tblGrid>
      <w:tr w:rsidR="00971DF5" w:rsidRPr="00AF3413" w14:paraId="7D5666B1" w14:textId="77777777" w:rsidTr="00211C8E">
        <w:trPr>
          <w:trHeight w:val="480"/>
        </w:trPr>
        <w:tc>
          <w:tcPr>
            <w:tcW w:w="8647" w:type="dxa"/>
            <w:shd w:val="clear" w:color="auto" w:fill="4472C4" w:themeFill="accent1"/>
          </w:tcPr>
          <w:p w14:paraId="4014E9B4" w14:textId="4CB8324E" w:rsidR="00971DF5" w:rsidRPr="00AF3413" w:rsidRDefault="00971DF5" w:rsidP="00211C8E">
            <w:pPr>
              <w:ind w:left="0" w:firstLine="0"/>
              <w:jc w:val="center"/>
              <w:rPr>
                <w:rFonts w:eastAsia="微軟正黑體" w:cstheme="minorHAnsi"/>
                <w:b/>
                <w:bCs/>
              </w:rPr>
            </w:pPr>
            <w:r w:rsidRPr="00AF3413">
              <w:rPr>
                <w:rFonts w:eastAsia="微軟正黑體" w:cstheme="minorHAnsi"/>
                <w:b/>
                <w:bCs/>
                <w:color w:val="FFFFFF" w:themeColor="background1"/>
              </w:rPr>
              <w:t>專</w:t>
            </w:r>
            <w:proofErr w:type="gramStart"/>
            <w:r w:rsidRPr="00AF3413">
              <w:rPr>
                <w:rFonts w:eastAsia="微軟正黑體" w:cstheme="minorHAnsi"/>
                <w:b/>
                <w:bCs/>
                <w:color w:val="FFFFFF" w:themeColor="background1"/>
              </w:rPr>
              <w:t>戶綜存定存結</w:t>
            </w:r>
            <w:proofErr w:type="gramEnd"/>
            <w:r w:rsidRPr="00AF3413">
              <w:rPr>
                <w:rFonts w:eastAsia="微軟正黑體" w:cstheme="minorHAnsi"/>
                <w:b/>
                <w:bCs/>
                <w:color w:val="FFFFFF" w:themeColor="background1"/>
              </w:rPr>
              <w:t>清列印</w:t>
            </w:r>
            <w:r w:rsidRPr="00AF3413">
              <w:rPr>
                <w:rFonts w:eastAsia="微軟正黑體" w:cstheme="minorHAnsi"/>
                <w:b/>
                <w:bCs/>
                <w:color w:val="FFFFFF" w:themeColor="background1"/>
              </w:rPr>
              <w:t>-</w:t>
            </w:r>
            <w:r w:rsidRPr="00AF3413">
              <w:rPr>
                <w:rFonts w:eastAsia="微軟正黑體" w:cstheme="minorHAnsi"/>
                <w:b/>
                <w:bCs/>
                <w:color w:val="FFFFFF" w:themeColor="background1"/>
              </w:rPr>
              <w:t>檢核邏輯</w:t>
            </w:r>
          </w:p>
        </w:tc>
      </w:tr>
      <w:tr w:rsidR="00971DF5" w:rsidRPr="00AF3413" w14:paraId="48F59AB5" w14:textId="77777777" w:rsidTr="00211C8E">
        <w:tc>
          <w:tcPr>
            <w:tcW w:w="8647" w:type="dxa"/>
          </w:tcPr>
          <w:p w14:paraId="5F62ED85" w14:textId="77777777" w:rsidR="00971DF5" w:rsidRPr="00AF3413" w:rsidRDefault="00971DF5">
            <w:pPr>
              <w:pStyle w:val="af2"/>
              <w:numPr>
                <w:ilvl w:val="0"/>
                <w:numId w:val="50"/>
              </w:numPr>
              <w:ind w:leftChars="0"/>
              <w:rPr>
                <w:rFonts w:eastAsia="微軟正黑體" w:cstheme="minorHAnsi"/>
              </w:rPr>
            </w:pPr>
            <w:r w:rsidRPr="00AF3413">
              <w:rPr>
                <w:rFonts w:eastAsia="微軟正黑體" w:cstheme="minorHAnsi"/>
              </w:rPr>
              <w:t>功能</w:t>
            </w:r>
            <w:r w:rsidRPr="00AF3413">
              <w:rPr>
                <w:rFonts w:eastAsia="微軟正黑體" w:cstheme="minorHAnsi"/>
              </w:rPr>
              <w:t xml:space="preserve">1= </w:t>
            </w:r>
            <w:proofErr w:type="gramStart"/>
            <w:r w:rsidRPr="00AF3413">
              <w:rPr>
                <w:rFonts w:eastAsia="微軟正黑體" w:cstheme="minorHAnsi"/>
              </w:rPr>
              <w:t>綜存定存結清補</w:t>
            </w:r>
            <w:proofErr w:type="gramEnd"/>
            <w:r w:rsidRPr="00AF3413">
              <w:rPr>
                <w:rFonts w:eastAsia="微軟正黑體" w:cstheme="minorHAnsi"/>
              </w:rPr>
              <w:t>登存摺，櫃員填入功能</w:t>
            </w:r>
            <w:r w:rsidRPr="00AF3413">
              <w:rPr>
                <w:rFonts w:eastAsia="微軟正黑體" w:cstheme="minorHAnsi"/>
              </w:rPr>
              <w:t>2</w:t>
            </w:r>
            <w:r w:rsidRPr="00AF3413">
              <w:rPr>
                <w:rFonts w:eastAsia="微軟正黑體" w:cstheme="minorHAnsi"/>
              </w:rPr>
              <w:t>查詢之結果後應檢核</w:t>
            </w:r>
          </w:p>
          <w:p w14:paraId="713EF66F" w14:textId="77777777" w:rsidR="00971DF5" w:rsidRPr="00AF3413" w:rsidRDefault="00971DF5">
            <w:pPr>
              <w:pStyle w:val="af2"/>
              <w:numPr>
                <w:ilvl w:val="0"/>
                <w:numId w:val="117"/>
              </w:numPr>
              <w:ind w:leftChars="0"/>
              <w:rPr>
                <w:rFonts w:eastAsia="微軟正黑體" w:cstheme="minorHAnsi"/>
              </w:rPr>
            </w:pPr>
            <w:r w:rsidRPr="00AF3413">
              <w:rPr>
                <w:rFonts w:eastAsia="微軟正黑體" w:cstheme="minorHAnsi"/>
              </w:rPr>
              <w:t>檢核帳號是否與存摺號碼相符，若無，則顯示錯誤訊息：存摺號碼錯誤</w:t>
            </w:r>
          </w:p>
          <w:p w14:paraId="1780E87A" w14:textId="77777777" w:rsidR="00971DF5" w:rsidRPr="00AF3413" w:rsidRDefault="00971DF5">
            <w:pPr>
              <w:pStyle w:val="af2"/>
              <w:numPr>
                <w:ilvl w:val="0"/>
                <w:numId w:val="117"/>
              </w:numPr>
              <w:ind w:leftChars="0"/>
              <w:rPr>
                <w:rFonts w:eastAsia="微軟正黑體" w:cstheme="minorHAnsi"/>
              </w:rPr>
            </w:pPr>
            <w:r w:rsidRPr="00AF3413">
              <w:rPr>
                <w:rFonts w:eastAsia="微軟正黑體" w:cstheme="minorHAnsi"/>
              </w:rPr>
              <w:t>輸入資料是否正確</w:t>
            </w:r>
          </w:p>
          <w:p w14:paraId="3B84F357" w14:textId="1D0C2619" w:rsidR="00971DF5" w:rsidRPr="00AF3413" w:rsidRDefault="00971DF5">
            <w:pPr>
              <w:pStyle w:val="af2"/>
              <w:numPr>
                <w:ilvl w:val="0"/>
                <w:numId w:val="118"/>
              </w:numPr>
              <w:ind w:leftChars="0"/>
              <w:rPr>
                <w:rFonts w:eastAsia="微軟正黑體" w:cstheme="minorHAnsi"/>
              </w:rPr>
            </w:pPr>
            <w:r w:rsidRPr="00AF3413">
              <w:rPr>
                <w:rFonts w:eastAsia="微軟正黑體" w:cstheme="minorHAnsi"/>
              </w:rPr>
              <w:t>輸入資料是否與資料庫中符合</w:t>
            </w:r>
          </w:p>
          <w:p w14:paraId="2F5DEA62" w14:textId="04FBED1E" w:rsidR="00971DF5" w:rsidRPr="00AF3413" w:rsidRDefault="00971DF5">
            <w:pPr>
              <w:pStyle w:val="af2"/>
              <w:numPr>
                <w:ilvl w:val="0"/>
                <w:numId w:val="118"/>
              </w:numPr>
              <w:ind w:leftChars="0"/>
              <w:rPr>
                <w:rFonts w:eastAsia="微軟正黑體" w:cstheme="minorHAnsi"/>
              </w:rPr>
            </w:pPr>
            <w:r w:rsidRPr="00AF3413">
              <w:rPr>
                <w:rFonts w:eastAsia="微軟正黑體" w:cstheme="minorHAnsi"/>
              </w:rPr>
              <w:t>資料符合且存摺註記</w:t>
            </w:r>
            <w:r w:rsidRPr="00AF3413">
              <w:rPr>
                <w:rFonts w:eastAsia="微軟正黑體" w:cstheme="minorHAnsi"/>
              </w:rPr>
              <w:t xml:space="preserve"> =</w:t>
            </w:r>
            <w:r w:rsidRPr="00AF3413">
              <w:rPr>
                <w:rFonts w:eastAsia="微軟正黑體" w:cstheme="minorHAnsi"/>
              </w:rPr>
              <w:t>未補</w:t>
            </w:r>
            <w:proofErr w:type="gramStart"/>
            <w:r w:rsidRPr="00AF3413">
              <w:rPr>
                <w:rFonts w:eastAsia="微軟正黑體" w:cstheme="minorHAnsi"/>
              </w:rPr>
              <w:t>摺</w:t>
            </w:r>
            <w:proofErr w:type="gramEnd"/>
            <w:r w:rsidRPr="00AF3413">
              <w:rPr>
                <w:rFonts w:eastAsia="微軟正黑體" w:cstheme="minorHAnsi"/>
              </w:rPr>
              <w:t>；則產出補</w:t>
            </w:r>
            <w:proofErr w:type="gramStart"/>
            <w:r w:rsidRPr="00AF3413">
              <w:rPr>
                <w:rFonts w:eastAsia="微軟正黑體" w:cstheme="minorHAnsi"/>
              </w:rPr>
              <w:t>摺</w:t>
            </w:r>
            <w:proofErr w:type="gramEnd"/>
            <w:r w:rsidRPr="00AF3413">
              <w:rPr>
                <w:rFonts w:eastAsia="微軟正黑體" w:cstheme="minorHAnsi"/>
              </w:rPr>
              <w:t>內容</w:t>
            </w:r>
          </w:p>
          <w:p w14:paraId="47635661" w14:textId="2DC190DD" w:rsidR="00971DF5" w:rsidRPr="00AF3413" w:rsidRDefault="00971DF5">
            <w:pPr>
              <w:pStyle w:val="af2"/>
              <w:numPr>
                <w:ilvl w:val="0"/>
                <w:numId w:val="118"/>
              </w:numPr>
              <w:ind w:leftChars="0"/>
              <w:rPr>
                <w:rFonts w:eastAsia="微軟正黑體" w:cstheme="minorHAnsi"/>
              </w:rPr>
            </w:pPr>
            <w:r w:rsidRPr="00AF3413">
              <w:rPr>
                <w:rFonts w:eastAsia="微軟正黑體" w:cstheme="minorHAnsi"/>
              </w:rPr>
              <w:t>資料符合且存摺註記</w:t>
            </w:r>
            <w:r w:rsidRPr="00AF3413">
              <w:rPr>
                <w:rFonts w:eastAsia="微軟正黑體" w:cstheme="minorHAnsi"/>
              </w:rPr>
              <w:t xml:space="preserve"> =</w:t>
            </w:r>
            <w:r w:rsidRPr="00AF3413">
              <w:rPr>
                <w:rFonts w:eastAsia="微軟正黑體" w:cstheme="minorHAnsi"/>
              </w:rPr>
              <w:t>已補</w:t>
            </w:r>
            <w:proofErr w:type="gramStart"/>
            <w:r w:rsidRPr="00AF3413">
              <w:rPr>
                <w:rFonts w:eastAsia="微軟正黑體" w:cstheme="minorHAnsi"/>
              </w:rPr>
              <w:t>摺</w:t>
            </w:r>
            <w:proofErr w:type="gramEnd"/>
            <w:r w:rsidRPr="00AF3413">
              <w:rPr>
                <w:rFonts w:eastAsia="微軟正黑體" w:cstheme="minorHAnsi"/>
              </w:rPr>
              <w:t>，則顯示錯誤訊息：此筆已補</w:t>
            </w:r>
            <w:proofErr w:type="gramStart"/>
            <w:r w:rsidRPr="00AF3413">
              <w:rPr>
                <w:rFonts w:eastAsia="微軟正黑體" w:cstheme="minorHAnsi"/>
              </w:rPr>
              <w:t>摺</w:t>
            </w:r>
            <w:proofErr w:type="gramEnd"/>
            <w:r w:rsidRPr="00AF3413">
              <w:rPr>
                <w:rFonts w:eastAsia="微軟正黑體" w:cstheme="minorHAnsi"/>
              </w:rPr>
              <w:t xml:space="preserve"> ! </w:t>
            </w:r>
            <w:r w:rsidRPr="00AF3413">
              <w:rPr>
                <w:rFonts w:eastAsia="微軟正黑體" w:cstheme="minorHAnsi"/>
              </w:rPr>
              <w:t>請確認輸入資料</w:t>
            </w:r>
          </w:p>
        </w:tc>
      </w:tr>
    </w:tbl>
    <w:p w14:paraId="1C1BE7CA" w14:textId="77777777" w:rsidR="00AB1ED0" w:rsidRPr="00AF3413" w:rsidRDefault="00AB1ED0" w:rsidP="00FE6FC3">
      <w:pPr>
        <w:rPr>
          <w:rFonts w:eastAsia="微軟正黑體" w:cstheme="minorHAnsi"/>
          <w:b/>
          <w:bCs/>
        </w:rPr>
      </w:pPr>
    </w:p>
    <w:p w14:paraId="2AEB552C" w14:textId="1FBD6D22" w:rsidR="00FE6FC3" w:rsidRPr="00AF3413" w:rsidRDefault="00FE6FC3" w:rsidP="00E73D02">
      <w:pPr>
        <w:ind w:left="482" w:hanging="482"/>
        <w:outlineLvl w:val="4"/>
        <w:rPr>
          <w:rFonts w:eastAsia="微軟正黑體" w:cstheme="minorHAnsi"/>
          <w:b/>
          <w:bCs/>
        </w:rPr>
      </w:pPr>
      <w:r w:rsidRPr="00AF3413">
        <w:rPr>
          <w:rFonts w:eastAsia="微軟正黑體" w:cstheme="minorHAnsi"/>
          <w:b/>
          <w:bCs/>
        </w:rPr>
        <w:t>輸入內容：功能：</w:t>
      </w:r>
      <w:r w:rsidRPr="00AF3413">
        <w:rPr>
          <w:rFonts w:eastAsia="微軟正黑體" w:cstheme="minorHAnsi"/>
          <w:b/>
          <w:bCs/>
        </w:rPr>
        <w:t xml:space="preserve">2= </w:t>
      </w:r>
      <w:proofErr w:type="gramStart"/>
      <w:r w:rsidRPr="00AF3413">
        <w:rPr>
          <w:rFonts w:eastAsia="微軟正黑體" w:cstheme="minorHAnsi"/>
          <w:b/>
          <w:bCs/>
        </w:rPr>
        <w:t>綜存定存結</w:t>
      </w:r>
      <w:proofErr w:type="gramEnd"/>
      <w:r w:rsidRPr="00AF3413">
        <w:rPr>
          <w:rFonts w:eastAsia="微軟正黑體" w:cstheme="minorHAnsi"/>
          <w:b/>
          <w:bCs/>
        </w:rPr>
        <w:t>清</w:t>
      </w:r>
      <w:proofErr w:type="gramStart"/>
      <w:r w:rsidRPr="00AF3413">
        <w:rPr>
          <w:rFonts w:eastAsia="微軟正黑體" w:cstheme="minorHAnsi"/>
          <w:b/>
          <w:bCs/>
        </w:rPr>
        <w:t>未登明細</w:t>
      </w:r>
      <w:proofErr w:type="gramEnd"/>
      <w:r w:rsidRPr="00AF3413">
        <w:rPr>
          <w:rFonts w:eastAsia="微軟正黑體" w:cstheme="minorHAnsi"/>
          <w:b/>
          <w:bCs/>
        </w:rPr>
        <w:t>查詢</w:t>
      </w:r>
    </w:p>
    <w:p w14:paraId="3885081D" w14:textId="77777777" w:rsidR="00693528" w:rsidRPr="00AF3413" w:rsidRDefault="00693528" w:rsidP="00ED296E">
      <w:pPr>
        <w:jc w:val="right"/>
        <w:rPr>
          <w:rFonts w:eastAsia="微軟正黑體" w:cstheme="minorHAnsi"/>
          <w:lang w:eastAsia="zh-CN"/>
        </w:rPr>
      </w:pPr>
    </w:p>
    <w:p w14:paraId="6C11D59A" w14:textId="4761AF5C" w:rsidR="00693528" w:rsidRPr="00AF3413" w:rsidRDefault="006D2402" w:rsidP="00693528">
      <w:pPr>
        <w:rPr>
          <w:rFonts w:eastAsia="微軟正黑體" w:cstheme="minorHAnsi"/>
        </w:rPr>
      </w:pPr>
      <w:r w:rsidRPr="00AF3413">
        <w:rPr>
          <w:rFonts w:eastAsia="微軟正黑體" w:cstheme="minorHAnsi"/>
          <w:noProof/>
          <w:lang w:eastAsia="zh-CN"/>
        </w:rPr>
        <w:drawing>
          <wp:inline distT="0" distB="0" distL="0" distR="0" wp14:anchorId="0991422E" wp14:editId="58D50635">
            <wp:extent cx="5671185" cy="1591945"/>
            <wp:effectExtent l="0" t="0" r="5715" b="8255"/>
            <wp:docPr id="1847672007"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2007" name="圖片 1" descr="一張含有 文字, 字型, 螢幕擷取畫面 的圖片&#10;&#10;自動產生的描述"/>
                    <pic:cNvPicPr/>
                  </pic:nvPicPr>
                  <pic:blipFill>
                    <a:blip r:embed="rId72"/>
                    <a:stretch>
                      <a:fillRect/>
                    </a:stretch>
                  </pic:blipFill>
                  <pic:spPr>
                    <a:xfrm>
                      <a:off x="0" y="0"/>
                      <a:ext cx="5671185" cy="1591945"/>
                    </a:xfrm>
                    <a:prstGeom prst="rect">
                      <a:avLst/>
                    </a:prstGeom>
                  </pic:spPr>
                </pic:pic>
              </a:graphicData>
            </a:graphic>
          </wp:inline>
        </w:drawing>
      </w:r>
    </w:p>
    <w:p w14:paraId="40E88A3E" w14:textId="77777777" w:rsidR="00693528" w:rsidRPr="00AF3413" w:rsidRDefault="00693528" w:rsidP="006D2402">
      <w:pPr>
        <w:ind w:left="0" w:firstLine="0"/>
        <w:rPr>
          <w:rFonts w:eastAsia="微軟正黑體" w:cstheme="minorHAnsi"/>
          <w:lang w:eastAsia="zh-CN"/>
        </w:rPr>
      </w:pPr>
    </w:p>
    <w:p w14:paraId="59426D4E" w14:textId="4CBEC311" w:rsidR="007829C6" w:rsidRPr="00AF3413" w:rsidRDefault="007829C6">
      <w:pPr>
        <w:pStyle w:val="af2"/>
        <w:numPr>
          <w:ilvl w:val="0"/>
          <w:numId w:val="46"/>
        </w:numPr>
        <w:ind w:leftChars="0" w:left="426"/>
        <w:rPr>
          <w:rFonts w:eastAsia="微軟正黑體" w:cstheme="minorHAnsi"/>
          <w:lang w:eastAsia="zh-CN"/>
        </w:rPr>
      </w:pPr>
      <w:r w:rsidRPr="00AF3413">
        <w:rPr>
          <w:rFonts w:eastAsia="微軟正黑體" w:cstheme="minorHAnsi"/>
          <w:lang w:eastAsia="zh-CN"/>
        </w:rPr>
        <w:t>功能：</w:t>
      </w:r>
      <w:r w:rsidRPr="00AF3413">
        <w:rPr>
          <w:rFonts w:eastAsia="微軟正黑體" w:cstheme="minorHAnsi"/>
          <w:lang w:eastAsia="zh-CN"/>
        </w:rPr>
        <w:t xml:space="preserve">2= </w:t>
      </w:r>
      <w:r w:rsidRPr="00AF3413">
        <w:rPr>
          <w:rFonts w:eastAsia="微軟正黑體" w:cstheme="minorHAnsi"/>
          <w:lang w:eastAsia="zh-CN"/>
        </w:rPr>
        <w:t>綜存定存結清未登明細查詢</w:t>
      </w:r>
    </w:p>
    <w:p w14:paraId="64682306" w14:textId="77777777" w:rsidR="007829C6" w:rsidRPr="00AF3413" w:rsidRDefault="007829C6">
      <w:pPr>
        <w:pStyle w:val="af2"/>
        <w:numPr>
          <w:ilvl w:val="0"/>
          <w:numId w:val="46"/>
        </w:numPr>
        <w:ind w:leftChars="0" w:left="426"/>
        <w:rPr>
          <w:rFonts w:eastAsia="微軟正黑體" w:cstheme="minorHAnsi"/>
          <w:lang w:eastAsia="zh-CN"/>
        </w:rPr>
      </w:pPr>
      <w:r w:rsidRPr="00AF3413">
        <w:rPr>
          <w:rFonts w:eastAsia="微軟正黑體" w:cstheme="minorHAnsi"/>
          <w:lang w:eastAsia="zh-CN"/>
        </w:rPr>
        <w:t>帳號</w:t>
      </w:r>
    </w:p>
    <w:tbl>
      <w:tblPr>
        <w:tblStyle w:val="af1"/>
        <w:tblW w:w="0" w:type="auto"/>
        <w:tblInd w:w="-5" w:type="dxa"/>
        <w:tblLook w:val="04A0" w:firstRow="1" w:lastRow="0" w:firstColumn="1" w:lastColumn="0" w:noHBand="0" w:noVBand="1"/>
      </w:tblPr>
      <w:tblGrid>
        <w:gridCol w:w="8647"/>
      </w:tblGrid>
      <w:tr w:rsidR="009025AD" w:rsidRPr="00AF3413" w14:paraId="429167BA" w14:textId="77777777" w:rsidTr="00211C8E">
        <w:trPr>
          <w:trHeight w:val="480"/>
        </w:trPr>
        <w:tc>
          <w:tcPr>
            <w:tcW w:w="8647" w:type="dxa"/>
            <w:shd w:val="clear" w:color="auto" w:fill="4472C4" w:themeFill="accent1"/>
          </w:tcPr>
          <w:p w14:paraId="0F6576F6" w14:textId="77777777" w:rsidR="009025AD" w:rsidRPr="00AF3413" w:rsidRDefault="009025AD" w:rsidP="00211C8E">
            <w:pPr>
              <w:ind w:left="0" w:firstLine="0"/>
              <w:jc w:val="center"/>
              <w:rPr>
                <w:rFonts w:eastAsia="微軟正黑體" w:cstheme="minorHAnsi"/>
                <w:b/>
                <w:bCs/>
              </w:rPr>
            </w:pPr>
            <w:r w:rsidRPr="00AF3413">
              <w:rPr>
                <w:rFonts w:eastAsia="微軟正黑體" w:cstheme="minorHAnsi"/>
                <w:b/>
                <w:bCs/>
                <w:color w:val="FFFFFF" w:themeColor="background1"/>
              </w:rPr>
              <w:t>專</w:t>
            </w:r>
            <w:proofErr w:type="gramStart"/>
            <w:r w:rsidRPr="00AF3413">
              <w:rPr>
                <w:rFonts w:eastAsia="微軟正黑體" w:cstheme="minorHAnsi"/>
                <w:b/>
                <w:bCs/>
                <w:color w:val="FFFFFF" w:themeColor="background1"/>
              </w:rPr>
              <w:t>戶綜存定存結</w:t>
            </w:r>
            <w:proofErr w:type="gramEnd"/>
            <w:r w:rsidRPr="00AF3413">
              <w:rPr>
                <w:rFonts w:eastAsia="微軟正黑體" w:cstheme="minorHAnsi"/>
                <w:b/>
                <w:bCs/>
                <w:color w:val="FFFFFF" w:themeColor="background1"/>
              </w:rPr>
              <w:t>清列印</w:t>
            </w:r>
            <w:proofErr w:type="gramStart"/>
            <w:r w:rsidRPr="00AF3413">
              <w:rPr>
                <w:rFonts w:ascii="Segoe UI Symbol" w:eastAsia="微軟正黑體" w:hAnsi="Segoe UI Symbol" w:cs="Segoe UI Symbol"/>
                <w:b/>
                <w:bCs/>
                <w:color w:val="FFFFFF" w:themeColor="background1"/>
              </w:rPr>
              <w:t>╱</w:t>
            </w:r>
            <w:proofErr w:type="gramEnd"/>
            <w:r w:rsidRPr="00AF3413">
              <w:rPr>
                <w:rFonts w:eastAsia="微軟正黑體" w:cstheme="minorHAnsi"/>
                <w:b/>
                <w:bCs/>
                <w:color w:val="FFFFFF" w:themeColor="background1"/>
              </w:rPr>
              <w:t>未登查詢</w:t>
            </w:r>
            <w:r w:rsidRPr="00AF3413">
              <w:rPr>
                <w:rFonts w:eastAsia="微軟正黑體" w:cstheme="minorHAnsi"/>
                <w:b/>
                <w:bCs/>
                <w:color w:val="FFFFFF" w:themeColor="background1"/>
              </w:rPr>
              <w:t>---</w:t>
            </w:r>
            <w:r w:rsidRPr="00AF3413">
              <w:rPr>
                <w:rFonts w:eastAsia="微軟正黑體" w:cstheme="minorHAnsi"/>
                <w:b/>
                <w:bCs/>
                <w:color w:val="FFFFFF" w:themeColor="background1"/>
              </w:rPr>
              <w:t>共同檢核邏輯</w:t>
            </w:r>
          </w:p>
        </w:tc>
      </w:tr>
      <w:tr w:rsidR="009025AD" w:rsidRPr="00AF3413" w14:paraId="149817E4" w14:textId="77777777" w:rsidTr="00211C8E">
        <w:tc>
          <w:tcPr>
            <w:tcW w:w="8647" w:type="dxa"/>
          </w:tcPr>
          <w:p w14:paraId="4DE1768E" w14:textId="77777777" w:rsidR="009025AD" w:rsidRPr="00AF3413" w:rsidRDefault="009025AD">
            <w:pPr>
              <w:pStyle w:val="af2"/>
              <w:numPr>
                <w:ilvl w:val="0"/>
                <w:numId w:val="51"/>
              </w:numPr>
              <w:ind w:leftChars="0"/>
              <w:rPr>
                <w:rFonts w:eastAsia="微軟正黑體" w:cstheme="minorHAnsi"/>
              </w:rPr>
            </w:pPr>
            <w:r w:rsidRPr="00AF3413">
              <w:rPr>
                <w:rFonts w:eastAsia="微軟正黑體" w:cstheme="minorHAnsi"/>
              </w:rPr>
              <w:t>功能</w:t>
            </w:r>
            <w:r w:rsidRPr="00AF3413">
              <w:rPr>
                <w:rFonts w:eastAsia="微軟正黑體" w:cstheme="minorHAnsi"/>
              </w:rPr>
              <w:t xml:space="preserve">2= </w:t>
            </w:r>
            <w:proofErr w:type="gramStart"/>
            <w:r w:rsidRPr="00AF3413">
              <w:rPr>
                <w:rFonts w:eastAsia="微軟正黑體" w:cstheme="minorHAnsi"/>
              </w:rPr>
              <w:t>綜存定存結</w:t>
            </w:r>
            <w:proofErr w:type="gramEnd"/>
            <w:r w:rsidRPr="00AF3413">
              <w:rPr>
                <w:rFonts w:eastAsia="微軟正黑體" w:cstheme="minorHAnsi"/>
              </w:rPr>
              <w:t>清</w:t>
            </w:r>
            <w:proofErr w:type="gramStart"/>
            <w:r w:rsidRPr="00AF3413">
              <w:rPr>
                <w:rFonts w:eastAsia="微軟正黑體" w:cstheme="minorHAnsi"/>
              </w:rPr>
              <w:t>未登明細</w:t>
            </w:r>
            <w:proofErr w:type="gramEnd"/>
            <w:r w:rsidRPr="00AF3413">
              <w:rPr>
                <w:rFonts w:eastAsia="微軟正黑體" w:cstheme="minorHAnsi"/>
              </w:rPr>
              <w:t>查詢，輸入帳號後，系統須檢核</w:t>
            </w:r>
          </w:p>
          <w:p w14:paraId="5D8E11A2" w14:textId="77777777" w:rsidR="009025AD" w:rsidRPr="00AF3413" w:rsidRDefault="009025AD">
            <w:pPr>
              <w:pStyle w:val="af2"/>
              <w:numPr>
                <w:ilvl w:val="0"/>
                <w:numId w:val="119"/>
              </w:numPr>
              <w:ind w:leftChars="0"/>
              <w:rPr>
                <w:rFonts w:eastAsia="微軟正黑體" w:cstheme="minorHAnsi"/>
              </w:rPr>
            </w:pPr>
            <w:r w:rsidRPr="00AF3413">
              <w:rPr>
                <w:rFonts w:eastAsia="微軟正黑體" w:cstheme="minorHAnsi"/>
              </w:rPr>
              <w:t>定存帳號狀態為</w:t>
            </w:r>
            <w:r w:rsidRPr="00AF3413">
              <w:rPr>
                <w:rFonts w:eastAsia="微軟正黑體" w:cstheme="minorHAnsi"/>
              </w:rPr>
              <w:t xml:space="preserve"> “</w:t>
            </w:r>
            <w:r w:rsidRPr="00AF3413">
              <w:rPr>
                <w:rFonts w:eastAsia="微軟正黑體" w:cstheme="minorHAnsi"/>
              </w:rPr>
              <w:t>已結清</w:t>
            </w:r>
            <w:r w:rsidRPr="00AF3413">
              <w:rPr>
                <w:rFonts w:eastAsia="微軟正黑體" w:cstheme="minorHAnsi"/>
              </w:rPr>
              <w:t>”</w:t>
            </w:r>
            <w:r w:rsidRPr="00AF3413">
              <w:rPr>
                <w:rFonts w:eastAsia="微軟正黑體" w:cstheme="minorHAnsi"/>
              </w:rPr>
              <w:t>之記錄</w:t>
            </w:r>
          </w:p>
          <w:p w14:paraId="2E474AD8" w14:textId="4CB6EECC" w:rsidR="009025AD" w:rsidRPr="00AF3413" w:rsidRDefault="009025AD">
            <w:pPr>
              <w:pStyle w:val="af2"/>
              <w:numPr>
                <w:ilvl w:val="0"/>
                <w:numId w:val="119"/>
              </w:numPr>
              <w:ind w:leftChars="0"/>
              <w:rPr>
                <w:rFonts w:eastAsia="微軟正黑體" w:cstheme="minorHAnsi"/>
              </w:rPr>
            </w:pPr>
            <w:r w:rsidRPr="00AF3413">
              <w:rPr>
                <w:rFonts w:eastAsia="微軟正黑體" w:cstheme="minorHAnsi"/>
              </w:rPr>
              <w:lastRenderedPageBreak/>
              <w:t>存摺註記</w:t>
            </w:r>
            <w:r w:rsidRPr="00AF3413">
              <w:rPr>
                <w:rFonts w:eastAsia="微軟正黑體" w:cstheme="minorHAnsi"/>
              </w:rPr>
              <w:t xml:space="preserve"> = “</w:t>
            </w:r>
            <w:r w:rsidRPr="00AF3413">
              <w:rPr>
                <w:rFonts w:eastAsia="微軟正黑體" w:cstheme="minorHAnsi"/>
              </w:rPr>
              <w:t>未補摺</w:t>
            </w:r>
            <w:r w:rsidRPr="00AF3413">
              <w:rPr>
                <w:rFonts w:eastAsia="微軟正黑體" w:cstheme="minorHAnsi"/>
              </w:rPr>
              <w:t>”</w:t>
            </w:r>
            <w:r w:rsidRPr="00AF3413">
              <w:rPr>
                <w:rFonts w:eastAsia="微軟正黑體" w:cstheme="minorHAnsi"/>
              </w:rPr>
              <w:t>，則顯示</w:t>
            </w:r>
            <w:proofErr w:type="gramStart"/>
            <w:r w:rsidRPr="00AF3413">
              <w:rPr>
                <w:rFonts w:eastAsia="微軟正黑體" w:cstheme="minorHAnsi"/>
              </w:rPr>
              <w:t>定存結清</w:t>
            </w:r>
            <w:proofErr w:type="gramEnd"/>
            <w:r w:rsidRPr="00AF3413">
              <w:rPr>
                <w:rFonts w:eastAsia="微軟正黑體" w:cstheme="minorHAnsi"/>
              </w:rPr>
              <w:t>記錄</w:t>
            </w:r>
          </w:p>
          <w:p w14:paraId="438D08D1" w14:textId="1EE60334" w:rsidR="009025AD" w:rsidRPr="00AF3413" w:rsidRDefault="009025AD">
            <w:pPr>
              <w:pStyle w:val="af2"/>
              <w:numPr>
                <w:ilvl w:val="0"/>
                <w:numId w:val="119"/>
              </w:numPr>
              <w:ind w:leftChars="0"/>
              <w:rPr>
                <w:rFonts w:eastAsia="微軟正黑體" w:cstheme="minorHAnsi"/>
              </w:rPr>
            </w:pPr>
            <w:r w:rsidRPr="00AF3413">
              <w:rPr>
                <w:rFonts w:eastAsia="微軟正黑體" w:cstheme="minorHAnsi"/>
              </w:rPr>
              <w:t>存摺註記</w:t>
            </w:r>
            <w:r w:rsidRPr="00AF3413">
              <w:rPr>
                <w:rFonts w:eastAsia="微軟正黑體" w:cstheme="minorHAnsi"/>
              </w:rPr>
              <w:t xml:space="preserve"> = “</w:t>
            </w:r>
            <w:r w:rsidRPr="00AF3413">
              <w:rPr>
                <w:rFonts w:eastAsia="微軟正黑體" w:cstheme="minorHAnsi"/>
              </w:rPr>
              <w:t>已補摺</w:t>
            </w:r>
            <w:r w:rsidRPr="00AF3413">
              <w:rPr>
                <w:rFonts w:eastAsia="微軟正黑體" w:cstheme="minorHAnsi"/>
              </w:rPr>
              <w:t>”</w:t>
            </w:r>
            <w:r w:rsidRPr="00AF3413">
              <w:rPr>
                <w:rFonts w:eastAsia="微軟正黑體" w:cstheme="minorHAnsi"/>
              </w:rPr>
              <w:t>，則顯示錯誤訊息：</w:t>
            </w:r>
            <w:proofErr w:type="gramStart"/>
            <w:r w:rsidRPr="00AF3413">
              <w:rPr>
                <w:rFonts w:eastAsia="微軟正黑體" w:cstheme="minorHAnsi"/>
              </w:rPr>
              <w:t>無未補摺</w:t>
            </w:r>
            <w:proofErr w:type="gramEnd"/>
            <w:r w:rsidRPr="00AF3413">
              <w:rPr>
                <w:rFonts w:eastAsia="微軟正黑體" w:cstheme="minorHAnsi"/>
              </w:rPr>
              <w:t>資料</w:t>
            </w:r>
          </w:p>
        </w:tc>
      </w:tr>
    </w:tbl>
    <w:p w14:paraId="1B086645" w14:textId="77777777" w:rsidR="00FE6FC3" w:rsidRPr="00AF3413" w:rsidRDefault="00FE6FC3" w:rsidP="00FE6FC3">
      <w:pPr>
        <w:ind w:left="66" w:firstLine="0"/>
        <w:rPr>
          <w:rFonts w:eastAsia="DengXian" w:cstheme="minorHAnsi"/>
          <w:b/>
          <w:bCs/>
          <w:lang w:eastAsia="zh-CN"/>
        </w:rPr>
      </w:pPr>
    </w:p>
    <w:p w14:paraId="2FC21B21" w14:textId="294DF372" w:rsidR="00FE6FC3" w:rsidRPr="00AF3413" w:rsidRDefault="00FE6FC3" w:rsidP="00AD5CA0">
      <w:pPr>
        <w:ind w:left="68" w:firstLine="0"/>
        <w:outlineLvl w:val="4"/>
        <w:rPr>
          <w:rFonts w:eastAsia="微軟正黑體" w:cstheme="minorHAnsi"/>
          <w:b/>
          <w:bCs/>
          <w:lang w:eastAsia="zh-CN"/>
        </w:rPr>
      </w:pPr>
      <w:r w:rsidRPr="00AF3413">
        <w:rPr>
          <w:rFonts w:eastAsia="微軟正黑體" w:cstheme="minorHAnsi"/>
          <w:b/>
          <w:bCs/>
          <w:lang w:eastAsia="zh-CN"/>
        </w:rPr>
        <w:t>輸出欄位</w:t>
      </w:r>
      <w:r w:rsidR="005F4AE9" w:rsidRPr="00AF3413">
        <w:rPr>
          <w:rFonts w:eastAsia="微軟正黑體" w:cstheme="minorHAnsi"/>
          <w:lang w:eastAsia="zh-CN"/>
        </w:rPr>
        <w:t>：</w:t>
      </w:r>
      <w:r w:rsidR="005F4AE9" w:rsidRPr="00AF3413">
        <w:rPr>
          <w:rFonts w:eastAsia="微軟正黑體" w:cstheme="minorHAnsi"/>
        </w:rPr>
        <w:t>功能：</w:t>
      </w:r>
      <w:r w:rsidR="005F4AE9" w:rsidRPr="00AF3413">
        <w:rPr>
          <w:rFonts w:eastAsia="微軟正黑體" w:cstheme="minorHAnsi"/>
          <w:lang w:eastAsia="zh-CN"/>
        </w:rPr>
        <w:t xml:space="preserve">2= </w:t>
      </w:r>
      <w:r w:rsidR="005F4AE9" w:rsidRPr="00AF3413">
        <w:rPr>
          <w:rFonts w:eastAsia="微軟正黑體" w:cstheme="minorHAnsi"/>
          <w:lang w:eastAsia="zh-CN"/>
        </w:rPr>
        <w:t>綜存定存結清未登明細查詢</w:t>
      </w:r>
    </w:p>
    <w:p w14:paraId="7E19EB1D" w14:textId="4579082F"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交易日期</w:t>
      </w:r>
    </w:p>
    <w:p w14:paraId="45BDACD5" w14:textId="70EBC2B8"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定存帳號</w:t>
      </w:r>
      <w:r w:rsidR="00A67BCA" w:rsidRPr="00AF3413">
        <w:rPr>
          <w:rFonts w:eastAsia="微軟正黑體" w:cstheme="minorHAnsi"/>
          <w:lang w:eastAsia="zh-CN"/>
        </w:rPr>
        <w:t>：</w:t>
      </w:r>
      <w:r w:rsidR="00A67BCA" w:rsidRPr="00AF3413">
        <w:rPr>
          <w:rFonts w:eastAsia="微軟正黑體" w:cstheme="minorHAnsi"/>
        </w:rPr>
        <w:t>顯示定存名稱</w:t>
      </w:r>
      <w:r w:rsidR="00A67BCA" w:rsidRPr="00AF3413">
        <w:rPr>
          <w:rFonts w:eastAsia="微軟正黑體" w:cstheme="minorHAnsi"/>
        </w:rPr>
        <w:t xml:space="preserve"> + </w:t>
      </w:r>
      <w:r w:rsidR="00A67BCA" w:rsidRPr="00AF3413">
        <w:rPr>
          <w:rFonts w:eastAsia="微軟正黑體" w:cstheme="minorHAnsi"/>
        </w:rPr>
        <w:t>定存帳號後七碼</w:t>
      </w:r>
      <w:r w:rsidR="00A67BCA" w:rsidRPr="00AF3413">
        <w:rPr>
          <w:rFonts w:eastAsia="微軟正黑體" w:cstheme="minorHAnsi"/>
        </w:rPr>
        <w:t xml:space="preserve"> (ex: </w:t>
      </w:r>
      <w:r w:rsidR="00A67BCA" w:rsidRPr="00AF3413">
        <w:rPr>
          <w:rFonts w:eastAsia="微軟正黑體" w:cstheme="minorHAnsi"/>
        </w:rPr>
        <w:t>整存</w:t>
      </w:r>
      <w:r w:rsidR="00A67BCA" w:rsidRPr="00AF3413">
        <w:rPr>
          <w:rFonts w:eastAsia="微軟正黑體" w:cstheme="minorHAnsi"/>
        </w:rPr>
        <w:t xml:space="preserve"> 500613-5)</w:t>
      </w:r>
    </w:p>
    <w:p w14:paraId="4D56F174" w14:textId="1CE863C7"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利率</w:t>
      </w:r>
      <w:r w:rsidR="00A67BCA" w:rsidRPr="00AF3413">
        <w:rPr>
          <w:rFonts w:eastAsia="微軟正黑體" w:cstheme="minorHAnsi"/>
          <w:lang w:eastAsia="zh-CN"/>
        </w:rPr>
        <w:t>：</w:t>
      </w:r>
      <w:r w:rsidR="00A67BCA" w:rsidRPr="00AF3413">
        <w:rPr>
          <w:rFonts w:eastAsia="微軟正黑體" w:cstheme="minorHAnsi"/>
        </w:rPr>
        <w:t>顯示利率種類</w:t>
      </w:r>
      <w:r w:rsidR="00A67BCA" w:rsidRPr="00AF3413">
        <w:rPr>
          <w:rFonts w:eastAsia="微軟正黑體" w:cstheme="minorHAnsi"/>
        </w:rPr>
        <w:t xml:space="preserve"> + </w:t>
      </w:r>
      <w:r w:rsidR="00A67BCA" w:rsidRPr="00AF3413">
        <w:rPr>
          <w:rFonts w:eastAsia="微軟正黑體" w:cstheme="minorHAnsi"/>
        </w:rPr>
        <w:t>利率</w:t>
      </w:r>
      <w:r w:rsidR="00A67BCA" w:rsidRPr="00AF3413">
        <w:rPr>
          <w:rFonts w:eastAsia="微軟正黑體" w:cstheme="minorHAnsi"/>
        </w:rPr>
        <w:t xml:space="preserve"> (ex: </w:t>
      </w:r>
      <w:r w:rsidR="00A67BCA" w:rsidRPr="00AF3413">
        <w:rPr>
          <w:rFonts w:eastAsia="微軟正黑體" w:cstheme="minorHAnsi"/>
        </w:rPr>
        <w:t>機動</w:t>
      </w:r>
      <w:r w:rsidR="00A67BCA" w:rsidRPr="00AF3413">
        <w:rPr>
          <w:rFonts w:eastAsia="微軟正黑體" w:cstheme="minorHAnsi"/>
        </w:rPr>
        <w:t xml:space="preserve"> 1.330%)</w:t>
      </w:r>
    </w:p>
    <w:p w14:paraId="507DA4A2" w14:textId="15766033"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到期日</w:t>
      </w:r>
    </w:p>
    <w:p w14:paraId="0FF1877B" w14:textId="528443A5" w:rsidR="00A118FB" w:rsidRPr="00AF3413" w:rsidRDefault="00A118FB">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幣別</w:t>
      </w:r>
    </w:p>
    <w:p w14:paraId="58BF0897" w14:textId="0D281225"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存款餘額</w:t>
      </w:r>
    </w:p>
    <w:p w14:paraId="7C23E3CB" w14:textId="1F393D48" w:rsidR="007829C6" w:rsidRPr="00AF3413" w:rsidRDefault="007829C6">
      <w:pPr>
        <w:pStyle w:val="af2"/>
        <w:numPr>
          <w:ilvl w:val="0"/>
          <w:numId w:val="47"/>
        </w:numPr>
        <w:ind w:leftChars="0" w:left="426"/>
        <w:rPr>
          <w:rFonts w:eastAsia="微軟正黑體" w:cstheme="minorHAnsi"/>
          <w:lang w:eastAsia="zh-CN"/>
        </w:rPr>
      </w:pPr>
      <w:r w:rsidRPr="00AF3413">
        <w:rPr>
          <w:rFonts w:eastAsia="微軟正黑體" w:cstheme="minorHAnsi"/>
          <w:lang w:eastAsia="zh-CN"/>
        </w:rPr>
        <w:t>備註</w:t>
      </w:r>
      <w:r w:rsidR="00A67BCA" w:rsidRPr="00AF3413">
        <w:rPr>
          <w:rFonts w:eastAsia="微軟正黑體" w:cstheme="minorHAnsi"/>
          <w:lang w:eastAsia="zh-CN"/>
        </w:rPr>
        <w:t>：</w:t>
      </w:r>
      <w:r w:rsidR="00A67BCA" w:rsidRPr="00AF3413">
        <w:rPr>
          <w:rFonts w:eastAsia="微軟正黑體" w:cstheme="minorHAnsi"/>
        </w:rPr>
        <w:t>結清</w:t>
      </w:r>
      <w:r w:rsidR="00AD5CA0" w:rsidRPr="00AF3413">
        <w:rPr>
          <w:rFonts w:eastAsia="微軟正黑體" w:cstheme="minorHAnsi"/>
        </w:rPr>
        <w:t>理由</w:t>
      </w:r>
      <w:r w:rsidR="00742488" w:rsidRPr="00AF3413">
        <w:rPr>
          <w:rFonts w:eastAsia="微軟正黑體" w:cstheme="minorHAnsi"/>
        </w:rPr>
        <w:t xml:space="preserve"> + </w:t>
      </w:r>
      <w:r w:rsidR="00742488" w:rsidRPr="00AF3413">
        <w:rPr>
          <w:rFonts w:eastAsia="微軟正黑體" w:cstheme="minorHAnsi"/>
        </w:rPr>
        <w:t>分行別</w:t>
      </w:r>
      <w:r w:rsidR="00A67BCA" w:rsidRPr="00AF3413">
        <w:rPr>
          <w:rFonts w:eastAsia="微軟正黑體" w:cstheme="minorHAnsi"/>
        </w:rPr>
        <w:t>。</w:t>
      </w:r>
      <w:r w:rsidR="00A67BCA" w:rsidRPr="00AF3413">
        <w:rPr>
          <w:rFonts w:eastAsia="微軟正黑體" w:cstheme="minorHAnsi"/>
        </w:rPr>
        <w:t xml:space="preserve">(ex: </w:t>
      </w:r>
      <w:r w:rsidR="00A67BCA" w:rsidRPr="00AF3413">
        <w:rPr>
          <w:rFonts w:eastAsia="微軟正黑體" w:cstheme="minorHAnsi"/>
        </w:rPr>
        <w:t>中</w:t>
      </w:r>
      <w:r w:rsidR="00742488" w:rsidRPr="00AF3413">
        <w:rPr>
          <w:rFonts w:eastAsia="微軟正黑體" w:cstheme="minorHAnsi"/>
        </w:rPr>
        <w:t>途</w:t>
      </w:r>
      <w:r w:rsidR="00A67BCA" w:rsidRPr="00AF3413">
        <w:rPr>
          <w:rFonts w:eastAsia="微軟正黑體" w:cstheme="minorHAnsi"/>
        </w:rPr>
        <w:t>結清</w:t>
      </w:r>
      <w:r w:rsidR="00A67BCA" w:rsidRPr="00AF3413">
        <w:rPr>
          <w:rFonts w:eastAsia="微軟正黑體" w:cstheme="minorHAnsi"/>
        </w:rPr>
        <w:t>02)</w:t>
      </w:r>
    </w:p>
    <w:p w14:paraId="555BED50" w14:textId="77777777" w:rsidR="00693528" w:rsidRPr="00AF3413" w:rsidRDefault="00693528" w:rsidP="00693528">
      <w:pPr>
        <w:rPr>
          <w:rFonts w:eastAsia="微軟正黑體" w:cstheme="minorHAnsi"/>
          <w:lang w:eastAsia="zh-CN"/>
        </w:rPr>
      </w:pPr>
    </w:p>
    <w:p w14:paraId="1DA2D056" w14:textId="23151D5D" w:rsidR="00727789" w:rsidRPr="00AF3413" w:rsidRDefault="00727789" w:rsidP="00727789">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2.3.6.2</w:t>
      </w:r>
      <w:r w:rsidR="00055474" w:rsidRPr="00AF3413">
        <w:rPr>
          <w:rFonts w:asciiTheme="minorHAnsi" w:eastAsia="微軟正黑體" w:hAnsiTheme="minorHAnsi" w:cstheme="minorHAnsi"/>
          <w:b w:val="0"/>
          <w:bCs/>
          <w:i w:val="0"/>
          <w:iCs/>
          <w:lang w:eastAsia="zh-TW"/>
        </w:rPr>
        <w:t xml:space="preserve"> </w:t>
      </w:r>
      <w:r w:rsidRPr="00AF3413">
        <w:rPr>
          <w:rFonts w:asciiTheme="minorHAnsi" w:eastAsia="微軟正黑體" w:hAnsiTheme="minorHAnsi" w:cstheme="minorHAnsi"/>
          <w:b w:val="0"/>
          <w:bCs/>
          <w:i w:val="0"/>
          <w:iCs/>
        </w:rPr>
        <w:t>使用者介面</w:t>
      </w:r>
      <w:r w:rsidRPr="00AF3413">
        <w:rPr>
          <w:rFonts w:asciiTheme="minorHAnsi" w:eastAsia="微軟正黑體" w:hAnsiTheme="minorHAnsi" w:cstheme="minorHAnsi"/>
          <w:b w:val="0"/>
          <w:bCs/>
          <w:i w:val="0"/>
          <w:iCs/>
        </w:rPr>
        <w:t xml:space="preserve"> User Interface</w:t>
      </w:r>
    </w:p>
    <w:p w14:paraId="74822E99" w14:textId="304CF72D" w:rsidR="005F4AE9" w:rsidRPr="00AF3413" w:rsidRDefault="005F4AE9" w:rsidP="005F4AE9">
      <w:pPr>
        <w:ind w:left="425" w:hanging="482"/>
        <w:outlineLvl w:val="4"/>
        <w:rPr>
          <w:rFonts w:eastAsia="DengXian" w:cstheme="minorHAnsi"/>
          <w:lang w:eastAsia="zh-CN"/>
        </w:rPr>
      </w:pPr>
      <w:r w:rsidRPr="00AF3413">
        <w:rPr>
          <w:rFonts w:eastAsia="微軟正黑體" w:cstheme="minorHAnsi"/>
        </w:rPr>
        <w:t xml:space="preserve">1. </w:t>
      </w:r>
      <w:r w:rsidRPr="00AF3413">
        <w:rPr>
          <w:rFonts w:eastAsia="微軟正黑體" w:cstheme="minorHAnsi"/>
          <w:lang w:eastAsia="zh-CN"/>
        </w:rPr>
        <w:t>功能：</w:t>
      </w:r>
      <w:r w:rsidRPr="00AF3413">
        <w:rPr>
          <w:rFonts w:eastAsia="微軟正黑體" w:cstheme="minorHAnsi"/>
          <w:lang w:eastAsia="zh-CN"/>
        </w:rPr>
        <w:t xml:space="preserve">1= </w:t>
      </w:r>
      <w:r w:rsidRPr="00AF3413">
        <w:rPr>
          <w:rFonts w:eastAsia="微軟正黑體" w:cstheme="minorHAnsi"/>
          <w:lang w:eastAsia="zh-CN"/>
        </w:rPr>
        <w:t>綜存定存結清補登存摺</w:t>
      </w:r>
    </w:p>
    <w:p w14:paraId="7E32EC1D" w14:textId="4D8B4FD3" w:rsidR="00055474" w:rsidRPr="00AF3413" w:rsidRDefault="00055474" w:rsidP="005F4AE9">
      <w:pPr>
        <w:ind w:left="426"/>
        <w:rPr>
          <w:rFonts w:eastAsia="微軟正黑體" w:cstheme="minorHAnsi"/>
          <w:lang w:eastAsia="zh-CN"/>
        </w:rPr>
      </w:pPr>
      <w:r w:rsidRPr="00AF3413">
        <w:rPr>
          <w:rFonts w:eastAsia="微軟正黑體" w:cstheme="minorHAnsi"/>
          <w:noProof/>
        </w:rPr>
        <w:drawing>
          <wp:inline distT="0" distB="0" distL="0" distR="0" wp14:anchorId="2CDF0972" wp14:editId="7F5C132A">
            <wp:extent cx="5671185" cy="1837690"/>
            <wp:effectExtent l="0" t="0" r="5715" b="0"/>
            <wp:docPr id="886910890" name="圖片 886910890" descr="一張含有 文字, 螢幕擷取畫面, 陳列, 軟體 的圖片&#10;&#10;自動產生的描述">
              <a:extLst xmlns:a="http://schemas.openxmlformats.org/drawingml/2006/main">
                <a:ext uri="{FF2B5EF4-FFF2-40B4-BE49-F238E27FC236}">
                  <a16:creationId xmlns:a16="http://schemas.microsoft.com/office/drawing/2014/main" id="{00000000-0008-0000-0000-00003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0890" name="圖片 886910890" descr="一張含有 文字, 螢幕擷取畫面, 陳列, 軟體 的圖片&#10;&#10;自動產生的描述">
                      <a:extLst>
                        <a:ext uri="{FF2B5EF4-FFF2-40B4-BE49-F238E27FC236}">
                          <a16:creationId xmlns:a16="http://schemas.microsoft.com/office/drawing/2014/main" id="{00000000-0008-0000-0000-000032000000}"/>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t="12644" r="19863" b="40997"/>
                    <a:stretch/>
                  </pic:blipFill>
                  <pic:spPr>
                    <a:xfrm>
                      <a:off x="0" y="0"/>
                      <a:ext cx="5671185" cy="1837690"/>
                    </a:xfrm>
                    <a:prstGeom prst="rect">
                      <a:avLst/>
                    </a:prstGeom>
                  </pic:spPr>
                </pic:pic>
              </a:graphicData>
            </a:graphic>
          </wp:inline>
        </w:drawing>
      </w:r>
    </w:p>
    <w:p w14:paraId="1303E3BA" w14:textId="77777777" w:rsidR="00055474" w:rsidRPr="00AF3413" w:rsidRDefault="00055474" w:rsidP="00727789">
      <w:pPr>
        <w:rPr>
          <w:rFonts w:eastAsia="微軟正黑體" w:cstheme="minorHAnsi"/>
          <w:lang w:eastAsia="zh-CN"/>
        </w:rPr>
      </w:pPr>
    </w:p>
    <w:p w14:paraId="71412100" w14:textId="5C6763CB" w:rsidR="00055474" w:rsidRPr="00AF3413" w:rsidRDefault="005F4AE9">
      <w:pPr>
        <w:pStyle w:val="af2"/>
        <w:numPr>
          <w:ilvl w:val="0"/>
          <w:numId w:val="51"/>
        </w:numPr>
        <w:ind w:leftChars="0" w:left="482" w:hanging="482"/>
        <w:outlineLvl w:val="4"/>
        <w:rPr>
          <w:rFonts w:eastAsia="微軟正黑體" w:cstheme="minorHAnsi"/>
        </w:rPr>
      </w:pPr>
      <w:r w:rsidRPr="00AF3413">
        <w:rPr>
          <w:rFonts w:eastAsia="微軟正黑體" w:cstheme="minorHAnsi"/>
        </w:rPr>
        <w:t>功能：</w:t>
      </w:r>
      <w:r w:rsidRPr="00AF3413">
        <w:rPr>
          <w:rFonts w:eastAsia="微軟正黑體" w:cstheme="minorHAnsi"/>
        </w:rPr>
        <w:t xml:space="preserve">2= </w:t>
      </w:r>
      <w:proofErr w:type="gramStart"/>
      <w:r w:rsidR="006C659B" w:rsidRPr="00AF3413">
        <w:rPr>
          <w:rFonts w:eastAsia="微軟正黑體" w:cstheme="minorHAnsi"/>
        </w:rPr>
        <w:t>綜存定存結</w:t>
      </w:r>
      <w:proofErr w:type="gramEnd"/>
      <w:r w:rsidR="006C659B" w:rsidRPr="00AF3413">
        <w:rPr>
          <w:rFonts w:eastAsia="微軟正黑體" w:cstheme="minorHAnsi"/>
        </w:rPr>
        <w:t>清</w:t>
      </w:r>
      <w:proofErr w:type="gramStart"/>
      <w:r w:rsidR="006C659B" w:rsidRPr="00AF3413">
        <w:rPr>
          <w:rFonts w:eastAsia="微軟正黑體" w:cstheme="minorHAnsi"/>
        </w:rPr>
        <w:t>未登明細</w:t>
      </w:r>
      <w:proofErr w:type="gramEnd"/>
      <w:r w:rsidR="006C659B" w:rsidRPr="00AF3413">
        <w:rPr>
          <w:rFonts w:eastAsia="微軟正黑體" w:cstheme="minorHAnsi"/>
        </w:rPr>
        <w:t>查詢</w:t>
      </w:r>
    </w:p>
    <w:p w14:paraId="1BC70BC3" w14:textId="6050077A" w:rsidR="006C659B" w:rsidRPr="00AF3413" w:rsidRDefault="006C659B" w:rsidP="006C659B">
      <w:pPr>
        <w:ind w:left="0" w:firstLine="0"/>
        <w:rPr>
          <w:rFonts w:eastAsia="微軟正黑體" w:cstheme="minorHAnsi"/>
        </w:rPr>
      </w:pPr>
      <w:r w:rsidRPr="00AF3413">
        <w:rPr>
          <w:rFonts w:eastAsia="微軟正黑體" w:cstheme="minorHAnsi"/>
          <w:noProof/>
          <w:lang w:eastAsia="zh-CN"/>
        </w:rPr>
        <w:drawing>
          <wp:inline distT="0" distB="0" distL="0" distR="0" wp14:anchorId="793BABF6" wp14:editId="271559E9">
            <wp:extent cx="5671185" cy="1797685"/>
            <wp:effectExtent l="0" t="0" r="5715" b="0"/>
            <wp:docPr id="658928843" name="圖片 1" descr="一張含有 文字, 字型,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8843" name="圖片 1" descr="一張含有 文字, 字型, 軟體, 數字 的圖片&#10;&#10;自動產生的描述"/>
                    <pic:cNvPicPr/>
                  </pic:nvPicPr>
                  <pic:blipFill>
                    <a:blip r:embed="rId73"/>
                    <a:stretch>
                      <a:fillRect/>
                    </a:stretch>
                  </pic:blipFill>
                  <pic:spPr>
                    <a:xfrm>
                      <a:off x="0" y="0"/>
                      <a:ext cx="5671185" cy="1797685"/>
                    </a:xfrm>
                    <a:prstGeom prst="rect">
                      <a:avLst/>
                    </a:prstGeom>
                  </pic:spPr>
                </pic:pic>
              </a:graphicData>
            </a:graphic>
          </wp:inline>
        </w:drawing>
      </w:r>
    </w:p>
    <w:p w14:paraId="47EBAD0D" w14:textId="020A6D66" w:rsidR="00055474" w:rsidRPr="00AF3413" w:rsidRDefault="006C659B">
      <w:pPr>
        <w:pStyle w:val="af2"/>
        <w:numPr>
          <w:ilvl w:val="0"/>
          <w:numId w:val="51"/>
        </w:numPr>
        <w:ind w:leftChars="0" w:left="482" w:hanging="482"/>
        <w:outlineLvl w:val="4"/>
        <w:rPr>
          <w:rFonts w:eastAsia="微軟正黑體" w:cstheme="minorHAnsi"/>
        </w:rPr>
      </w:pPr>
      <w:r w:rsidRPr="00AF3413">
        <w:rPr>
          <w:rFonts w:eastAsia="微軟正黑體" w:cstheme="minorHAnsi"/>
        </w:rPr>
        <w:t>功能：</w:t>
      </w:r>
      <w:r w:rsidRPr="00AF3413">
        <w:rPr>
          <w:rFonts w:eastAsia="微軟正黑體" w:cstheme="minorHAnsi"/>
        </w:rPr>
        <w:t xml:space="preserve">2= </w:t>
      </w:r>
      <w:proofErr w:type="gramStart"/>
      <w:r w:rsidRPr="00AF3413">
        <w:rPr>
          <w:rFonts w:eastAsia="微軟正黑體" w:cstheme="minorHAnsi"/>
        </w:rPr>
        <w:t>綜存定存結</w:t>
      </w:r>
      <w:proofErr w:type="gramEnd"/>
      <w:r w:rsidRPr="00AF3413">
        <w:rPr>
          <w:rFonts w:eastAsia="微軟正黑體" w:cstheme="minorHAnsi"/>
        </w:rPr>
        <w:t>清</w:t>
      </w:r>
      <w:proofErr w:type="gramStart"/>
      <w:r w:rsidRPr="00AF3413">
        <w:rPr>
          <w:rFonts w:eastAsia="微軟正黑體" w:cstheme="minorHAnsi"/>
        </w:rPr>
        <w:t>未登明細</w:t>
      </w:r>
      <w:proofErr w:type="gramEnd"/>
      <w:r w:rsidRPr="00AF3413">
        <w:rPr>
          <w:rFonts w:eastAsia="微軟正黑體" w:cstheme="minorHAnsi"/>
        </w:rPr>
        <w:t>查詢</w:t>
      </w:r>
      <w:r w:rsidRPr="00AF3413">
        <w:rPr>
          <w:rFonts w:eastAsia="微軟正黑體" w:cstheme="minorHAnsi"/>
        </w:rPr>
        <w:t>-</w:t>
      </w:r>
      <w:r w:rsidRPr="00AF3413">
        <w:rPr>
          <w:rFonts w:eastAsia="微軟正黑體" w:cstheme="minorHAnsi"/>
        </w:rPr>
        <w:t>結果</w:t>
      </w:r>
    </w:p>
    <w:p w14:paraId="1D6784AD" w14:textId="6E048C55" w:rsidR="00E26839" w:rsidRPr="00AF3413" w:rsidRDefault="00E26839" w:rsidP="00727789">
      <w:pPr>
        <w:rPr>
          <w:rFonts w:eastAsia="微軟正黑體" w:cstheme="minorHAnsi"/>
        </w:rPr>
      </w:pPr>
      <w:r w:rsidRPr="00AF3413">
        <w:rPr>
          <w:rFonts w:eastAsia="微軟正黑體" w:cstheme="minorHAnsi"/>
          <w:noProof/>
          <w:lang w:eastAsia="zh-CN"/>
        </w:rPr>
        <w:lastRenderedPageBreak/>
        <w:drawing>
          <wp:inline distT="0" distB="0" distL="0" distR="0" wp14:anchorId="3F8885C0" wp14:editId="7491CAD1">
            <wp:extent cx="5671185" cy="1898650"/>
            <wp:effectExtent l="0" t="0" r="5715" b="6350"/>
            <wp:docPr id="553062172"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2172" name="圖片 1" descr="一張含有 文字, 螢幕擷取畫面, 數字, 字型 的圖片&#10;&#10;自動產生的描述"/>
                    <pic:cNvPicPr/>
                  </pic:nvPicPr>
                  <pic:blipFill>
                    <a:blip r:embed="rId74"/>
                    <a:stretch>
                      <a:fillRect/>
                    </a:stretch>
                  </pic:blipFill>
                  <pic:spPr>
                    <a:xfrm>
                      <a:off x="0" y="0"/>
                      <a:ext cx="5671185" cy="1898650"/>
                    </a:xfrm>
                    <a:prstGeom prst="rect">
                      <a:avLst/>
                    </a:prstGeom>
                  </pic:spPr>
                </pic:pic>
              </a:graphicData>
            </a:graphic>
          </wp:inline>
        </w:drawing>
      </w:r>
    </w:p>
    <w:p w14:paraId="0952D803" w14:textId="7C143613" w:rsidR="00727789" w:rsidRPr="00AF3413" w:rsidRDefault="00727789" w:rsidP="00727789">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lang w:eastAsia="zh-TW"/>
        </w:rPr>
        <w:t>2</w:t>
      </w:r>
      <w:r w:rsidRPr="00AF3413">
        <w:rPr>
          <w:rFonts w:asciiTheme="minorHAnsi" w:eastAsia="微軟正黑體" w:hAnsiTheme="minorHAnsi" w:cstheme="minorHAnsi"/>
          <w:b w:val="0"/>
          <w:bCs/>
          <w:i w:val="0"/>
          <w:iCs/>
        </w:rPr>
        <w:t>.3.6.3</w:t>
      </w:r>
      <w:r w:rsidR="00055474" w:rsidRPr="00AF3413">
        <w:rPr>
          <w:rFonts w:asciiTheme="minorHAnsi" w:eastAsia="微軟正黑體" w:hAnsiTheme="minorHAnsi" w:cstheme="minorHAnsi"/>
          <w:b w:val="0"/>
          <w:bCs/>
          <w:i w:val="0"/>
          <w:iCs/>
          <w:lang w:eastAsia="zh-TW"/>
        </w:rPr>
        <w:t xml:space="preserve"> </w:t>
      </w:r>
      <w:r w:rsidRPr="00AF3413">
        <w:rPr>
          <w:rFonts w:asciiTheme="minorHAnsi" w:eastAsia="微軟正黑體" w:hAnsiTheme="minorHAnsi" w:cstheme="minorHAnsi"/>
          <w:b w:val="0"/>
          <w:bCs/>
          <w:i w:val="0"/>
          <w:iCs/>
        </w:rPr>
        <w:t>欄位屬性</w:t>
      </w:r>
      <w:r w:rsidRPr="00AF3413">
        <w:rPr>
          <w:rFonts w:asciiTheme="minorHAnsi" w:eastAsia="微軟正黑體" w:hAnsiTheme="minorHAnsi" w:cstheme="minorHAnsi"/>
          <w:b w:val="0"/>
          <w:bCs/>
          <w:i w:val="0"/>
          <w:iCs/>
        </w:rPr>
        <w:t xml:space="preserve"> Field Properties</w:t>
      </w:r>
    </w:p>
    <w:p w14:paraId="32C856B4" w14:textId="6B52A257" w:rsidR="004D5CFE" w:rsidRPr="00AF3413" w:rsidRDefault="005F4AE9">
      <w:pPr>
        <w:pStyle w:val="af2"/>
        <w:numPr>
          <w:ilvl w:val="3"/>
          <w:numId w:val="140"/>
        </w:numPr>
        <w:ind w:leftChars="0" w:left="567" w:hanging="482"/>
        <w:outlineLvl w:val="4"/>
        <w:rPr>
          <w:rFonts w:eastAsia="微軟正黑體" w:cstheme="minorHAnsi"/>
        </w:rPr>
      </w:pPr>
      <w:r w:rsidRPr="00AF3413">
        <w:rPr>
          <w:rFonts w:eastAsia="微軟正黑體" w:cstheme="minorHAnsi"/>
        </w:rPr>
        <w:t>功能：</w:t>
      </w:r>
      <w:r w:rsidRPr="00AF3413">
        <w:rPr>
          <w:rFonts w:eastAsia="微軟正黑體" w:cstheme="minorHAnsi"/>
        </w:rPr>
        <w:t xml:space="preserve">1= </w:t>
      </w:r>
      <w:proofErr w:type="gramStart"/>
      <w:r w:rsidRPr="00AF3413">
        <w:rPr>
          <w:rFonts w:eastAsia="微軟正黑體" w:cstheme="minorHAnsi"/>
        </w:rPr>
        <w:t>綜存定存結清補</w:t>
      </w:r>
      <w:proofErr w:type="gramEnd"/>
      <w:r w:rsidRPr="00AF3413">
        <w:rPr>
          <w:rFonts w:eastAsia="微軟正黑體" w:cstheme="minorHAnsi"/>
        </w:rPr>
        <w:t>登存摺</w:t>
      </w:r>
    </w:p>
    <w:tbl>
      <w:tblPr>
        <w:tblStyle w:val="af1"/>
        <w:tblW w:w="0" w:type="auto"/>
        <w:tblLook w:val="04A0" w:firstRow="1" w:lastRow="0" w:firstColumn="1" w:lastColumn="0" w:noHBand="0" w:noVBand="1"/>
      </w:tblPr>
      <w:tblGrid>
        <w:gridCol w:w="762"/>
        <w:gridCol w:w="1643"/>
        <w:gridCol w:w="1276"/>
        <w:gridCol w:w="709"/>
        <w:gridCol w:w="1275"/>
        <w:gridCol w:w="3256"/>
      </w:tblGrid>
      <w:tr w:rsidR="005F4AE9" w:rsidRPr="00AF3413" w14:paraId="72902C15" w14:textId="77777777" w:rsidTr="001A2219">
        <w:tc>
          <w:tcPr>
            <w:tcW w:w="762" w:type="dxa"/>
            <w:tcBorders>
              <w:bottom w:val="single" w:sz="4" w:space="0" w:color="auto"/>
            </w:tcBorders>
            <w:shd w:val="pct12" w:color="auto" w:fill="auto"/>
          </w:tcPr>
          <w:p w14:paraId="4E2B3F57"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43" w:type="dxa"/>
            <w:tcBorders>
              <w:bottom w:val="single" w:sz="4" w:space="0" w:color="auto"/>
            </w:tcBorders>
            <w:shd w:val="pct12" w:color="auto" w:fill="auto"/>
          </w:tcPr>
          <w:p w14:paraId="6C29C492"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76" w:type="dxa"/>
            <w:tcBorders>
              <w:bottom w:val="single" w:sz="4" w:space="0" w:color="auto"/>
            </w:tcBorders>
            <w:shd w:val="pct12" w:color="auto" w:fill="auto"/>
          </w:tcPr>
          <w:p w14:paraId="1966F852"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9" w:type="dxa"/>
            <w:tcBorders>
              <w:bottom w:val="single" w:sz="4" w:space="0" w:color="auto"/>
            </w:tcBorders>
            <w:shd w:val="pct12" w:color="auto" w:fill="auto"/>
          </w:tcPr>
          <w:p w14:paraId="1E512F31"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275" w:type="dxa"/>
            <w:tcBorders>
              <w:bottom w:val="single" w:sz="4" w:space="0" w:color="auto"/>
            </w:tcBorders>
            <w:shd w:val="pct12" w:color="auto" w:fill="auto"/>
          </w:tcPr>
          <w:p w14:paraId="2B8C36A1"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256" w:type="dxa"/>
            <w:tcBorders>
              <w:bottom w:val="single" w:sz="4" w:space="0" w:color="auto"/>
            </w:tcBorders>
            <w:shd w:val="pct12" w:color="auto" w:fill="auto"/>
          </w:tcPr>
          <w:p w14:paraId="3D18916F" w14:textId="77777777" w:rsidR="005F4AE9" w:rsidRPr="00AF3413" w:rsidRDefault="005F4AE9"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5F4AE9" w:rsidRPr="00AF3413" w14:paraId="3C42D04E" w14:textId="77777777" w:rsidTr="001A2219">
        <w:tc>
          <w:tcPr>
            <w:tcW w:w="762" w:type="dxa"/>
            <w:vAlign w:val="center"/>
          </w:tcPr>
          <w:p w14:paraId="1FF81CE3" w14:textId="77777777" w:rsidR="005F4AE9" w:rsidRPr="00AF3413" w:rsidRDefault="005F4AE9">
            <w:pPr>
              <w:pStyle w:val="af2"/>
              <w:numPr>
                <w:ilvl w:val="0"/>
                <w:numId w:val="138"/>
              </w:numPr>
              <w:ind w:leftChars="0"/>
              <w:rPr>
                <w:rFonts w:eastAsia="微軟正黑體" w:cstheme="minorHAnsi"/>
                <w:sz w:val="22"/>
              </w:rPr>
            </w:pPr>
          </w:p>
        </w:tc>
        <w:tc>
          <w:tcPr>
            <w:tcW w:w="1643" w:type="dxa"/>
            <w:vAlign w:val="center"/>
          </w:tcPr>
          <w:p w14:paraId="0C7902AA" w14:textId="14F12A2D" w:rsidR="005F4AE9" w:rsidRPr="00AF3413" w:rsidRDefault="00265065" w:rsidP="001A2219">
            <w:pPr>
              <w:ind w:left="0" w:firstLine="0"/>
              <w:rPr>
                <w:rFonts w:eastAsia="微軟正黑體" w:cstheme="minorHAnsi"/>
                <w:sz w:val="22"/>
              </w:rPr>
            </w:pPr>
            <w:r w:rsidRPr="00AF3413">
              <w:rPr>
                <w:rFonts w:eastAsia="微軟正黑體" w:cstheme="minorHAnsi"/>
                <w:sz w:val="22"/>
              </w:rPr>
              <w:t>功能</w:t>
            </w:r>
          </w:p>
        </w:tc>
        <w:tc>
          <w:tcPr>
            <w:tcW w:w="1276" w:type="dxa"/>
            <w:vAlign w:val="center"/>
          </w:tcPr>
          <w:p w14:paraId="1967F134" w14:textId="059A5AEF" w:rsidR="005F4AE9" w:rsidRPr="00AF3413" w:rsidRDefault="00265065" w:rsidP="001A2219">
            <w:pPr>
              <w:ind w:left="0" w:firstLine="0"/>
              <w:rPr>
                <w:rFonts w:eastAsia="微軟正黑體" w:cstheme="minorHAnsi"/>
                <w:sz w:val="22"/>
              </w:rPr>
            </w:pPr>
            <w:r w:rsidRPr="00AF3413">
              <w:rPr>
                <w:rFonts w:eastAsia="微軟正黑體" w:cstheme="minorHAnsi"/>
                <w:sz w:val="22"/>
              </w:rPr>
              <w:t>文數字</w:t>
            </w:r>
          </w:p>
        </w:tc>
        <w:tc>
          <w:tcPr>
            <w:tcW w:w="709" w:type="dxa"/>
          </w:tcPr>
          <w:p w14:paraId="439D0945" w14:textId="0D9F2765" w:rsidR="005F4AE9" w:rsidRPr="00AF3413" w:rsidRDefault="00265065"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A796A70" w14:textId="5EA3B816" w:rsidR="005F4AE9" w:rsidRPr="00AF3413" w:rsidRDefault="00265065" w:rsidP="001A2219">
            <w:pPr>
              <w:ind w:left="0" w:firstLine="0"/>
              <w:rPr>
                <w:rFonts w:eastAsia="微軟正黑體" w:cstheme="minorHAnsi"/>
                <w:sz w:val="22"/>
              </w:rPr>
            </w:pPr>
            <w:r w:rsidRPr="00AF3413">
              <w:rPr>
                <w:rFonts w:eastAsia="微軟正黑體" w:cstheme="minorHAnsi"/>
                <w:sz w:val="22"/>
              </w:rPr>
              <w:t>15</w:t>
            </w:r>
          </w:p>
        </w:tc>
        <w:tc>
          <w:tcPr>
            <w:tcW w:w="3256" w:type="dxa"/>
            <w:vAlign w:val="center"/>
          </w:tcPr>
          <w:p w14:paraId="4C3385D5" w14:textId="77777777" w:rsidR="00265065" w:rsidRPr="00AF3413" w:rsidRDefault="00265065" w:rsidP="001A2219">
            <w:pPr>
              <w:ind w:left="0" w:firstLine="0"/>
              <w:rPr>
                <w:rFonts w:eastAsia="微軟正黑體" w:cstheme="minorHAnsi"/>
                <w:sz w:val="22"/>
              </w:rPr>
            </w:pPr>
            <w:r w:rsidRPr="00AF3413">
              <w:rPr>
                <w:rFonts w:eastAsia="微軟正黑體" w:cstheme="minorHAnsi"/>
                <w:sz w:val="22"/>
              </w:rPr>
              <w:t>選項：</w:t>
            </w:r>
          </w:p>
          <w:p w14:paraId="393548C4" w14:textId="77777777" w:rsidR="005F4AE9" w:rsidRPr="00AF3413" w:rsidRDefault="00265065" w:rsidP="001A2219">
            <w:pPr>
              <w:ind w:left="0" w:firstLine="0"/>
              <w:rPr>
                <w:rFonts w:eastAsia="微軟正黑體" w:cstheme="minorHAnsi"/>
                <w:sz w:val="22"/>
                <w:lang w:eastAsia="zh-CN"/>
              </w:rPr>
            </w:pPr>
            <w:r w:rsidRPr="00AF3413">
              <w:rPr>
                <w:rFonts w:eastAsia="微軟正黑體" w:cstheme="minorHAnsi"/>
                <w:sz w:val="22"/>
              </w:rPr>
              <w:t>1=</w:t>
            </w:r>
            <w:r w:rsidRPr="00AF3413">
              <w:rPr>
                <w:rFonts w:eastAsia="微軟正黑體" w:cstheme="minorHAnsi"/>
                <w:sz w:val="22"/>
                <w:lang w:eastAsia="zh-CN"/>
              </w:rPr>
              <w:t>綜存定存結清補登存摺</w:t>
            </w:r>
          </w:p>
          <w:p w14:paraId="65139B89" w14:textId="5B21AA44" w:rsidR="00265065" w:rsidRPr="00AF3413" w:rsidRDefault="00265065" w:rsidP="001A2219">
            <w:pPr>
              <w:ind w:left="0" w:firstLine="0"/>
              <w:rPr>
                <w:rFonts w:cstheme="minorHAnsi"/>
                <w:sz w:val="22"/>
              </w:rPr>
            </w:pPr>
            <w:r w:rsidRPr="00AF3413">
              <w:rPr>
                <w:rFonts w:eastAsia="微軟正黑體" w:cstheme="minorHAnsi"/>
                <w:sz w:val="22"/>
              </w:rPr>
              <w:t>2=</w:t>
            </w:r>
            <w:proofErr w:type="gramStart"/>
            <w:r w:rsidRPr="00AF3413">
              <w:rPr>
                <w:rFonts w:eastAsia="微軟正黑體" w:cstheme="minorHAnsi"/>
                <w:sz w:val="22"/>
              </w:rPr>
              <w:t>綜存定存結</w:t>
            </w:r>
            <w:proofErr w:type="gramEnd"/>
            <w:r w:rsidRPr="00AF3413">
              <w:rPr>
                <w:rFonts w:eastAsia="微軟正黑體" w:cstheme="minorHAnsi"/>
                <w:sz w:val="22"/>
              </w:rPr>
              <w:t>清</w:t>
            </w:r>
            <w:proofErr w:type="gramStart"/>
            <w:r w:rsidRPr="00AF3413">
              <w:rPr>
                <w:rFonts w:eastAsia="微軟正黑體" w:cstheme="minorHAnsi"/>
                <w:sz w:val="22"/>
              </w:rPr>
              <w:t>未登明細</w:t>
            </w:r>
            <w:proofErr w:type="gramEnd"/>
            <w:r w:rsidRPr="00AF3413">
              <w:rPr>
                <w:rFonts w:eastAsia="微軟正黑體" w:cstheme="minorHAnsi"/>
                <w:sz w:val="22"/>
              </w:rPr>
              <w:t>查詢</w:t>
            </w:r>
          </w:p>
        </w:tc>
      </w:tr>
      <w:tr w:rsidR="005F4AE9" w:rsidRPr="00AF3413" w14:paraId="2B53CB6C" w14:textId="77777777" w:rsidTr="001A2219">
        <w:tc>
          <w:tcPr>
            <w:tcW w:w="762" w:type="dxa"/>
            <w:vAlign w:val="center"/>
          </w:tcPr>
          <w:p w14:paraId="6A3E0BA3" w14:textId="77777777" w:rsidR="005F4AE9" w:rsidRPr="00AF3413" w:rsidRDefault="005F4AE9">
            <w:pPr>
              <w:pStyle w:val="af2"/>
              <w:numPr>
                <w:ilvl w:val="0"/>
                <w:numId w:val="138"/>
              </w:numPr>
              <w:ind w:leftChars="0"/>
              <w:rPr>
                <w:rFonts w:eastAsia="微軟正黑體" w:cstheme="minorHAnsi"/>
                <w:sz w:val="22"/>
              </w:rPr>
            </w:pPr>
          </w:p>
        </w:tc>
        <w:tc>
          <w:tcPr>
            <w:tcW w:w="1643" w:type="dxa"/>
            <w:vAlign w:val="center"/>
          </w:tcPr>
          <w:p w14:paraId="69515B1B" w14:textId="77777777" w:rsidR="005F4AE9" w:rsidRPr="00AF3413" w:rsidRDefault="005F4AE9" w:rsidP="001A2219">
            <w:pPr>
              <w:ind w:left="0" w:firstLine="0"/>
              <w:rPr>
                <w:rFonts w:eastAsia="微軟正黑體" w:cstheme="minorHAnsi"/>
                <w:sz w:val="22"/>
              </w:rPr>
            </w:pPr>
            <w:r w:rsidRPr="00AF3413">
              <w:rPr>
                <w:rFonts w:eastAsia="微軟正黑體" w:cstheme="minorHAnsi"/>
                <w:sz w:val="22"/>
              </w:rPr>
              <w:t>帳號</w:t>
            </w:r>
          </w:p>
        </w:tc>
        <w:tc>
          <w:tcPr>
            <w:tcW w:w="1276" w:type="dxa"/>
            <w:vAlign w:val="center"/>
          </w:tcPr>
          <w:p w14:paraId="7121146A" w14:textId="77777777" w:rsidR="005F4AE9" w:rsidRPr="00AF3413" w:rsidRDefault="005F4AE9"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1D191F25" w14:textId="77777777" w:rsidR="005F4AE9" w:rsidRPr="00AF3413" w:rsidRDefault="005F4AE9"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67CC9300" w14:textId="77777777" w:rsidR="005F4AE9" w:rsidRPr="00AF3413" w:rsidRDefault="005F4AE9" w:rsidP="001A2219">
            <w:pPr>
              <w:ind w:left="0" w:firstLine="0"/>
              <w:rPr>
                <w:rFonts w:eastAsia="微軟正黑體" w:cstheme="minorHAnsi"/>
                <w:sz w:val="22"/>
              </w:rPr>
            </w:pPr>
            <w:r w:rsidRPr="00AF3413">
              <w:rPr>
                <w:rFonts w:eastAsia="微軟正黑體" w:cstheme="minorHAnsi"/>
                <w:sz w:val="22"/>
              </w:rPr>
              <w:t>14</w:t>
            </w:r>
          </w:p>
        </w:tc>
        <w:tc>
          <w:tcPr>
            <w:tcW w:w="3256" w:type="dxa"/>
            <w:vAlign w:val="center"/>
          </w:tcPr>
          <w:p w14:paraId="0D5C5C76" w14:textId="1501599D" w:rsidR="005F4AE9" w:rsidRPr="00AF3413" w:rsidRDefault="005F4AE9" w:rsidP="004C1BF7">
            <w:pPr>
              <w:ind w:left="0" w:firstLine="0"/>
              <w:rPr>
                <w:rFonts w:eastAsia="微軟正黑體" w:cstheme="minorHAnsi"/>
                <w:sz w:val="22"/>
              </w:rPr>
            </w:pPr>
            <w:r w:rsidRPr="00AF3413">
              <w:rPr>
                <w:rFonts w:eastAsia="微軟正黑體" w:cstheme="minorHAnsi"/>
                <w:sz w:val="22"/>
              </w:rPr>
              <w:t>限</w:t>
            </w:r>
            <w:proofErr w:type="gramStart"/>
            <w:r w:rsidRPr="00AF3413">
              <w:rPr>
                <w:rFonts w:eastAsia="微軟正黑體" w:cstheme="minorHAnsi"/>
                <w:sz w:val="22"/>
              </w:rPr>
              <w:t>輸入</w:t>
            </w:r>
            <w:r w:rsidR="004C1BF7" w:rsidRPr="00AF3413">
              <w:rPr>
                <w:rFonts w:eastAsia="微軟正黑體" w:cstheme="minorHAnsi"/>
                <w:sz w:val="22"/>
              </w:rPr>
              <w:t>綜存</w:t>
            </w:r>
            <w:r w:rsidRPr="00AF3413">
              <w:rPr>
                <w:rFonts w:eastAsia="微軟正黑體" w:cstheme="minorHAnsi"/>
                <w:sz w:val="22"/>
              </w:rPr>
              <w:t>帳號</w:t>
            </w:r>
            <w:proofErr w:type="gramEnd"/>
          </w:p>
        </w:tc>
      </w:tr>
      <w:tr w:rsidR="005F4AE9" w:rsidRPr="00AF3413" w14:paraId="191CCA7F" w14:textId="77777777" w:rsidTr="001A2219">
        <w:tc>
          <w:tcPr>
            <w:tcW w:w="762" w:type="dxa"/>
            <w:vAlign w:val="center"/>
          </w:tcPr>
          <w:p w14:paraId="48AFBCAF" w14:textId="77777777" w:rsidR="005F4AE9" w:rsidRPr="00AF3413" w:rsidRDefault="005F4AE9">
            <w:pPr>
              <w:pStyle w:val="af2"/>
              <w:numPr>
                <w:ilvl w:val="0"/>
                <w:numId w:val="138"/>
              </w:numPr>
              <w:ind w:leftChars="0"/>
              <w:rPr>
                <w:rFonts w:eastAsia="微軟正黑體" w:cstheme="minorHAnsi"/>
                <w:sz w:val="22"/>
              </w:rPr>
            </w:pPr>
          </w:p>
        </w:tc>
        <w:tc>
          <w:tcPr>
            <w:tcW w:w="1643" w:type="dxa"/>
            <w:vAlign w:val="center"/>
          </w:tcPr>
          <w:p w14:paraId="18E6663C" w14:textId="15F3E470" w:rsidR="005F4AE9" w:rsidRPr="00AF3413" w:rsidRDefault="004C1BF7" w:rsidP="001A2219">
            <w:pPr>
              <w:ind w:left="0" w:firstLine="0"/>
              <w:rPr>
                <w:rFonts w:eastAsia="微軟正黑體" w:cstheme="minorHAnsi"/>
                <w:sz w:val="22"/>
              </w:rPr>
            </w:pPr>
            <w:r w:rsidRPr="00AF3413">
              <w:rPr>
                <w:rFonts w:eastAsia="微軟正黑體" w:cstheme="minorHAnsi"/>
                <w:sz w:val="22"/>
              </w:rPr>
              <w:t>補</w:t>
            </w:r>
            <w:proofErr w:type="gramStart"/>
            <w:r w:rsidRPr="00AF3413">
              <w:rPr>
                <w:rFonts w:eastAsia="微軟正黑體" w:cstheme="minorHAnsi"/>
                <w:sz w:val="22"/>
              </w:rPr>
              <w:t>登行次</w:t>
            </w:r>
            <w:proofErr w:type="gramEnd"/>
          </w:p>
        </w:tc>
        <w:tc>
          <w:tcPr>
            <w:tcW w:w="1276" w:type="dxa"/>
            <w:vAlign w:val="center"/>
          </w:tcPr>
          <w:p w14:paraId="59ECCB69" w14:textId="5FE21C22" w:rsidR="005F4AE9" w:rsidRPr="00AF3413" w:rsidRDefault="004C1BF7" w:rsidP="001A2219">
            <w:pPr>
              <w:ind w:left="0" w:firstLine="0"/>
              <w:rPr>
                <w:rFonts w:eastAsia="微軟正黑體" w:cstheme="minorHAnsi"/>
                <w:sz w:val="22"/>
              </w:rPr>
            </w:pPr>
            <w:r w:rsidRPr="00AF3413">
              <w:rPr>
                <w:rFonts w:eastAsia="微軟正黑體" w:cstheme="minorHAnsi"/>
                <w:sz w:val="22"/>
              </w:rPr>
              <w:t>數字</w:t>
            </w:r>
          </w:p>
        </w:tc>
        <w:tc>
          <w:tcPr>
            <w:tcW w:w="709" w:type="dxa"/>
          </w:tcPr>
          <w:p w14:paraId="6C445D26" w14:textId="5C41B981" w:rsidR="005F4AE9" w:rsidRPr="00AF3413" w:rsidRDefault="004C1BF7" w:rsidP="001A2219">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15B66B20" w14:textId="32DF0814" w:rsidR="005F4AE9" w:rsidRPr="00AF3413" w:rsidRDefault="004C1BF7" w:rsidP="001A2219">
            <w:pPr>
              <w:ind w:left="0" w:firstLine="0"/>
              <w:rPr>
                <w:rFonts w:eastAsia="微軟正黑體" w:cstheme="minorHAnsi"/>
                <w:sz w:val="22"/>
              </w:rPr>
            </w:pPr>
            <w:r w:rsidRPr="00AF3413">
              <w:rPr>
                <w:rFonts w:eastAsia="微軟正黑體" w:cstheme="minorHAnsi"/>
                <w:sz w:val="22"/>
              </w:rPr>
              <w:t>2</w:t>
            </w:r>
          </w:p>
        </w:tc>
        <w:tc>
          <w:tcPr>
            <w:tcW w:w="3256" w:type="dxa"/>
            <w:vAlign w:val="center"/>
          </w:tcPr>
          <w:p w14:paraId="123868E5" w14:textId="6FD78A6A" w:rsidR="005F4AE9" w:rsidRPr="00AF3413" w:rsidRDefault="005F4AE9" w:rsidP="001A2219">
            <w:pPr>
              <w:ind w:left="0" w:firstLine="0"/>
              <w:rPr>
                <w:rFonts w:eastAsia="微軟正黑體" w:cstheme="minorHAnsi"/>
                <w:sz w:val="22"/>
              </w:rPr>
            </w:pPr>
          </w:p>
        </w:tc>
      </w:tr>
      <w:tr w:rsidR="004C1BF7" w:rsidRPr="00AF3413" w14:paraId="7CCB14AF" w14:textId="77777777" w:rsidTr="001A2219">
        <w:tc>
          <w:tcPr>
            <w:tcW w:w="762" w:type="dxa"/>
            <w:vAlign w:val="center"/>
          </w:tcPr>
          <w:p w14:paraId="0091318C" w14:textId="77777777" w:rsidR="004C1BF7" w:rsidRPr="00AF3413" w:rsidRDefault="004C1BF7">
            <w:pPr>
              <w:pStyle w:val="af2"/>
              <w:numPr>
                <w:ilvl w:val="0"/>
                <w:numId w:val="138"/>
              </w:numPr>
              <w:ind w:leftChars="0"/>
              <w:rPr>
                <w:rFonts w:eastAsia="微軟正黑體" w:cstheme="minorHAnsi"/>
                <w:sz w:val="22"/>
              </w:rPr>
            </w:pPr>
          </w:p>
        </w:tc>
        <w:tc>
          <w:tcPr>
            <w:tcW w:w="1643" w:type="dxa"/>
            <w:vAlign w:val="center"/>
          </w:tcPr>
          <w:p w14:paraId="5D267F4E" w14:textId="2E66F03A" w:rsidR="004C1BF7" w:rsidRPr="00AF3413" w:rsidRDefault="004C1BF7" w:rsidP="004C1BF7">
            <w:pPr>
              <w:ind w:left="0" w:firstLine="0"/>
              <w:rPr>
                <w:rFonts w:eastAsia="微軟正黑體" w:cstheme="minorHAnsi"/>
                <w:sz w:val="22"/>
              </w:rPr>
            </w:pPr>
            <w:r w:rsidRPr="00AF3413">
              <w:rPr>
                <w:rFonts w:eastAsia="微軟正黑體" w:cstheme="minorHAnsi"/>
                <w:sz w:val="22"/>
              </w:rPr>
              <w:t>交易日期</w:t>
            </w:r>
          </w:p>
        </w:tc>
        <w:tc>
          <w:tcPr>
            <w:tcW w:w="1276" w:type="dxa"/>
            <w:vAlign w:val="center"/>
          </w:tcPr>
          <w:p w14:paraId="28EEBD10" w14:textId="505446D5" w:rsidR="004C1BF7" w:rsidRPr="00AF3413" w:rsidRDefault="004C1BF7" w:rsidP="004C1BF7">
            <w:pPr>
              <w:ind w:left="0" w:firstLine="0"/>
              <w:rPr>
                <w:rFonts w:eastAsia="微軟正黑體" w:cstheme="minorHAnsi"/>
                <w:sz w:val="22"/>
              </w:rPr>
            </w:pPr>
            <w:r w:rsidRPr="00AF3413">
              <w:rPr>
                <w:rFonts w:eastAsia="微軟正黑體" w:cstheme="minorHAnsi"/>
                <w:sz w:val="22"/>
              </w:rPr>
              <w:t>日期</w:t>
            </w:r>
          </w:p>
        </w:tc>
        <w:tc>
          <w:tcPr>
            <w:tcW w:w="709" w:type="dxa"/>
          </w:tcPr>
          <w:p w14:paraId="69D7D910" w14:textId="22D093B0" w:rsidR="004C1BF7" w:rsidRPr="00AF3413" w:rsidRDefault="004C1BF7" w:rsidP="004C1BF7">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18AF3B3E" w14:textId="3145B21F" w:rsidR="004C1BF7" w:rsidRPr="00AF3413" w:rsidRDefault="004C1BF7" w:rsidP="004C1BF7">
            <w:pPr>
              <w:ind w:left="0" w:firstLine="0"/>
              <w:rPr>
                <w:rFonts w:eastAsia="微軟正黑體" w:cstheme="minorHAnsi"/>
                <w:sz w:val="22"/>
              </w:rPr>
            </w:pPr>
            <w:r w:rsidRPr="00AF3413">
              <w:rPr>
                <w:rFonts w:eastAsia="微軟正黑體" w:cstheme="minorHAnsi"/>
                <w:sz w:val="22"/>
              </w:rPr>
              <w:t>8</w:t>
            </w:r>
          </w:p>
        </w:tc>
        <w:tc>
          <w:tcPr>
            <w:tcW w:w="3256" w:type="dxa"/>
            <w:vAlign w:val="center"/>
          </w:tcPr>
          <w:p w14:paraId="158079BD" w14:textId="0A75F39E" w:rsidR="004C1BF7" w:rsidRPr="00AF3413" w:rsidRDefault="00A118FB" w:rsidP="004C1BF7">
            <w:pPr>
              <w:ind w:left="0" w:firstLine="0"/>
              <w:rPr>
                <w:rFonts w:eastAsia="微軟正黑體" w:cstheme="minorHAnsi"/>
                <w:sz w:val="22"/>
              </w:rPr>
            </w:pPr>
            <w:r w:rsidRPr="00AF3413">
              <w:rPr>
                <w:rFonts w:eastAsia="微軟正黑體" w:cstheme="minorHAnsi"/>
                <w:lang w:eastAsia="zh-CN"/>
              </w:rPr>
              <w:t>結清日期</w:t>
            </w:r>
          </w:p>
        </w:tc>
      </w:tr>
      <w:tr w:rsidR="004C1BF7" w:rsidRPr="00AF3413" w14:paraId="2ADE2E0A" w14:textId="77777777" w:rsidTr="001A2219">
        <w:tc>
          <w:tcPr>
            <w:tcW w:w="762" w:type="dxa"/>
            <w:vAlign w:val="center"/>
          </w:tcPr>
          <w:p w14:paraId="15E5734A" w14:textId="77777777" w:rsidR="004C1BF7" w:rsidRPr="00AF3413" w:rsidRDefault="004C1BF7">
            <w:pPr>
              <w:pStyle w:val="af2"/>
              <w:numPr>
                <w:ilvl w:val="0"/>
                <w:numId w:val="138"/>
              </w:numPr>
              <w:ind w:leftChars="0"/>
              <w:rPr>
                <w:rFonts w:eastAsia="微軟正黑體" w:cstheme="minorHAnsi"/>
                <w:sz w:val="22"/>
              </w:rPr>
            </w:pPr>
          </w:p>
        </w:tc>
        <w:tc>
          <w:tcPr>
            <w:tcW w:w="1643" w:type="dxa"/>
            <w:vAlign w:val="center"/>
          </w:tcPr>
          <w:p w14:paraId="1E849F26" w14:textId="3F1C44D1" w:rsidR="004C1BF7" w:rsidRPr="00AF3413" w:rsidRDefault="004C1BF7" w:rsidP="004C1BF7">
            <w:pPr>
              <w:ind w:left="0" w:firstLine="0"/>
              <w:rPr>
                <w:rFonts w:eastAsia="微軟正黑體" w:cstheme="minorHAnsi"/>
                <w:sz w:val="22"/>
              </w:rPr>
            </w:pPr>
            <w:r w:rsidRPr="00AF3413">
              <w:rPr>
                <w:rFonts w:eastAsia="微軟正黑體" w:cstheme="minorHAnsi"/>
                <w:sz w:val="22"/>
              </w:rPr>
              <w:t>定存項目</w:t>
            </w:r>
          </w:p>
        </w:tc>
        <w:tc>
          <w:tcPr>
            <w:tcW w:w="1276" w:type="dxa"/>
            <w:vAlign w:val="center"/>
          </w:tcPr>
          <w:p w14:paraId="60DA304C" w14:textId="0279980B" w:rsidR="004C1BF7" w:rsidRPr="00AF3413" w:rsidRDefault="004C1BF7" w:rsidP="004C1BF7">
            <w:pPr>
              <w:ind w:left="0" w:firstLine="0"/>
              <w:rPr>
                <w:rFonts w:eastAsia="微軟正黑體" w:cstheme="minorHAnsi"/>
                <w:sz w:val="22"/>
              </w:rPr>
            </w:pPr>
            <w:r w:rsidRPr="00AF3413">
              <w:rPr>
                <w:rFonts w:eastAsia="微軟正黑體" w:cstheme="minorHAnsi"/>
                <w:sz w:val="22"/>
              </w:rPr>
              <w:t>文數字</w:t>
            </w:r>
          </w:p>
        </w:tc>
        <w:tc>
          <w:tcPr>
            <w:tcW w:w="709" w:type="dxa"/>
          </w:tcPr>
          <w:p w14:paraId="2D7BB5FE" w14:textId="36BE9B15" w:rsidR="004C1BF7" w:rsidRPr="00AF3413" w:rsidRDefault="004C1BF7" w:rsidP="004C1BF7">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E0197B4" w14:textId="59CF1458" w:rsidR="004C1BF7" w:rsidRPr="00AF3413" w:rsidRDefault="004C1BF7" w:rsidP="004C1BF7">
            <w:pPr>
              <w:ind w:left="0" w:firstLine="0"/>
              <w:rPr>
                <w:rFonts w:eastAsia="微軟正黑體" w:cstheme="minorHAnsi"/>
                <w:sz w:val="22"/>
              </w:rPr>
            </w:pPr>
            <w:r w:rsidRPr="00AF3413">
              <w:rPr>
                <w:rFonts w:eastAsia="微軟正黑體" w:cstheme="minorHAnsi"/>
                <w:sz w:val="22"/>
              </w:rPr>
              <w:t>8</w:t>
            </w:r>
          </w:p>
        </w:tc>
        <w:tc>
          <w:tcPr>
            <w:tcW w:w="3256" w:type="dxa"/>
            <w:vAlign w:val="center"/>
          </w:tcPr>
          <w:p w14:paraId="3B62DFD7" w14:textId="77777777" w:rsidR="00A118FB" w:rsidRPr="00AF3413" w:rsidRDefault="00A118FB" w:rsidP="004C1BF7">
            <w:pPr>
              <w:ind w:left="0" w:firstLine="0"/>
              <w:rPr>
                <w:rFonts w:eastAsia="DengXian" w:cstheme="minorHAnsi"/>
                <w:lang w:eastAsia="zh-CN"/>
              </w:rPr>
            </w:pPr>
            <w:r w:rsidRPr="00AF3413">
              <w:rPr>
                <w:rFonts w:eastAsia="微軟正黑體" w:cstheme="minorHAnsi"/>
              </w:rPr>
              <w:t>1=</w:t>
            </w:r>
            <w:r w:rsidRPr="00AF3413">
              <w:rPr>
                <w:rFonts w:eastAsia="微軟正黑體" w:cstheme="minorHAnsi"/>
                <w:lang w:eastAsia="zh-CN"/>
              </w:rPr>
              <w:t>綜存一般定存</w:t>
            </w:r>
          </w:p>
          <w:p w14:paraId="4A1F2928" w14:textId="77777777" w:rsidR="00A118FB" w:rsidRPr="00AF3413" w:rsidRDefault="00A118FB" w:rsidP="004C1BF7">
            <w:pPr>
              <w:ind w:left="0" w:firstLine="0"/>
              <w:rPr>
                <w:rFonts w:eastAsia="DengXian" w:cstheme="minorHAnsi"/>
                <w:lang w:eastAsia="zh-CN"/>
              </w:rPr>
            </w:pPr>
            <w:r w:rsidRPr="00AF3413">
              <w:rPr>
                <w:rFonts w:eastAsia="微軟正黑體" w:cstheme="minorHAnsi"/>
              </w:rPr>
              <w:t>2=</w:t>
            </w:r>
            <w:r w:rsidRPr="00AF3413">
              <w:rPr>
                <w:rFonts w:eastAsia="微軟正黑體" w:cstheme="minorHAnsi"/>
                <w:lang w:eastAsia="zh-CN"/>
              </w:rPr>
              <w:t>綜存存本取息</w:t>
            </w:r>
          </w:p>
          <w:p w14:paraId="1E25CAB4" w14:textId="5C3A781F" w:rsidR="004C1BF7" w:rsidRPr="00AF3413" w:rsidRDefault="00A118FB" w:rsidP="004C1BF7">
            <w:pPr>
              <w:ind w:left="0" w:firstLine="0"/>
              <w:rPr>
                <w:rFonts w:eastAsia="微軟正黑體" w:cstheme="minorHAnsi"/>
                <w:sz w:val="22"/>
              </w:rPr>
            </w:pPr>
            <w:r w:rsidRPr="00AF3413">
              <w:rPr>
                <w:rFonts w:eastAsia="微軟正黑體" w:cstheme="minorHAnsi"/>
              </w:rPr>
              <w:t>3=</w:t>
            </w:r>
            <w:r w:rsidRPr="00AF3413">
              <w:rPr>
                <w:rFonts w:eastAsia="微軟正黑體" w:cstheme="minorHAnsi"/>
                <w:lang w:eastAsia="zh-CN"/>
              </w:rPr>
              <w:t>綜存整存整付</w:t>
            </w:r>
          </w:p>
        </w:tc>
      </w:tr>
      <w:tr w:rsidR="004C1BF7" w:rsidRPr="00AF3413" w14:paraId="5B36E7A0" w14:textId="77777777" w:rsidTr="001A2219">
        <w:tc>
          <w:tcPr>
            <w:tcW w:w="762" w:type="dxa"/>
            <w:vAlign w:val="center"/>
          </w:tcPr>
          <w:p w14:paraId="2898F686" w14:textId="77777777" w:rsidR="004C1BF7" w:rsidRPr="00AF3413" w:rsidRDefault="004C1BF7">
            <w:pPr>
              <w:pStyle w:val="af2"/>
              <w:numPr>
                <w:ilvl w:val="0"/>
                <w:numId w:val="138"/>
              </w:numPr>
              <w:ind w:leftChars="0"/>
              <w:rPr>
                <w:rFonts w:eastAsia="微軟正黑體" w:cstheme="minorHAnsi"/>
                <w:sz w:val="22"/>
              </w:rPr>
            </w:pPr>
          </w:p>
        </w:tc>
        <w:tc>
          <w:tcPr>
            <w:tcW w:w="1643" w:type="dxa"/>
            <w:vAlign w:val="center"/>
          </w:tcPr>
          <w:p w14:paraId="0F3631B3" w14:textId="19B6AE02" w:rsidR="004C1BF7" w:rsidRPr="00AF3413" w:rsidRDefault="004C1BF7" w:rsidP="004C1BF7">
            <w:pPr>
              <w:ind w:left="0" w:firstLine="0"/>
              <w:rPr>
                <w:rFonts w:eastAsia="微軟正黑體" w:cstheme="minorHAnsi"/>
                <w:sz w:val="22"/>
              </w:rPr>
            </w:pPr>
            <w:r w:rsidRPr="00AF3413">
              <w:rPr>
                <w:rFonts w:eastAsia="微軟正黑體" w:cstheme="minorHAnsi"/>
                <w:sz w:val="22"/>
              </w:rPr>
              <w:t>定存帳號後七碼</w:t>
            </w:r>
          </w:p>
        </w:tc>
        <w:tc>
          <w:tcPr>
            <w:tcW w:w="1276" w:type="dxa"/>
            <w:vAlign w:val="center"/>
          </w:tcPr>
          <w:p w14:paraId="2D1D4A4A" w14:textId="2199BA41" w:rsidR="004C1BF7" w:rsidRPr="00AF3413" w:rsidRDefault="004C1BF7" w:rsidP="004C1BF7">
            <w:pPr>
              <w:ind w:left="0" w:firstLine="0"/>
              <w:rPr>
                <w:rFonts w:eastAsia="微軟正黑體" w:cstheme="minorHAnsi"/>
                <w:sz w:val="22"/>
              </w:rPr>
            </w:pPr>
            <w:r w:rsidRPr="00AF3413">
              <w:rPr>
                <w:rFonts w:eastAsia="微軟正黑體" w:cstheme="minorHAnsi"/>
                <w:sz w:val="22"/>
              </w:rPr>
              <w:t>數字</w:t>
            </w:r>
          </w:p>
        </w:tc>
        <w:tc>
          <w:tcPr>
            <w:tcW w:w="709" w:type="dxa"/>
          </w:tcPr>
          <w:p w14:paraId="57B7BD71" w14:textId="49504DCB" w:rsidR="004C1BF7" w:rsidRPr="00AF3413" w:rsidRDefault="004C1BF7" w:rsidP="004C1BF7">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3EEB799C" w14:textId="784C5FF0" w:rsidR="004C1BF7" w:rsidRPr="00AF3413" w:rsidRDefault="004C1BF7" w:rsidP="004C1BF7">
            <w:pPr>
              <w:ind w:left="0" w:firstLine="0"/>
              <w:rPr>
                <w:rFonts w:eastAsia="微軟正黑體" w:cstheme="minorHAnsi"/>
                <w:sz w:val="22"/>
              </w:rPr>
            </w:pPr>
            <w:r w:rsidRPr="00AF3413">
              <w:rPr>
                <w:rFonts w:eastAsia="微軟正黑體" w:cstheme="minorHAnsi"/>
                <w:sz w:val="22"/>
              </w:rPr>
              <w:t>7</w:t>
            </w:r>
          </w:p>
        </w:tc>
        <w:tc>
          <w:tcPr>
            <w:tcW w:w="3256" w:type="dxa"/>
            <w:vAlign w:val="center"/>
          </w:tcPr>
          <w:p w14:paraId="6AA51C2D" w14:textId="1F65F208" w:rsidR="004C1BF7" w:rsidRPr="00AF3413" w:rsidRDefault="004C1BF7" w:rsidP="004C1BF7">
            <w:pPr>
              <w:ind w:left="0" w:firstLine="0"/>
              <w:rPr>
                <w:rFonts w:eastAsia="微軟正黑體" w:cstheme="minorHAnsi"/>
                <w:sz w:val="22"/>
              </w:rPr>
            </w:pPr>
          </w:p>
        </w:tc>
      </w:tr>
      <w:tr w:rsidR="002C5C6D" w:rsidRPr="00AF3413" w14:paraId="297B1F2B" w14:textId="77777777" w:rsidTr="001A2219">
        <w:tc>
          <w:tcPr>
            <w:tcW w:w="762" w:type="dxa"/>
            <w:vAlign w:val="center"/>
          </w:tcPr>
          <w:p w14:paraId="7168F38D" w14:textId="77777777" w:rsidR="002C5C6D" w:rsidRPr="00AF3413" w:rsidRDefault="002C5C6D" w:rsidP="002C5C6D">
            <w:pPr>
              <w:pStyle w:val="af2"/>
              <w:numPr>
                <w:ilvl w:val="0"/>
                <w:numId w:val="138"/>
              </w:numPr>
              <w:ind w:leftChars="0"/>
              <w:rPr>
                <w:rFonts w:eastAsia="微軟正黑體" w:cstheme="minorHAnsi"/>
                <w:sz w:val="22"/>
              </w:rPr>
            </w:pPr>
          </w:p>
        </w:tc>
        <w:tc>
          <w:tcPr>
            <w:tcW w:w="1643" w:type="dxa"/>
            <w:vAlign w:val="center"/>
          </w:tcPr>
          <w:p w14:paraId="62546D38" w14:textId="68DC77B1" w:rsidR="002C5C6D" w:rsidRPr="00AF3413" w:rsidRDefault="002C5C6D" w:rsidP="002C5C6D">
            <w:pPr>
              <w:ind w:left="0" w:firstLine="0"/>
              <w:rPr>
                <w:rFonts w:eastAsia="微軟正黑體" w:cstheme="minorHAnsi"/>
                <w:sz w:val="22"/>
              </w:rPr>
            </w:pPr>
            <w:r w:rsidRPr="00AF3413">
              <w:rPr>
                <w:rFonts w:eastAsia="微軟正黑體" w:cstheme="minorHAnsi"/>
                <w:sz w:val="22"/>
              </w:rPr>
              <w:t>幣別</w:t>
            </w:r>
          </w:p>
        </w:tc>
        <w:tc>
          <w:tcPr>
            <w:tcW w:w="1276" w:type="dxa"/>
            <w:vAlign w:val="center"/>
          </w:tcPr>
          <w:p w14:paraId="5BEEE711" w14:textId="71D1064A" w:rsidR="002C5C6D" w:rsidRPr="00AF3413" w:rsidRDefault="002C5C6D" w:rsidP="002C5C6D">
            <w:pPr>
              <w:ind w:left="0" w:firstLine="0"/>
              <w:rPr>
                <w:rFonts w:eastAsia="微軟正黑體" w:cstheme="minorHAnsi"/>
                <w:sz w:val="22"/>
              </w:rPr>
            </w:pPr>
            <w:r w:rsidRPr="00AF3413">
              <w:rPr>
                <w:rFonts w:eastAsia="微軟正黑體" w:cstheme="minorHAnsi"/>
                <w:sz w:val="22"/>
              </w:rPr>
              <w:t>文字</w:t>
            </w:r>
          </w:p>
        </w:tc>
        <w:tc>
          <w:tcPr>
            <w:tcW w:w="709" w:type="dxa"/>
          </w:tcPr>
          <w:p w14:paraId="77235C53" w14:textId="7AEB35A6" w:rsidR="002C5C6D" w:rsidRPr="00AF3413" w:rsidRDefault="002C5C6D" w:rsidP="002C5C6D">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2299E499" w14:textId="2C760962" w:rsidR="002C5C6D" w:rsidRPr="00AF3413" w:rsidRDefault="002C5C6D" w:rsidP="002C5C6D">
            <w:pPr>
              <w:ind w:left="0" w:firstLine="0"/>
              <w:rPr>
                <w:rFonts w:eastAsia="微軟正黑體" w:cstheme="minorHAnsi"/>
                <w:sz w:val="22"/>
              </w:rPr>
            </w:pPr>
            <w:r w:rsidRPr="00AF3413">
              <w:rPr>
                <w:rFonts w:eastAsia="微軟正黑體" w:cstheme="minorHAnsi"/>
                <w:sz w:val="22"/>
              </w:rPr>
              <w:t>3</w:t>
            </w:r>
          </w:p>
        </w:tc>
        <w:tc>
          <w:tcPr>
            <w:tcW w:w="3256" w:type="dxa"/>
            <w:vAlign w:val="center"/>
          </w:tcPr>
          <w:p w14:paraId="04E39295" w14:textId="7695D3DD" w:rsidR="002C5C6D" w:rsidRPr="00AF3413" w:rsidRDefault="002C5C6D" w:rsidP="002C5C6D">
            <w:pPr>
              <w:ind w:left="0" w:firstLine="0"/>
              <w:rPr>
                <w:rFonts w:eastAsia="微軟正黑體" w:cstheme="minorHAnsi"/>
                <w:sz w:val="22"/>
              </w:rPr>
            </w:pPr>
            <w:r w:rsidRPr="00AF3413">
              <w:rPr>
                <w:rFonts w:eastAsia="微軟正黑體" w:cstheme="minorHAnsi"/>
                <w:sz w:val="22"/>
              </w:rPr>
              <w:t>輸入改定</w:t>
            </w:r>
            <w:proofErr w:type="gramStart"/>
            <w:r w:rsidRPr="00AF3413">
              <w:rPr>
                <w:rFonts w:eastAsia="微軟正黑體" w:cstheme="minorHAnsi"/>
                <w:sz w:val="22"/>
              </w:rPr>
              <w:t>存之幣別</w:t>
            </w:r>
            <w:proofErr w:type="gramEnd"/>
          </w:p>
        </w:tc>
      </w:tr>
      <w:tr w:rsidR="002C5C6D" w:rsidRPr="00AF3413" w14:paraId="25852FF0" w14:textId="77777777" w:rsidTr="001A2219">
        <w:tc>
          <w:tcPr>
            <w:tcW w:w="762" w:type="dxa"/>
            <w:vAlign w:val="center"/>
          </w:tcPr>
          <w:p w14:paraId="6460D9F0" w14:textId="77777777" w:rsidR="002C5C6D" w:rsidRPr="00AF3413" w:rsidRDefault="002C5C6D" w:rsidP="002C5C6D">
            <w:pPr>
              <w:pStyle w:val="af2"/>
              <w:numPr>
                <w:ilvl w:val="0"/>
                <w:numId w:val="138"/>
              </w:numPr>
              <w:ind w:leftChars="0"/>
              <w:rPr>
                <w:rFonts w:eastAsia="微軟正黑體" w:cstheme="minorHAnsi"/>
                <w:sz w:val="22"/>
              </w:rPr>
            </w:pPr>
          </w:p>
        </w:tc>
        <w:tc>
          <w:tcPr>
            <w:tcW w:w="1643" w:type="dxa"/>
            <w:vAlign w:val="center"/>
          </w:tcPr>
          <w:p w14:paraId="7295ACD8" w14:textId="40D0A432" w:rsidR="002C5C6D" w:rsidRPr="00AF3413" w:rsidRDefault="002C5C6D" w:rsidP="002C5C6D">
            <w:pPr>
              <w:ind w:left="0" w:firstLine="0"/>
              <w:rPr>
                <w:rFonts w:eastAsia="微軟正黑體" w:cstheme="minorHAnsi"/>
                <w:sz w:val="22"/>
              </w:rPr>
            </w:pPr>
            <w:r w:rsidRPr="00AF3413">
              <w:rPr>
                <w:rFonts w:eastAsia="微軟正黑體" w:cstheme="minorHAnsi"/>
                <w:sz w:val="22"/>
              </w:rPr>
              <w:t>存款餘額</w:t>
            </w:r>
          </w:p>
        </w:tc>
        <w:tc>
          <w:tcPr>
            <w:tcW w:w="1276" w:type="dxa"/>
            <w:vAlign w:val="center"/>
          </w:tcPr>
          <w:p w14:paraId="7314C072" w14:textId="7442FB43" w:rsidR="002C5C6D" w:rsidRPr="00AF3413" w:rsidRDefault="002C5C6D" w:rsidP="002C5C6D">
            <w:pPr>
              <w:ind w:left="0" w:firstLine="0"/>
              <w:rPr>
                <w:rFonts w:eastAsia="微軟正黑體" w:cstheme="minorHAnsi"/>
                <w:sz w:val="22"/>
              </w:rPr>
            </w:pPr>
            <w:r w:rsidRPr="00AF3413">
              <w:rPr>
                <w:rFonts w:eastAsia="微軟正黑體" w:cstheme="minorHAnsi"/>
                <w:sz w:val="22"/>
              </w:rPr>
              <w:t>金額</w:t>
            </w:r>
          </w:p>
        </w:tc>
        <w:tc>
          <w:tcPr>
            <w:tcW w:w="709" w:type="dxa"/>
          </w:tcPr>
          <w:p w14:paraId="7E27B77E" w14:textId="28C5446E" w:rsidR="002C5C6D" w:rsidRPr="00AF3413" w:rsidRDefault="002C5C6D" w:rsidP="002C5C6D">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54B75422" w14:textId="71F0C92C" w:rsidR="002C5C6D" w:rsidRPr="00AF3413" w:rsidRDefault="002C5C6D" w:rsidP="002C5C6D">
            <w:pPr>
              <w:ind w:left="0" w:firstLine="0"/>
              <w:rPr>
                <w:rFonts w:eastAsia="微軟正黑體" w:cstheme="minorHAnsi"/>
                <w:sz w:val="22"/>
              </w:rPr>
            </w:pPr>
            <w:r w:rsidRPr="00AF3413">
              <w:rPr>
                <w:rFonts w:eastAsia="微軟正黑體" w:cstheme="minorHAnsi"/>
                <w:sz w:val="22"/>
              </w:rPr>
              <w:t>9(12)V99</w:t>
            </w:r>
          </w:p>
        </w:tc>
        <w:tc>
          <w:tcPr>
            <w:tcW w:w="3256" w:type="dxa"/>
            <w:vAlign w:val="center"/>
          </w:tcPr>
          <w:p w14:paraId="182383D5" w14:textId="644456CA" w:rsidR="002C5C6D" w:rsidRPr="00AF3413" w:rsidRDefault="002C5C6D" w:rsidP="002C5C6D">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tc>
      </w:tr>
    </w:tbl>
    <w:p w14:paraId="68F9B1EA" w14:textId="77777777" w:rsidR="005F4AE9" w:rsidRPr="00AF3413" w:rsidRDefault="005F4AE9" w:rsidP="004D5CFE">
      <w:pPr>
        <w:rPr>
          <w:rFonts w:eastAsia="微軟正黑體" w:cstheme="minorHAnsi"/>
        </w:rPr>
      </w:pPr>
    </w:p>
    <w:p w14:paraId="53C46DE2" w14:textId="2353B373" w:rsidR="005F4AE9" w:rsidRPr="00AF3413" w:rsidRDefault="005F4AE9">
      <w:pPr>
        <w:pStyle w:val="af2"/>
        <w:numPr>
          <w:ilvl w:val="0"/>
          <w:numId w:val="141"/>
        </w:numPr>
        <w:ind w:leftChars="0" w:left="567" w:hanging="482"/>
        <w:outlineLvl w:val="4"/>
        <w:rPr>
          <w:rFonts w:eastAsia="微軟正黑體" w:cstheme="minorHAnsi"/>
        </w:rPr>
      </w:pPr>
      <w:r w:rsidRPr="00AF3413">
        <w:rPr>
          <w:rFonts w:eastAsia="微軟正黑體" w:cstheme="minorHAnsi"/>
        </w:rPr>
        <w:t>功能：</w:t>
      </w:r>
      <w:r w:rsidRPr="00AF3413">
        <w:rPr>
          <w:rFonts w:eastAsia="微軟正黑體" w:cstheme="minorHAnsi"/>
        </w:rPr>
        <w:t xml:space="preserve">2= </w:t>
      </w:r>
      <w:proofErr w:type="gramStart"/>
      <w:r w:rsidRPr="00AF3413">
        <w:rPr>
          <w:rFonts w:eastAsia="微軟正黑體" w:cstheme="minorHAnsi"/>
        </w:rPr>
        <w:t>綜存定存結</w:t>
      </w:r>
      <w:proofErr w:type="gramEnd"/>
      <w:r w:rsidRPr="00AF3413">
        <w:rPr>
          <w:rFonts w:eastAsia="微軟正黑體" w:cstheme="minorHAnsi"/>
        </w:rPr>
        <w:t>清</w:t>
      </w:r>
      <w:proofErr w:type="gramStart"/>
      <w:r w:rsidRPr="00AF3413">
        <w:rPr>
          <w:rFonts w:eastAsia="微軟正黑體" w:cstheme="minorHAnsi"/>
        </w:rPr>
        <w:t>未登明細</w:t>
      </w:r>
      <w:proofErr w:type="gramEnd"/>
      <w:r w:rsidRPr="00AF3413">
        <w:rPr>
          <w:rFonts w:eastAsia="微軟正黑體" w:cstheme="minorHAnsi"/>
        </w:rPr>
        <w:t>查詢</w:t>
      </w:r>
    </w:p>
    <w:tbl>
      <w:tblPr>
        <w:tblStyle w:val="af1"/>
        <w:tblW w:w="0" w:type="auto"/>
        <w:tblLook w:val="04A0" w:firstRow="1" w:lastRow="0" w:firstColumn="1" w:lastColumn="0" w:noHBand="0" w:noVBand="1"/>
      </w:tblPr>
      <w:tblGrid>
        <w:gridCol w:w="762"/>
        <w:gridCol w:w="1643"/>
        <w:gridCol w:w="1276"/>
        <w:gridCol w:w="709"/>
        <w:gridCol w:w="1275"/>
        <w:gridCol w:w="3256"/>
      </w:tblGrid>
      <w:tr w:rsidR="006C659B" w:rsidRPr="00AF3413" w14:paraId="40D77F2D" w14:textId="77777777" w:rsidTr="001A2219">
        <w:tc>
          <w:tcPr>
            <w:tcW w:w="762" w:type="dxa"/>
            <w:tcBorders>
              <w:bottom w:val="single" w:sz="4" w:space="0" w:color="auto"/>
            </w:tcBorders>
            <w:shd w:val="pct12" w:color="auto" w:fill="auto"/>
          </w:tcPr>
          <w:p w14:paraId="6D812FAF"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編號</w:t>
            </w:r>
          </w:p>
        </w:tc>
        <w:tc>
          <w:tcPr>
            <w:tcW w:w="1643" w:type="dxa"/>
            <w:tcBorders>
              <w:bottom w:val="single" w:sz="4" w:space="0" w:color="auto"/>
            </w:tcBorders>
            <w:shd w:val="pct12" w:color="auto" w:fill="auto"/>
          </w:tcPr>
          <w:p w14:paraId="100F4609"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76" w:type="dxa"/>
            <w:tcBorders>
              <w:bottom w:val="single" w:sz="4" w:space="0" w:color="auto"/>
            </w:tcBorders>
            <w:shd w:val="pct12" w:color="auto" w:fill="auto"/>
          </w:tcPr>
          <w:p w14:paraId="34FE8BAE"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709" w:type="dxa"/>
            <w:tcBorders>
              <w:bottom w:val="single" w:sz="4" w:space="0" w:color="auto"/>
            </w:tcBorders>
            <w:shd w:val="pct12" w:color="auto" w:fill="auto"/>
          </w:tcPr>
          <w:p w14:paraId="244165D5"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275" w:type="dxa"/>
            <w:tcBorders>
              <w:bottom w:val="single" w:sz="4" w:space="0" w:color="auto"/>
            </w:tcBorders>
            <w:shd w:val="pct12" w:color="auto" w:fill="auto"/>
          </w:tcPr>
          <w:p w14:paraId="7BEC6B20"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256" w:type="dxa"/>
            <w:tcBorders>
              <w:bottom w:val="single" w:sz="4" w:space="0" w:color="auto"/>
            </w:tcBorders>
            <w:shd w:val="pct12" w:color="auto" w:fill="auto"/>
          </w:tcPr>
          <w:p w14:paraId="37D6A728"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C65284" w:rsidRPr="00AF3413" w14:paraId="254E245E" w14:textId="77777777" w:rsidTr="001A2219">
        <w:tc>
          <w:tcPr>
            <w:tcW w:w="762" w:type="dxa"/>
            <w:vAlign w:val="center"/>
          </w:tcPr>
          <w:p w14:paraId="2636AC6D" w14:textId="77777777" w:rsidR="00C65284" w:rsidRPr="00AF3413" w:rsidRDefault="00C65284">
            <w:pPr>
              <w:pStyle w:val="af2"/>
              <w:numPr>
                <w:ilvl w:val="0"/>
                <w:numId w:val="142"/>
              </w:numPr>
              <w:ind w:leftChars="0"/>
              <w:rPr>
                <w:rFonts w:eastAsia="微軟正黑體" w:cstheme="minorHAnsi"/>
                <w:sz w:val="22"/>
              </w:rPr>
            </w:pPr>
          </w:p>
        </w:tc>
        <w:tc>
          <w:tcPr>
            <w:tcW w:w="1643" w:type="dxa"/>
            <w:vAlign w:val="center"/>
          </w:tcPr>
          <w:p w14:paraId="1A81AB97" w14:textId="7F5257CD" w:rsidR="00C65284" w:rsidRPr="00AF3413" w:rsidRDefault="00C65284" w:rsidP="00C65284">
            <w:pPr>
              <w:ind w:left="0" w:firstLine="0"/>
              <w:rPr>
                <w:rFonts w:eastAsia="微軟正黑體" w:cstheme="minorHAnsi"/>
                <w:sz w:val="22"/>
              </w:rPr>
            </w:pPr>
            <w:r w:rsidRPr="00AF3413">
              <w:rPr>
                <w:rFonts w:eastAsia="微軟正黑體" w:cstheme="minorHAnsi"/>
                <w:sz w:val="22"/>
              </w:rPr>
              <w:t>功能</w:t>
            </w:r>
          </w:p>
        </w:tc>
        <w:tc>
          <w:tcPr>
            <w:tcW w:w="1276" w:type="dxa"/>
            <w:vAlign w:val="center"/>
          </w:tcPr>
          <w:p w14:paraId="7BA07919" w14:textId="3600D0CB" w:rsidR="00C65284" w:rsidRPr="00AF3413" w:rsidRDefault="00C65284" w:rsidP="00C65284">
            <w:pPr>
              <w:ind w:left="0" w:firstLine="0"/>
              <w:rPr>
                <w:rFonts w:eastAsia="微軟正黑體" w:cstheme="minorHAnsi"/>
                <w:sz w:val="22"/>
              </w:rPr>
            </w:pPr>
            <w:r w:rsidRPr="00AF3413">
              <w:rPr>
                <w:rFonts w:eastAsia="微軟正黑體" w:cstheme="minorHAnsi"/>
                <w:sz w:val="22"/>
              </w:rPr>
              <w:t>文數字</w:t>
            </w:r>
          </w:p>
        </w:tc>
        <w:tc>
          <w:tcPr>
            <w:tcW w:w="709" w:type="dxa"/>
          </w:tcPr>
          <w:p w14:paraId="5652AB97" w14:textId="5856DB81" w:rsidR="00C65284" w:rsidRPr="00AF3413" w:rsidRDefault="00C65284" w:rsidP="00C65284">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3C8DB545" w14:textId="172FC2F3" w:rsidR="00C65284" w:rsidRPr="00AF3413" w:rsidRDefault="00C65284" w:rsidP="00C65284">
            <w:pPr>
              <w:ind w:left="0" w:firstLine="0"/>
              <w:rPr>
                <w:rFonts w:eastAsia="微軟正黑體" w:cstheme="minorHAnsi"/>
                <w:sz w:val="22"/>
              </w:rPr>
            </w:pPr>
            <w:r w:rsidRPr="00AF3413">
              <w:rPr>
                <w:rFonts w:eastAsia="微軟正黑體" w:cstheme="minorHAnsi"/>
                <w:sz w:val="22"/>
              </w:rPr>
              <w:t>15</w:t>
            </w:r>
          </w:p>
        </w:tc>
        <w:tc>
          <w:tcPr>
            <w:tcW w:w="3256" w:type="dxa"/>
            <w:vAlign w:val="center"/>
          </w:tcPr>
          <w:p w14:paraId="1E56AB03" w14:textId="77777777" w:rsidR="00C65284" w:rsidRPr="00AF3413" w:rsidRDefault="00C65284" w:rsidP="00C65284">
            <w:pPr>
              <w:ind w:left="0" w:firstLine="0"/>
              <w:rPr>
                <w:rFonts w:eastAsia="微軟正黑體" w:cstheme="minorHAnsi"/>
                <w:sz w:val="22"/>
              </w:rPr>
            </w:pPr>
            <w:r w:rsidRPr="00AF3413">
              <w:rPr>
                <w:rFonts w:eastAsia="微軟正黑體" w:cstheme="minorHAnsi"/>
                <w:sz w:val="22"/>
              </w:rPr>
              <w:t>選項：</w:t>
            </w:r>
          </w:p>
          <w:p w14:paraId="7DEB578B" w14:textId="77777777" w:rsidR="00C65284" w:rsidRPr="00AF3413" w:rsidRDefault="00C65284" w:rsidP="00C65284">
            <w:pPr>
              <w:ind w:left="0" w:firstLine="0"/>
              <w:rPr>
                <w:rFonts w:eastAsia="微軟正黑體" w:cstheme="minorHAnsi"/>
                <w:sz w:val="22"/>
                <w:lang w:eastAsia="zh-CN"/>
              </w:rPr>
            </w:pPr>
            <w:r w:rsidRPr="00AF3413">
              <w:rPr>
                <w:rFonts w:eastAsia="微軟正黑體" w:cstheme="minorHAnsi"/>
                <w:sz w:val="22"/>
              </w:rPr>
              <w:t>1=</w:t>
            </w:r>
            <w:r w:rsidRPr="00AF3413">
              <w:rPr>
                <w:rFonts w:eastAsia="微軟正黑體" w:cstheme="minorHAnsi"/>
                <w:sz w:val="22"/>
                <w:lang w:eastAsia="zh-CN"/>
              </w:rPr>
              <w:t>綜存定存結清補登存摺</w:t>
            </w:r>
          </w:p>
          <w:p w14:paraId="4F3AFECF" w14:textId="488A7E4F" w:rsidR="00C65284" w:rsidRPr="00AF3413" w:rsidRDefault="00C65284" w:rsidP="00C65284">
            <w:pPr>
              <w:ind w:left="0" w:firstLine="0"/>
              <w:rPr>
                <w:rFonts w:eastAsia="微軟正黑體" w:cstheme="minorHAnsi"/>
                <w:sz w:val="22"/>
              </w:rPr>
            </w:pPr>
            <w:r w:rsidRPr="00AF3413">
              <w:rPr>
                <w:rFonts w:eastAsia="微軟正黑體" w:cstheme="minorHAnsi"/>
                <w:sz w:val="22"/>
              </w:rPr>
              <w:t>2=</w:t>
            </w:r>
            <w:proofErr w:type="gramStart"/>
            <w:r w:rsidRPr="00AF3413">
              <w:rPr>
                <w:rFonts w:eastAsia="微軟正黑體" w:cstheme="minorHAnsi"/>
                <w:sz w:val="22"/>
              </w:rPr>
              <w:t>綜存定存結</w:t>
            </w:r>
            <w:proofErr w:type="gramEnd"/>
            <w:r w:rsidRPr="00AF3413">
              <w:rPr>
                <w:rFonts w:eastAsia="微軟正黑體" w:cstheme="minorHAnsi"/>
                <w:sz w:val="22"/>
              </w:rPr>
              <w:t>清</w:t>
            </w:r>
            <w:proofErr w:type="gramStart"/>
            <w:r w:rsidRPr="00AF3413">
              <w:rPr>
                <w:rFonts w:eastAsia="微軟正黑體" w:cstheme="minorHAnsi"/>
                <w:sz w:val="22"/>
              </w:rPr>
              <w:t>未登明細</w:t>
            </w:r>
            <w:proofErr w:type="gramEnd"/>
            <w:r w:rsidRPr="00AF3413">
              <w:rPr>
                <w:rFonts w:eastAsia="微軟正黑體" w:cstheme="minorHAnsi"/>
                <w:sz w:val="22"/>
              </w:rPr>
              <w:t>查詢</w:t>
            </w:r>
          </w:p>
        </w:tc>
      </w:tr>
      <w:tr w:rsidR="00C65284" w:rsidRPr="00AF3413" w14:paraId="1544CBAF" w14:textId="77777777" w:rsidTr="001A2219">
        <w:tc>
          <w:tcPr>
            <w:tcW w:w="762" w:type="dxa"/>
            <w:vAlign w:val="center"/>
          </w:tcPr>
          <w:p w14:paraId="41D5E378" w14:textId="77777777" w:rsidR="00C65284" w:rsidRPr="00AF3413" w:rsidRDefault="00C65284">
            <w:pPr>
              <w:pStyle w:val="af2"/>
              <w:numPr>
                <w:ilvl w:val="0"/>
                <w:numId w:val="142"/>
              </w:numPr>
              <w:ind w:leftChars="0"/>
              <w:rPr>
                <w:rFonts w:eastAsia="微軟正黑體" w:cstheme="minorHAnsi"/>
                <w:sz w:val="22"/>
              </w:rPr>
            </w:pPr>
          </w:p>
        </w:tc>
        <w:tc>
          <w:tcPr>
            <w:tcW w:w="1643" w:type="dxa"/>
            <w:vAlign w:val="center"/>
          </w:tcPr>
          <w:p w14:paraId="45844AB6" w14:textId="57FC57F3" w:rsidR="00C65284" w:rsidRPr="00AF3413" w:rsidRDefault="00C65284" w:rsidP="00C65284">
            <w:pPr>
              <w:ind w:left="0" w:firstLine="0"/>
              <w:rPr>
                <w:rFonts w:eastAsia="微軟正黑體" w:cstheme="minorHAnsi"/>
                <w:sz w:val="22"/>
              </w:rPr>
            </w:pPr>
            <w:r w:rsidRPr="00AF3413">
              <w:rPr>
                <w:rFonts w:eastAsia="微軟正黑體" w:cstheme="minorHAnsi"/>
                <w:sz w:val="22"/>
              </w:rPr>
              <w:t>帳號</w:t>
            </w:r>
          </w:p>
        </w:tc>
        <w:tc>
          <w:tcPr>
            <w:tcW w:w="1276" w:type="dxa"/>
            <w:vAlign w:val="center"/>
          </w:tcPr>
          <w:p w14:paraId="7F32F2F8" w14:textId="041C7EA2" w:rsidR="00C65284" w:rsidRPr="00AF3413" w:rsidRDefault="00C65284" w:rsidP="00C65284">
            <w:pPr>
              <w:ind w:left="0" w:firstLine="0"/>
              <w:rPr>
                <w:rFonts w:eastAsia="微軟正黑體" w:cstheme="minorHAnsi"/>
                <w:sz w:val="22"/>
              </w:rPr>
            </w:pPr>
            <w:r w:rsidRPr="00AF3413">
              <w:rPr>
                <w:rFonts w:eastAsia="微軟正黑體" w:cstheme="minorHAnsi"/>
                <w:sz w:val="22"/>
              </w:rPr>
              <w:t>數字</w:t>
            </w:r>
          </w:p>
        </w:tc>
        <w:tc>
          <w:tcPr>
            <w:tcW w:w="709" w:type="dxa"/>
          </w:tcPr>
          <w:p w14:paraId="609FFF8A" w14:textId="5432CFD6" w:rsidR="00C65284" w:rsidRPr="00AF3413" w:rsidRDefault="00C65284" w:rsidP="00C65284">
            <w:pPr>
              <w:ind w:left="0" w:firstLine="0"/>
              <w:jc w:val="center"/>
              <w:rPr>
                <w:rFonts w:eastAsia="微軟正黑體" w:cstheme="minorHAnsi"/>
                <w:sz w:val="22"/>
              </w:rPr>
            </w:pPr>
            <w:r w:rsidRPr="00AF3413">
              <w:rPr>
                <w:rFonts w:eastAsia="微軟正黑體" w:cstheme="minorHAnsi"/>
                <w:sz w:val="22"/>
              </w:rPr>
              <w:t>M</w:t>
            </w:r>
          </w:p>
        </w:tc>
        <w:tc>
          <w:tcPr>
            <w:tcW w:w="1275" w:type="dxa"/>
            <w:vAlign w:val="center"/>
          </w:tcPr>
          <w:p w14:paraId="751B3D40" w14:textId="3C5C2D6B" w:rsidR="00C65284" w:rsidRPr="00AF3413" w:rsidRDefault="00C65284" w:rsidP="00C65284">
            <w:pPr>
              <w:ind w:left="0" w:firstLine="0"/>
              <w:rPr>
                <w:rFonts w:eastAsia="微軟正黑體" w:cstheme="minorHAnsi"/>
                <w:sz w:val="22"/>
              </w:rPr>
            </w:pPr>
            <w:r w:rsidRPr="00AF3413">
              <w:rPr>
                <w:rFonts w:eastAsia="微軟正黑體" w:cstheme="minorHAnsi"/>
                <w:sz w:val="22"/>
              </w:rPr>
              <w:t>14</w:t>
            </w:r>
          </w:p>
        </w:tc>
        <w:tc>
          <w:tcPr>
            <w:tcW w:w="3256" w:type="dxa"/>
            <w:vAlign w:val="center"/>
          </w:tcPr>
          <w:p w14:paraId="5EC70CD9" w14:textId="37473232" w:rsidR="00C65284" w:rsidRPr="00AF3413" w:rsidRDefault="00C65284" w:rsidP="00C65284">
            <w:pPr>
              <w:ind w:left="0" w:firstLine="0"/>
              <w:rPr>
                <w:rFonts w:eastAsia="微軟正黑體" w:cstheme="minorHAnsi"/>
                <w:sz w:val="22"/>
              </w:rPr>
            </w:pPr>
            <w:r w:rsidRPr="00AF3413">
              <w:rPr>
                <w:rFonts w:eastAsia="微軟正黑體" w:cstheme="minorHAnsi"/>
                <w:sz w:val="22"/>
              </w:rPr>
              <w:t>限</w:t>
            </w:r>
            <w:proofErr w:type="gramStart"/>
            <w:r w:rsidRPr="00AF3413">
              <w:rPr>
                <w:rFonts w:eastAsia="微軟正黑體" w:cstheme="minorHAnsi"/>
                <w:sz w:val="22"/>
              </w:rPr>
              <w:t>輸入綜存帳號</w:t>
            </w:r>
            <w:proofErr w:type="gramEnd"/>
          </w:p>
        </w:tc>
      </w:tr>
    </w:tbl>
    <w:p w14:paraId="623195FB" w14:textId="77777777" w:rsidR="006C659B" w:rsidRPr="00AF3413" w:rsidRDefault="006C659B" w:rsidP="006C659B">
      <w:pPr>
        <w:ind w:left="0" w:firstLine="0"/>
        <w:rPr>
          <w:rFonts w:eastAsia="微軟正黑體" w:cstheme="minorHAnsi"/>
        </w:rPr>
      </w:pPr>
    </w:p>
    <w:p w14:paraId="6F8D22D7" w14:textId="7BF95216" w:rsidR="005F4AE9" w:rsidRPr="00AF3413" w:rsidRDefault="005F4AE9" w:rsidP="006C659B">
      <w:pPr>
        <w:ind w:left="482" w:hanging="482"/>
        <w:outlineLvl w:val="4"/>
        <w:rPr>
          <w:rFonts w:eastAsia="微軟正黑體" w:cstheme="minorHAnsi"/>
          <w:color w:val="FF0000"/>
        </w:rPr>
      </w:pPr>
      <w:r w:rsidRPr="00AF3413">
        <w:rPr>
          <w:rFonts w:eastAsia="微軟正黑體" w:cstheme="minorHAnsi"/>
        </w:rPr>
        <w:t xml:space="preserve">3. </w:t>
      </w:r>
      <w:r w:rsidRPr="00AF3413">
        <w:rPr>
          <w:rFonts w:eastAsia="微軟正黑體" w:cstheme="minorHAnsi"/>
        </w:rPr>
        <w:t>功能：</w:t>
      </w:r>
      <w:r w:rsidRPr="00AF3413">
        <w:rPr>
          <w:rFonts w:eastAsia="微軟正黑體" w:cstheme="minorHAnsi"/>
        </w:rPr>
        <w:t xml:space="preserve">2= </w:t>
      </w:r>
      <w:proofErr w:type="gramStart"/>
      <w:r w:rsidRPr="00AF3413">
        <w:rPr>
          <w:rFonts w:eastAsia="微軟正黑體" w:cstheme="minorHAnsi"/>
        </w:rPr>
        <w:t>綜存定存結</w:t>
      </w:r>
      <w:proofErr w:type="gramEnd"/>
      <w:r w:rsidRPr="00AF3413">
        <w:rPr>
          <w:rFonts w:eastAsia="微軟正黑體" w:cstheme="minorHAnsi"/>
        </w:rPr>
        <w:t>清</w:t>
      </w:r>
      <w:proofErr w:type="gramStart"/>
      <w:r w:rsidRPr="00AF3413">
        <w:rPr>
          <w:rFonts w:eastAsia="微軟正黑體" w:cstheme="minorHAnsi"/>
        </w:rPr>
        <w:t>未登明細</w:t>
      </w:r>
      <w:proofErr w:type="gramEnd"/>
      <w:r w:rsidRPr="00AF3413">
        <w:rPr>
          <w:rFonts w:eastAsia="微軟正黑體" w:cstheme="minorHAnsi"/>
        </w:rPr>
        <w:t>查詢</w:t>
      </w:r>
      <w:r w:rsidR="00C65284" w:rsidRPr="00AF3413">
        <w:rPr>
          <w:rFonts w:eastAsia="微軟正黑體" w:cstheme="minorHAnsi"/>
        </w:rPr>
        <w:t>-</w:t>
      </w:r>
      <w:r w:rsidR="00C65284" w:rsidRPr="00AF3413">
        <w:rPr>
          <w:rFonts w:eastAsia="微軟正黑體" w:cstheme="minorHAnsi"/>
        </w:rPr>
        <w:t>結果</w:t>
      </w:r>
    </w:p>
    <w:tbl>
      <w:tblPr>
        <w:tblStyle w:val="af1"/>
        <w:tblW w:w="0" w:type="auto"/>
        <w:tblLook w:val="04A0" w:firstRow="1" w:lastRow="0" w:firstColumn="1" w:lastColumn="0" w:noHBand="0" w:noVBand="1"/>
      </w:tblPr>
      <w:tblGrid>
        <w:gridCol w:w="745"/>
        <w:gridCol w:w="1577"/>
        <w:gridCol w:w="1230"/>
        <w:gridCol w:w="694"/>
        <w:gridCol w:w="1538"/>
        <w:gridCol w:w="3137"/>
      </w:tblGrid>
      <w:tr w:rsidR="006C659B" w:rsidRPr="00AF3413" w14:paraId="20EB99AD" w14:textId="77777777" w:rsidTr="00742488">
        <w:tc>
          <w:tcPr>
            <w:tcW w:w="745" w:type="dxa"/>
            <w:tcBorders>
              <w:bottom w:val="single" w:sz="4" w:space="0" w:color="auto"/>
            </w:tcBorders>
            <w:shd w:val="pct12" w:color="auto" w:fill="auto"/>
          </w:tcPr>
          <w:p w14:paraId="57CB82D4"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lastRenderedPageBreak/>
              <w:t>編號</w:t>
            </w:r>
          </w:p>
        </w:tc>
        <w:tc>
          <w:tcPr>
            <w:tcW w:w="1577" w:type="dxa"/>
            <w:tcBorders>
              <w:bottom w:val="single" w:sz="4" w:space="0" w:color="auto"/>
            </w:tcBorders>
            <w:shd w:val="pct12" w:color="auto" w:fill="auto"/>
          </w:tcPr>
          <w:p w14:paraId="3566EEA9"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欄位名稱</w:t>
            </w:r>
          </w:p>
        </w:tc>
        <w:tc>
          <w:tcPr>
            <w:tcW w:w="1230" w:type="dxa"/>
            <w:tcBorders>
              <w:bottom w:val="single" w:sz="4" w:space="0" w:color="auto"/>
            </w:tcBorders>
            <w:shd w:val="pct12" w:color="auto" w:fill="auto"/>
          </w:tcPr>
          <w:p w14:paraId="48DE9599"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欄位種類</w:t>
            </w:r>
          </w:p>
        </w:tc>
        <w:tc>
          <w:tcPr>
            <w:tcW w:w="694" w:type="dxa"/>
            <w:tcBorders>
              <w:bottom w:val="single" w:sz="4" w:space="0" w:color="auto"/>
            </w:tcBorders>
            <w:shd w:val="pct12" w:color="auto" w:fill="auto"/>
          </w:tcPr>
          <w:p w14:paraId="1E1DDE02"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類別</w:t>
            </w:r>
          </w:p>
        </w:tc>
        <w:tc>
          <w:tcPr>
            <w:tcW w:w="1538" w:type="dxa"/>
            <w:tcBorders>
              <w:bottom w:val="single" w:sz="4" w:space="0" w:color="auto"/>
            </w:tcBorders>
            <w:shd w:val="pct12" w:color="auto" w:fill="auto"/>
          </w:tcPr>
          <w:p w14:paraId="7ADABAE1"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長度</w:t>
            </w:r>
          </w:p>
        </w:tc>
        <w:tc>
          <w:tcPr>
            <w:tcW w:w="3137" w:type="dxa"/>
            <w:tcBorders>
              <w:bottom w:val="single" w:sz="4" w:space="0" w:color="auto"/>
            </w:tcBorders>
            <w:shd w:val="pct12" w:color="auto" w:fill="auto"/>
          </w:tcPr>
          <w:p w14:paraId="344046DF" w14:textId="77777777" w:rsidR="006C659B" w:rsidRPr="00AF3413" w:rsidRDefault="006C659B" w:rsidP="001A2219">
            <w:pPr>
              <w:ind w:left="0" w:firstLine="0"/>
              <w:jc w:val="center"/>
              <w:rPr>
                <w:rFonts w:eastAsia="微軟正黑體" w:cstheme="minorHAnsi"/>
                <w:b/>
                <w:bCs/>
                <w:sz w:val="22"/>
              </w:rPr>
            </w:pPr>
            <w:r w:rsidRPr="00AF3413">
              <w:rPr>
                <w:rFonts w:eastAsia="微軟正黑體" w:cstheme="minorHAnsi"/>
                <w:b/>
                <w:bCs/>
                <w:sz w:val="22"/>
              </w:rPr>
              <w:t>說明</w:t>
            </w:r>
          </w:p>
        </w:tc>
      </w:tr>
      <w:tr w:rsidR="00FE043C" w:rsidRPr="00AF3413" w14:paraId="62CC6EFB" w14:textId="77777777" w:rsidTr="00742488">
        <w:tc>
          <w:tcPr>
            <w:tcW w:w="745" w:type="dxa"/>
            <w:vAlign w:val="center"/>
          </w:tcPr>
          <w:p w14:paraId="09735253"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2829F0C7" w14:textId="2AD46C9E" w:rsidR="00FE043C" w:rsidRPr="00AF3413" w:rsidRDefault="00FE043C" w:rsidP="00FE043C">
            <w:pPr>
              <w:ind w:left="0" w:firstLine="0"/>
              <w:rPr>
                <w:rFonts w:eastAsia="微軟正黑體" w:cstheme="minorHAnsi"/>
                <w:sz w:val="22"/>
              </w:rPr>
            </w:pPr>
            <w:r w:rsidRPr="00AF3413">
              <w:rPr>
                <w:rFonts w:eastAsia="微軟正黑體" w:cstheme="minorHAnsi"/>
                <w:sz w:val="22"/>
              </w:rPr>
              <w:t>帳號</w:t>
            </w:r>
          </w:p>
        </w:tc>
        <w:tc>
          <w:tcPr>
            <w:tcW w:w="1230" w:type="dxa"/>
            <w:vAlign w:val="center"/>
          </w:tcPr>
          <w:p w14:paraId="6C06C5BA" w14:textId="3B39ED22" w:rsidR="00FE043C" w:rsidRPr="00AF3413" w:rsidRDefault="00FE043C" w:rsidP="00FE043C">
            <w:pPr>
              <w:ind w:left="0" w:firstLine="0"/>
              <w:rPr>
                <w:rFonts w:eastAsia="微軟正黑體" w:cstheme="minorHAnsi"/>
                <w:sz w:val="22"/>
              </w:rPr>
            </w:pPr>
            <w:r w:rsidRPr="00AF3413">
              <w:rPr>
                <w:rFonts w:eastAsia="微軟正黑體" w:cstheme="minorHAnsi"/>
                <w:sz w:val="22"/>
              </w:rPr>
              <w:t>數字</w:t>
            </w:r>
          </w:p>
        </w:tc>
        <w:tc>
          <w:tcPr>
            <w:tcW w:w="694" w:type="dxa"/>
          </w:tcPr>
          <w:p w14:paraId="5ADC5CB1" w14:textId="384AFF51"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52DCD056" w14:textId="30318D02" w:rsidR="00FE043C" w:rsidRPr="00AF3413" w:rsidRDefault="00FE043C" w:rsidP="00FE043C">
            <w:pPr>
              <w:ind w:left="0" w:firstLine="0"/>
              <w:rPr>
                <w:rFonts w:eastAsia="微軟正黑體" w:cstheme="minorHAnsi"/>
                <w:sz w:val="22"/>
              </w:rPr>
            </w:pPr>
            <w:r w:rsidRPr="00AF3413">
              <w:rPr>
                <w:rFonts w:eastAsia="微軟正黑體" w:cstheme="minorHAnsi"/>
                <w:sz w:val="22"/>
              </w:rPr>
              <w:t>14</w:t>
            </w:r>
          </w:p>
        </w:tc>
        <w:tc>
          <w:tcPr>
            <w:tcW w:w="3137" w:type="dxa"/>
            <w:vAlign w:val="center"/>
          </w:tcPr>
          <w:p w14:paraId="066B70A0" w14:textId="77FB639C" w:rsidR="00FE043C" w:rsidRPr="00AF3413" w:rsidRDefault="00FE043C" w:rsidP="00FE043C">
            <w:pPr>
              <w:ind w:left="0" w:firstLine="0"/>
              <w:rPr>
                <w:rFonts w:eastAsia="微軟正黑體" w:cstheme="minorHAnsi"/>
                <w:sz w:val="22"/>
              </w:rPr>
            </w:pPr>
            <w:r w:rsidRPr="00AF3413">
              <w:rPr>
                <w:rFonts w:eastAsia="微軟正黑體" w:cstheme="minorHAnsi"/>
                <w:sz w:val="22"/>
              </w:rPr>
              <w:t>限</w:t>
            </w:r>
            <w:proofErr w:type="gramStart"/>
            <w:r w:rsidRPr="00AF3413">
              <w:rPr>
                <w:rFonts w:eastAsia="微軟正黑體" w:cstheme="minorHAnsi"/>
                <w:sz w:val="22"/>
              </w:rPr>
              <w:t>輸入綜存帳號</w:t>
            </w:r>
            <w:proofErr w:type="gramEnd"/>
          </w:p>
        </w:tc>
      </w:tr>
      <w:tr w:rsidR="00FE043C" w:rsidRPr="00AF3413" w14:paraId="20D2A728" w14:textId="77777777" w:rsidTr="00742488">
        <w:tc>
          <w:tcPr>
            <w:tcW w:w="745" w:type="dxa"/>
            <w:vAlign w:val="center"/>
          </w:tcPr>
          <w:p w14:paraId="57CA909D"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111AB36D" w14:textId="4A443160" w:rsidR="00FE043C" w:rsidRPr="00AF3413" w:rsidRDefault="00FE043C" w:rsidP="00FE043C">
            <w:pPr>
              <w:ind w:left="0" w:firstLine="0"/>
              <w:rPr>
                <w:rFonts w:eastAsia="微軟正黑體" w:cstheme="minorHAnsi"/>
                <w:sz w:val="22"/>
              </w:rPr>
            </w:pPr>
            <w:r w:rsidRPr="00AF3413">
              <w:rPr>
                <w:rFonts w:eastAsia="微軟正黑體" w:cstheme="minorHAnsi"/>
                <w:sz w:val="22"/>
              </w:rPr>
              <w:t>交易日期</w:t>
            </w:r>
          </w:p>
        </w:tc>
        <w:tc>
          <w:tcPr>
            <w:tcW w:w="1230" w:type="dxa"/>
            <w:vAlign w:val="center"/>
          </w:tcPr>
          <w:p w14:paraId="48620EA6" w14:textId="1C31AB8B" w:rsidR="00FE043C" w:rsidRPr="00AF3413" w:rsidRDefault="00FE043C" w:rsidP="00FE043C">
            <w:pPr>
              <w:ind w:left="0" w:firstLine="0"/>
              <w:rPr>
                <w:rFonts w:eastAsia="微軟正黑體" w:cstheme="minorHAnsi"/>
                <w:sz w:val="22"/>
              </w:rPr>
            </w:pPr>
            <w:r w:rsidRPr="00AF3413">
              <w:rPr>
                <w:rFonts w:eastAsia="微軟正黑體" w:cstheme="minorHAnsi"/>
                <w:sz w:val="22"/>
              </w:rPr>
              <w:t>日期</w:t>
            </w:r>
          </w:p>
        </w:tc>
        <w:tc>
          <w:tcPr>
            <w:tcW w:w="694" w:type="dxa"/>
          </w:tcPr>
          <w:p w14:paraId="74D8DD07" w14:textId="25753524"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3EA456DF" w14:textId="23368A7E" w:rsidR="00FE043C" w:rsidRPr="00AF3413" w:rsidRDefault="00FE043C" w:rsidP="00FE043C">
            <w:pPr>
              <w:ind w:left="0" w:firstLine="0"/>
              <w:rPr>
                <w:rFonts w:eastAsia="微軟正黑體" w:cstheme="minorHAnsi"/>
                <w:sz w:val="22"/>
              </w:rPr>
            </w:pPr>
            <w:r w:rsidRPr="00AF3413">
              <w:rPr>
                <w:rFonts w:eastAsia="微軟正黑體" w:cstheme="minorHAnsi"/>
                <w:sz w:val="22"/>
              </w:rPr>
              <w:t>8</w:t>
            </w:r>
          </w:p>
        </w:tc>
        <w:tc>
          <w:tcPr>
            <w:tcW w:w="3137" w:type="dxa"/>
            <w:vAlign w:val="center"/>
          </w:tcPr>
          <w:p w14:paraId="02D0D6F2" w14:textId="0AA78F8B" w:rsidR="00FE043C" w:rsidRPr="00AF3413" w:rsidRDefault="00D05BD2" w:rsidP="00FE043C">
            <w:pPr>
              <w:ind w:left="0" w:firstLine="0"/>
              <w:rPr>
                <w:rFonts w:eastAsia="微軟正黑體" w:cstheme="minorHAnsi"/>
                <w:sz w:val="22"/>
              </w:rPr>
            </w:pPr>
            <w:r w:rsidRPr="00AF3413">
              <w:rPr>
                <w:rFonts w:eastAsia="微軟正黑體" w:cstheme="minorHAnsi"/>
                <w:sz w:val="22"/>
              </w:rPr>
              <w:t>定</w:t>
            </w:r>
            <w:proofErr w:type="gramStart"/>
            <w:r w:rsidRPr="00AF3413">
              <w:rPr>
                <w:rFonts w:eastAsia="微軟正黑體" w:cstheme="minorHAnsi"/>
                <w:sz w:val="22"/>
              </w:rPr>
              <w:t>存</w:t>
            </w:r>
            <w:r w:rsidR="000E2D3C" w:rsidRPr="00AF3413">
              <w:rPr>
                <w:rFonts w:eastAsia="微軟正黑體" w:cstheme="minorHAnsi"/>
                <w:sz w:val="22"/>
              </w:rPr>
              <w:t>結清</w:t>
            </w:r>
            <w:r w:rsidRPr="00AF3413">
              <w:rPr>
                <w:rFonts w:eastAsia="微軟正黑體" w:cstheme="minorHAnsi"/>
                <w:sz w:val="22"/>
              </w:rPr>
              <w:t>日</w:t>
            </w:r>
            <w:proofErr w:type="gramEnd"/>
          </w:p>
        </w:tc>
      </w:tr>
      <w:tr w:rsidR="00FE043C" w:rsidRPr="00AF3413" w14:paraId="6432CF7F" w14:textId="77777777" w:rsidTr="00742488">
        <w:tc>
          <w:tcPr>
            <w:tcW w:w="745" w:type="dxa"/>
            <w:vAlign w:val="center"/>
          </w:tcPr>
          <w:p w14:paraId="4C636793"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1C894C2B" w14:textId="2CE36E51" w:rsidR="00FE043C" w:rsidRPr="00AF3413" w:rsidRDefault="00FE043C" w:rsidP="00FE043C">
            <w:pPr>
              <w:ind w:left="0" w:firstLine="0"/>
              <w:rPr>
                <w:rFonts w:eastAsia="微軟正黑體" w:cstheme="minorHAnsi"/>
                <w:sz w:val="22"/>
              </w:rPr>
            </w:pPr>
            <w:r w:rsidRPr="00AF3413">
              <w:rPr>
                <w:rFonts w:eastAsia="微軟正黑體" w:cstheme="minorHAnsi"/>
                <w:sz w:val="22"/>
              </w:rPr>
              <w:t>定存帳號</w:t>
            </w:r>
          </w:p>
        </w:tc>
        <w:tc>
          <w:tcPr>
            <w:tcW w:w="1230" w:type="dxa"/>
            <w:vAlign w:val="center"/>
          </w:tcPr>
          <w:p w14:paraId="5A3BD853" w14:textId="0A0794AE" w:rsidR="00FE043C" w:rsidRPr="00AF3413" w:rsidRDefault="00FE043C" w:rsidP="00FE043C">
            <w:pPr>
              <w:ind w:left="0" w:firstLine="0"/>
              <w:rPr>
                <w:rFonts w:eastAsia="微軟正黑體" w:cstheme="minorHAnsi"/>
                <w:sz w:val="22"/>
              </w:rPr>
            </w:pPr>
            <w:r w:rsidRPr="00AF3413">
              <w:rPr>
                <w:rFonts w:eastAsia="微軟正黑體" w:cstheme="minorHAnsi"/>
                <w:sz w:val="22"/>
              </w:rPr>
              <w:t>文數字</w:t>
            </w:r>
          </w:p>
        </w:tc>
        <w:tc>
          <w:tcPr>
            <w:tcW w:w="694" w:type="dxa"/>
          </w:tcPr>
          <w:p w14:paraId="44E6C5AA" w14:textId="1C8473DB"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6439D89B" w14:textId="70B5354E" w:rsidR="00FE043C" w:rsidRPr="00AF3413" w:rsidRDefault="00FE043C" w:rsidP="00FE043C">
            <w:pPr>
              <w:ind w:left="0" w:firstLine="0"/>
              <w:rPr>
                <w:rFonts w:eastAsia="微軟正黑體" w:cstheme="minorHAnsi"/>
                <w:sz w:val="22"/>
              </w:rPr>
            </w:pPr>
            <w:r w:rsidRPr="00AF3413">
              <w:rPr>
                <w:rFonts w:eastAsia="微軟正黑體" w:cstheme="minorHAnsi"/>
                <w:sz w:val="22"/>
              </w:rPr>
              <w:t>10</w:t>
            </w:r>
          </w:p>
        </w:tc>
        <w:tc>
          <w:tcPr>
            <w:tcW w:w="3137" w:type="dxa"/>
            <w:vAlign w:val="center"/>
          </w:tcPr>
          <w:p w14:paraId="7647E062" w14:textId="570F7591" w:rsidR="00FE043C" w:rsidRPr="00AF3413" w:rsidRDefault="00FE043C" w:rsidP="00FE043C">
            <w:pPr>
              <w:ind w:left="0" w:firstLine="0"/>
              <w:rPr>
                <w:rFonts w:eastAsia="微軟正黑體" w:cstheme="minorHAnsi"/>
                <w:sz w:val="22"/>
              </w:rPr>
            </w:pPr>
            <w:r w:rsidRPr="00AF3413">
              <w:rPr>
                <w:rFonts w:eastAsia="微軟正黑體" w:cstheme="minorHAnsi"/>
                <w:sz w:val="22"/>
              </w:rPr>
              <w:t>定存產品兩位</w:t>
            </w:r>
            <w:r w:rsidRPr="00AF3413">
              <w:rPr>
                <w:rFonts w:eastAsia="微軟正黑體" w:cstheme="minorHAnsi"/>
                <w:sz w:val="22"/>
              </w:rPr>
              <w:t>+</w:t>
            </w:r>
            <w:proofErr w:type="gramStart"/>
            <w:r w:rsidRPr="00AF3413">
              <w:rPr>
                <w:rFonts w:eastAsia="微軟正黑體" w:cstheme="minorHAnsi"/>
                <w:sz w:val="22"/>
              </w:rPr>
              <w:t>綜存後七</w:t>
            </w:r>
            <w:proofErr w:type="gramEnd"/>
            <w:r w:rsidRPr="00AF3413">
              <w:rPr>
                <w:rFonts w:eastAsia="微軟正黑體" w:cstheme="minorHAnsi"/>
                <w:sz w:val="22"/>
              </w:rPr>
              <w:t>碼</w:t>
            </w:r>
            <w:r w:rsidRPr="00AF3413">
              <w:rPr>
                <w:rFonts w:eastAsia="微軟正黑體" w:cstheme="minorHAnsi"/>
                <w:sz w:val="22"/>
              </w:rPr>
              <w:t xml:space="preserve"> (</w:t>
            </w:r>
            <w:r w:rsidRPr="00AF3413">
              <w:rPr>
                <w:rFonts w:eastAsia="微軟正黑體" w:cstheme="minorHAnsi"/>
                <w:sz w:val="22"/>
              </w:rPr>
              <w:t>六碼尾數</w:t>
            </w:r>
            <w:r w:rsidRPr="00AF3413">
              <w:rPr>
                <w:rFonts w:eastAsia="微軟正黑體" w:cstheme="minorHAnsi"/>
                <w:sz w:val="22"/>
              </w:rPr>
              <w:t>+ (-)+</w:t>
            </w:r>
            <w:r w:rsidRPr="00AF3413">
              <w:rPr>
                <w:rFonts w:eastAsia="微軟正黑體" w:cstheme="minorHAnsi"/>
                <w:sz w:val="22"/>
              </w:rPr>
              <w:t>檢查碼</w:t>
            </w:r>
          </w:p>
          <w:p w14:paraId="1A37A7F3" w14:textId="093547C7" w:rsidR="00FE043C" w:rsidRPr="00AF3413" w:rsidRDefault="00FE043C" w:rsidP="00FE043C">
            <w:pPr>
              <w:ind w:left="0" w:firstLine="0"/>
              <w:rPr>
                <w:rFonts w:eastAsia="微軟正黑體" w:cstheme="minorHAnsi"/>
                <w:sz w:val="22"/>
              </w:rPr>
            </w:pPr>
            <w:r w:rsidRPr="00AF3413">
              <w:rPr>
                <w:rFonts w:eastAsia="微軟正黑體" w:cstheme="minorHAnsi"/>
                <w:sz w:val="22"/>
              </w:rPr>
              <w:t xml:space="preserve">Ex: </w:t>
            </w:r>
            <w:r w:rsidRPr="00AF3413">
              <w:rPr>
                <w:rFonts w:eastAsia="微軟正黑體" w:cstheme="minorHAnsi"/>
                <w:sz w:val="22"/>
              </w:rPr>
              <w:t>定存</w:t>
            </w:r>
            <w:r w:rsidRPr="00AF3413">
              <w:rPr>
                <w:rFonts w:eastAsia="微軟正黑體" w:cstheme="minorHAnsi"/>
                <w:sz w:val="22"/>
              </w:rPr>
              <w:t>500614-4</w:t>
            </w:r>
          </w:p>
        </w:tc>
      </w:tr>
      <w:tr w:rsidR="00742488" w:rsidRPr="00AF3413" w14:paraId="6B10FF51" w14:textId="77777777" w:rsidTr="00742488">
        <w:tc>
          <w:tcPr>
            <w:tcW w:w="745" w:type="dxa"/>
            <w:vAlign w:val="center"/>
          </w:tcPr>
          <w:p w14:paraId="0C4F1A26" w14:textId="77777777" w:rsidR="00742488" w:rsidRPr="00AF3413" w:rsidRDefault="00742488" w:rsidP="00742488">
            <w:pPr>
              <w:pStyle w:val="af2"/>
              <w:numPr>
                <w:ilvl w:val="0"/>
                <w:numId w:val="139"/>
              </w:numPr>
              <w:ind w:leftChars="0"/>
              <w:rPr>
                <w:rFonts w:eastAsia="微軟正黑體" w:cstheme="minorHAnsi"/>
                <w:sz w:val="22"/>
              </w:rPr>
            </w:pPr>
          </w:p>
        </w:tc>
        <w:tc>
          <w:tcPr>
            <w:tcW w:w="1577" w:type="dxa"/>
            <w:vAlign w:val="center"/>
          </w:tcPr>
          <w:p w14:paraId="51AAE391" w14:textId="0417FC2B" w:rsidR="00742488" w:rsidRPr="00AF3413" w:rsidRDefault="00742488" w:rsidP="00742488">
            <w:pPr>
              <w:ind w:left="0" w:firstLine="0"/>
              <w:rPr>
                <w:rFonts w:eastAsia="微軟正黑體" w:cstheme="minorHAnsi"/>
                <w:sz w:val="22"/>
              </w:rPr>
            </w:pPr>
            <w:r w:rsidRPr="00AF3413">
              <w:rPr>
                <w:rFonts w:eastAsia="微軟正黑體" w:cstheme="minorHAnsi"/>
                <w:sz w:val="22"/>
              </w:rPr>
              <w:t>利率方式</w:t>
            </w:r>
          </w:p>
        </w:tc>
        <w:tc>
          <w:tcPr>
            <w:tcW w:w="1230" w:type="dxa"/>
            <w:vAlign w:val="center"/>
          </w:tcPr>
          <w:p w14:paraId="23E9219F" w14:textId="0ED5957A" w:rsidR="00742488" w:rsidRPr="00AF3413" w:rsidRDefault="00742488" w:rsidP="00742488">
            <w:pPr>
              <w:ind w:left="0" w:firstLine="0"/>
              <w:rPr>
                <w:rFonts w:eastAsia="微軟正黑體" w:cstheme="minorHAnsi"/>
                <w:sz w:val="22"/>
              </w:rPr>
            </w:pPr>
            <w:r w:rsidRPr="00AF3413">
              <w:rPr>
                <w:rFonts w:eastAsia="微軟正黑體" w:cstheme="minorHAnsi"/>
                <w:sz w:val="22"/>
              </w:rPr>
              <w:t>文字</w:t>
            </w:r>
          </w:p>
        </w:tc>
        <w:tc>
          <w:tcPr>
            <w:tcW w:w="694" w:type="dxa"/>
          </w:tcPr>
          <w:p w14:paraId="41BB9279" w14:textId="205D60DE" w:rsidR="00742488" w:rsidRPr="00AF3413" w:rsidRDefault="00742488" w:rsidP="00742488">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53EF1142" w14:textId="3D628AE8" w:rsidR="00742488" w:rsidRPr="00AF3413" w:rsidRDefault="00742488" w:rsidP="00742488">
            <w:pPr>
              <w:ind w:left="0" w:firstLine="0"/>
              <w:rPr>
                <w:rFonts w:eastAsia="微軟正黑體" w:cstheme="minorHAnsi"/>
                <w:sz w:val="22"/>
              </w:rPr>
            </w:pPr>
            <w:r w:rsidRPr="00AF3413">
              <w:rPr>
                <w:rFonts w:eastAsia="微軟正黑體" w:cstheme="minorHAnsi"/>
                <w:sz w:val="22"/>
              </w:rPr>
              <w:t>9(02)V9(05)</w:t>
            </w:r>
          </w:p>
        </w:tc>
        <w:tc>
          <w:tcPr>
            <w:tcW w:w="3137" w:type="dxa"/>
            <w:vAlign w:val="center"/>
          </w:tcPr>
          <w:p w14:paraId="5EBE687C"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2 </w:t>
            </w:r>
            <w:r w:rsidRPr="00AF3413">
              <w:rPr>
                <w:rFonts w:eastAsia="微軟正黑體" w:cstheme="minorHAnsi"/>
                <w:sz w:val="22"/>
              </w:rPr>
              <w:t>位整數，</w:t>
            </w:r>
            <w:r w:rsidRPr="00AF3413">
              <w:rPr>
                <w:rFonts w:eastAsia="微軟正黑體" w:cstheme="minorHAnsi"/>
                <w:sz w:val="22"/>
              </w:rPr>
              <w:t xml:space="preserve">5 </w:t>
            </w:r>
            <w:r w:rsidRPr="00AF3413">
              <w:rPr>
                <w:rFonts w:eastAsia="微軟正黑體" w:cstheme="minorHAnsi"/>
                <w:sz w:val="22"/>
              </w:rPr>
              <w:t>位小數</w:t>
            </w:r>
            <w:r w:rsidRPr="00AF3413">
              <w:rPr>
                <w:rFonts w:eastAsia="微軟正黑體" w:cstheme="minorHAnsi"/>
                <w:sz w:val="22"/>
              </w:rPr>
              <w:t>(</w:t>
            </w:r>
            <w:r w:rsidRPr="00AF3413">
              <w:rPr>
                <w:rFonts w:eastAsia="微軟正黑體" w:cstheme="minorHAnsi"/>
                <w:sz w:val="22"/>
              </w:rPr>
              <w:t>實際資料規格以核心為主</w:t>
            </w:r>
            <w:r w:rsidRPr="00AF3413">
              <w:rPr>
                <w:rFonts w:eastAsia="微軟正黑體" w:cstheme="minorHAnsi"/>
                <w:sz w:val="22"/>
              </w:rPr>
              <w:t>)</w:t>
            </w:r>
          </w:p>
          <w:p w14:paraId="157600FF" w14:textId="6A3EC58B" w:rsidR="002C5C6D" w:rsidRPr="00AF3413" w:rsidRDefault="002C5C6D" w:rsidP="00742488">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依核心資料為主</w:t>
            </w:r>
            <w:r w:rsidRPr="00AF3413">
              <w:rPr>
                <w:rFonts w:eastAsia="微軟正黑體" w:cstheme="minorHAnsi"/>
                <w:sz w:val="22"/>
              </w:rPr>
              <w:t>)</w:t>
            </w:r>
          </w:p>
        </w:tc>
      </w:tr>
      <w:tr w:rsidR="00FE043C" w:rsidRPr="00AF3413" w14:paraId="47AD6CE3" w14:textId="77777777" w:rsidTr="00742488">
        <w:tc>
          <w:tcPr>
            <w:tcW w:w="745" w:type="dxa"/>
            <w:vAlign w:val="center"/>
          </w:tcPr>
          <w:p w14:paraId="1E8FD118"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0E553F0B" w14:textId="302B293D" w:rsidR="00FE043C" w:rsidRPr="00AF3413" w:rsidRDefault="00FE043C" w:rsidP="00FE043C">
            <w:pPr>
              <w:ind w:left="0" w:firstLine="0"/>
              <w:rPr>
                <w:rFonts w:eastAsia="微軟正黑體" w:cstheme="minorHAnsi"/>
                <w:sz w:val="22"/>
              </w:rPr>
            </w:pPr>
            <w:r w:rsidRPr="00AF3413">
              <w:rPr>
                <w:rFonts w:eastAsia="微軟正黑體" w:cstheme="minorHAnsi"/>
                <w:sz w:val="22"/>
              </w:rPr>
              <w:t>利率</w:t>
            </w:r>
          </w:p>
        </w:tc>
        <w:tc>
          <w:tcPr>
            <w:tcW w:w="1230" w:type="dxa"/>
            <w:vAlign w:val="center"/>
          </w:tcPr>
          <w:p w14:paraId="77603ABF" w14:textId="7D1CD8F8" w:rsidR="00FE043C" w:rsidRPr="00AF3413" w:rsidRDefault="00FE043C" w:rsidP="00FE043C">
            <w:pPr>
              <w:ind w:left="0" w:firstLine="0"/>
              <w:rPr>
                <w:rFonts w:eastAsia="微軟正黑體" w:cstheme="minorHAnsi"/>
                <w:sz w:val="22"/>
              </w:rPr>
            </w:pPr>
            <w:r w:rsidRPr="00AF3413">
              <w:rPr>
                <w:rFonts w:eastAsia="微軟正黑體" w:cstheme="minorHAnsi"/>
                <w:sz w:val="22"/>
              </w:rPr>
              <w:t>數字</w:t>
            </w:r>
            <w:r w:rsidRPr="00AF3413">
              <w:rPr>
                <w:rFonts w:eastAsia="微軟正黑體" w:cstheme="minorHAnsi"/>
                <w:sz w:val="22"/>
              </w:rPr>
              <w:t>+</w:t>
            </w:r>
            <w:r w:rsidRPr="00AF3413">
              <w:rPr>
                <w:rFonts w:eastAsia="微軟正黑體" w:cstheme="minorHAnsi"/>
                <w:sz w:val="22"/>
              </w:rPr>
              <w:t>符號</w:t>
            </w:r>
          </w:p>
        </w:tc>
        <w:tc>
          <w:tcPr>
            <w:tcW w:w="694" w:type="dxa"/>
          </w:tcPr>
          <w:p w14:paraId="41BAA29B" w14:textId="3B4C528B"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2FFCD978" w14:textId="2CA1F1A5" w:rsidR="00FE043C" w:rsidRPr="00AF3413" w:rsidRDefault="002E00F6" w:rsidP="00FE043C">
            <w:pPr>
              <w:ind w:left="0" w:firstLine="0"/>
              <w:rPr>
                <w:rFonts w:eastAsia="微軟正黑體" w:cstheme="minorHAnsi"/>
                <w:sz w:val="22"/>
              </w:rPr>
            </w:pPr>
            <w:r w:rsidRPr="00AF3413">
              <w:rPr>
                <w:rFonts w:eastAsia="微軟正黑體" w:cstheme="minorHAnsi"/>
                <w:sz w:val="22"/>
              </w:rPr>
              <w:t>6</w:t>
            </w:r>
          </w:p>
        </w:tc>
        <w:tc>
          <w:tcPr>
            <w:tcW w:w="3137" w:type="dxa"/>
            <w:vAlign w:val="center"/>
          </w:tcPr>
          <w:p w14:paraId="122F9D2C" w14:textId="182EB3EA" w:rsidR="00FE043C" w:rsidRPr="00AF3413" w:rsidRDefault="002C5C6D" w:rsidP="00FE043C">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依核心資料為主</w:t>
            </w:r>
            <w:r w:rsidRPr="00AF3413">
              <w:rPr>
                <w:rFonts w:eastAsia="微軟正黑體" w:cstheme="minorHAnsi"/>
                <w:sz w:val="22"/>
              </w:rPr>
              <w:t>)</w:t>
            </w:r>
          </w:p>
        </w:tc>
      </w:tr>
      <w:tr w:rsidR="00FE043C" w:rsidRPr="00AF3413" w14:paraId="50CCC101" w14:textId="77777777" w:rsidTr="00742488">
        <w:tc>
          <w:tcPr>
            <w:tcW w:w="745" w:type="dxa"/>
            <w:vAlign w:val="center"/>
          </w:tcPr>
          <w:p w14:paraId="061FA79D"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076DD5C8" w14:textId="03F25EB1" w:rsidR="00FE043C" w:rsidRPr="00AF3413" w:rsidRDefault="00FE043C" w:rsidP="00FE043C">
            <w:pPr>
              <w:ind w:left="0" w:firstLine="0"/>
              <w:rPr>
                <w:rFonts w:eastAsia="微軟正黑體" w:cstheme="minorHAnsi"/>
                <w:sz w:val="22"/>
              </w:rPr>
            </w:pPr>
            <w:r w:rsidRPr="00AF3413">
              <w:rPr>
                <w:rFonts w:eastAsia="微軟正黑體" w:cstheme="minorHAnsi"/>
                <w:sz w:val="22"/>
              </w:rPr>
              <w:t>到期日</w:t>
            </w:r>
          </w:p>
        </w:tc>
        <w:tc>
          <w:tcPr>
            <w:tcW w:w="1230" w:type="dxa"/>
            <w:vAlign w:val="center"/>
          </w:tcPr>
          <w:p w14:paraId="1BAEFF6C" w14:textId="3FBF582E" w:rsidR="00FE043C" w:rsidRPr="00AF3413" w:rsidRDefault="00FE043C" w:rsidP="00FE043C">
            <w:pPr>
              <w:ind w:left="0" w:firstLine="0"/>
              <w:rPr>
                <w:rFonts w:eastAsia="微軟正黑體" w:cstheme="minorHAnsi"/>
                <w:sz w:val="22"/>
              </w:rPr>
            </w:pPr>
            <w:r w:rsidRPr="00AF3413">
              <w:rPr>
                <w:rFonts w:eastAsia="微軟正黑體" w:cstheme="minorHAnsi"/>
                <w:sz w:val="22"/>
              </w:rPr>
              <w:t>日期</w:t>
            </w:r>
          </w:p>
        </w:tc>
        <w:tc>
          <w:tcPr>
            <w:tcW w:w="694" w:type="dxa"/>
          </w:tcPr>
          <w:p w14:paraId="23899AB1" w14:textId="3959E2FD"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71004493" w14:textId="5BC00FC5" w:rsidR="00FE043C" w:rsidRPr="00AF3413" w:rsidRDefault="002E00F6" w:rsidP="00FE043C">
            <w:pPr>
              <w:ind w:left="0" w:firstLine="0"/>
              <w:rPr>
                <w:rFonts w:eastAsia="微軟正黑體" w:cstheme="minorHAnsi"/>
                <w:sz w:val="22"/>
              </w:rPr>
            </w:pPr>
            <w:r w:rsidRPr="00AF3413">
              <w:rPr>
                <w:rFonts w:eastAsia="微軟正黑體" w:cstheme="minorHAnsi"/>
                <w:sz w:val="22"/>
              </w:rPr>
              <w:t>8</w:t>
            </w:r>
          </w:p>
        </w:tc>
        <w:tc>
          <w:tcPr>
            <w:tcW w:w="3137" w:type="dxa"/>
            <w:vAlign w:val="center"/>
          </w:tcPr>
          <w:p w14:paraId="3253B829" w14:textId="6E4345DC" w:rsidR="00FE043C" w:rsidRPr="00AF3413" w:rsidRDefault="002C5C6D" w:rsidP="00FE043C">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依核心資料為主</w:t>
            </w:r>
            <w:r w:rsidRPr="00AF3413">
              <w:rPr>
                <w:rFonts w:eastAsia="微軟正黑體" w:cstheme="minorHAnsi"/>
                <w:sz w:val="22"/>
              </w:rPr>
              <w:t>)</w:t>
            </w:r>
          </w:p>
        </w:tc>
      </w:tr>
      <w:tr w:rsidR="00A118FB" w:rsidRPr="00AF3413" w14:paraId="2C60EC3D" w14:textId="77777777" w:rsidTr="00742488">
        <w:tc>
          <w:tcPr>
            <w:tcW w:w="745" w:type="dxa"/>
            <w:vAlign w:val="center"/>
          </w:tcPr>
          <w:p w14:paraId="182EBE97" w14:textId="77777777" w:rsidR="00A118FB" w:rsidRPr="00AF3413" w:rsidRDefault="00A118FB">
            <w:pPr>
              <w:pStyle w:val="af2"/>
              <w:numPr>
                <w:ilvl w:val="0"/>
                <w:numId w:val="139"/>
              </w:numPr>
              <w:ind w:leftChars="0"/>
              <w:rPr>
                <w:rFonts w:eastAsia="微軟正黑體" w:cstheme="minorHAnsi"/>
                <w:sz w:val="22"/>
              </w:rPr>
            </w:pPr>
          </w:p>
        </w:tc>
        <w:tc>
          <w:tcPr>
            <w:tcW w:w="1577" w:type="dxa"/>
            <w:vAlign w:val="center"/>
          </w:tcPr>
          <w:p w14:paraId="5452674B" w14:textId="3CFCEC48" w:rsidR="00A118FB" w:rsidRPr="00AF3413" w:rsidRDefault="00A118FB" w:rsidP="00FE043C">
            <w:pPr>
              <w:ind w:left="0" w:firstLine="0"/>
              <w:rPr>
                <w:rFonts w:eastAsia="微軟正黑體" w:cstheme="minorHAnsi"/>
                <w:sz w:val="22"/>
              </w:rPr>
            </w:pPr>
            <w:r w:rsidRPr="00AF3413">
              <w:rPr>
                <w:rFonts w:eastAsia="微軟正黑體" w:cstheme="minorHAnsi"/>
                <w:sz w:val="22"/>
              </w:rPr>
              <w:t>幣別</w:t>
            </w:r>
          </w:p>
        </w:tc>
        <w:tc>
          <w:tcPr>
            <w:tcW w:w="1230" w:type="dxa"/>
            <w:vAlign w:val="center"/>
          </w:tcPr>
          <w:p w14:paraId="78518A2D" w14:textId="3C3A5751" w:rsidR="00A118FB" w:rsidRPr="00AF3413" w:rsidRDefault="00A118FB" w:rsidP="00FE043C">
            <w:pPr>
              <w:ind w:left="0" w:firstLine="0"/>
              <w:rPr>
                <w:rFonts w:eastAsia="微軟正黑體" w:cstheme="minorHAnsi"/>
                <w:sz w:val="22"/>
              </w:rPr>
            </w:pPr>
            <w:r w:rsidRPr="00AF3413">
              <w:rPr>
                <w:rFonts w:eastAsia="微軟正黑體" w:cstheme="minorHAnsi"/>
                <w:sz w:val="22"/>
              </w:rPr>
              <w:t>文字</w:t>
            </w:r>
          </w:p>
        </w:tc>
        <w:tc>
          <w:tcPr>
            <w:tcW w:w="694" w:type="dxa"/>
          </w:tcPr>
          <w:p w14:paraId="6B2EC9B2" w14:textId="6333CCEF" w:rsidR="00A118FB" w:rsidRPr="00AF3413" w:rsidRDefault="00A118FB"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7CFC9A7C" w14:textId="254A9564" w:rsidR="00A118FB" w:rsidRPr="00AF3413" w:rsidRDefault="00A118FB" w:rsidP="00FE043C">
            <w:pPr>
              <w:ind w:left="0" w:firstLine="0"/>
              <w:rPr>
                <w:rFonts w:eastAsia="微軟正黑體" w:cstheme="minorHAnsi"/>
                <w:sz w:val="22"/>
              </w:rPr>
            </w:pPr>
            <w:r w:rsidRPr="00AF3413">
              <w:rPr>
                <w:rFonts w:eastAsia="微軟正黑體" w:cstheme="minorHAnsi"/>
                <w:sz w:val="22"/>
              </w:rPr>
              <w:t>3</w:t>
            </w:r>
          </w:p>
        </w:tc>
        <w:tc>
          <w:tcPr>
            <w:tcW w:w="3137" w:type="dxa"/>
            <w:vAlign w:val="center"/>
          </w:tcPr>
          <w:p w14:paraId="01BF8BC0" w14:textId="5AD0AD3B" w:rsidR="00A118FB" w:rsidRPr="00AF3413" w:rsidRDefault="002C5C6D" w:rsidP="00FE043C">
            <w:pPr>
              <w:ind w:left="0" w:firstLine="0"/>
              <w:rPr>
                <w:rFonts w:eastAsia="微軟正黑體" w:cstheme="minorHAnsi"/>
                <w:sz w:val="22"/>
              </w:rPr>
            </w:pPr>
            <w:r w:rsidRPr="00AF3413">
              <w:rPr>
                <w:rFonts w:eastAsia="微軟正黑體" w:cstheme="minorHAnsi"/>
                <w:sz w:val="22"/>
              </w:rPr>
              <w:t>顯示該定</w:t>
            </w:r>
            <w:proofErr w:type="gramStart"/>
            <w:r w:rsidRPr="00AF3413">
              <w:rPr>
                <w:rFonts w:eastAsia="微軟正黑體" w:cstheme="minorHAnsi"/>
                <w:sz w:val="22"/>
              </w:rPr>
              <w:t>存之幣別</w:t>
            </w:r>
            <w:proofErr w:type="gramEnd"/>
            <w:r w:rsidRPr="00AF3413">
              <w:rPr>
                <w:rFonts w:eastAsia="微軟正黑體" w:cstheme="minorHAnsi"/>
                <w:sz w:val="22"/>
              </w:rPr>
              <w:t xml:space="preserve"> (</w:t>
            </w:r>
            <w:r w:rsidRPr="00AF3413">
              <w:rPr>
                <w:rFonts w:eastAsia="微軟正黑體" w:cstheme="minorHAnsi"/>
                <w:sz w:val="22"/>
              </w:rPr>
              <w:t>依核心資料為主</w:t>
            </w:r>
            <w:r w:rsidRPr="00AF3413">
              <w:rPr>
                <w:rFonts w:eastAsia="微軟正黑體" w:cstheme="minorHAnsi"/>
                <w:sz w:val="22"/>
              </w:rPr>
              <w:t>)</w:t>
            </w:r>
          </w:p>
        </w:tc>
      </w:tr>
      <w:tr w:rsidR="00742488" w:rsidRPr="00AF3413" w14:paraId="2D4B03D5" w14:textId="77777777" w:rsidTr="00742488">
        <w:tc>
          <w:tcPr>
            <w:tcW w:w="745" w:type="dxa"/>
            <w:vAlign w:val="center"/>
          </w:tcPr>
          <w:p w14:paraId="5A152179" w14:textId="77777777" w:rsidR="00742488" w:rsidRPr="00AF3413" w:rsidRDefault="00742488" w:rsidP="00742488">
            <w:pPr>
              <w:pStyle w:val="af2"/>
              <w:numPr>
                <w:ilvl w:val="0"/>
                <w:numId w:val="139"/>
              </w:numPr>
              <w:ind w:leftChars="0"/>
              <w:rPr>
                <w:rFonts w:eastAsia="微軟正黑體" w:cstheme="minorHAnsi"/>
                <w:sz w:val="22"/>
              </w:rPr>
            </w:pPr>
          </w:p>
        </w:tc>
        <w:tc>
          <w:tcPr>
            <w:tcW w:w="1577" w:type="dxa"/>
            <w:vAlign w:val="center"/>
          </w:tcPr>
          <w:p w14:paraId="77B1FE30" w14:textId="2B99F077" w:rsidR="00742488" w:rsidRPr="00AF3413" w:rsidRDefault="00742488" w:rsidP="00742488">
            <w:pPr>
              <w:ind w:left="0" w:firstLine="0"/>
              <w:rPr>
                <w:rFonts w:eastAsia="微軟正黑體" w:cstheme="minorHAnsi"/>
                <w:sz w:val="22"/>
              </w:rPr>
            </w:pPr>
            <w:r w:rsidRPr="00AF3413">
              <w:rPr>
                <w:rFonts w:eastAsia="微軟正黑體" w:cstheme="minorHAnsi"/>
                <w:sz w:val="22"/>
              </w:rPr>
              <w:t>存款餘額</w:t>
            </w:r>
          </w:p>
        </w:tc>
        <w:tc>
          <w:tcPr>
            <w:tcW w:w="1230" w:type="dxa"/>
            <w:vAlign w:val="center"/>
          </w:tcPr>
          <w:p w14:paraId="02717279" w14:textId="7DFB6B17" w:rsidR="00742488" w:rsidRPr="00AF3413" w:rsidRDefault="00742488" w:rsidP="00742488">
            <w:pPr>
              <w:ind w:left="0" w:firstLine="0"/>
              <w:rPr>
                <w:rFonts w:eastAsia="微軟正黑體" w:cstheme="minorHAnsi"/>
                <w:sz w:val="22"/>
              </w:rPr>
            </w:pPr>
            <w:r w:rsidRPr="00AF3413">
              <w:rPr>
                <w:rFonts w:eastAsia="微軟正黑體" w:cstheme="minorHAnsi"/>
                <w:sz w:val="22"/>
              </w:rPr>
              <w:t>金額</w:t>
            </w:r>
          </w:p>
        </w:tc>
        <w:tc>
          <w:tcPr>
            <w:tcW w:w="694" w:type="dxa"/>
          </w:tcPr>
          <w:p w14:paraId="55414953" w14:textId="4865E28B" w:rsidR="00742488" w:rsidRPr="00AF3413" w:rsidRDefault="00742488" w:rsidP="00742488">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44A6C5ED" w14:textId="28E2AC83" w:rsidR="00742488" w:rsidRPr="00AF3413" w:rsidRDefault="00742488" w:rsidP="00742488">
            <w:pPr>
              <w:ind w:left="0" w:firstLine="0"/>
              <w:rPr>
                <w:rFonts w:eastAsia="微軟正黑體" w:cstheme="minorHAnsi"/>
                <w:sz w:val="22"/>
              </w:rPr>
            </w:pPr>
            <w:r w:rsidRPr="00AF3413">
              <w:rPr>
                <w:rFonts w:eastAsia="微軟正黑體" w:cstheme="minorHAnsi"/>
                <w:sz w:val="22"/>
              </w:rPr>
              <w:t>9(12)V99</w:t>
            </w:r>
          </w:p>
        </w:tc>
        <w:tc>
          <w:tcPr>
            <w:tcW w:w="3137" w:type="dxa"/>
            <w:vAlign w:val="center"/>
          </w:tcPr>
          <w:p w14:paraId="5850D273" w14:textId="77777777" w:rsidR="00742488" w:rsidRPr="00AF3413" w:rsidRDefault="00742488" w:rsidP="00742488">
            <w:pPr>
              <w:ind w:left="0" w:firstLine="0"/>
              <w:rPr>
                <w:rFonts w:eastAsia="微軟正黑體" w:cstheme="minorHAnsi"/>
                <w:sz w:val="22"/>
              </w:rPr>
            </w:pPr>
            <w:r w:rsidRPr="00AF3413">
              <w:rPr>
                <w:rFonts w:eastAsia="微軟正黑體" w:cstheme="minorHAnsi"/>
                <w:sz w:val="22"/>
              </w:rPr>
              <w:t xml:space="preserve">12 </w:t>
            </w:r>
            <w:r w:rsidRPr="00AF3413">
              <w:rPr>
                <w:rFonts w:eastAsia="微軟正黑體" w:cstheme="minorHAnsi"/>
                <w:sz w:val="22"/>
              </w:rPr>
              <w:t>位整數，</w:t>
            </w:r>
            <w:r w:rsidRPr="00AF3413">
              <w:rPr>
                <w:rFonts w:eastAsia="微軟正黑體" w:cstheme="minorHAnsi"/>
                <w:sz w:val="22"/>
              </w:rPr>
              <w:t xml:space="preserve">2 </w:t>
            </w:r>
            <w:r w:rsidRPr="00AF3413">
              <w:rPr>
                <w:rFonts w:eastAsia="微軟正黑體" w:cstheme="minorHAnsi"/>
                <w:sz w:val="22"/>
              </w:rPr>
              <w:t>位小數</w:t>
            </w:r>
            <w:r w:rsidRPr="00AF3413">
              <w:rPr>
                <w:rFonts w:eastAsia="微軟正黑體" w:cstheme="minorHAnsi"/>
                <w:sz w:val="22"/>
              </w:rPr>
              <w:t xml:space="preserve"> (</w:t>
            </w:r>
            <w:r w:rsidRPr="00AF3413">
              <w:rPr>
                <w:rFonts w:eastAsia="微軟正黑體" w:cstheme="minorHAnsi"/>
                <w:sz w:val="22"/>
              </w:rPr>
              <w:t>實際資料規格以核心為主</w:t>
            </w:r>
            <w:r w:rsidRPr="00AF3413">
              <w:rPr>
                <w:rFonts w:eastAsia="微軟正黑體" w:cstheme="minorHAnsi"/>
                <w:sz w:val="22"/>
              </w:rPr>
              <w:t>)</w:t>
            </w:r>
          </w:p>
          <w:p w14:paraId="4D03FE99" w14:textId="2FA67D4A" w:rsidR="002C5C6D" w:rsidRPr="00AF3413" w:rsidRDefault="002C5C6D" w:rsidP="00742488">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依核心資料為主</w:t>
            </w:r>
            <w:r w:rsidRPr="00AF3413">
              <w:rPr>
                <w:rFonts w:eastAsia="微軟正黑體" w:cstheme="minorHAnsi"/>
                <w:sz w:val="22"/>
              </w:rPr>
              <w:t>)</w:t>
            </w:r>
          </w:p>
        </w:tc>
      </w:tr>
      <w:tr w:rsidR="00FE043C" w:rsidRPr="00AF3413" w14:paraId="346632BF" w14:textId="77777777" w:rsidTr="00742488">
        <w:tc>
          <w:tcPr>
            <w:tcW w:w="745" w:type="dxa"/>
            <w:vAlign w:val="center"/>
          </w:tcPr>
          <w:p w14:paraId="31DECA76" w14:textId="77777777" w:rsidR="00FE043C" w:rsidRPr="00AF3413" w:rsidRDefault="00FE043C">
            <w:pPr>
              <w:pStyle w:val="af2"/>
              <w:numPr>
                <w:ilvl w:val="0"/>
                <w:numId w:val="139"/>
              </w:numPr>
              <w:ind w:leftChars="0"/>
              <w:rPr>
                <w:rFonts w:eastAsia="微軟正黑體" w:cstheme="minorHAnsi"/>
                <w:sz w:val="22"/>
              </w:rPr>
            </w:pPr>
          </w:p>
        </w:tc>
        <w:tc>
          <w:tcPr>
            <w:tcW w:w="1577" w:type="dxa"/>
            <w:vAlign w:val="center"/>
          </w:tcPr>
          <w:p w14:paraId="4B09E0AA" w14:textId="3A5C9A8F" w:rsidR="00FE043C" w:rsidRPr="00AF3413" w:rsidRDefault="00FE043C" w:rsidP="00FE043C">
            <w:pPr>
              <w:ind w:left="0" w:firstLine="0"/>
              <w:rPr>
                <w:rFonts w:eastAsia="微軟正黑體" w:cstheme="minorHAnsi"/>
                <w:sz w:val="22"/>
              </w:rPr>
            </w:pPr>
            <w:r w:rsidRPr="00AF3413">
              <w:rPr>
                <w:rFonts w:eastAsia="微軟正黑體" w:cstheme="minorHAnsi"/>
                <w:sz w:val="22"/>
              </w:rPr>
              <w:t>備註</w:t>
            </w:r>
          </w:p>
        </w:tc>
        <w:tc>
          <w:tcPr>
            <w:tcW w:w="1230" w:type="dxa"/>
            <w:vAlign w:val="center"/>
          </w:tcPr>
          <w:p w14:paraId="54FCC4C1" w14:textId="6C2C6084" w:rsidR="00FE043C" w:rsidRPr="00AF3413" w:rsidRDefault="00FE043C" w:rsidP="00FE043C">
            <w:pPr>
              <w:ind w:left="0" w:firstLine="0"/>
              <w:rPr>
                <w:rFonts w:eastAsia="微軟正黑體" w:cstheme="minorHAnsi"/>
                <w:sz w:val="22"/>
              </w:rPr>
            </w:pPr>
            <w:r w:rsidRPr="00AF3413">
              <w:rPr>
                <w:rFonts w:eastAsia="微軟正黑體" w:cstheme="minorHAnsi"/>
                <w:sz w:val="22"/>
              </w:rPr>
              <w:t>文數字</w:t>
            </w:r>
          </w:p>
        </w:tc>
        <w:tc>
          <w:tcPr>
            <w:tcW w:w="694" w:type="dxa"/>
          </w:tcPr>
          <w:p w14:paraId="001508A4" w14:textId="07B0D826" w:rsidR="00FE043C" w:rsidRPr="00AF3413" w:rsidRDefault="00FE043C" w:rsidP="00FE043C">
            <w:pPr>
              <w:ind w:left="0" w:firstLine="0"/>
              <w:jc w:val="center"/>
              <w:rPr>
                <w:rFonts w:eastAsia="微軟正黑體" w:cstheme="minorHAnsi"/>
                <w:sz w:val="22"/>
              </w:rPr>
            </w:pPr>
            <w:r w:rsidRPr="00AF3413">
              <w:rPr>
                <w:rFonts w:eastAsia="微軟正黑體" w:cstheme="minorHAnsi"/>
                <w:sz w:val="22"/>
              </w:rPr>
              <w:t>M</w:t>
            </w:r>
          </w:p>
        </w:tc>
        <w:tc>
          <w:tcPr>
            <w:tcW w:w="1538" w:type="dxa"/>
            <w:vAlign w:val="center"/>
          </w:tcPr>
          <w:p w14:paraId="41F93DF7" w14:textId="32B701A1" w:rsidR="00FE043C" w:rsidRPr="00AF3413" w:rsidRDefault="002E00F6" w:rsidP="00FE043C">
            <w:pPr>
              <w:ind w:left="0" w:firstLine="0"/>
              <w:rPr>
                <w:rFonts w:eastAsia="微軟正黑體" w:cstheme="minorHAnsi"/>
                <w:sz w:val="22"/>
              </w:rPr>
            </w:pPr>
            <w:r w:rsidRPr="00AF3413">
              <w:rPr>
                <w:rFonts w:eastAsia="微軟正黑體" w:cstheme="minorHAnsi"/>
                <w:sz w:val="22"/>
              </w:rPr>
              <w:t>6</w:t>
            </w:r>
          </w:p>
        </w:tc>
        <w:tc>
          <w:tcPr>
            <w:tcW w:w="3137" w:type="dxa"/>
            <w:vAlign w:val="center"/>
          </w:tcPr>
          <w:p w14:paraId="336B2116" w14:textId="77777777" w:rsidR="00FE043C" w:rsidRPr="00AF3413" w:rsidRDefault="002E00F6" w:rsidP="00FE043C">
            <w:pPr>
              <w:ind w:left="0" w:firstLine="0"/>
              <w:rPr>
                <w:rFonts w:eastAsia="微軟正黑體" w:cstheme="minorHAnsi"/>
                <w:sz w:val="22"/>
              </w:rPr>
            </w:pPr>
            <w:r w:rsidRPr="00AF3413">
              <w:rPr>
                <w:rFonts w:eastAsia="微軟正黑體" w:cstheme="minorHAnsi"/>
                <w:sz w:val="22"/>
              </w:rPr>
              <w:t>交易理由</w:t>
            </w:r>
            <w:r w:rsidRPr="00AF3413">
              <w:rPr>
                <w:rFonts w:eastAsia="微軟正黑體" w:cstheme="minorHAnsi"/>
                <w:sz w:val="22"/>
              </w:rPr>
              <w:t>+</w:t>
            </w:r>
            <w:r w:rsidR="00742488" w:rsidRPr="00AF3413">
              <w:rPr>
                <w:rFonts w:eastAsia="微軟正黑體" w:cstheme="minorHAnsi"/>
                <w:sz w:val="22"/>
              </w:rPr>
              <w:t>分行別</w:t>
            </w:r>
          </w:p>
          <w:p w14:paraId="11CB0407" w14:textId="525AC9CB" w:rsidR="002C5C6D" w:rsidRPr="00AF3413" w:rsidRDefault="002C5C6D" w:rsidP="00FE043C">
            <w:pPr>
              <w:ind w:left="0" w:firstLine="0"/>
              <w:rPr>
                <w:rFonts w:eastAsia="微軟正黑體" w:cstheme="minorHAnsi"/>
                <w:sz w:val="22"/>
              </w:rPr>
            </w:pPr>
            <w:r w:rsidRPr="00AF3413">
              <w:rPr>
                <w:rFonts w:eastAsia="微軟正黑體" w:cstheme="minorHAnsi"/>
                <w:sz w:val="22"/>
              </w:rPr>
              <w:t>(</w:t>
            </w:r>
            <w:r w:rsidRPr="00AF3413">
              <w:rPr>
                <w:rFonts w:eastAsia="微軟正黑體" w:cstheme="minorHAnsi"/>
                <w:sz w:val="22"/>
              </w:rPr>
              <w:t>依核心資料為主</w:t>
            </w:r>
            <w:r w:rsidRPr="00AF3413">
              <w:rPr>
                <w:rFonts w:eastAsia="微軟正黑體" w:cstheme="minorHAnsi"/>
                <w:sz w:val="22"/>
              </w:rPr>
              <w:t>)</w:t>
            </w:r>
          </w:p>
        </w:tc>
      </w:tr>
    </w:tbl>
    <w:p w14:paraId="7E8864B4" w14:textId="07EC7FA8" w:rsidR="00727789" w:rsidRPr="00AF3413" w:rsidRDefault="00727789" w:rsidP="0001463B">
      <w:pPr>
        <w:ind w:left="0" w:firstLine="0"/>
        <w:rPr>
          <w:rFonts w:eastAsia="微軟正黑體" w:cstheme="minorHAnsi"/>
          <w:color w:val="FF0000"/>
        </w:rPr>
      </w:pPr>
    </w:p>
    <w:p w14:paraId="4E20F25A" w14:textId="5DD3DF80" w:rsidR="004D5CFE" w:rsidRPr="00AF3413" w:rsidRDefault="004D5CFE" w:rsidP="004D5CFE">
      <w:pPr>
        <w:ind w:left="0" w:firstLine="0"/>
        <w:outlineLvl w:val="2"/>
        <w:rPr>
          <w:rFonts w:eastAsia="微軟正黑體" w:cstheme="minorHAnsi"/>
        </w:rPr>
      </w:pPr>
      <w:bookmarkStart w:id="962" w:name="_Toc149924149"/>
      <w:r w:rsidRPr="00AF3413">
        <w:rPr>
          <w:rFonts w:eastAsia="微軟正黑體" w:cstheme="minorHAnsi"/>
        </w:rPr>
        <w:t xml:space="preserve">2.3.7 </w:t>
      </w:r>
      <w:r w:rsidRPr="00AF3413">
        <w:rPr>
          <w:rFonts w:eastAsia="微軟正黑體" w:cstheme="minorHAnsi"/>
        </w:rPr>
        <w:t>表單</w:t>
      </w:r>
      <w:r w:rsidR="0050433B" w:rsidRPr="00AF3413">
        <w:rPr>
          <w:rFonts w:eastAsia="微軟正黑體" w:cstheme="minorHAnsi"/>
        </w:rPr>
        <w:t xml:space="preserve"> </w:t>
      </w:r>
      <w:r w:rsidRPr="00AF3413">
        <w:rPr>
          <w:rFonts w:eastAsia="微軟正黑體" w:cstheme="minorHAnsi"/>
        </w:rPr>
        <w:t>CHECK LIST</w:t>
      </w:r>
      <w:r w:rsidR="0050433B" w:rsidRPr="00AF3413">
        <w:rPr>
          <w:rFonts w:eastAsia="微軟正黑體" w:cstheme="minorHAnsi"/>
        </w:rPr>
        <w:t xml:space="preserve"> </w:t>
      </w:r>
      <w:r w:rsidRPr="00AF3413">
        <w:rPr>
          <w:rFonts w:eastAsia="微軟正黑體" w:cstheme="minorHAnsi"/>
        </w:rPr>
        <w:t>補印</w:t>
      </w:r>
      <w:bookmarkEnd w:id="962"/>
    </w:p>
    <w:p w14:paraId="442A8792" w14:textId="0A17EE07" w:rsidR="004D5CFE" w:rsidRPr="00AF3413" w:rsidRDefault="00A51607" w:rsidP="004D5CFE">
      <w:pPr>
        <w:rPr>
          <w:rFonts w:eastAsia="微軟正黑體" w:cstheme="minorHAnsi"/>
          <w:color w:val="FF0000"/>
        </w:rPr>
      </w:pPr>
      <w:r w:rsidRPr="00AF3413">
        <w:rPr>
          <w:rFonts w:eastAsia="微軟正黑體" w:cstheme="minorHAnsi"/>
        </w:rPr>
        <w:t>由</w:t>
      </w:r>
      <w:r w:rsidR="00566B67" w:rsidRPr="00AF3413">
        <w:rPr>
          <w:rFonts w:eastAsia="微軟正黑體" w:cstheme="minorHAnsi"/>
        </w:rPr>
        <w:t>新核心</w:t>
      </w:r>
      <w:r w:rsidRPr="00AF3413">
        <w:rPr>
          <w:rFonts w:eastAsia="微軟正黑體" w:cstheme="minorHAnsi"/>
        </w:rPr>
        <w:t>保留交易資料，分行系統提供</w:t>
      </w:r>
      <w:r w:rsidRPr="00AF3413">
        <w:rPr>
          <w:rFonts w:eastAsia="微軟正黑體" w:cstheme="minorHAnsi"/>
        </w:rPr>
        <w:t>Check List</w:t>
      </w:r>
      <w:proofErr w:type="gramStart"/>
      <w:r w:rsidRPr="00AF3413">
        <w:rPr>
          <w:rFonts w:eastAsia="微軟正黑體" w:cstheme="minorHAnsi"/>
        </w:rPr>
        <w:t>補印功能</w:t>
      </w:r>
      <w:proofErr w:type="gramEnd"/>
      <w:r w:rsidRPr="00AF3413">
        <w:rPr>
          <w:rFonts w:eastAsia="微軟正黑體" w:cstheme="minorHAnsi"/>
        </w:rPr>
        <w:t>。</w:t>
      </w:r>
    </w:p>
    <w:p w14:paraId="3E67BC6D" w14:textId="0618897B" w:rsidR="004D5CFE" w:rsidRPr="00AF3413" w:rsidRDefault="004D5CFE" w:rsidP="004D5CFE">
      <w:pPr>
        <w:rPr>
          <w:rFonts w:eastAsia="微軟正黑體" w:cstheme="minorHAnsi"/>
        </w:rPr>
      </w:pPr>
    </w:p>
    <w:p w14:paraId="3088979F" w14:textId="16C68B31" w:rsidR="004D5CFE" w:rsidRPr="00AF3413" w:rsidRDefault="004D5CFE" w:rsidP="004D5CFE">
      <w:pPr>
        <w:ind w:left="0" w:firstLine="0"/>
        <w:outlineLvl w:val="2"/>
        <w:rPr>
          <w:rFonts w:eastAsia="微軟正黑體" w:cstheme="minorHAnsi"/>
        </w:rPr>
      </w:pPr>
      <w:bookmarkStart w:id="963" w:name="_Toc149924150"/>
      <w:r w:rsidRPr="00AF3413">
        <w:rPr>
          <w:rFonts w:eastAsia="微軟正黑體" w:cstheme="minorHAnsi"/>
        </w:rPr>
        <w:t>2.3</w:t>
      </w:r>
      <w:r w:rsidR="008722CD" w:rsidRPr="00AF3413">
        <w:rPr>
          <w:rFonts w:eastAsia="微軟正黑體" w:cstheme="minorHAnsi"/>
        </w:rPr>
        <w:t>.</w:t>
      </w:r>
      <w:r w:rsidRPr="00AF3413">
        <w:rPr>
          <w:rFonts w:eastAsia="微軟正黑體" w:cstheme="minorHAnsi"/>
        </w:rPr>
        <w:t xml:space="preserve">8 </w:t>
      </w:r>
      <w:r w:rsidRPr="00AF3413">
        <w:rPr>
          <w:rFonts w:eastAsia="微軟正黑體" w:cstheme="minorHAnsi"/>
        </w:rPr>
        <w:t>列印扣繳憑單</w:t>
      </w:r>
      <w:bookmarkEnd w:id="963"/>
    </w:p>
    <w:p w14:paraId="02004C5B" w14:textId="1992A3FE" w:rsidR="008103F6" w:rsidRPr="00AF3413" w:rsidRDefault="008103F6" w:rsidP="008103F6">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w:t>
      </w:r>
      <w:r w:rsidRPr="00AF3413">
        <w:rPr>
          <w:rFonts w:asciiTheme="minorHAnsi" w:eastAsia="微軟正黑體" w:hAnsiTheme="minorHAnsi" w:cstheme="minorHAnsi"/>
          <w:b w:val="0"/>
          <w:bCs/>
          <w:i w:val="0"/>
          <w:iCs/>
          <w:lang w:eastAsia="zh-TW"/>
        </w:rPr>
        <w:t>8.</w:t>
      </w:r>
      <w:r w:rsidRPr="00AF3413">
        <w:rPr>
          <w:rFonts w:asciiTheme="minorHAnsi" w:eastAsia="微軟正黑體" w:hAnsiTheme="minorHAnsi" w:cstheme="minorHAnsi"/>
          <w:b w:val="0"/>
          <w:bCs/>
          <w:i w:val="0"/>
          <w:iCs/>
        </w:rPr>
        <w:t>1</w:t>
      </w:r>
      <w:r w:rsidRPr="00AF3413">
        <w:rPr>
          <w:rFonts w:asciiTheme="minorHAnsi" w:eastAsia="微軟正黑體" w:hAnsiTheme="minorHAnsi" w:cstheme="minorHAnsi"/>
          <w:b w:val="0"/>
          <w:bCs/>
          <w:i w:val="0"/>
          <w:iCs/>
        </w:rPr>
        <w:t>功能</w:t>
      </w:r>
      <w:r w:rsidRPr="00AF3413">
        <w:rPr>
          <w:rFonts w:asciiTheme="minorHAnsi" w:eastAsia="微軟正黑體" w:hAnsiTheme="minorHAnsi" w:cstheme="minorHAnsi"/>
          <w:b w:val="0"/>
          <w:bCs/>
          <w:i w:val="0"/>
          <w:iCs/>
        </w:rPr>
        <w:t>/</w:t>
      </w:r>
      <w:r w:rsidRPr="00AF3413">
        <w:rPr>
          <w:rFonts w:asciiTheme="minorHAnsi" w:eastAsia="微軟正黑體" w:hAnsiTheme="minorHAnsi" w:cstheme="minorHAnsi"/>
          <w:b w:val="0"/>
          <w:bCs/>
          <w:i w:val="0"/>
          <w:iCs/>
        </w:rPr>
        <w:t>需求</w:t>
      </w:r>
      <w:r w:rsidRPr="00AF3413">
        <w:rPr>
          <w:rFonts w:asciiTheme="minorHAnsi" w:eastAsia="微軟正黑體" w:hAnsiTheme="minorHAnsi" w:cstheme="minorHAnsi"/>
          <w:b w:val="0"/>
          <w:bCs/>
          <w:i w:val="0"/>
          <w:iCs/>
        </w:rPr>
        <w:t xml:space="preserve"> Function/Requirement</w:t>
      </w:r>
    </w:p>
    <w:p w14:paraId="5AE56CB7" w14:textId="77777777" w:rsidR="008F5DD6" w:rsidRPr="00AF3413" w:rsidRDefault="008103F6" w:rsidP="008103F6">
      <w:pPr>
        <w:rPr>
          <w:rFonts w:eastAsia="微軟正黑體" w:cstheme="minorHAnsi"/>
        </w:rPr>
      </w:pPr>
      <w:r w:rsidRPr="00AF3413">
        <w:rPr>
          <w:rFonts w:eastAsia="微軟正黑體" w:cstheme="minorHAnsi"/>
        </w:rPr>
        <w:t>使用者至分行系統執行「</w:t>
      </w:r>
      <w:r w:rsidR="008F5DD6" w:rsidRPr="00AF3413">
        <w:rPr>
          <w:rFonts w:eastAsia="微軟正黑體" w:cstheme="minorHAnsi"/>
        </w:rPr>
        <w:t xml:space="preserve">1027 </w:t>
      </w:r>
      <w:r w:rsidRPr="00AF3413">
        <w:rPr>
          <w:rFonts w:eastAsia="微軟正黑體" w:cstheme="minorHAnsi"/>
        </w:rPr>
        <w:t>列印</w:t>
      </w:r>
      <w:r w:rsidR="00FB227D" w:rsidRPr="00AF3413">
        <w:rPr>
          <w:rFonts w:eastAsia="微軟正黑體" w:cstheme="minorHAnsi"/>
        </w:rPr>
        <w:t>扣繳憑單</w:t>
      </w:r>
      <w:r w:rsidRPr="00AF3413">
        <w:rPr>
          <w:rFonts w:eastAsia="微軟正黑體" w:cstheme="minorHAnsi"/>
        </w:rPr>
        <w:t>」輸入</w:t>
      </w:r>
      <w:r w:rsidR="005C1AA6" w:rsidRPr="00AF3413">
        <w:rPr>
          <w:rFonts w:eastAsia="微軟正黑體" w:cstheme="minorHAnsi"/>
        </w:rPr>
        <w:t>列印年度</w:t>
      </w:r>
      <w:r w:rsidRPr="00AF3413">
        <w:rPr>
          <w:rFonts w:eastAsia="微軟正黑體" w:cstheme="minorHAnsi"/>
        </w:rPr>
        <w:t>、查詢帳號、</w:t>
      </w:r>
      <w:r w:rsidR="005C1AA6" w:rsidRPr="00AF3413">
        <w:rPr>
          <w:rFonts w:eastAsia="微軟正黑體" w:cstheme="minorHAnsi"/>
        </w:rPr>
        <w:t>客戶統</w:t>
      </w:r>
    </w:p>
    <w:p w14:paraId="5671C770" w14:textId="77777777" w:rsidR="008F5DD6" w:rsidRPr="00AF3413" w:rsidRDefault="005C1AA6" w:rsidP="00F449AB">
      <w:pPr>
        <w:rPr>
          <w:rFonts w:eastAsia="微軟正黑體" w:cstheme="minorHAnsi"/>
        </w:rPr>
      </w:pPr>
      <w:r w:rsidRPr="00AF3413">
        <w:rPr>
          <w:rFonts w:eastAsia="微軟正黑體" w:cstheme="minorHAnsi"/>
        </w:rPr>
        <w:t>編、扣繳憑單編號</w:t>
      </w:r>
      <w:r w:rsidR="008103F6" w:rsidRPr="00AF3413">
        <w:rPr>
          <w:rFonts w:eastAsia="微軟正黑體" w:cstheme="minorHAnsi"/>
        </w:rPr>
        <w:t>，存款中台</w:t>
      </w:r>
      <w:r w:rsidRPr="00AF3413">
        <w:rPr>
          <w:rFonts w:eastAsia="微軟正黑體" w:cstheme="minorHAnsi"/>
        </w:rPr>
        <w:t>依據輸入資料撈取扣繳憑單資料提供分行系統列印</w:t>
      </w:r>
      <w:r w:rsidR="008103F6" w:rsidRPr="00AF3413">
        <w:rPr>
          <w:rFonts w:eastAsia="微軟正黑體" w:cstheme="minorHAnsi"/>
        </w:rPr>
        <w:t>。可</w:t>
      </w:r>
    </w:p>
    <w:p w14:paraId="39ABEACF" w14:textId="77777777" w:rsidR="008F5DD6" w:rsidRPr="00AF3413" w:rsidRDefault="008103F6" w:rsidP="00F449AB">
      <w:pPr>
        <w:rPr>
          <w:rFonts w:eastAsia="微軟正黑體" w:cstheme="minorHAnsi"/>
        </w:rPr>
      </w:pPr>
      <w:r w:rsidRPr="00AF3413">
        <w:rPr>
          <w:rFonts w:eastAsia="微軟正黑體" w:cstheme="minorHAnsi"/>
        </w:rPr>
        <w:t>提供</w:t>
      </w:r>
      <w:r w:rsidR="00E038B1" w:rsidRPr="00AF3413">
        <w:rPr>
          <w:rFonts w:eastAsia="微軟正黑體" w:cstheme="minorHAnsi"/>
        </w:rPr>
        <w:t>扣繳憑單列印之帳號種類</w:t>
      </w:r>
      <w:r w:rsidRPr="00AF3413">
        <w:rPr>
          <w:rFonts w:eastAsia="微軟正黑體" w:cstheme="minorHAnsi"/>
        </w:rPr>
        <w:t>為台外幣活期存款、台幣活期儲蓄存</w:t>
      </w:r>
      <w:r w:rsidR="00E038B1" w:rsidRPr="00AF3413">
        <w:rPr>
          <w:rFonts w:eastAsia="微軟正黑體" w:cstheme="minorHAnsi"/>
        </w:rPr>
        <w:t>款及台外幣定期存</w:t>
      </w:r>
    </w:p>
    <w:p w14:paraId="183B191B" w14:textId="2B9CCE87" w:rsidR="008103F6" w:rsidRPr="00AF3413" w:rsidRDefault="00E038B1" w:rsidP="00F449AB">
      <w:pPr>
        <w:rPr>
          <w:rFonts w:eastAsia="微軟正黑體" w:cstheme="minorHAnsi"/>
        </w:rPr>
      </w:pPr>
      <w:r w:rsidRPr="00AF3413">
        <w:rPr>
          <w:rFonts w:eastAsia="微軟正黑體" w:cstheme="minorHAnsi"/>
        </w:rPr>
        <w:t>款</w:t>
      </w:r>
      <w:r w:rsidR="008103F6" w:rsidRPr="00AF3413">
        <w:rPr>
          <w:rFonts w:eastAsia="微軟正黑體" w:cstheme="minorHAnsi"/>
        </w:rPr>
        <w:t>。</w:t>
      </w:r>
    </w:p>
    <w:p w14:paraId="29A9FA4D" w14:textId="78346AB8" w:rsidR="008103F6" w:rsidRPr="00AF3413" w:rsidRDefault="003F663B">
      <w:pPr>
        <w:pStyle w:val="af2"/>
        <w:numPr>
          <w:ilvl w:val="0"/>
          <w:numId w:val="11"/>
        </w:numPr>
        <w:ind w:leftChars="0"/>
        <w:rPr>
          <w:rFonts w:eastAsia="微軟正黑體" w:cstheme="minorHAnsi"/>
        </w:rPr>
      </w:pPr>
      <w:r w:rsidRPr="00AF3413">
        <w:rPr>
          <w:rFonts w:eastAsia="微軟正黑體" w:cstheme="minorHAnsi"/>
        </w:rPr>
        <w:t>列印年度：依據列印種類產出不同資料扣繳憑單</w:t>
      </w:r>
    </w:p>
    <w:p w14:paraId="0DEF07DD" w14:textId="6C4DCDC9" w:rsidR="003F663B" w:rsidRPr="00AF3413" w:rsidRDefault="00D208AA">
      <w:pPr>
        <w:pStyle w:val="af2"/>
        <w:numPr>
          <w:ilvl w:val="0"/>
          <w:numId w:val="13"/>
        </w:numPr>
        <w:ind w:leftChars="0"/>
        <w:rPr>
          <w:rFonts w:eastAsia="微軟正黑體" w:cstheme="minorHAnsi"/>
        </w:rPr>
      </w:pPr>
      <w:r w:rsidRPr="00AF3413">
        <w:rPr>
          <w:rFonts w:eastAsia="微軟正黑體" w:cstheme="minorHAnsi"/>
        </w:rPr>
        <w:t>輸入列印年度為「</w:t>
      </w:r>
      <w:r w:rsidRPr="00AF3413">
        <w:rPr>
          <w:rFonts w:eastAsia="微軟正黑體" w:cstheme="minorHAnsi"/>
        </w:rPr>
        <w:t>1.</w:t>
      </w:r>
      <w:r w:rsidRPr="00AF3413">
        <w:rPr>
          <w:rFonts w:eastAsia="微軟正黑體" w:cstheme="minorHAnsi"/>
        </w:rPr>
        <w:t>上年度」，僅可輸入客戶統一編號及扣繳憑單編號</w:t>
      </w:r>
      <w:r w:rsidR="00731282" w:rsidRPr="00AF3413">
        <w:rPr>
          <w:rFonts w:eastAsia="微軟正黑體" w:cstheme="minorHAnsi"/>
        </w:rPr>
        <w:t>。</w:t>
      </w:r>
    </w:p>
    <w:p w14:paraId="618621D4" w14:textId="38F28E51" w:rsidR="00731282" w:rsidRPr="00AF3413" w:rsidRDefault="00D208AA">
      <w:pPr>
        <w:pStyle w:val="af2"/>
        <w:numPr>
          <w:ilvl w:val="0"/>
          <w:numId w:val="13"/>
        </w:numPr>
        <w:ind w:leftChars="0"/>
        <w:rPr>
          <w:rFonts w:eastAsia="微軟正黑體" w:cstheme="minorHAnsi"/>
        </w:rPr>
      </w:pPr>
      <w:r w:rsidRPr="00AF3413">
        <w:rPr>
          <w:rFonts w:eastAsia="微軟正黑體" w:cstheme="minorHAnsi"/>
        </w:rPr>
        <w:t>輸入列印年度為「</w:t>
      </w:r>
      <w:r w:rsidRPr="00AF3413">
        <w:rPr>
          <w:rFonts w:eastAsia="微軟正黑體" w:cstheme="minorHAnsi"/>
        </w:rPr>
        <w:t>2.</w:t>
      </w:r>
      <w:r w:rsidRPr="00AF3413">
        <w:rPr>
          <w:rFonts w:eastAsia="微軟正黑體" w:cstheme="minorHAnsi"/>
        </w:rPr>
        <w:t>本年度</w:t>
      </w:r>
      <w:del w:id="964" w:author="Vicki Tsai" w:date="2024-05-08T15:24:00Z">
        <w:r w:rsidRPr="00AF3413" w:rsidDel="00DD1EAB">
          <w:rPr>
            <w:rFonts w:eastAsia="微軟正黑體" w:cstheme="minorHAnsi"/>
          </w:rPr>
          <w:delText>結清</w:delText>
        </w:r>
      </w:del>
      <w:r w:rsidRPr="00AF3413">
        <w:rPr>
          <w:rFonts w:eastAsia="微軟正黑體" w:cstheme="minorHAnsi"/>
        </w:rPr>
        <w:t>」</w:t>
      </w:r>
      <w:del w:id="965" w:author="Vicki Tsai" w:date="2024-05-08T15:24:00Z">
        <w:r w:rsidR="00C34623" w:rsidRPr="00AF3413" w:rsidDel="00DD1EAB">
          <w:rPr>
            <w:rFonts w:eastAsia="微軟正黑體" w:cstheme="minorHAnsi"/>
          </w:rPr>
          <w:delText>、「</w:delText>
        </w:r>
        <w:r w:rsidR="00C34623" w:rsidRPr="00AF3413" w:rsidDel="00DD1EAB">
          <w:rPr>
            <w:rFonts w:eastAsia="微軟正黑體" w:cstheme="minorHAnsi"/>
          </w:rPr>
          <w:delText>3.</w:delText>
        </w:r>
        <w:r w:rsidR="00C34623" w:rsidRPr="00AF3413" w:rsidDel="00DD1EAB">
          <w:rPr>
            <w:rFonts w:eastAsia="微軟正黑體" w:cstheme="minorHAnsi"/>
          </w:rPr>
          <w:delText>本年度活存息」</w:delText>
        </w:r>
      </w:del>
      <w:r w:rsidRPr="00AF3413">
        <w:rPr>
          <w:rFonts w:eastAsia="微軟正黑體" w:cstheme="minorHAnsi"/>
        </w:rPr>
        <w:t>，可輸入</w:t>
      </w:r>
      <w:r w:rsidR="00C34623" w:rsidRPr="00AF3413">
        <w:rPr>
          <w:rFonts w:eastAsia="微軟正黑體" w:cstheme="minorHAnsi"/>
        </w:rPr>
        <w:t>客戶統一編號、</w:t>
      </w:r>
      <w:r w:rsidRPr="00AF3413">
        <w:rPr>
          <w:rFonts w:eastAsia="微軟正黑體" w:cstheme="minorHAnsi"/>
        </w:rPr>
        <w:t>查詢帳號及扣繳憑單編號</w:t>
      </w:r>
      <w:r w:rsidR="00C34623" w:rsidRPr="00AF3413">
        <w:rPr>
          <w:rFonts w:eastAsia="微軟正黑體" w:cstheme="minorHAnsi"/>
        </w:rPr>
        <w:t>。</w:t>
      </w:r>
    </w:p>
    <w:p w14:paraId="11CEBA47" w14:textId="25754AF0" w:rsidR="003F663B" w:rsidRPr="00AF3413" w:rsidRDefault="003F663B">
      <w:pPr>
        <w:pStyle w:val="af2"/>
        <w:numPr>
          <w:ilvl w:val="0"/>
          <w:numId w:val="11"/>
        </w:numPr>
        <w:ind w:leftChars="0"/>
        <w:rPr>
          <w:rFonts w:eastAsia="微軟正黑體" w:cstheme="minorHAnsi"/>
        </w:rPr>
      </w:pPr>
      <w:r w:rsidRPr="00AF3413">
        <w:rPr>
          <w:rFonts w:eastAsia="微軟正黑體" w:cstheme="minorHAnsi"/>
        </w:rPr>
        <w:t>查詢帳號</w:t>
      </w:r>
      <w:r w:rsidR="00FD3980" w:rsidRPr="00AF3413">
        <w:rPr>
          <w:rFonts w:eastAsia="微軟正黑體" w:cstheme="minorHAnsi"/>
        </w:rPr>
        <w:t>：</w:t>
      </w:r>
      <w:r w:rsidR="00C34623" w:rsidRPr="00AF3413">
        <w:rPr>
          <w:rFonts w:eastAsia="微軟正黑體" w:cstheme="minorHAnsi"/>
        </w:rPr>
        <w:t>僅</w:t>
      </w:r>
      <w:r w:rsidR="00FD3980" w:rsidRPr="00AF3413">
        <w:rPr>
          <w:rFonts w:eastAsia="微軟正黑體" w:cstheme="minorHAnsi"/>
        </w:rPr>
        <w:t>列印年度為「</w:t>
      </w:r>
      <w:r w:rsidR="00FD3980" w:rsidRPr="00AF3413">
        <w:rPr>
          <w:rFonts w:eastAsia="微軟正黑體" w:cstheme="minorHAnsi"/>
        </w:rPr>
        <w:t>2.</w:t>
      </w:r>
      <w:r w:rsidR="00FD3980" w:rsidRPr="00AF3413">
        <w:rPr>
          <w:rFonts w:eastAsia="微軟正黑體" w:cstheme="minorHAnsi"/>
        </w:rPr>
        <w:t>本年度</w:t>
      </w:r>
      <w:del w:id="966" w:author="Vicki Tsai" w:date="2024-05-08T15:24:00Z">
        <w:r w:rsidR="00FD3980" w:rsidRPr="00AF3413" w:rsidDel="00DD1EAB">
          <w:rPr>
            <w:rFonts w:eastAsia="微軟正黑體" w:cstheme="minorHAnsi"/>
          </w:rPr>
          <w:delText>結清</w:delText>
        </w:r>
      </w:del>
      <w:r w:rsidR="00FD3980" w:rsidRPr="00AF3413">
        <w:rPr>
          <w:rFonts w:eastAsia="微軟正黑體" w:cstheme="minorHAnsi"/>
        </w:rPr>
        <w:t>」</w:t>
      </w:r>
      <w:del w:id="967" w:author="Vicki Tsai" w:date="2024-05-08T15:24:00Z">
        <w:r w:rsidR="00FD3980" w:rsidRPr="00AF3413" w:rsidDel="00DD1EAB">
          <w:rPr>
            <w:rFonts w:eastAsia="微軟正黑體" w:cstheme="minorHAnsi"/>
          </w:rPr>
          <w:delText>、「</w:delText>
        </w:r>
        <w:r w:rsidR="00FD3980" w:rsidRPr="00AF3413" w:rsidDel="00DD1EAB">
          <w:rPr>
            <w:rFonts w:eastAsia="微軟正黑體" w:cstheme="minorHAnsi"/>
          </w:rPr>
          <w:delText>3.</w:delText>
        </w:r>
        <w:r w:rsidR="00FD3980" w:rsidRPr="00AF3413" w:rsidDel="00DD1EAB">
          <w:rPr>
            <w:rFonts w:eastAsia="微軟正黑體" w:cstheme="minorHAnsi"/>
          </w:rPr>
          <w:delText>本年度活存息」</w:delText>
        </w:r>
      </w:del>
      <w:r w:rsidR="00FD3980" w:rsidRPr="00AF3413">
        <w:rPr>
          <w:rFonts w:eastAsia="微軟正黑體" w:cstheme="minorHAnsi"/>
        </w:rPr>
        <w:t>，此欄位</w:t>
      </w:r>
      <w:r w:rsidR="00C34623" w:rsidRPr="00AF3413">
        <w:rPr>
          <w:rFonts w:eastAsia="微軟正黑體" w:cstheme="minorHAnsi"/>
        </w:rPr>
        <w:t>開放輸入</w:t>
      </w:r>
      <w:r w:rsidR="00FD3980" w:rsidRPr="00AF3413">
        <w:rPr>
          <w:rFonts w:eastAsia="微軟正黑體" w:cstheme="minorHAnsi"/>
        </w:rPr>
        <w:t>。</w:t>
      </w:r>
    </w:p>
    <w:p w14:paraId="7124FCCA" w14:textId="4F226A74" w:rsidR="00D208AA" w:rsidRPr="00AF3413" w:rsidRDefault="00D208AA">
      <w:pPr>
        <w:pStyle w:val="af2"/>
        <w:numPr>
          <w:ilvl w:val="0"/>
          <w:numId w:val="14"/>
        </w:numPr>
        <w:ind w:leftChars="0"/>
        <w:rPr>
          <w:rFonts w:eastAsia="微軟正黑體" w:cstheme="minorHAnsi"/>
        </w:rPr>
      </w:pPr>
      <w:r w:rsidRPr="00AF3413">
        <w:rPr>
          <w:rFonts w:eastAsia="微軟正黑體" w:cstheme="minorHAnsi"/>
        </w:rPr>
        <w:t>列印年度為「</w:t>
      </w:r>
      <w:r w:rsidRPr="00AF3413">
        <w:rPr>
          <w:rFonts w:eastAsia="微軟正黑體" w:cstheme="minorHAnsi"/>
        </w:rPr>
        <w:t>2.</w:t>
      </w:r>
      <w:r w:rsidRPr="00AF3413">
        <w:rPr>
          <w:rFonts w:eastAsia="微軟正黑體" w:cstheme="minorHAnsi"/>
        </w:rPr>
        <w:t>本年度</w:t>
      </w:r>
      <w:del w:id="968" w:author="Vicki Tsai" w:date="2024-05-08T15:24:00Z">
        <w:r w:rsidRPr="00AF3413" w:rsidDel="00DD1EAB">
          <w:rPr>
            <w:rFonts w:eastAsia="微軟正黑體" w:cstheme="minorHAnsi"/>
          </w:rPr>
          <w:delText>結清</w:delText>
        </w:r>
      </w:del>
      <w:r w:rsidRPr="00AF3413">
        <w:rPr>
          <w:rFonts w:eastAsia="微軟正黑體" w:cstheme="minorHAnsi"/>
        </w:rPr>
        <w:t>」，僅可輸入台外幣活期存款、台幣活期儲蓄存款及台</w:t>
      </w:r>
      <w:r w:rsidRPr="00AF3413">
        <w:rPr>
          <w:rFonts w:eastAsia="微軟正黑體" w:cstheme="minorHAnsi"/>
        </w:rPr>
        <w:lastRenderedPageBreak/>
        <w:t>外幣定期存款。</w:t>
      </w:r>
    </w:p>
    <w:p w14:paraId="035ED3B1" w14:textId="2E482F15" w:rsidR="00D208AA" w:rsidRPr="00AF3413" w:rsidDel="00DD1EAB" w:rsidRDefault="00D208AA">
      <w:pPr>
        <w:pStyle w:val="af2"/>
        <w:numPr>
          <w:ilvl w:val="0"/>
          <w:numId w:val="14"/>
        </w:numPr>
        <w:ind w:leftChars="0"/>
        <w:rPr>
          <w:del w:id="969" w:author="Vicki Tsai" w:date="2024-05-08T15:25:00Z"/>
          <w:rFonts w:eastAsia="微軟正黑體" w:cstheme="minorHAnsi"/>
        </w:rPr>
      </w:pPr>
      <w:del w:id="970" w:author="Vicki Tsai" w:date="2024-05-08T15:25:00Z">
        <w:r w:rsidRPr="00AF3413" w:rsidDel="00DD1EAB">
          <w:rPr>
            <w:rFonts w:eastAsia="微軟正黑體" w:cstheme="minorHAnsi"/>
          </w:rPr>
          <w:delText>列印年度為「</w:delText>
        </w:r>
        <w:r w:rsidRPr="00AF3413" w:rsidDel="00DD1EAB">
          <w:rPr>
            <w:rFonts w:eastAsia="微軟正黑體" w:cstheme="minorHAnsi"/>
          </w:rPr>
          <w:delText>3.</w:delText>
        </w:r>
        <w:r w:rsidRPr="00AF3413" w:rsidDel="00DD1EAB">
          <w:rPr>
            <w:rFonts w:eastAsia="微軟正黑體" w:cstheme="minorHAnsi"/>
          </w:rPr>
          <w:delText>本年度活存息」，僅可輸入台外幣活期存款、台幣活期儲蓄存款。</w:delText>
        </w:r>
      </w:del>
    </w:p>
    <w:p w14:paraId="0083518F" w14:textId="40494B71" w:rsidR="003F663B" w:rsidRPr="00AF3413" w:rsidRDefault="003F663B">
      <w:pPr>
        <w:pStyle w:val="af2"/>
        <w:numPr>
          <w:ilvl w:val="0"/>
          <w:numId w:val="11"/>
        </w:numPr>
        <w:ind w:leftChars="0"/>
        <w:rPr>
          <w:rFonts w:eastAsia="微軟正黑體" w:cstheme="minorHAnsi"/>
        </w:rPr>
      </w:pPr>
      <w:r w:rsidRPr="00AF3413">
        <w:rPr>
          <w:rFonts w:eastAsia="微軟正黑體" w:cstheme="minorHAnsi"/>
        </w:rPr>
        <w:t>客戶統一編號</w:t>
      </w:r>
      <w:r w:rsidR="00FD3980" w:rsidRPr="00AF3413">
        <w:rPr>
          <w:rFonts w:eastAsia="微軟正黑體" w:cstheme="minorHAnsi"/>
        </w:rPr>
        <w:t>：列印年度為「</w:t>
      </w:r>
      <w:r w:rsidR="00FD3980" w:rsidRPr="00AF3413">
        <w:rPr>
          <w:rFonts w:eastAsia="微軟正黑體" w:cstheme="minorHAnsi"/>
        </w:rPr>
        <w:t>1.</w:t>
      </w:r>
      <w:r w:rsidR="00FD3980" w:rsidRPr="00AF3413">
        <w:rPr>
          <w:rFonts w:eastAsia="微軟正黑體" w:cstheme="minorHAnsi"/>
        </w:rPr>
        <w:t>上年度」，此欄位為必輸欄位。</w:t>
      </w:r>
    </w:p>
    <w:p w14:paraId="402EB6DC" w14:textId="71B0B515" w:rsidR="003F663B" w:rsidRPr="00AF3413" w:rsidRDefault="003F663B">
      <w:pPr>
        <w:pStyle w:val="af2"/>
        <w:numPr>
          <w:ilvl w:val="0"/>
          <w:numId w:val="11"/>
        </w:numPr>
        <w:ind w:leftChars="0"/>
        <w:rPr>
          <w:rFonts w:eastAsia="微軟正黑體" w:cstheme="minorHAnsi"/>
        </w:rPr>
      </w:pPr>
      <w:r w:rsidRPr="00AF3413">
        <w:rPr>
          <w:rFonts w:eastAsia="微軟正黑體" w:cstheme="minorHAnsi"/>
        </w:rPr>
        <w:t>扣繳憑單編號</w:t>
      </w:r>
      <w:r w:rsidR="00FD3980" w:rsidRPr="00AF3413">
        <w:rPr>
          <w:rFonts w:eastAsia="微軟正黑體" w:cstheme="minorHAnsi"/>
        </w:rPr>
        <w:t>：已列印過之扣繳憑單編號，系統自動產生扣繳憑單編號，可不輸入，不輸入時</w:t>
      </w:r>
      <w:r w:rsidR="00C34623" w:rsidRPr="00AF3413">
        <w:rPr>
          <w:rFonts w:eastAsia="微軟正黑體" w:cstheme="minorHAnsi"/>
        </w:rPr>
        <w:t>可列印扣繳憑單清單顯示已列印及未列印</w:t>
      </w:r>
      <w:r w:rsidR="00FD3980" w:rsidRPr="00AF3413">
        <w:rPr>
          <w:rFonts w:eastAsia="微軟正黑體" w:cstheme="minorHAnsi"/>
        </w:rPr>
        <w:t>扣繳憑單資料。</w:t>
      </w:r>
    </w:p>
    <w:p w14:paraId="1A407828" w14:textId="231FDBE5" w:rsidR="00D208AA" w:rsidRPr="00AF3413" w:rsidRDefault="00D208AA">
      <w:pPr>
        <w:pStyle w:val="af2"/>
        <w:numPr>
          <w:ilvl w:val="0"/>
          <w:numId w:val="11"/>
        </w:numPr>
        <w:ind w:leftChars="0"/>
        <w:rPr>
          <w:rFonts w:eastAsia="微軟正黑體" w:cstheme="minorHAnsi"/>
        </w:rPr>
      </w:pPr>
      <w:r w:rsidRPr="00AF3413">
        <w:rPr>
          <w:rFonts w:eastAsia="微軟正黑體" w:cstheme="minorHAnsi"/>
        </w:rPr>
        <w:t>輸入條件</w:t>
      </w:r>
      <w:r w:rsidR="00FD3980" w:rsidRPr="00AF3413">
        <w:rPr>
          <w:rFonts w:eastAsia="微軟正黑體" w:cstheme="minorHAnsi"/>
        </w:rPr>
        <w:t>按查詢後，依據輸入條件及交易分行</w:t>
      </w:r>
      <w:r w:rsidRPr="00AF3413">
        <w:rPr>
          <w:rFonts w:eastAsia="微軟正黑體" w:cstheme="minorHAnsi"/>
        </w:rPr>
        <w:t>後顯示</w:t>
      </w:r>
      <w:r w:rsidR="00FD3980" w:rsidRPr="00AF3413">
        <w:rPr>
          <w:rFonts w:eastAsia="微軟正黑體" w:cstheme="minorHAnsi"/>
        </w:rPr>
        <w:t>可列印之扣繳憑單清單。</w:t>
      </w:r>
    </w:p>
    <w:p w14:paraId="18439E03" w14:textId="53AABF48" w:rsidR="00C34623" w:rsidRPr="00AF3413" w:rsidRDefault="00C34623">
      <w:pPr>
        <w:pStyle w:val="af2"/>
        <w:numPr>
          <w:ilvl w:val="0"/>
          <w:numId w:val="11"/>
        </w:numPr>
        <w:ind w:leftChars="0"/>
        <w:rPr>
          <w:rFonts w:eastAsia="微軟正黑體" w:cstheme="minorHAnsi"/>
        </w:rPr>
      </w:pPr>
      <w:r w:rsidRPr="00AF3413">
        <w:rPr>
          <w:rFonts w:eastAsia="微軟正黑體" w:cstheme="minorHAnsi"/>
        </w:rPr>
        <w:t>於可列印扣繳憑單清單中選擇要列印之扣繳憑單，分行系統套表列印扣繳憑單。</w:t>
      </w:r>
    </w:p>
    <w:p w14:paraId="58790918" w14:textId="5FA93234" w:rsidR="00C34623" w:rsidRPr="00AF3413" w:rsidRDefault="00673BF5">
      <w:pPr>
        <w:pStyle w:val="af2"/>
        <w:numPr>
          <w:ilvl w:val="0"/>
          <w:numId w:val="15"/>
        </w:numPr>
        <w:ind w:leftChars="0"/>
        <w:rPr>
          <w:rFonts w:eastAsia="微軟正黑體" w:cstheme="minorHAnsi"/>
        </w:rPr>
      </w:pPr>
      <w:r w:rsidRPr="00AF3413">
        <w:rPr>
          <w:rFonts w:eastAsia="微軟正黑體" w:cstheme="minorHAnsi"/>
        </w:rPr>
        <w:t>選擇列印扣繳憑單無扣繳憑單編號，存款中台產生臨櫃列印扣繳憑單編號提供分行系統扣繳憑單資料列印且更新該筆扣繳憑單資料之扣繳憑單編號。</w:t>
      </w:r>
    </w:p>
    <w:p w14:paraId="78F7D219" w14:textId="3CEDD9D1" w:rsidR="00731282" w:rsidRPr="00AF3413" w:rsidRDefault="001F7F0C">
      <w:pPr>
        <w:pStyle w:val="af2"/>
        <w:numPr>
          <w:ilvl w:val="0"/>
          <w:numId w:val="16"/>
        </w:numPr>
        <w:ind w:leftChars="0"/>
        <w:rPr>
          <w:rFonts w:eastAsia="微軟正黑體" w:cstheme="minorHAnsi"/>
        </w:rPr>
      </w:pPr>
      <w:r w:rsidRPr="00AF3413">
        <w:rPr>
          <w:rFonts w:eastAsia="微軟正黑體" w:cstheme="minorHAnsi"/>
        </w:rPr>
        <w:t>臨櫃</w:t>
      </w:r>
      <w:r w:rsidR="00731282" w:rsidRPr="00AF3413">
        <w:rPr>
          <w:rFonts w:eastAsia="微軟正黑體" w:cstheme="minorHAnsi"/>
        </w:rPr>
        <w:t>扣繳憑單編號編碼邏輯為</w:t>
      </w:r>
      <w:r w:rsidR="00731282" w:rsidRPr="00AF3413">
        <w:rPr>
          <w:rFonts w:eastAsia="微軟正黑體" w:cstheme="minorHAnsi"/>
        </w:rPr>
        <w:t>:BBXXXXX</w:t>
      </w:r>
      <w:r w:rsidR="00731282" w:rsidRPr="00AF3413">
        <w:rPr>
          <w:rFonts w:eastAsia="微軟正黑體" w:cstheme="minorHAnsi"/>
        </w:rPr>
        <w:t>，</w:t>
      </w:r>
      <w:r w:rsidR="00426E5A" w:rsidRPr="00AF3413">
        <w:rPr>
          <w:rFonts w:eastAsia="微軟正黑體" w:cstheme="minorHAnsi"/>
        </w:rPr>
        <w:t>BB</w:t>
      </w:r>
      <w:r w:rsidR="00426E5A" w:rsidRPr="00AF3413">
        <w:rPr>
          <w:rFonts w:eastAsia="微軟正黑體" w:cstheme="minorHAnsi"/>
        </w:rPr>
        <w:t>為列印分行，</w:t>
      </w:r>
      <w:r w:rsidR="00731282" w:rsidRPr="00AF3413">
        <w:rPr>
          <w:rFonts w:eastAsia="微軟正黑體" w:cstheme="minorHAnsi"/>
        </w:rPr>
        <w:t>XXXXX</w:t>
      </w:r>
      <w:r w:rsidR="00731282" w:rsidRPr="00AF3413">
        <w:rPr>
          <w:rFonts w:eastAsia="微軟正黑體" w:cstheme="minorHAnsi"/>
        </w:rPr>
        <w:t>為每年由</w:t>
      </w:r>
      <w:r w:rsidR="001856C3" w:rsidRPr="00AF3413">
        <w:rPr>
          <w:rFonts w:eastAsia="微軟正黑體" w:cstheme="minorHAnsi"/>
        </w:rPr>
        <w:t>2</w:t>
      </w:r>
      <w:r w:rsidRPr="00AF3413">
        <w:rPr>
          <w:rFonts w:eastAsia="微軟正黑體" w:cstheme="minorHAnsi"/>
        </w:rPr>
        <w:t>5</w:t>
      </w:r>
      <w:r w:rsidR="00731282" w:rsidRPr="00AF3413">
        <w:rPr>
          <w:rFonts w:eastAsia="微軟正黑體" w:cstheme="minorHAnsi"/>
        </w:rPr>
        <w:t>000</w:t>
      </w:r>
      <w:r w:rsidR="00731282" w:rsidRPr="00AF3413">
        <w:rPr>
          <w:rFonts w:eastAsia="微軟正黑體" w:cstheme="minorHAnsi"/>
        </w:rPr>
        <w:t>開始序編。</w:t>
      </w:r>
    </w:p>
    <w:p w14:paraId="10049AA8" w14:textId="0F170EBB" w:rsidR="00731282" w:rsidRPr="00AF3413" w:rsidRDefault="00731282">
      <w:pPr>
        <w:pStyle w:val="af2"/>
        <w:numPr>
          <w:ilvl w:val="0"/>
          <w:numId w:val="15"/>
        </w:numPr>
        <w:ind w:leftChars="0"/>
        <w:rPr>
          <w:rFonts w:eastAsia="微軟正黑體" w:cstheme="minorHAnsi"/>
        </w:rPr>
      </w:pPr>
      <w:r w:rsidRPr="00AF3413">
        <w:rPr>
          <w:rFonts w:eastAsia="微軟正黑體" w:cstheme="minorHAnsi"/>
        </w:rPr>
        <w:t>選擇列印扣繳憑單有扣繳憑單編號，存款中台提供分行系統扣繳憑單資料且標</w:t>
      </w:r>
      <w:proofErr w:type="gramStart"/>
      <w:r w:rsidRPr="00AF3413">
        <w:rPr>
          <w:rFonts w:eastAsia="微軟正黑體" w:cstheme="minorHAnsi"/>
        </w:rPr>
        <w:t>註為補印</w:t>
      </w:r>
      <w:proofErr w:type="gramEnd"/>
      <w:r w:rsidRPr="00AF3413">
        <w:rPr>
          <w:rFonts w:eastAsia="微軟正黑體" w:cstheme="minorHAnsi"/>
        </w:rPr>
        <w:t>。</w:t>
      </w:r>
    </w:p>
    <w:p w14:paraId="405EABF6" w14:textId="25BAECB1" w:rsidR="00673BF5" w:rsidRPr="00AF3413" w:rsidRDefault="00673BF5" w:rsidP="00002DE5">
      <w:pPr>
        <w:ind w:hanging="200"/>
        <w:rPr>
          <w:rFonts w:eastAsia="微軟正黑體" w:cstheme="minorHAnsi"/>
        </w:rPr>
      </w:pPr>
    </w:p>
    <w:p w14:paraId="47F4AAE5" w14:textId="2B0BAFDE" w:rsidR="008103F6" w:rsidRPr="00AF3413" w:rsidRDefault="008103F6" w:rsidP="008103F6">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rPr>
        <w:t>2.3.8.2</w:t>
      </w:r>
      <w:r w:rsidRPr="00AF3413">
        <w:rPr>
          <w:rFonts w:asciiTheme="minorHAnsi" w:eastAsia="微軟正黑體" w:hAnsiTheme="minorHAnsi" w:cstheme="minorHAnsi"/>
          <w:b w:val="0"/>
          <w:bCs/>
          <w:i w:val="0"/>
          <w:iCs/>
        </w:rPr>
        <w:t>使用者介面</w:t>
      </w:r>
      <w:r w:rsidRPr="00AF3413">
        <w:rPr>
          <w:rFonts w:asciiTheme="minorHAnsi" w:eastAsia="微軟正黑體" w:hAnsiTheme="minorHAnsi" w:cstheme="minorHAnsi"/>
          <w:b w:val="0"/>
          <w:bCs/>
          <w:i w:val="0"/>
          <w:iCs/>
        </w:rPr>
        <w:t xml:space="preserve"> User Interface</w:t>
      </w:r>
    </w:p>
    <w:p w14:paraId="104CE371" w14:textId="2A6CA559" w:rsidR="008103F6" w:rsidRPr="00AF3413" w:rsidRDefault="008103F6" w:rsidP="008103F6">
      <w:pPr>
        <w:ind w:left="0" w:firstLine="0"/>
        <w:rPr>
          <w:rFonts w:eastAsia="微軟正黑體" w:cstheme="minorHAnsi"/>
        </w:rPr>
      </w:pPr>
      <w:r w:rsidRPr="00AF3413">
        <w:rPr>
          <w:rFonts w:eastAsia="微軟正黑體" w:cstheme="minorHAnsi"/>
        </w:rPr>
        <w:t>本處提供為示意參考畫面，正式畫面請以分行系統產出為主。</w:t>
      </w:r>
    </w:p>
    <w:p w14:paraId="2510017A" w14:textId="67F116DC" w:rsidR="003F663B" w:rsidRPr="00AF3413" w:rsidRDefault="003F663B" w:rsidP="008103F6">
      <w:pPr>
        <w:ind w:left="0" w:firstLine="0"/>
        <w:rPr>
          <w:rFonts w:eastAsia="微軟正黑體" w:cstheme="minorHAnsi"/>
        </w:rPr>
      </w:pPr>
      <w:r w:rsidRPr="00AF3413">
        <w:rPr>
          <w:rFonts w:eastAsia="微軟正黑體" w:cstheme="minorHAnsi"/>
        </w:rPr>
        <w:t xml:space="preserve">1. </w:t>
      </w:r>
      <w:r w:rsidRPr="00AF3413">
        <w:rPr>
          <w:rFonts w:eastAsia="微軟正黑體" w:cstheme="minorHAnsi"/>
        </w:rPr>
        <w:t>輸入畫面：輸入查詢條件後點擊</w:t>
      </w:r>
      <w:r w:rsidR="00D208AA" w:rsidRPr="00AF3413">
        <w:rPr>
          <w:rFonts w:eastAsia="微軟正黑體" w:cstheme="minorHAnsi"/>
        </w:rPr>
        <w:t>查詢產生可列印扣繳憑單清單</w:t>
      </w:r>
      <w:r w:rsidRPr="00AF3413">
        <w:rPr>
          <w:rFonts w:eastAsia="微軟正黑體" w:cstheme="minorHAnsi"/>
        </w:rPr>
        <w:t>。</w:t>
      </w:r>
    </w:p>
    <w:p w14:paraId="68C5CB9A" w14:textId="41DBC350" w:rsidR="003F663B" w:rsidRPr="00AF3413" w:rsidRDefault="00D208AA" w:rsidP="008103F6">
      <w:pPr>
        <w:ind w:left="0" w:firstLine="0"/>
        <w:rPr>
          <w:rFonts w:eastAsia="微軟正黑體" w:cstheme="minorHAnsi"/>
        </w:rPr>
      </w:pPr>
      <w:r w:rsidRPr="00AF3413">
        <w:rPr>
          <w:rFonts w:eastAsia="微軟正黑體" w:cstheme="minorHAnsi"/>
          <w:noProof/>
        </w:rPr>
        <w:drawing>
          <wp:inline distT="0" distB="0" distL="0" distR="0" wp14:anchorId="33BF67FB" wp14:editId="181E9F60">
            <wp:extent cx="4362674" cy="1803493"/>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2674" cy="1803493"/>
                    </a:xfrm>
                    <a:prstGeom prst="rect">
                      <a:avLst/>
                    </a:prstGeom>
                  </pic:spPr>
                </pic:pic>
              </a:graphicData>
            </a:graphic>
          </wp:inline>
        </w:drawing>
      </w:r>
    </w:p>
    <w:p w14:paraId="26E09A59" w14:textId="4281D94C" w:rsidR="00D208AA" w:rsidRPr="00AF3413" w:rsidRDefault="00D208AA" w:rsidP="008103F6">
      <w:pPr>
        <w:ind w:left="0" w:firstLine="0"/>
        <w:rPr>
          <w:rFonts w:eastAsia="微軟正黑體" w:cstheme="minorHAnsi"/>
        </w:rPr>
      </w:pPr>
      <w:r w:rsidRPr="00AF3413">
        <w:rPr>
          <w:rFonts w:eastAsia="微軟正黑體" w:cstheme="minorHAnsi"/>
        </w:rPr>
        <w:t xml:space="preserve">2. </w:t>
      </w:r>
      <w:r w:rsidRPr="00AF3413">
        <w:rPr>
          <w:rFonts w:eastAsia="微軟正黑體" w:cstheme="minorHAnsi"/>
        </w:rPr>
        <w:t>輸出畫面：查詢結果顯示於分行系統畫面，點擊列印後，套表列印該筆扣繳憑單。</w:t>
      </w:r>
    </w:p>
    <w:p w14:paraId="0A7A02B8" w14:textId="1FC53D99" w:rsidR="008779AC" w:rsidRPr="00AF3413" w:rsidRDefault="00002DE5" w:rsidP="008103F6">
      <w:pPr>
        <w:ind w:left="0" w:firstLine="0"/>
        <w:rPr>
          <w:rFonts w:eastAsia="微軟正黑體" w:cstheme="minorHAnsi"/>
        </w:rPr>
      </w:pPr>
      <w:r w:rsidRPr="00AF3413">
        <w:rPr>
          <w:rFonts w:eastAsia="微軟正黑體" w:cstheme="minorHAnsi"/>
        </w:rPr>
        <w:t xml:space="preserve">(1) </w:t>
      </w:r>
      <w:r w:rsidR="008779AC" w:rsidRPr="00AF3413">
        <w:rPr>
          <w:rFonts w:eastAsia="微軟正黑體" w:cstheme="minorHAnsi"/>
        </w:rPr>
        <w:t>可列印扣繳憑單清單</w:t>
      </w:r>
    </w:p>
    <w:p w14:paraId="14DF3DA1" w14:textId="2F1C6748" w:rsidR="00D208AA" w:rsidRPr="00AF3413" w:rsidRDefault="00E47CF2" w:rsidP="008103F6">
      <w:pPr>
        <w:ind w:left="0" w:firstLine="0"/>
        <w:rPr>
          <w:rFonts w:eastAsia="微軟正黑體" w:cstheme="minorHAnsi"/>
        </w:rPr>
      </w:pPr>
      <w:r w:rsidRPr="00AF3413">
        <w:rPr>
          <w:rFonts w:eastAsia="微軟正黑體" w:cstheme="minorHAnsi"/>
          <w:noProof/>
        </w:rPr>
        <w:lastRenderedPageBreak/>
        <w:drawing>
          <wp:inline distT="0" distB="0" distL="0" distR="0" wp14:anchorId="6FB306FA" wp14:editId="69D4EBA2">
            <wp:extent cx="5296172" cy="294020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6172" cy="2940201"/>
                    </a:xfrm>
                    <a:prstGeom prst="rect">
                      <a:avLst/>
                    </a:prstGeom>
                  </pic:spPr>
                </pic:pic>
              </a:graphicData>
            </a:graphic>
          </wp:inline>
        </w:drawing>
      </w:r>
    </w:p>
    <w:p w14:paraId="317D0C8F" w14:textId="2C9B025E" w:rsidR="008779AC" w:rsidRPr="00AF3413" w:rsidRDefault="00002DE5" w:rsidP="008103F6">
      <w:pPr>
        <w:ind w:left="0" w:firstLine="0"/>
        <w:rPr>
          <w:rFonts w:eastAsia="微軟正黑體" w:cstheme="minorHAnsi"/>
        </w:rPr>
      </w:pPr>
      <w:r w:rsidRPr="00AF3413">
        <w:rPr>
          <w:rFonts w:eastAsia="微軟正黑體" w:cstheme="minorHAnsi"/>
        </w:rPr>
        <w:t xml:space="preserve">(2) </w:t>
      </w:r>
      <w:r w:rsidR="008779AC" w:rsidRPr="00AF3413">
        <w:rPr>
          <w:rFonts w:eastAsia="微軟正黑體" w:cstheme="minorHAnsi"/>
        </w:rPr>
        <w:t>扣繳憑單列印樣張</w:t>
      </w:r>
    </w:p>
    <w:p w14:paraId="6BA9CA48" w14:textId="573235E9" w:rsidR="00FC6FDC" w:rsidRPr="00AF3413" w:rsidRDefault="008B225B" w:rsidP="008103F6">
      <w:pPr>
        <w:ind w:left="0" w:firstLine="0"/>
        <w:rPr>
          <w:rFonts w:eastAsia="微軟正黑體" w:cstheme="minorHAnsi"/>
          <w:color w:val="FF0000"/>
        </w:rPr>
      </w:pPr>
      <w:r w:rsidRPr="00AF3413">
        <w:rPr>
          <w:rFonts w:eastAsia="微軟正黑體" w:cstheme="minorHAnsi"/>
          <w:noProof/>
          <w:color w:val="FF0000"/>
        </w:rPr>
        <w:drawing>
          <wp:inline distT="0" distB="0" distL="0" distR="0" wp14:anchorId="3C4B1572" wp14:editId="286083D0">
            <wp:extent cx="5321573" cy="406420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1573" cy="4064209"/>
                    </a:xfrm>
                    <a:prstGeom prst="rect">
                      <a:avLst/>
                    </a:prstGeom>
                  </pic:spPr>
                </pic:pic>
              </a:graphicData>
            </a:graphic>
          </wp:inline>
        </w:drawing>
      </w:r>
      <w:r w:rsidR="00EB5523" w:rsidRPr="00AF3413">
        <w:rPr>
          <w:rFonts w:eastAsia="微軟正黑體" w:cstheme="minorHAnsi"/>
          <w:color w:val="FF0000"/>
        </w:rPr>
        <w:t xml:space="preserve"> </w:t>
      </w:r>
    </w:p>
    <w:p w14:paraId="1F1F886B" w14:textId="7AA861A4" w:rsidR="008103F6" w:rsidRPr="00AF3413" w:rsidRDefault="008103F6" w:rsidP="008103F6">
      <w:pPr>
        <w:pStyle w:val="4"/>
        <w:ind w:left="142" w:firstLine="0"/>
        <w:rPr>
          <w:rFonts w:asciiTheme="minorHAnsi" w:eastAsia="微軟正黑體" w:hAnsiTheme="minorHAnsi" w:cstheme="minorHAnsi"/>
          <w:b w:val="0"/>
          <w:bCs/>
          <w:i w:val="0"/>
          <w:iCs/>
        </w:rPr>
      </w:pPr>
      <w:r w:rsidRPr="00AF3413">
        <w:rPr>
          <w:rFonts w:asciiTheme="minorHAnsi" w:eastAsia="微軟正黑體" w:hAnsiTheme="minorHAnsi" w:cstheme="minorHAnsi"/>
          <w:b w:val="0"/>
          <w:bCs/>
          <w:i w:val="0"/>
          <w:iCs/>
          <w:lang w:eastAsia="zh-TW"/>
        </w:rPr>
        <w:t>2</w:t>
      </w:r>
      <w:r w:rsidRPr="00AF3413">
        <w:rPr>
          <w:rFonts w:asciiTheme="minorHAnsi" w:eastAsia="微軟正黑體" w:hAnsiTheme="minorHAnsi" w:cstheme="minorHAnsi"/>
          <w:b w:val="0"/>
          <w:bCs/>
          <w:i w:val="0"/>
          <w:iCs/>
        </w:rPr>
        <w:t>.3.8.3</w:t>
      </w:r>
      <w:r w:rsidRPr="00AF3413">
        <w:rPr>
          <w:rFonts w:asciiTheme="minorHAnsi" w:eastAsia="微軟正黑體" w:hAnsiTheme="minorHAnsi" w:cstheme="minorHAnsi"/>
          <w:b w:val="0"/>
          <w:bCs/>
          <w:i w:val="0"/>
          <w:iCs/>
        </w:rPr>
        <w:t>欄位屬性</w:t>
      </w:r>
      <w:r w:rsidRPr="00AF3413">
        <w:rPr>
          <w:rFonts w:asciiTheme="minorHAnsi" w:eastAsia="微軟正黑體" w:hAnsiTheme="minorHAnsi" w:cstheme="minorHAnsi"/>
          <w:b w:val="0"/>
          <w:bCs/>
          <w:i w:val="0"/>
          <w:iCs/>
        </w:rPr>
        <w:t xml:space="preserve"> Field Properties</w:t>
      </w:r>
    </w:p>
    <w:p w14:paraId="17C12360" w14:textId="1F988D82" w:rsidR="008103F6" w:rsidRPr="00AF3413" w:rsidRDefault="004D537D" w:rsidP="008103F6">
      <w:pPr>
        <w:ind w:left="0" w:firstLine="0"/>
        <w:rPr>
          <w:rFonts w:eastAsia="微軟正黑體" w:cstheme="minorHAnsi"/>
        </w:rPr>
      </w:pPr>
      <w:r w:rsidRPr="00AF3413">
        <w:rPr>
          <w:rFonts w:eastAsia="微軟正黑體" w:cstheme="minorHAnsi"/>
        </w:rPr>
        <w:t xml:space="preserve">1. </w:t>
      </w:r>
      <w:r w:rsidRPr="00AF3413">
        <w:rPr>
          <w:rFonts w:eastAsia="微軟正黑體" w:cstheme="minorHAnsi"/>
        </w:rPr>
        <w:t>輸入畫面：</w:t>
      </w:r>
    </w:p>
    <w:tbl>
      <w:tblPr>
        <w:tblStyle w:val="af1"/>
        <w:tblW w:w="0" w:type="auto"/>
        <w:tblLook w:val="04A0" w:firstRow="1" w:lastRow="0" w:firstColumn="1" w:lastColumn="0" w:noHBand="0" w:noVBand="1"/>
      </w:tblPr>
      <w:tblGrid>
        <w:gridCol w:w="762"/>
        <w:gridCol w:w="1927"/>
        <w:gridCol w:w="1417"/>
        <w:gridCol w:w="709"/>
        <w:gridCol w:w="1134"/>
        <w:gridCol w:w="2972"/>
      </w:tblGrid>
      <w:tr w:rsidR="004D537D" w:rsidRPr="00AF3413" w14:paraId="3BA6262E" w14:textId="77777777" w:rsidTr="004D537D">
        <w:tc>
          <w:tcPr>
            <w:tcW w:w="762" w:type="dxa"/>
            <w:tcBorders>
              <w:bottom w:val="single" w:sz="4" w:space="0" w:color="auto"/>
            </w:tcBorders>
            <w:shd w:val="pct12" w:color="auto" w:fill="auto"/>
          </w:tcPr>
          <w:p w14:paraId="3524E235"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編號</w:t>
            </w:r>
          </w:p>
        </w:tc>
        <w:tc>
          <w:tcPr>
            <w:tcW w:w="1927" w:type="dxa"/>
            <w:tcBorders>
              <w:bottom w:val="single" w:sz="4" w:space="0" w:color="auto"/>
            </w:tcBorders>
            <w:shd w:val="pct12" w:color="auto" w:fill="auto"/>
          </w:tcPr>
          <w:p w14:paraId="6306EB89"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欄位名稱</w:t>
            </w:r>
          </w:p>
        </w:tc>
        <w:tc>
          <w:tcPr>
            <w:tcW w:w="1417" w:type="dxa"/>
            <w:tcBorders>
              <w:bottom w:val="single" w:sz="4" w:space="0" w:color="auto"/>
            </w:tcBorders>
            <w:shd w:val="pct12" w:color="auto" w:fill="auto"/>
          </w:tcPr>
          <w:p w14:paraId="1B86D045"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欄位種類</w:t>
            </w:r>
          </w:p>
        </w:tc>
        <w:tc>
          <w:tcPr>
            <w:tcW w:w="709" w:type="dxa"/>
            <w:tcBorders>
              <w:bottom w:val="single" w:sz="4" w:space="0" w:color="auto"/>
            </w:tcBorders>
            <w:shd w:val="pct12" w:color="auto" w:fill="auto"/>
          </w:tcPr>
          <w:p w14:paraId="1DF0B751"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類別</w:t>
            </w:r>
          </w:p>
        </w:tc>
        <w:tc>
          <w:tcPr>
            <w:tcW w:w="1134" w:type="dxa"/>
            <w:tcBorders>
              <w:bottom w:val="single" w:sz="4" w:space="0" w:color="auto"/>
            </w:tcBorders>
            <w:shd w:val="pct12" w:color="auto" w:fill="auto"/>
          </w:tcPr>
          <w:p w14:paraId="36B56682"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長度</w:t>
            </w:r>
          </w:p>
        </w:tc>
        <w:tc>
          <w:tcPr>
            <w:tcW w:w="2972" w:type="dxa"/>
            <w:tcBorders>
              <w:bottom w:val="single" w:sz="4" w:space="0" w:color="auto"/>
            </w:tcBorders>
            <w:shd w:val="pct12" w:color="auto" w:fill="auto"/>
          </w:tcPr>
          <w:p w14:paraId="682A5906" w14:textId="77777777" w:rsidR="004D537D" w:rsidRPr="00AF3413" w:rsidRDefault="004D537D" w:rsidP="00A93B4B">
            <w:pPr>
              <w:ind w:left="0" w:firstLine="0"/>
              <w:jc w:val="center"/>
              <w:rPr>
                <w:rFonts w:eastAsia="微軟正黑體" w:cstheme="minorHAnsi"/>
                <w:b/>
                <w:bCs/>
              </w:rPr>
            </w:pPr>
            <w:r w:rsidRPr="00AF3413">
              <w:rPr>
                <w:rFonts w:eastAsia="微軟正黑體" w:cstheme="minorHAnsi"/>
                <w:b/>
                <w:bCs/>
              </w:rPr>
              <w:t>說明</w:t>
            </w:r>
          </w:p>
        </w:tc>
      </w:tr>
      <w:tr w:rsidR="004D537D" w:rsidRPr="00AF3413" w14:paraId="00D3CFF3" w14:textId="77777777" w:rsidTr="003569F8">
        <w:tc>
          <w:tcPr>
            <w:tcW w:w="762" w:type="dxa"/>
            <w:vAlign w:val="center"/>
          </w:tcPr>
          <w:p w14:paraId="701374DF" w14:textId="77777777" w:rsidR="004D537D" w:rsidRPr="00AF3413" w:rsidRDefault="004D537D">
            <w:pPr>
              <w:pStyle w:val="af2"/>
              <w:numPr>
                <w:ilvl w:val="0"/>
                <w:numId w:val="52"/>
              </w:numPr>
              <w:ind w:leftChars="0"/>
              <w:rPr>
                <w:rFonts w:eastAsia="微軟正黑體" w:cstheme="minorHAnsi"/>
              </w:rPr>
            </w:pPr>
          </w:p>
        </w:tc>
        <w:tc>
          <w:tcPr>
            <w:tcW w:w="1927" w:type="dxa"/>
            <w:vAlign w:val="center"/>
          </w:tcPr>
          <w:p w14:paraId="357777C3" w14:textId="15290F1B" w:rsidR="004D537D" w:rsidRPr="00AF3413" w:rsidRDefault="004D537D" w:rsidP="00A93B4B">
            <w:pPr>
              <w:ind w:left="0" w:firstLine="0"/>
              <w:rPr>
                <w:rFonts w:eastAsia="微軟正黑體" w:cstheme="minorHAnsi"/>
              </w:rPr>
            </w:pPr>
            <w:r w:rsidRPr="00AF3413">
              <w:rPr>
                <w:rFonts w:eastAsia="微軟正黑體" w:cstheme="minorHAnsi"/>
              </w:rPr>
              <w:t>列印年度</w:t>
            </w:r>
          </w:p>
        </w:tc>
        <w:tc>
          <w:tcPr>
            <w:tcW w:w="1417" w:type="dxa"/>
            <w:vAlign w:val="center"/>
          </w:tcPr>
          <w:p w14:paraId="433A4B48" w14:textId="77777777" w:rsidR="004D537D" w:rsidRPr="00AF3413" w:rsidRDefault="004D537D"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2E66E206" w14:textId="4DEE7C8B" w:rsidR="004D537D" w:rsidRPr="00AF3413" w:rsidRDefault="004D537D" w:rsidP="00A93B4B">
            <w:pPr>
              <w:ind w:left="0" w:firstLine="0"/>
              <w:jc w:val="center"/>
              <w:rPr>
                <w:rFonts w:eastAsia="微軟正黑體" w:cstheme="minorHAnsi"/>
              </w:rPr>
            </w:pPr>
            <w:r w:rsidRPr="00AF3413">
              <w:rPr>
                <w:rFonts w:eastAsia="微軟正黑體" w:cstheme="minorHAnsi"/>
              </w:rPr>
              <w:t>M</w:t>
            </w:r>
          </w:p>
        </w:tc>
        <w:tc>
          <w:tcPr>
            <w:tcW w:w="1134" w:type="dxa"/>
            <w:vAlign w:val="center"/>
          </w:tcPr>
          <w:p w14:paraId="3BF9C3FE" w14:textId="330B071F" w:rsidR="004D537D" w:rsidRPr="00AF3413" w:rsidRDefault="004D537D" w:rsidP="00A93B4B">
            <w:pPr>
              <w:ind w:left="0" w:firstLine="0"/>
              <w:rPr>
                <w:rFonts w:eastAsia="微軟正黑體" w:cstheme="minorHAnsi"/>
              </w:rPr>
            </w:pPr>
            <w:r w:rsidRPr="00AF3413">
              <w:rPr>
                <w:rFonts w:eastAsia="微軟正黑體" w:cstheme="minorHAnsi"/>
              </w:rPr>
              <w:t>1</w:t>
            </w:r>
          </w:p>
        </w:tc>
        <w:tc>
          <w:tcPr>
            <w:tcW w:w="2972" w:type="dxa"/>
            <w:vAlign w:val="center"/>
          </w:tcPr>
          <w:p w14:paraId="2C2E1FDD" w14:textId="77777777" w:rsidR="004D537D" w:rsidRPr="00AF3413" w:rsidRDefault="004D537D" w:rsidP="00A93B4B">
            <w:pPr>
              <w:ind w:left="0" w:firstLine="0"/>
              <w:rPr>
                <w:rFonts w:eastAsia="微軟正黑體" w:cstheme="minorHAnsi"/>
              </w:rPr>
            </w:pPr>
            <w:r w:rsidRPr="00AF3413">
              <w:rPr>
                <w:rFonts w:eastAsia="微軟正黑體" w:cstheme="minorHAnsi"/>
              </w:rPr>
              <w:t>1.</w:t>
            </w:r>
            <w:r w:rsidRPr="00AF3413">
              <w:rPr>
                <w:rFonts w:eastAsia="微軟正黑體" w:cstheme="minorHAnsi"/>
              </w:rPr>
              <w:t>上年度</w:t>
            </w:r>
          </w:p>
          <w:p w14:paraId="2BB844C0" w14:textId="3A898940" w:rsidR="004D537D" w:rsidRPr="00AF3413" w:rsidDel="00DD1EAB" w:rsidRDefault="004D537D">
            <w:pPr>
              <w:ind w:left="0" w:firstLine="0"/>
              <w:rPr>
                <w:del w:id="971" w:author="Vicki Tsai" w:date="2024-05-08T15:27:00Z"/>
                <w:rFonts w:eastAsia="微軟正黑體" w:cstheme="minorHAnsi"/>
              </w:rPr>
            </w:pPr>
            <w:r w:rsidRPr="00AF3413">
              <w:rPr>
                <w:rFonts w:eastAsia="微軟正黑體" w:cstheme="minorHAnsi"/>
              </w:rPr>
              <w:lastRenderedPageBreak/>
              <w:t>2.</w:t>
            </w:r>
            <w:r w:rsidRPr="00AF3413">
              <w:rPr>
                <w:rFonts w:eastAsia="微軟正黑體" w:cstheme="minorHAnsi"/>
              </w:rPr>
              <w:t>本年度</w:t>
            </w:r>
            <w:del w:id="972" w:author="Vicki Tsai" w:date="2024-05-08T15:27:00Z">
              <w:r w:rsidRPr="00AF3413" w:rsidDel="00DD1EAB">
                <w:rPr>
                  <w:rFonts w:eastAsia="微軟正黑體" w:cstheme="minorHAnsi"/>
                </w:rPr>
                <w:delText>結清</w:delText>
              </w:r>
            </w:del>
          </w:p>
          <w:p w14:paraId="77E0A982" w14:textId="0A475BF1" w:rsidR="004D537D" w:rsidRPr="00AF3413" w:rsidRDefault="004D537D" w:rsidP="00DD1EAB">
            <w:pPr>
              <w:ind w:left="0" w:firstLine="0"/>
              <w:rPr>
                <w:rFonts w:eastAsia="微軟正黑體" w:cstheme="minorHAnsi"/>
              </w:rPr>
            </w:pPr>
            <w:del w:id="973" w:author="Vicki Tsai" w:date="2024-05-08T15:27:00Z">
              <w:r w:rsidRPr="00AF3413" w:rsidDel="00DD1EAB">
                <w:rPr>
                  <w:rFonts w:eastAsia="微軟正黑體" w:cstheme="minorHAnsi"/>
                </w:rPr>
                <w:delText>3.</w:delText>
              </w:r>
              <w:r w:rsidRPr="00AF3413" w:rsidDel="00DD1EAB">
                <w:rPr>
                  <w:rFonts w:eastAsia="微軟正黑體" w:cstheme="minorHAnsi"/>
                </w:rPr>
                <w:delText>本年度活期息</w:delText>
              </w:r>
            </w:del>
          </w:p>
        </w:tc>
      </w:tr>
      <w:tr w:rsidR="004D537D" w:rsidRPr="00AF3413" w14:paraId="125064F6" w14:textId="77777777" w:rsidTr="003569F8">
        <w:tc>
          <w:tcPr>
            <w:tcW w:w="762" w:type="dxa"/>
            <w:vAlign w:val="center"/>
          </w:tcPr>
          <w:p w14:paraId="58DD4A29" w14:textId="77777777" w:rsidR="004D537D" w:rsidRPr="00AF3413" w:rsidRDefault="004D537D">
            <w:pPr>
              <w:pStyle w:val="af2"/>
              <w:numPr>
                <w:ilvl w:val="0"/>
                <w:numId w:val="52"/>
              </w:numPr>
              <w:ind w:leftChars="0"/>
              <w:rPr>
                <w:rFonts w:eastAsia="微軟正黑體" w:cstheme="minorHAnsi"/>
              </w:rPr>
            </w:pPr>
          </w:p>
        </w:tc>
        <w:tc>
          <w:tcPr>
            <w:tcW w:w="1927" w:type="dxa"/>
            <w:vAlign w:val="center"/>
          </w:tcPr>
          <w:p w14:paraId="3C72D92B" w14:textId="164DC91E" w:rsidR="004D537D" w:rsidRPr="00AF3413" w:rsidRDefault="004D537D" w:rsidP="00A93B4B">
            <w:pPr>
              <w:ind w:left="0" w:firstLine="0"/>
              <w:rPr>
                <w:rFonts w:eastAsia="微軟正黑體" w:cstheme="minorHAnsi"/>
              </w:rPr>
            </w:pPr>
            <w:r w:rsidRPr="00AF3413">
              <w:rPr>
                <w:rFonts w:eastAsia="微軟正黑體" w:cstheme="minorHAnsi"/>
              </w:rPr>
              <w:t>查詢帳號</w:t>
            </w:r>
          </w:p>
        </w:tc>
        <w:tc>
          <w:tcPr>
            <w:tcW w:w="1417" w:type="dxa"/>
            <w:vAlign w:val="center"/>
          </w:tcPr>
          <w:p w14:paraId="1D02167F" w14:textId="095ED1E3" w:rsidR="004D537D" w:rsidRPr="00AF3413" w:rsidRDefault="004D537D"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7425D1BD" w14:textId="19D051C3" w:rsidR="004D537D" w:rsidRPr="00AF3413" w:rsidRDefault="004D537D" w:rsidP="00A93B4B">
            <w:pPr>
              <w:ind w:left="0" w:firstLine="0"/>
              <w:jc w:val="center"/>
              <w:rPr>
                <w:rFonts w:eastAsia="微軟正黑體" w:cstheme="minorHAnsi"/>
              </w:rPr>
            </w:pPr>
            <w:r w:rsidRPr="00AF3413">
              <w:rPr>
                <w:rFonts w:eastAsia="微軟正黑體" w:cstheme="minorHAnsi"/>
              </w:rPr>
              <w:t>O</w:t>
            </w:r>
          </w:p>
        </w:tc>
        <w:tc>
          <w:tcPr>
            <w:tcW w:w="1134" w:type="dxa"/>
            <w:vAlign w:val="center"/>
          </w:tcPr>
          <w:p w14:paraId="69EC2410" w14:textId="7E5F10EA" w:rsidR="004D537D" w:rsidRPr="00AF3413" w:rsidRDefault="004D537D" w:rsidP="00A93B4B">
            <w:pPr>
              <w:ind w:left="0" w:firstLine="0"/>
              <w:rPr>
                <w:rFonts w:eastAsia="微軟正黑體" w:cstheme="minorHAnsi"/>
              </w:rPr>
            </w:pPr>
            <w:r w:rsidRPr="00AF3413">
              <w:rPr>
                <w:rFonts w:eastAsia="微軟正黑體" w:cstheme="minorHAnsi"/>
              </w:rPr>
              <w:t>14</w:t>
            </w:r>
          </w:p>
        </w:tc>
        <w:tc>
          <w:tcPr>
            <w:tcW w:w="2972" w:type="dxa"/>
            <w:vAlign w:val="center"/>
          </w:tcPr>
          <w:p w14:paraId="14589902" w14:textId="4F65C4C8" w:rsidR="004D537D" w:rsidRPr="00AF3413" w:rsidRDefault="004D537D" w:rsidP="00A93B4B">
            <w:pPr>
              <w:ind w:left="0" w:firstLine="0"/>
              <w:rPr>
                <w:rFonts w:eastAsia="微軟正黑體" w:cstheme="minorHAnsi"/>
              </w:rPr>
            </w:pPr>
            <w:r w:rsidRPr="00AF3413">
              <w:rPr>
                <w:rFonts w:eastAsia="微軟正黑體" w:cstheme="minorHAnsi"/>
              </w:rPr>
              <w:t>客戶活期、定期帳號</w:t>
            </w:r>
            <w:r w:rsidR="003569F8" w:rsidRPr="00AF3413">
              <w:rPr>
                <w:rFonts w:eastAsia="微軟正黑體" w:cstheme="minorHAnsi"/>
              </w:rPr>
              <w:t>，</w:t>
            </w:r>
          </w:p>
          <w:p w14:paraId="233062F0" w14:textId="6592D6CC" w:rsidR="004D537D" w:rsidRPr="00AF3413" w:rsidRDefault="004D537D" w:rsidP="00A93B4B">
            <w:pPr>
              <w:ind w:left="0" w:firstLine="0"/>
              <w:rPr>
                <w:rFonts w:eastAsia="微軟正黑體" w:cstheme="minorHAnsi"/>
              </w:rPr>
            </w:pPr>
            <w:r w:rsidRPr="00AF3413">
              <w:rPr>
                <w:rFonts w:eastAsia="微軟正黑體" w:cstheme="minorHAnsi"/>
              </w:rPr>
              <w:t>帳號及客戶統編</w:t>
            </w:r>
            <w:ins w:id="974" w:author="Vicki Tsai" w:date="2024-05-08T15:28:00Z">
              <w:r w:rsidR="00DD1EAB" w:rsidRPr="00AF3413">
                <w:rPr>
                  <w:rFonts w:eastAsia="微軟正黑體" w:cstheme="minorHAnsi"/>
                </w:rPr>
                <w:t>、</w:t>
              </w:r>
            </w:ins>
            <w:ins w:id="975" w:author="Vicki Tsai" w:date="2024-05-08T15:29:00Z">
              <w:r w:rsidR="00DD1EAB" w:rsidRPr="00AF3413">
                <w:rPr>
                  <w:rFonts w:eastAsia="微軟正黑體" w:cstheme="minorHAnsi"/>
                </w:rPr>
                <w:t>扣繳憑單編號</w:t>
              </w:r>
            </w:ins>
            <w:r w:rsidRPr="00AF3413">
              <w:rPr>
                <w:rFonts w:eastAsia="微軟正黑體" w:cstheme="minorHAnsi"/>
              </w:rPr>
              <w:t>須擇</w:t>
            </w:r>
            <w:proofErr w:type="gramStart"/>
            <w:r w:rsidRPr="00AF3413">
              <w:rPr>
                <w:rFonts w:eastAsia="微軟正黑體" w:cstheme="minorHAnsi"/>
              </w:rPr>
              <w:t>一</w:t>
            </w:r>
            <w:proofErr w:type="gramEnd"/>
            <w:r w:rsidRPr="00AF3413">
              <w:rPr>
                <w:rFonts w:eastAsia="微軟正黑體" w:cstheme="minorHAnsi"/>
              </w:rPr>
              <w:t>輸入</w:t>
            </w:r>
          </w:p>
        </w:tc>
      </w:tr>
      <w:tr w:rsidR="004D537D" w:rsidRPr="00AF3413" w14:paraId="0E1A6736" w14:textId="77777777" w:rsidTr="003569F8">
        <w:tc>
          <w:tcPr>
            <w:tcW w:w="762" w:type="dxa"/>
            <w:vAlign w:val="center"/>
          </w:tcPr>
          <w:p w14:paraId="313DE7B1" w14:textId="77777777" w:rsidR="004D537D" w:rsidRPr="00AF3413" w:rsidRDefault="004D537D">
            <w:pPr>
              <w:pStyle w:val="af2"/>
              <w:numPr>
                <w:ilvl w:val="0"/>
                <w:numId w:val="52"/>
              </w:numPr>
              <w:ind w:leftChars="0"/>
              <w:rPr>
                <w:rFonts w:eastAsia="微軟正黑體" w:cstheme="minorHAnsi"/>
              </w:rPr>
            </w:pPr>
          </w:p>
        </w:tc>
        <w:tc>
          <w:tcPr>
            <w:tcW w:w="1927" w:type="dxa"/>
            <w:vAlign w:val="center"/>
          </w:tcPr>
          <w:p w14:paraId="2EEE3F3A" w14:textId="752209AA" w:rsidR="004D537D" w:rsidRPr="00AF3413" w:rsidRDefault="004D537D" w:rsidP="00A93B4B">
            <w:pPr>
              <w:ind w:left="0" w:firstLine="0"/>
              <w:rPr>
                <w:rFonts w:eastAsia="微軟正黑體" w:cstheme="minorHAnsi"/>
              </w:rPr>
            </w:pPr>
            <w:r w:rsidRPr="00AF3413">
              <w:rPr>
                <w:rFonts w:eastAsia="微軟正黑體" w:cstheme="minorHAnsi"/>
              </w:rPr>
              <w:t>客戶統一編號</w:t>
            </w:r>
          </w:p>
        </w:tc>
        <w:tc>
          <w:tcPr>
            <w:tcW w:w="1417" w:type="dxa"/>
            <w:vAlign w:val="center"/>
          </w:tcPr>
          <w:p w14:paraId="04FC6A51" w14:textId="7FF536AD" w:rsidR="004D537D" w:rsidRPr="00AF3413" w:rsidRDefault="004D537D" w:rsidP="00A93B4B">
            <w:pPr>
              <w:ind w:left="0" w:firstLine="0"/>
              <w:rPr>
                <w:rFonts w:eastAsia="微軟正黑體" w:cstheme="minorHAnsi"/>
              </w:rPr>
            </w:pPr>
            <w:r w:rsidRPr="00AF3413">
              <w:rPr>
                <w:rFonts w:eastAsia="微軟正黑體" w:cstheme="minorHAnsi"/>
                <w:szCs w:val="24"/>
              </w:rPr>
              <w:t>文數字</w:t>
            </w:r>
          </w:p>
        </w:tc>
        <w:tc>
          <w:tcPr>
            <w:tcW w:w="709" w:type="dxa"/>
            <w:vAlign w:val="center"/>
          </w:tcPr>
          <w:p w14:paraId="62875B86" w14:textId="77777777" w:rsidR="004D537D" w:rsidRPr="00AF3413" w:rsidRDefault="004D537D" w:rsidP="00A93B4B">
            <w:pPr>
              <w:ind w:left="0" w:firstLine="0"/>
              <w:jc w:val="center"/>
              <w:rPr>
                <w:rFonts w:eastAsia="微軟正黑體" w:cstheme="minorHAnsi"/>
              </w:rPr>
            </w:pPr>
            <w:r w:rsidRPr="00AF3413">
              <w:rPr>
                <w:rFonts w:eastAsia="微軟正黑體" w:cstheme="minorHAnsi"/>
              </w:rPr>
              <w:t>O</w:t>
            </w:r>
          </w:p>
        </w:tc>
        <w:tc>
          <w:tcPr>
            <w:tcW w:w="1134" w:type="dxa"/>
            <w:vAlign w:val="center"/>
          </w:tcPr>
          <w:p w14:paraId="7DCF030F" w14:textId="096FEB48" w:rsidR="004D537D" w:rsidRPr="00AF3413" w:rsidRDefault="004D537D" w:rsidP="00A93B4B">
            <w:pPr>
              <w:ind w:left="0" w:firstLine="0"/>
              <w:rPr>
                <w:rFonts w:eastAsia="微軟正黑體" w:cstheme="minorHAnsi"/>
              </w:rPr>
            </w:pPr>
            <w:r w:rsidRPr="00AF3413">
              <w:rPr>
                <w:rFonts w:eastAsia="微軟正黑體" w:cstheme="minorHAnsi"/>
              </w:rPr>
              <w:t>11</w:t>
            </w:r>
          </w:p>
        </w:tc>
        <w:tc>
          <w:tcPr>
            <w:tcW w:w="2972" w:type="dxa"/>
            <w:vAlign w:val="center"/>
          </w:tcPr>
          <w:p w14:paraId="5E24688C" w14:textId="77777777" w:rsidR="003569F8" w:rsidRPr="00AF3413" w:rsidRDefault="004D537D" w:rsidP="003569F8">
            <w:pPr>
              <w:ind w:left="0" w:firstLine="0"/>
              <w:rPr>
                <w:rFonts w:eastAsia="微軟正黑體" w:cstheme="minorHAnsi"/>
              </w:rPr>
            </w:pPr>
            <w:r w:rsidRPr="00AF3413">
              <w:rPr>
                <w:rFonts w:eastAsia="微軟正黑體" w:cstheme="minorHAnsi"/>
              </w:rPr>
              <w:t>客戶統一編號</w:t>
            </w:r>
            <w:r w:rsidR="003569F8" w:rsidRPr="00AF3413">
              <w:rPr>
                <w:rFonts w:eastAsia="微軟正黑體" w:cstheme="minorHAnsi"/>
              </w:rPr>
              <w:t>，</w:t>
            </w:r>
          </w:p>
          <w:p w14:paraId="09B55F6C" w14:textId="31B55546" w:rsidR="004D537D" w:rsidRPr="00AF3413" w:rsidRDefault="003569F8" w:rsidP="003569F8">
            <w:pPr>
              <w:ind w:left="0" w:firstLine="0"/>
              <w:rPr>
                <w:rFonts w:eastAsia="微軟正黑體" w:cstheme="minorHAnsi"/>
              </w:rPr>
            </w:pPr>
            <w:r w:rsidRPr="00AF3413">
              <w:rPr>
                <w:rFonts w:eastAsia="微軟正黑體" w:cstheme="minorHAnsi"/>
              </w:rPr>
              <w:t>帳號及客戶統編</w:t>
            </w:r>
            <w:ins w:id="976" w:author="Vicki Tsai" w:date="2024-05-08T15:29:00Z">
              <w:r w:rsidR="00DD1EAB" w:rsidRPr="00AF3413">
                <w:rPr>
                  <w:rFonts w:eastAsia="微軟正黑體" w:cstheme="minorHAnsi"/>
                </w:rPr>
                <w:t>、扣繳憑單編號</w:t>
              </w:r>
            </w:ins>
            <w:r w:rsidRPr="00AF3413">
              <w:rPr>
                <w:rFonts w:eastAsia="微軟正黑體" w:cstheme="minorHAnsi"/>
              </w:rPr>
              <w:t>須擇</w:t>
            </w:r>
            <w:proofErr w:type="gramStart"/>
            <w:r w:rsidRPr="00AF3413">
              <w:rPr>
                <w:rFonts w:eastAsia="微軟正黑體" w:cstheme="minorHAnsi"/>
              </w:rPr>
              <w:t>一</w:t>
            </w:r>
            <w:proofErr w:type="gramEnd"/>
            <w:r w:rsidRPr="00AF3413">
              <w:rPr>
                <w:rFonts w:eastAsia="微軟正黑體" w:cstheme="minorHAnsi"/>
              </w:rPr>
              <w:t>輸入</w:t>
            </w:r>
          </w:p>
        </w:tc>
      </w:tr>
      <w:tr w:rsidR="004D537D" w:rsidRPr="00AF3413" w14:paraId="05B731CD" w14:textId="77777777" w:rsidTr="003569F8">
        <w:tc>
          <w:tcPr>
            <w:tcW w:w="762" w:type="dxa"/>
            <w:vAlign w:val="center"/>
          </w:tcPr>
          <w:p w14:paraId="25F64634" w14:textId="77777777" w:rsidR="004D537D" w:rsidRPr="00AF3413" w:rsidRDefault="004D537D">
            <w:pPr>
              <w:pStyle w:val="af2"/>
              <w:numPr>
                <w:ilvl w:val="0"/>
                <w:numId w:val="52"/>
              </w:numPr>
              <w:ind w:leftChars="0"/>
              <w:rPr>
                <w:rFonts w:eastAsia="微軟正黑體" w:cstheme="minorHAnsi"/>
              </w:rPr>
            </w:pPr>
          </w:p>
        </w:tc>
        <w:tc>
          <w:tcPr>
            <w:tcW w:w="1927" w:type="dxa"/>
            <w:vAlign w:val="center"/>
          </w:tcPr>
          <w:p w14:paraId="73F00C95" w14:textId="264134ED" w:rsidR="004D537D" w:rsidRPr="00AF3413" w:rsidRDefault="004D537D" w:rsidP="00A93B4B">
            <w:pPr>
              <w:ind w:left="0" w:firstLine="0"/>
              <w:rPr>
                <w:rFonts w:eastAsia="微軟正黑體" w:cstheme="minorHAnsi"/>
                <w:szCs w:val="24"/>
              </w:rPr>
            </w:pPr>
            <w:r w:rsidRPr="00AF3413">
              <w:rPr>
                <w:rFonts w:eastAsia="微軟正黑體" w:cstheme="minorHAnsi"/>
                <w:szCs w:val="24"/>
              </w:rPr>
              <w:t>扣繳憑單編號</w:t>
            </w:r>
          </w:p>
        </w:tc>
        <w:tc>
          <w:tcPr>
            <w:tcW w:w="1417" w:type="dxa"/>
            <w:vAlign w:val="center"/>
          </w:tcPr>
          <w:p w14:paraId="5B1FAC35" w14:textId="77777777" w:rsidR="004D537D" w:rsidRPr="00AF3413" w:rsidRDefault="004D537D" w:rsidP="00A93B4B">
            <w:pPr>
              <w:ind w:left="0" w:firstLine="0"/>
              <w:rPr>
                <w:rFonts w:eastAsia="微軟正黑體" w:cstheme="minorHAnsi"/>
                <w:szCs w:val="24"/>
              </w:rPr>
            </w:pPr>
            <w:r w:rsidRPr="00AF3413">
              <w:rPr>
                <w:rFonts w:eastAsia="微軟正黑體" w:cstheme="minorHAnsi"/>
                <w:szCs w:val="24"/>
              </w:rPr>
              <w:t>文數字</w:t>
            </w:r>
          </w:p>
        </w:tc>
        <w:tc>
          <w:tcPr>
            <w:tcW w:w="709" w:type="dxa"/>
            <w:vAlign w:val="center"/>
          </w:tcPr>
          <w:p w14:paraId="691E65A9" w14:textId="77777777" w:rsidR="004D537D" w:rsidRPr="00AF3413" w:rsidRDefault="004D537D" w:rsidP="00A93B4B">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4E2F00A0" w14:textId="522B9613" w:rsidR="004D537D" w:rsidRPr="00AF3413" w:rsidRDefault="003569F8" w:rsidP="00A93B4B">
            <w:pPr>
              <w:ind w:left="0" w:firstLine="0"/>
              <w:rPr>
                <w:rFonts w:eastAsia="微軟正黑體" w:cstheme="minorHAnsi"/>
                <w:szCs w:val="24"/>
              </w:rPr>
            </w:pPr>
            <w:r w:rsidRPr="00AF3413">
              <w:rPr>
                <w:rFonts w:eastAsia="微軟正黑體" w:cstheme="minorHAnsi"/>
                <w:szCs w:val="24"/>
              </w:rPr>
              <w:t>8</w:t>
            </w:r>
          </w:p>
        </w:tc>
        <w:tc>
          <w:tcPr>
            <w:tcW w:w="2972" w:type="dxa"/>
            <w:vAlign w:val="center"/>
          </w:tcPr>
          <w:p w14:paraId="7C37DA1B" w14:textId="2E98210B" w:rsidR="004D537D" w:rsidRPr="00AF3413" w:rsidRDefault="004D537D" w:rsidP="00A93B4B">
            <w:pPr>
              <w:ind w:left="0" w:firstLine="0"/>
              <w:rPr>
                <w:rFonts w:eastAsia="微軟正黑體" w:cstheme="minorHAnsi"/>
                <w:sz w:val="22"/>
              </w:rPr>
            </w:pPr>
          </w:p>
        </w:tc>
      </w:tr>
    </w:tbl>
    <w:p w14:paraId="79039089" w14:textId="63465F9D" w:rsidR="004D537D" w:rsidRPr="00AF3413" w:rsidRDefault="004D537D" w:rsidP="008103F6">
      <w:pPr>
        <w:ind w:left="0" w:firstLine="0"/>
        <w:rPr>
          <w:rFonts w:eastAsia="微軟正黑體" w:cstheme="minorHAnsi"/>
        </w:rPr>
      </w:pPr>
      <w:r w:rsidRPr="00AF3413">
        <w:rPr>
          <w:rFonts w:eastAsia="微軟正黑體" w:cstheme="minorHAnsi"/>
        </w:rPr>
        <w:t xml:space="preserve">2. </w:t>
      </w:r>
      <w:r w:rsidRPr="00AF3413">
        <w:rPr>
          <w:rFonts w:eastAsia="微軟正黑體" w:cstheme="minorHAnsi"/>
        </w:rPr>
        <w:t>輸出畫面：</w:t>
      </w:r>
    </w:p>
    <w:p w14:paraId="394E8EAF" w14:textId="21F9DDC7" w:rsidR="004D537D" w:rsidRPr="00AF3413" w:rsidRDefault="004D537D" w:rsidP="008103F6">
      <w:pPr>
        <w:ind w:left="0" w:firstLine="0"/>
        <w:rPr>
          <w:rFonts w:eastAsia="微軟正黑體" w:cstheme="minorHAnsi"/>
        </w:rPr>
      </w:pPr>
      <w:r w:rsidRPr="00AF3413">
        <w:rPr>
          <w:rFonts w:eastAsia="微軟正黑體" w:cstheme="minorHAnsi"/>
        </w:rPr>
        <w:t xml:space="preserve">(1) </w:t>
      </w:r>
      <w:r w:rsidRPr="00AF3413">
        <w:rPr>
          <w:rFonts w:eastAsia="微軟正黑體" w:cstheme="minorHAnsi"/>
        </w:rPr>
        <w:t>可列印扣繳憑單清單</w:t>
      </w:r>
    </w:p>
    <w:tbl>
      <w:tblPr>
        <w:tblStyle w:val="af1"/>
        <w:tblW w:w="0" w:type="auto"/>
        <w:tblLook w:val="04A0" w:firstRow="1" w:lastRow="0" w:firstColumn="1" w:lastColumn="0" w:noHBand="0" w:noVBand="1"/>
      </w:tblPr>
      <w:tblGrid>
        <w:gridCol w:w="762"/>
        <w:gridCol w:w="1927"/>
        <w:gridCol w:w="1417"/>
        <w:gridCol w:w="709"/>
        <w:gridCol w:w="1134"/>
        <w:gridCol w:w="2972"/>
      </w:tblGrid>
      <w:tr w:rsidR="003569F8" w:rsidRPr="00AF3413" w14:paraId="5478B0B8" w14:textId="77777777" w:rsidTr="00A93B4B">
        <w:tc>
          <w:tcPr>
            <w:tcW w:w="762" w:type="dxa"/>
            <w:tcBorders>
              <w:bottom w:val="single" w:sz="4" w:space="0" w:color="auto"/>
            </w:tcBorders>
            <w:shd w:val="pct12" w:color="auto" w:fill="auto"/>
          </w:tcPr>
          <w:p w14:paraId="1F41FE82"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編號</w:t>
            </w:r>
          </w:p>
        </w:tc>
        <w:tc>
          <w:tcPr>
            <w:tcW w:w="1927" w:type="dxa"/>
            <w:tcBorders>
              <w:bottom w:val="single" w:sz="4" w:space="0" w:color="auto"/>
            </w:tcBorders>
            <w:shd w:val="pct12" w:color="auto" w:fill="auto"/>
          </w:tcPr>
          <w:p w14:paraId="41CD7347"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欄位名稱</w:t>
            </w:r>
          </w:p>
        </w:tc>
        <w:tc>
          <w:tcPr>
            <w:tcW w:w="1417" w:type="dxa"/>
            <w:tcBorders>
              <w:bottom w:val="single" w:sz="4" w:space="0" w:color="auto"/>
            </w:tcBorders>
            <w:shd w:val="pct12" w:color="auto" w:fill="auto"/>
          </w:tcPr>
          <w:p w14:paraId="01CC5186"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欄位種類</w:t>
            </w:r>
          </w:p>
        </w:tc>
        <w:tc>
          <w:tcPr>
            <w:tcW w:w="709" w:type="dxa"/>
            <w:tcBorders>
              <w:bottom w:val="single" w:sz="4" w:space="0" w:color="auto"/>
            </w:tcBorders>
            <w:shd w:val="pct12" w:color="auto" w:fill="auto"/>
          </w:tcPr>
          <w:p w14:paraId="16603648"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類別</w:t>
            </w:r>
          </w:p>
        </w:tc>
        <w:tc>
          <w:tcPr>
            <w:tcW w:w="1134" w:type="dxa"/>
            <w:tcBorders>
              <w:bottom w:val="single" w:sz="4" w:space="0" w:color="auto"/>
            </w:tcBorders>
            <w:shd w:val="pct12" w:color="auto" w:fill="auto"/>
          </w:tcPr>
          <w:p w14:paraId="040F2F45"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長度</w:t>
            </w:r>
          </w:p>
        </w:tc>
        <w:tc>
          <w:tcPr>
            <w:tcW w:w="2972" w:type="dxa"/>
            <w:tcBorders>
              <w:bottom w:val="single" w:sz="4" w:space="0" w:color="auto"/>
            </w:tcBorders>
            <w:shd w:val="pct12" w:color="auto" w:fill="auto"/>
          </w:tcPr>
          <w:p w14:paraId="55951CA4"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說明</w:t>
            </w:r>
          </w:p>
        </w:tc>
      </w:tr>
      <w:tr w:rsidR="003569F8" w:rsidRPr="00AF3413" w14:paraId="12F72DC7" w14:textId="77777777" w:rsidTr="00A93B4B">
        <w:tc>
          <w:tcPr>
            <w:tcW w:w="762" w:type="dxa"/>
            <w:vAlign w:val="center"/>
          </w:tcPr>
          <w:p w14:paraId="35206753" w14:textId="77777777" w:rsidR="003569F8" w:rsidRPr="00AF3413" w:rsidRDefault="003569F8">
            <w:pPr>
              <w:pStyle w:val="af2"/>
              <w:numPr>
                <w:ilvl w:val="0"/>
                <w:numId w:val="53"/>
              </w:numPr>
              <w:ind w:leftChars="0"/>
              <w:rPr>
                <w:rFonts w:eastAsia="微軟正黑體" w:cstheme="minorHAnsi"/>
              </w:rPr>
            </w:pPr>
          </w:p>
        </w:tc>
        <w:tc>
          <w:tcPr>
            <w:tcW w:w="1927" w:type="dxa"/>
            <w:vAlign w:val="center"/>
          </w:tcPr>
          <w:p w14:paraId="3728A4E2" w14:textId="77777777" w:rsidR="003569F8" w:rsidRPr="00AF3413" w:rsidRDefault="003569F8" w:rsidP="00A93B4B">
            <w:pPr>
              <w:ind w:left="0" w:firstLine="0"/>
              <w:rPr>
                <w:rFonts w:eastAsia="微軟正黑體" w:cstheme="minorHAnsi"/>
              </w:rPr>
            </w:pPr>
            <w:r w:rsidRPr="00AF3413">
              <w:rPr>
                <w:rFonts w:eastAsia="微軟正黑體" w:cstheme="minorHAnsi"/>
              </w:rPr>
              <w:t>列印年度</w:t>
            </w:r>
          </w:p>
        </w:tc>
        <w:tc>
          <w:tcPr>
            <w:tcW w:w="1417" w:type="dxa"/>
            <w:vAlign w:val="center"/>
          </w:tcPr>
          <w:p w14:paraId="2D4A41C0" w14:textId="77777777" w:rsidR="003569F8" w:rsidRPr="00AF3413" w:rsidRDefault="003569F8"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14C93FD0" w14:textId="77777777" w:rsidR="003569F8" w:rsidRPr="00AF3413" w:rsidRDefault="003569F8" w:rsidP="00A93B4B">
            <w:pPr>
              <w:ind w:left="0" w:firstLine="0"/>
              <w:jc w:val="center"/>
              <w:rPr>
                <w:rFonts w:eastAsia="微軟正黑體" w:cstheme="minorHAnsi"/>
              </w:rPr>
            </w:pPr>
            <w:r w:rsidRPr="00AF3413">
              <w:rPr>
                <w:rFonts w:eastAsia="微軟正黑體" w:cstheme="minorHAnsi"/>
              </w:rPr>
              <w:t>M</w:t>
            </w:r>
          </w:p>
        </w:tc>
        <w:tc>
          <w:tcPr>
            <w:tcW w:w="1134" w:type="dxa"/>
            <w:vAlign w:val="center"/>
          </w:tcPr>
          <w:p w14:paraId="07A1D8F8" w14:textId="77777777" w:rsidR="003569F8" w:rsidRPr="00AF3413" w:rsidRDefault="003569F8" w:rsidP="00A93B4B">
            <w:pPr>
              <w:ind w:left="0" w:firstLine="0"/>
              <w:rPr>
                <w:rFonts w:eastAsia="微軟正黑體" w:cstheme="minorHAnsi"/>
              </w:rPr>
            </w:pPr>
            <w:r w:rsidRPr="00AF3413">
              <w:rPr>
                <w:rFonts w:eastAsia="微軟正黑體" w:cstheme="minorHAnsi"/>
              </w:rPr>
              <w:t>1</w:t>
            </w:r>
          </w:p>
        </w:tc>
        <w:tc>
          <w:tcPr>
            <w:tcW w:w="2972" w:type="dxa"/>
            <w:vAlign w:val="center"/>
          </w:tcPr>
          <w:p w14:paraId="670D63BB" w14:textId="77777777" w:rsidR="003569F8" w:rsidRPr="00AF3413" w:rsidRDefault="003569F8" w:rsidP="00A93B4B">
            <w:pPr>
              <w:ind w:left="0" w:firstLine="0"/>
              <w:rPr>
                <w:rFonts w:eastAsia="微軟正黑體" w:cstheme="minorHAnsi"/>
              </w:rPr>
            </w:pPr>
            <w:r w:rsidRPr="00AF3413">
              <w:rPr>
                <w:rFonts w:eastAsia="微軟正黑體" w:cstheme="minorHAnsi"/>
              </w:rPr>
              <w:t>1.</w:t>
            </w:r>
            <w:r w:rsidRPr="00AF3413">
              <w:rPr>
                <w:rFonts w:eastAsia="微軟正黑體" w:cstheme="minorHAnsi"/>
              </w:rPr>
              <w:t>上年度</w:t>
            </w:r>
          </w:p>
          <w:p w14:paraId="07B7DB46" w14:textId="77777777" w:rsidR="003569F8" w:rsidRPr="00AF3413" w:rsidDel="00DD1EAB" w:rsidRDefault="003569F8" w:rsidP="00A93B4B">
            <w:pPr>
              <w:ind w:left="0" w:firstLine="0"/>
              <w:rPr>
                <w:del w:id="977" w:author="Vicki Tsai" w:date="2024-05-08T15:29:00Z"/>
                <w:rFonts w:eastAsia="微軟正黑體" w:cstheme="minorHAnsi"/>
              </w:rPr>
            </w:pPr>
            <w:r w:rsidRPr="00AF3413">
              <w:rPr>
                <w:rFonts w:eastAsia="微軟正黑體" w:cstheme="minorHAnsi"/>
              </w:rPr>
              <w:t>2.</w:t>
            </w:r>
            <w:r w:rsidRPr="00AF3413">
              <w:rPr>
                <w:rFonts w:eastAsia="微軟正黑體" w:cstheme="minorHAnsi"/>
              </w:rPr>
              <w:t>本年度</w:t>
            </w:r>
            <w:del w:id="978" w:author="Vicki Tsai" w:date="2024-05-08T15:29:00Z">
              <w:r w:rsidRPr="00AF3413" w:rsidDel="00DD1EAB">
                <w:rPr>
                  <w:rFonts w:eastAsia="微軟正黑體" w:cstheme="minorHAnsi"/>
                </w:rPr>
                <w:delText>結清</w:delText>
              </w:r>
            </w:del>
          </w:p>
          <w:p w14:paraId="3363B3D8" w14:textId="77777777" w:rsidR="003569F8" w:rsidRPr="00AF3413" w:rsidRDefault="003569F8" w:rsidP="00A93B4B">
            <w:pPr>
              <w:ind w:left="0" w:firstLine="0"/>
              <w:rPr>
                <w:rFonts w:eastAsia="微軟正黑體" w:cstheme="minorHAnsi"/>
              </w:rPr>
            </w:pPr>
            <w:del w:id="979" w:author="Vicki Tsai" w:date="2024-05-08T15:29:00Z">
              <w:r w:rsidRPr="00AF3413" w:rsidDel="00DD1EAB">
                <w:rPr>
                  <w:rFonts w:eastAsia="微軟正黑體" w:cstheme="minorHAnsi"/>
                </w:rPr>
                <w:delText>3.</w:delText>
              </w:r>
              <w:r w:rsidRPr="00AF3413" w:rsidDel="00DD1EAB">
                <w:rPr>
                  <w:rFonts w:eastAsia="微軟正黑體" w:cstheme="minorHAnsi"/>
                </w:rPr>
                <w:delText>本年度活期息</w:delText>
              </w:r>
            </w:del>
          </w:p>
        </w:tc>
      </w:tr>
      <w:tr w:rsidR="003569F8" w:rsidRPr="00AF3413" w14:paraId="4938FCA1" w14:textId="77777777" w:rsidTr="00A93B4B">
        <w:tc>
          <w:tcPr>
            <w:tcW w:w="762" w:type="dxa"/>
            <w:vAlign w:val="center"/>
          </w:tcPr>
          <w:p w14:paraId="2FA3E9A2" w14:textId="77777777" w:rsidR="003569F8" w:rsidRPr="00AF3413" w:rsidRDefault="003569F8">
            <w:pPr>
              <w:pStyle w:val="af2"/>
              <w:numPr>
                <w:ilvl w:val="0"/>
                <w:numId w:val="53"/>
              </w:numPr>
              <w:ind w:leftChars="0"/>
              <w:rPr>
                <w:rFonts w:eastAsia="微軟正黑體" w:cstheme="minorHAnsi"/>
              </w:rPr>
            </w:pPr>
          </w:p>
        </w:tc>
        <w:tc>
          <w:tcPr>
            <w:tcW w:w="1927" w:type="dxa"/>
            <w:vAlign w:val="center"/>
          </w:tcPr>
          <w:p w14:paraId="3E46CA7D" w14:textId="77777777" w:rsidR="003569F8" w:rsidRPr="00AF3413" w:rsidRDefault="003569F8" w:rsidP="00A93B4B">
            <w:pPr>
              <w:ind w:left="0" w:firstLine="0"/>
              <w:rPr>
                <w:rFonts w:eastAsia="微軟正黑體" w:cstheme="minorHAnsi"/>
              </w:rPr>
            </w:pPr>
            <w:r w:rsidRPr="00AF3413">
              <w:rPr>
                <w:rFonts w:eastAsia="微軟正黑體" w:cstheme="minorHAnsi"/>
              </w:rPr>
              <w:t>查詢帳號</w:t>
            </w:r>
          </w:p>
        </w:tc>
        <w:tc>
          <w:tcPr>
            <w:tcW w:w="1417" w:type="dxa"/>
            <w:vAlign w:val="center"/>
          </w:tcPr>
          <w:p w14:paraId="3CD2E0B2" w14:textId="77777777" w:rsidR="003569F8" w:rsidRPr="00AF3413" w:rsidRDefault="003569F8" w:rsidP="00A93B4B">
            <w:pPr>
              <w:ind w:left="0" w:firstLine="0"/>
              <w:rPr>
                <w:rFonts w:eastAsia="微軟正黑體" w:cstheme="minorHAnsi"/>
              </w:rPr>
            </w:pPr>
            <w:r w:rsidRPr="00AF3413">
              <w:rPr>
                <w:rFonts w:eastAsia="微軟正黑體" w:cstheme="minorHAnsi"/>
              </w:rPr>
              <w:t>數字</w:t>
            </w:r>
          </w:p>
        </w:tc>
        <w:tc>
          <w:tcPr>
            <w:tcW w:w="709" w:type="dxa"/>
            <w:vAlign w:val="center"/>
          </w:tcPr>
          <w:p w14:paraId="0102EADA" w14:textId="77777777" w:rsidR="003569F8" w:rsidRPr="00AF3413" w:rsidRDefault="003569F8" w:rsidP="00A93B4B">
            <w:pPr>
              <w:ind w:left="0" w:firstLine="0"/>
              <w:jc w:val="center"/>
              <w:rPr>
                <w:rFonts w:eastAsia="微軟正黑體" w:cstheme="minorHAnsi"/>
              </w:rPr>
            </w:pPr>
            <w:r w:rsidRPr="00AF3413">
              <w:rPr>
                <w:rFonts w:eastAsia="微軟正黑體" w:cstheme="minorHAnsi"/>
              </w:rPr>
              <w:t>O</w:t>
            </w:r>
          </w:p>
        </w:tc>
        <w:tc>
          <w:tcPr>
            <w:tcW w:w="1134" w:type="dxa"/>
            <w:vAlign w:val="center"/>
          </w:tcPr>
          <w:p w14:paraId="67F86D08" w14:textId="77777777" w:rsidR="003569F8" w:rsidRPr="00AF3413" w:rsidRDefault="003569F8" w:rsidP="00A93B4B">
            <w:pPr>
              <w:ind w:left="0" w:firstLine="0"/>
              <w:rPr>
                <w:rFonts w:eastAsia="微軟正黑體" w:cstheme="minorHAnsi"/>
              </w:rPr>
            </w:pPr>
            <w:r w:rsidRPr="00AF3413">
              <w:rPr>
                <w:rFonts w:eastAsia="微軟正黑體" w:cstheme="minorHAnsi"/>
              </w:rPr>
              <w:t>14</w:t>
            </w:r>
          </w:p>
        </w:tc>
        <w:tc>
          <w:tcPr>
            <w:tcW w:w="2972" w:type="dxa"/>
            <w:vAlign w:val="center"/>
          </w:tcPr>
          <w:p w14:paraId="66EDBB58" w14:textId="42E87953" w:rsidR="003569F8" w:rsidRPr="00AF3413" w:rsidRDefault="003569F8" w:rsidP="00F23779">
            <w:pPr>
              <w:ind w:left="0" w:firstLine="0"/>
              <w:rPr>
                <w:rFonts w:eastAsia="微軟正黑體" w:cstheme="minorHAnsi"/>
              </w:rPr>
            </w:pPr>
            <w:r w:rsidRPr="00AF3413">
              <w:rPr>
                <w:rFonts w:eastAsia="微軟正黑體" w:cstheme="minorHAnsi"/>
              </w:rPr>
              <w:t>客戶活期、定期帳號</w:t>
            </w:r>
          </w:p>
        </w:tc>
      </w:tr>
      <w:tr w:rsidR="003569F8" w:rsidRPr="00AF3413" w14:paraId="7846AE4B" w14:textId="77777777" w:rsidTr="00A93B4B">
        <w:tc>
          <w:tcPr>
            <w:tcW w:w="762" w:type="dxa"/>
            <w:vAlign w:val="center"/>
          </w:tcPr>
          <w:p w14:paraId="2A408847" w14:textId="77777777" w:rsidR="003569F8" w:rsidRPr="00AF3413" w:rsidRDefault="003569F8">
            <w:pPr>
              <w:pStyle w:val="af2"/>
              <w:numPr>
                <w:ilvl w:val="0"/>
                <w:numId w:val="53"/>
              </w:numPr>
              <w:ind w:leftChars="0"/>
              <w:rPr>
                <w:rFonts w:eastAsia="微軟正黑體" w:cstheme="minorHAnsi"/>
              </w:rPr>
            </w:pPr>
          </w:p>
        </w:tc>
        <w:tc>
          <w:tcPr>
            <w:tcW w:w="1927" w:type="dxa"/>
            <w:vAlign w:val="center"/>
          </w:tcPr>
          <w:p w14:paraId="08B8D2D4" w14:textId="77777777" w:rsidR="003569F8" w:rsidRPr="00AF3413" w:rsidRDefault="003569F8" w:rsidP="00A93B4B">
            <w:pPr>
              <w:ind w:left="0" w:firstLine="0"/>
              <w:rPr>
                <w:rFonts w:eastAsia="微軟正黑體" w:cstheme="minorHAnsi"/>
              </w:rPr>
            </w:pPr>
            <w:r w:rsidRPr="00AF3413">
              <w:rPr>
                <w:rFonts w:eastAsia="微軟正黑體" w:cstheme="minorHAnsi"/>
              </w:rPr>
              <w:t>客戶統一編號</w:t>
            </w:r>
          </w:p>
        </w:tc>
        <w:tc>
          <w:tcPr>
            <w:tcW w:w="1417" w:type="dxa"/>
            <w:vAlign w:val="center"/>
          </w:tcPr>
          <w:p w14:paraId="357CC9FC" w14:textId="77777777" w:rsidR="003569F8" w:rsidRPr="00AF3413" w:rsidRDefault="003569F8" w:rsidP="00A93B4B">
            <w:pPr>
              <w:ind w:left="0" w:firstLine="0"/>
              <w:rPr>
                <w:rFonts w:eastAsia="微軟正黑體" w:cstheme="minorHAnsi"/>
              </w:rPr>
            </w:pPr>
            <w:r w:rsidRPr="00AF3413">
              <w:rPr>
                <w:rFonts w:eastAsia="微軟正黑體" w:cstheme="minorHAnsi"/>
                <w:szCs w:val="24"/>
              </w:rPr>
              <w:t>文數字</w:t>
            </w:r>
          </w:p>
        </w:tc>
        <w:tc>
          <w:tcPr>
            <w:tcW w:w="709" w:type="dxa"/>
            <w:vAlign w:val="center"/>
          </w:tcPr>
          <w:p w14:paraId="0F5DA084" w14:textId="77777777" w:rsidR="003569F8" w:rsidRPr="00AF3413" w:rsidRDefault="003569F8" w:rsidP="00A93B4B">
            <w:pPr>
              <w:ind w:left="0" w:firstLine="0"/>
              <w:jc w:val="center"/>
              <w:rPr>
                <w:rFonts w:eastAsia="微軟正黑體" w:cstheme="minorHAnsi"/>
              </w:rPr>
            </w:pPr>
            <w:r w:rsidRPr="00AF3413">
              <w:rPr>
                <w:rFonts w:eastAsia="微軟正黑體" w:cstheme="minorHAnsi"/>
              </w:rPr>
              <w:t>O</w:t>
            </w:r>
          </w:p>
        </w:tc>
        <w:tc>
          <w:tcPr>
            <w:tcW w:w="1134" w:type="dxa"/>
            <w:vAlign w:val="center"/>
          </w:tcPr>
          <w:p w14:paraId="15E3A4DF" w14:textId="77777777" w:rsidR="003569F8" w:rsidRPr="00AF3413" w:rsidRDefault="003569F8" w:rsidP="00A93B4B">
            <w:pPr>
              <w:ind w:left="0" w:firstLine="0"/>
              <w:rPr>
                <w:rFonts w:eastAsia="微軟正黑體" w:cstheme="minorHAnsi"/>
              </w:rPr>
            </w:pPr>
            <w:r w:rsidRPr="00AF3413">
              <w:rPr>
                <w:rFonts w:eastAsia="微軟正黑體" w:cstheme="minorHAnsi"/>
              </w:rPr>
              <w:t>11</w:t>
            </w:r>
          </w:p>
        </w:tc>
        <w:tc>
          <w:tcPr>
            <w:tcW w:w="2972" w:type="dxa"/>
            <w:vAlign w:val="center"/>
          </w:tcPr>
          <w:p w14:paraId="7303EA76" w14:textId="279734D4" w:rsidR="003569F8" w:rsidRPr="00AF3413" w:rsidRDefault="003569F8" w:rsidP="00A93B4B">
            <w:pPr>
              <w:ind w:left="0" w:firstLine="0"/>
              <w:rPr>
                <w:rFonts w:eastAsia="微軟正黑體" w:cstheme="minorHAnsi"/>
              </w:rPr>
            </w:pPr>
            <w:r w:rsidRPr="00AF3413">
              <w:rPr>
                <w:rFonts w:eastAsia="微軟正黑體" w:cstheme="minorHAnsi"/>
              </w:rPr>
              <w:t>客戶統一編號</w:t>
            </w:r>
          </w:p>
        </w:tc>
      </w:tr>
      <w:tr w:rsidR="003569F8" w:rsidRPr="00AF3413" w14:paraId="5F45A759" w14:textId="77777777" w:rsidTr="00A93B4B">
        <w:tc>
          <w:tcPr>
            <w:tcW w:w="762" w:type="dxa"/>
            <w:vAlign w:val="center"/>
          </w:tcPr>
          <w:p w14:paraId="4A997625" w14:textId="77777777" w:rsidR="003569F8" w:rsidRPr="00AF3413" w:rsidRDefault="003569F8">
            <w:pPr>
              <w:pStyle w:val="af2"/>
              <w:numPr>
                <w:ilvl w:val="0"/>
                <w:numId w:val="53"/>
              </w:numPr>
              <w:ind w:leftChars="0"/>
              <w:rPr>
                <w:rFonts w:eastAsia="微軟正黑體" w:cstheme="minorHAnsi"/>
              </w:rPr>
            </w:pPr>
          </w:p>
        </w:tc>
        <w:tc>
          <w:tcPr>
            <w:tcW w:w="1927" w:type="dxa"/>
            <w:vAlign w:val="center"/>
          </w:tcPr>
          <w:p w14:paraId="7C564FDD"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扣繳憑單編號</w:t>
            </w:r>
          </w:p>
        </w:tc>
        <w:tc>
          <w:tcPr>
            <w:tcW w:w="1417" w:type="dxa"/>
            <w:vAlign w:val="center"/>
          </w:tcPr>
          <w:p w14:paraId="1642DD1B"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文數字</w:t>
            </w:r>
          </w:p>
        </w:tc>
        <w:tc>
          <w:tcPr>
            <w:tcW w:w="709" w:type="dxa"/>
            <w:vAlign w:val="center"/>
          </w:tcPr>
          <w:p w14:paraId="1E290630" w14:textId="77777777" w:rsidR="003569F8" w:rsidRPr="00AF3413" w:rsidRDefault="003569F8" w:rsidP="00A93B4B">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26DF2DD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8</w:t>
            </w:r>
          </w:p>
        </w:tc>
        <w:tc>
          <w:tcPr>
            <w:tcW w:w="2972" w:type="dxa"/>
            <w:vAlign w:val="center"/>
          </w:tcPr>
          <w:p w14:paraId="5AED5E40" w14:textId="77777777" w:rsidR="003569F8" w:rsidRPr="00AF3413" w:rsidRDefault="003569F8" w:rsidP="00A93B4B">
            <w:pPr>
              <w:ind w:left="0" w:firstLine="0"/>
              <w:rPr>
                <w:rFonts w:eastAsia="微軟正黑體" w:cstheme="minorHAnsi"/>
                <w:sz w:val="22"/>
              </w:rPr>
            </w:pPr>
          </w:p>
        </w:tc>
      </w:tr>
      <w:tr w:rsidR="00F23779" w:rsidRPr="00AF3413" w14:paraId="5C22DE91" w14:textId="77777777" w:rsidTr="00A93B4B">
        <w:tc>
          <w:tcPr>
            <w:tcW w:w="762" w:type="dxa"/>
            <w:vAlign w:val="center"/>
          </w:tcPr>
          <w:p w14:paraId="5A476029"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7F40DF41" w14:textId="275E0B65" w:rsidR="00F23779" w:rsidRPr="00AF3413" w:rsidRDefault="00F23779" w:rsidP="00F23779">
            <w:pPr>
              <w:ind w:left="0" w:firstLine="0"/>
              <w:rPr>
                <w:rFonts w:eastAsia="微軟正黑體" w:cstheme="minorHAnsi"/>
                <w:szCs w:val="24"/>
              </w:rPr>
            </w:pPr>
            <w:r w:rsidRPr="00AF3413">
              <w:rPr>
                <w:rFonts w:eastAsia="微軟正黑體" w:cstheme="minorHAnsi"/>
                <w:szCs w:val="24"/>
              </w:rPr>
              <w:t>戶名</w:t>
            </w:r>
          </w:p>
        </w:tc>
        <w:tc>
          <w:tcPr>
            <w:tcW w:w="1417" w:type="dxa"/>
            <w:vAlign w:val="center"/>
          </w:tcPr>
          <w:p w14:paraId="76C1C30F" w14:textId="6BB97764" w:rsidR="00F23779" w:rsidRPr="00AF3413" w:rsidRDefault="00F23779" w:rsidP="00F23779">
            <w:pPr>
              <w:ind w:left="0" w:firstLine="0"/>
              <w:rPr>
                <w:rFonts w:eastAsia="微軟正黑體" w:cstheme="minorHAnsi"/>
                <w:szCs w:val="24"/>
              </w:rPr>
            </w:pPr>
            <w:r w:rsidRPr="00AF3413">
              <w:rPr>
                <w:rFonts w:eastAsia="微軟正黑體" w:cstheme="minorHAnsi"/>
                <w:szCs w:val="24"/>
              </w:rPr>
              <w:t>文數字</w:t>
            </w:r>
          </w:p>
        </w:tc>
        <w:tc>
          <w:tcPr>
            <w:tcW w:w="709" w:type="dxa"/>
            <w:vAlign w:val="center"/>
          </w:tcPr>
          <w:p w14:paraId="02651FCC" w14:textId="60448A11"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7C8186A2" w14:textId="195C3523" w:rsidR="00F23779" w:rsidRPr="00AF3413" w:rsidRDefault="00F23779" w:rsidP="00F23779">
            <w:pPr>
              <w:ind w:left="0" w:firstLine="0"/>
              <w:rPr>
                <w:rFonts w:eastAsia="微軟正黑體" w:cstheme="minorHAnsi"/>
                <w:szCs w:val="24"/>
              </w:rPr>
            </w:pPr>
            <w:r w:rsidRPr="00AF3413">
              <w:rPr>
                <w:rFonts w:eastAsia="微軟正黑體" w:cstheme="minorHAnsi"/>
                <w:szCs w:val="24"/>
              </w:rPr>
              <w:t>40</w:t>
            </w:r>
          </w:p>
        </w:tc>
        <w:tc>
          <w:tcPr>
            <w:tcW w:w="2972" w:type="dxa"/>
            <w:vAlign w:val="center"/>
          </w:tcPr>
          <w:p w14:paraId="1016F788" w14:textId="77777777" w:rsidR="00F23779" w:rsidRPr="00AF3413" w:rsidRDefault="00F23779" w:rsidP="00F23779">
            <w:pPr>
              <w:ind w:left="0" w:firstLine="0"/>
              <w:rPr>
                <w:rFonts w:eastAsia="微軟正黑體" w:cstheme="minorHAnsi"/>
                <w:sz w:val="22"/>
              </w:rPr>
            </w:pPr>
          </w:p>
        </w:tc>
      </w:tr>
      <w:tr w:rsidR="00F23779" w:rsidRPr="00AF3413" w14:paraId="36214D13" w14:textId="77777777" w:rsidTr="004865F8">
        <w:tc>
          <w:tcPr>
            <w:tcW w:w="8921" w:type="dxa"/>
            <w:gridSpan w:val="6"/>
            <w:vAlign w:val="center"/>
          </w:tcPr>
          <w:p w14:paraId="1120E5EC" w14:textId="168C860A" w:rsidR="00F23779" w:rsidRPr="00AF3413" w:rsidRDefault="00F23779" w:rsidP="00F23779">
            <w:pPr>
              <w:ind w:left="0" w:firstLine="0"/>
              <w:rPr>
                <w:rFonts w:eastAsia="微軟正黑體" w:cstheme="minorHAnsi"/>
                <w:sz w:val="22"/>
              </w:rPr>
            </w:pPr>
            <w:r w:rsidRPr="00AF3413">
              <w:rPr>
                <w:rFonts w:eastAsia="微軟正黑體" w:cstheme="minorHAnsi"/>
                <w:sz w:val="22"/>
              </w:rPr>
              <w:t>可列印扣繳憑單明細</w:t>
            </w:r>
          </w:p>
        </w:tc>
      </w:tr>
      <w:tr w:rsidR="00F23779" w:rsidRPr="00AF3413" w14:paraId="47873D51" w14:textId="77777777" w:rsidTr="00A93B4B">
        <w:tc>
          <w:tcPr>
            <w:tcW w:w="762" w:type="dxa"/>
            <w:vAlign w:val="center"/>
          </w:tcPr>
          <w:p w14:paraId="65C7A834"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378CB1FA" w14:textId="350CC5B3" w:rsidR="00F23779" w:rsidRPr="00AF3413" w:rsidRDefault="00F23779" w:rsidP="00F23779">
            <w:pPr>
              <w:ind w:left="0" w:firstLine="0"/>
              <w:rPr>
                <w:rFonts w:eastAsia="微軟正黑體" w:cstheme="minorHAnsi"/>
                <w:szCs w:val="24"/>
              </w:rPr>
            </w:pPr>
            <w:r w:rsidRPr="00AF3413">
              <w:rPr>
                <w:rFonts w:eastAsia="微軟正黑體" w:cstheme="minorHAnsi"/>
                <w:szCs w:val="24"/>
              </w:rPr>
              <w:t>扣繳憑單編號</w:t>
            </w:r>
          </w:p>
        </w:tc>
        <w:tc>
          <w:tcPr>
            <w:tcW w:w="1417" w:type="dxa"/>
            <w:vAlign w:val="center"/>
          </w:tcPr>
          <w:p w14:paraId="2B948A8E" w14:textId="37EE5CC0" w:rsidR="00F23779" w:rsidRPr="00AF3413" w:rsidRDefault="00F23779" w:rsidP="00F23779">
            <w:pPr>
              <w:ind w:left="0" w:firstLine="0"/>
              <w:rPr>
                <w:rFonts w:eastAsia="微軟正黑體" w:cstheme="minorHAnsi"/>
                <w:szCs w:val="24"/>
              </w:rPr>
            </w:pPr>
            <w:r w:rsidRPr="00AF3413">
              <w:rPr>
                <w:rFonts w:eastAsia="微軟正黑體" w:cstheme="minorHAnsi"/>
                <w:szCs w:val="24"/>
              </w:rPr>
              <w:t>文數字</w:t>
            </w:r>
          </w:p>
        </w:tc>
        <w:tc>
          <w:tcPr>
            <w:tcW w:w="709" w:type="dxa"/>
            <w:vAlign w:val="center"/>
          </w:tcPr>
          <w:p w14:paraId="7C942F0B" w14:textId="4E68FEB3"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5BDDA172" w14:textId="2D0007C6" w:rsidR="00F23779" w:rsidRPr="00AF3413" w:rsidRDefault="00F23779" w:rsidP="00F23779">
            <w:pPr>
              <w:ind w:left="0" w:firstLine="0"/>
              <w:rPr>
                <w:rFonts w:eastAsia="微軟正黑體" w:cstheme="minorHAnsi"/>
                <w:szCs w:val="24"/>
              </w:rPr>
            </w:pPr>
            <w:r w:rsidRPr="00AF3413">
              <w:rPr>
                <w:rFonts w:eastAsia="微軟正黑體" w:cstheme="minorHAnsi"/>
                <w:szCs w:val="24"/>
              </w:rPr>
              <w:t>8</w:t>
            </w:r>
          </w:p>
        </w:tc>
        <w:tc>
          <w:tcPr>
            <w:tcW w:w="2972" w:type="dxa"/>
            <w:vAlign w:val="center"/>
          </w:tcPr>
          <w:p w14:paraId="60877458" w14:textId="77777777" w:rsidR="00F23779" w:rsidRPr="00AF3413" w:rsidRDefault="00F23779" w:rsidP="00F23779">
            <w:pPr>
              <w:ind w:left="0" w:firstLine="0"/>
              <w:rPr>
                <w:rFonts w:eastAsia="微軟正黑體" w:cstheme="minorHAnsi"/>
                <w:sz w:val="22"/>
              </w:rPr>
            </w:pPr>
          </w:p>
        </w:tc>
      </w:tr>
      <w:tr w:rsidR="00F23779" w:rsidRPr="00AF3413" w14:paraId="76EE5D0D" w14:textId="77777777" w:rsidTr="00A93B4B">
        <w:tc>
          <w:tcPr>
            <w:tcW w:w="762" w:type="dxa"/>
            <w:vAlign w:val="center"/>
          </w:tcPr>
          <w:p w14:paraId="46ED92EB"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232A0CC0" w14:textId="5AFF85C2" w:rsidR="00F23779" w:rsidRPr="00AF3413" w:rsidRDefault="00F23779" w:rsidP="00F23779">
            <w:pPr>
              <w:ind w:left="0" w:firstLine="0"/>
              <w:rPr>
                <w:rFonts w:eastAsia="微軟正黑體" w:cstheme="minorHAnsi"/>
                <w:szCs w:val="24"/>
              </w:rPr>
            </w:pPr>
            <w:r w:rsidRPr="00AF3413">
              <w:rPr>
                <w:rFonts w:eastAsia="微軟正黑體" w:cstheme="minorHAnsi"/>
                <w:szCs w:val="24"/>
              </w:rPr>
              <w:t>所得給付年度</w:t>
            </w:r>
          </w:p>
        </w:tc>
        <w:tc>
          <w:tcPr>
            <w:tcW w:w="1417" w:type="dxa"/>
            <w:vAlign w:val="center"/>
          </w:tcPr>
          <w:p w14:paraId="1F37F140" w14:textId="0F2CA971" w:rsidR="00F23779" w:rsidRPr="00AF3413" w:rsidRDefault="00F23779" w:rsidP="00F23779">
            <w:pPr>
              <w:ind w:left="0" w:firstLine="0"/>
              <w:rPr>
                <w:rFonts w:eastAsia="微軟正黑體" w:cstheme="minorHAnsi"/>
                <w:szCs w:val="24"/>
              </w:rPr>
            </w:pPr>
            <w:r w:rsidRPr="00AF3413">
              <w:rPr>
                <w:rFonts w:eastAsia="微軟正黑體" w:cstheme="minorHAnsi"/>
                <w:szCs w:val="24"/>
              </w:rPr>
              <w:t>數字</w:t>
            </w:r>
          </w:p>
        </w:tc>
        <w:tc>
          <w:tcPr>
            <w:tcW w:w="709" w:type="dxa"/>
            <w:vAlign w:val="center"/>
          </w:tcPr>
          <w:p w14:paraId="402EF360" w14:textId="20D3DD77"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M</w:t>
            </w:r>
          </w:p>
        </w:tc>
        <w:tc>
          <w:tcPr>
            <w:tcW w:w="1134" w:type="dxa"/>
            <w:vAlign w:val="center"/>
          </w:tcPr>
          <w:p w14:paraId="643B7C85" w14:textId="37BC75FF" w:rsidR="00F23779" w:rsidRPr="00AF3413" w:rsidRDefault="00F23779" w:rsidP="00F23779">
            <w:pPr>
              <w:ind w:left="0" w:firstLine="0"/>
              <w:rPr>
                <w:rFonts w:eastAsia="微軟正黑體" w:cstheme="minorHAnsi"/>
                <w:szCs w:val="24"/>
              </w:rPr>
            </w:pPr>
            <w:r w:rsidRPr="00AF3413">
              <w:rPr>
                <w:rFonts w:eastAsia="微軟正黑體" w:cstheme="minorHAnsi"/>
                <w:szCs w:val="24"/>
              </w:rPr>
              <w:t>3</w:t>
            </w:r>
          </w:p>
        </w:tc>
        <w:tc>
          <w:tcPr>
            <w:tcW w:w="2972" w:type="dxa"/>
            <w:vAlign w:val="center"/>
          </w:tcPr>
          <w:p w14:paraId="5924E191" w14:textId="77777777" w:rsidR="00F23779" w:rsidRPr="00AF3413" w:rsidRDefault="00F23779" w:rsidP="00F23779">
            <w:pPr>
              <w:ind w:left="0" w:firstLine="0"/>
              <w:rPr>
                <w:rFonts w:eastAsia="微軟正黑體" w:cstheme="minorHAnsi"/>
                <w:sz w:val="22"/>
              </w:rPr>
            </w:pPr>
          </w:p>
        </w:tc>
      </w:tr>
      <w:tr w:rsidR="00F23779" w:rsidRPr="00AF3413" w14:paraId="7C610601" w14:textId="77777777" w:rsidTr="00A93B4B">
        <w:tc>
          <w:tcPr>
            <w:tcW w:w="762" w:type="dxa"/>
            <w:vAlign w:val="center"/>
          </w:tcPr>
          <w:p w14:paraId="489563A4"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261C5D27" w14:textId="6A7AD8B5" w:rsidR="00F23779" w:rsidRPr="00AF3413" w:rsidRDefault="00F23779" w:rsidP="00F23779">
            <w:pPr>
              <w:ind w:left="0" w:firstLine="0"/>
              <w:rPr>
                <w:rFonts w:eastAsia="微軟正黑體" w:cstheme="minorHAnsi"/>
                <w:szCs w:val="24"/>
              </w:rPr>
            </w:pPr>
            <w:r w:rsidRPr="00AF3413">
              <w:rPr>
                <w:rFonts w:eastAsia="微軟正黑體" w:cstheme="minorHAnsi"/>
                <w:szCs w:val="24"/>
              </w:rPr>
              <w:t>客戶統一編號</w:t>
            </w:r>
          </w:p>
        </w:tc>
        <w:tc>
          <w:tcPr>
            <w:tcW w:w="1417" w:type="dxa"/>
            <w:vAlign w:val="center"/>
          </w:tcPr>
          <w:p w14:paraId="292E5B17" w14:textId="23013468" w:rsidR="00F23779" w:rsidRPr="00AF3413" w:rsidRDefault="00F23779" w:rsidP="00F23779">
            <w:pPr>
              <w:ind w:left="0" w:firstLine="0"/>
              <w:rPr>
                <w:rFonts w:eastAsia="微軟正黑體" w:cstheme="minorHAnsi"/>
                <w:szCs w:val="24"/>
              </w:rPr>
            </w:pPr>
            <w:r w:rsidRPr="00AF3413">
              <w:rPr>
                <w:rFonts w:eastAsia="微軟正黑體" w:cstheme="minorHAnsi"/>
                <w:szCs w:val="24"/>
              </w:rPr>
              <w:t>文數字</w:t>
            </w:r>
          </w:p>
        </w:tc>
        <w:tc>
          <w:tcPr>
            <w:tcW w:w="709" w:type="dxa"/>
            <w:vAlign w:val="center"/>
          </w:tcPr>
          <w:p w14:paraId="7269447D" w14:textId="11F1DB22"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M</w:t>
            </w:r>
          </w:p>
        </w:tc>
        <w:tc>
          <w:tcPr>
            <w:tcW w:w="1134" w:type="dxa"/>
            <w:vAlign w:val="center"/>
          </w:tcPr>
          <w:p w14:paraId="4B756605" w14:textId="13BB306E" w:rsidR="00F23779" w:rsidRPr="00AF3413" w:rsidRDefault="00F23779" w:rsidP="00F23779">
            <w:pPr>
              <w:ind w:left="0" w:firstLine="0"/>
              <w:rPr>
                <w:rFonts w:eastAsia="微軟正黑體" w:cstheme="minorHAnsi"/>
                <w:szCs w:val="24"/>
              </w:rPr>
            </w:pPr>
            <w:r w:rsidRPr="00AF3413">
              <w:rPr>
                <w:rFonts w:eastAsia="微軟正黑體" w:cstheme="minorHAnsi"/>
                <w:szCs w:val="24"/>
              </w:rPr>
              <w:t>11</w:t>
            </w:r>
          </w:p>
        </w:tc>
        <w:tc>
          <w:tcPr>
            <w:tcW w:w="2972" w:type="dxa"/>
            <w:vAlign w:val="center"/>
          </w:tcPr>
          <w:p w14:paraId="71D7BC55" w14:textId="77777777" w:rsidR="00F23779" w:rsidRPr="00AF3413" w:rsidRDefault="00F23779" w:rsidP="00F23779">
            <w:pPr>
              <w:ind w:left="0" w:firstLine="0"/>
              <w:rPr>
                <w:rFonts w:eastAsia="微軟正黑體" w:cstheme="minorHAnsi"/>
                <w:sz w:val="22"/>
              </w:rPr>
            </w:pPr>
          </w:p>
        </w:tc>
      </w:tr>
      <w:tr w:rsidR="00F23779" w:rsidRPr="00AF3413" w14:paraId="4D5E5264" w14:textId="77777777" w:rsidTr="00A93B4B">
        <w:tc>
          <w:tcPr>
            <w:tcW w:w="762" w:type="dxa"/>
            <w:vAlign w:val="center"/>
          </w:tcPr>
          <w:p w14:paraId="4A5A8E08"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0F07A24D" w14:textId="2495750D" w:rsidR="00F23779" w:rsidRPr="00AF3413" w:rsidRDefault="00F23779" w:rsidP="00F23779">
            <w:pPr>
              <w:ind w:left="0" w:firstLine="0"/>
              <w:rPr>
                <w:rFonts w:eastAsia="微軟正黑體" w:cstheme="minorHAnsi"/>
                <w:szCs w:val="24"/>
              </w:rPr>
            </w:pPr>
            <w:r w:rsidRPr="00AF3413">
              <w:rPr>
                <w:rFonts w:eastAsia="微軟正黑體" w:cstheme="minorHAnsi"/>
                <w:szCs w:val="24"/>
              </w:rPr>
              <w:t>帳號</w:t>
            </w:r>
          </w:p>
        </w:tc>
        <w:tc>
          <w:tcPr>
            <w:tcW w:w="1417" w:type="dxa"/>
            <w:vAlign w:val="center"/>
          </w:tcPr>
          <w:p w14:paraId="32EA0BD6" w14:textId="33D7194A" w:rsidR="00F23779" w:rsidRPr="00AF3413" w:rsidRDefault="00F23779" w:rsidP="00F23779">
            <w:pPr>
              <w:ind w:left="0" w:firstLine="0"/>
              <w:rPr>
                <w:rFonts w:eastAsia="微軟正黑體" w:cstheme="minorHAnsi"/>
                <w:szCs w:val="24"/>
              </w:rPr>
            </w:pPr>
            <w:r w:rsidRPr="00AF3413">
              <w:rPr>
                <w:rFonts w:eastAsia="微軟正黑體" w:cstheme="minorHAnsi"/>
                <w:szCs w:val="24"/>
              </w:rPr>
              <w:t>數字</w:t>
            </w:r>
          </w:p>
        </w:tc>
        <w:tc>
          <w:tcPr>
            <w:tcW w:w="709" w:type="dxa"/>
            <w:vAlign w:val="center"/>
          </w:tcPr>
          <w:p w14:paraId="57D4DC7E" w14:textId="5D7383F9"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1C1BC01E" w14:textId="6DAA22FE" w:rsidR="00F23779" w:rsidRPr="00AF3413" w:rsidRDefault="00F23779" w:rsidP="00F23779">
            <w:pPr>
              <w:ind w:left="0" w:firstLine="0"/>
              <w:rPr>
                <w:rFonts w:eastAsia="微軟正黑體" w:cstheme="minorHAnsi"/>
                <w:szCs w:val="24"/>
              </w:rPr>
            </w:pPr>
            <w:r w:rsidRPr="00AF3413">
              <w:rPr>
                <w:rFonts w:eastAsia="微軟正黑體" w:cstheme="minorHAnsi"/>
                <w:szCs w:val="24"/>
              </w:rPr>
              <w:t>14</w:t>
            </w:r>
          </w:p>
        </w:tc>
        <w:tc>
          <w:tcPr>
            <w:tcW w:w="2972" w:type="dxa"/>
            <w:vAlign w:val="center"/>
          </w:tcPr>
          <w:p w14:paraId="6FA5F96A" w14:textId="77777777" w:rsidR="00F23779" w:rsidRPr="00AF3413" w:rsidRDefault="00F23779" w:rsidP="00F23779">
            <w:pPr>
              <w:ind w:left="0" w:firstLine="0"/>
              <w:rPr>
                <w:rFonts w:eastAsia="微軟正黑體" w:cstheme="minorHAnsi"/>
                <w:sz w:val="22"/>
              </w:rPr>
            </w:pPr>
          </w:p>
        </w:tc>
      </w:tr>
      <w:tr w:rsidR="00F23779" w:rsidRPr="00AF3413" w14:paraId="1879A37F" w14:textId="77777777" w:rsidTr="00A93B4B">
        <w:tc>
          <w:tcPr>
            <w:tcW w:w="762" w:type="dxa"/>
            <w:vAlign w:val="center"/>
          </w:tcPr>
          <w:p w14:paraId="3A083D04" w14:textId="77777777" w:rsidR="00F23779" w:rsidRPr="00AF3413" w:rsidRDefault="00F23779">
            <w:pPr>
              <w:pStyle w:val="af2"/>
              <w:numPr>
                <w:ilvl w:val="0"/>
                <w:numId w:val="53"/>
              </w:numPr>
              <w:ind w:leftChars="0"/>
              <w:rPr>
                <w:rFonts w:eastAsia="微軟正黑體" w:cstheme="minorHAnsi"/>
              </w:rPr>
            </w:pPr>
          </w:p>
        </w:tc>
        <w:tc>
          <w:tcPr>
            <w:tcW w:w="1927" w:type="dxa"/>
            <w:vAlign w:val="center"/>
          </w:tcPr>
          <w:p w14:paraId="69199519" w14:textId="3109F5F6" w:rsidR="00F23779" w:rsidRPr="00AF3413" w:rsidRDefault="00F23779" w:rsidP="00F23779">
            <w:pPr>
              <w:ind w:left="0" w:firstLine="0"/>
              <w:rPr>
                <w:rFonts w:eastAsia="微軟正黑體" w:cstheme="minorHAnsi"/>
                <w:szCs w:val="24"/>
              </w:rPr>
            </w:pPr>
            <w:r w:rsidRPr="00AF3413">
              <w:rPr>
                <w:rFonts w:eastAsia="微軟正黑體" w:cstheme="minorHAnsi"/>
                <w:szCs w:val="24"/>
              </w:rPr>
              <w:t>列印扣繳憑單</w:t>
            </w:r>
          </w:p>
        </w:tc>
        <w:tc>
          <w:tcPr>
            <w:tcW w:w="1417" w:type="dxa"/>
            <w:vAlign w:val="center"/>
          </w:tcPr>
          <w:p w14:paraId="1579C756" w14:textId="2BF64535" w:rsidR="00F23779" w:rsidRPr="00AF3413" w:rsidRDefault="00F23779" w:rsidP="00F23779">
            <w:pPr>
              <w:ind w:left="0" w:firstLine="0"/>
              <w:rPr>
                <w:rFonts w:eastAsia="微軟正黑體" w:cstheme="minorHAnsi"/>
                <w:szCs w:val="24"/>
              </w:rPr>
            </w:pPr>
            <w:r w:rsidRPr="00AF3413">
              <w:rPr>
                <w:rFonts w:eastAsia="微軟正黑體" w:cstheme="minorHAnsi"/>
                <w:szCs w:val="24"/>
              </w:rPr>
              <w:t>option</w:t>
            </w:r>
          </w:p>
        </w:tc>
        <w:tc>
          <w:tcPr>
            <w:tcW w:w="709" w:type="dxa"/>
            <w:vAlign w:val="center"/>
          </w:tcPr>
          <w:p w14:paraId="7BE0ED41" w14:textId="0548BA2B" w:rsidR="00F23779" w:rsidRPr="00AF3413" w:rsidRDefault="00F23779" w:rsidP="00F23779">
            <w:pPr>
              <w:ind w:left="0" w:firstLine="0"/>
              <w:jc w:val="center"/>
              <w:rPr>
                <w:rFonts w:eastAsia="微軟正黑體" w:cstheme="minorHAnsi"/>
                <w:szCs w:val="24"/>
              </w:rPr>
            </w:pPr>
            <w:r w:rsidRPr="00AF3413">
              <w:rPr>
                <w:rFonts w:eastAsia="微軟正黑體" w:cstheme="minorHAnsi"/>
                <w:szCs w:val="24"/>
              </w:rPr>
              <w:t>O</w:t>
            </w:r>
          </w:p>
        </w:tc>
        <w:tc>
          <w:tcPr>
            <w:tcW w:w="1134" w:type="dxa"/>
            <w:vAlign w:val="center"/>
          </w:tcPr>
          <w:p w14:paraId="7EFACD99" w14:textId="77777777" w:rsidR="00F23779" w:rsidRPr="00AF3413" w:rsidRDefault="00F23779" w:rsidP="00F23779">
            <w:pPr>
              <w:ind w:left="0" w:firstLine="0"/>
              <w:rPr>
                <w:rFonts w:eastAsia="微軟正黑體" w:cstheme="minorHAnsi"/>
                <w:szCs w:val="24"/>
              </w:rPr>
            </w:pPr>
          </w:p>
        </w:tc>
        <w:tc>
          <w:tcPr>
            <w:tcW w:w="2972" w:type="dxa"/>
            <w:vAlign w:val="center"/>
          </w:tcPr>
          <w:p w14:paraId="76AE5180" w14:textId="61E46D32" w:rsidR="00F23779" w:rsidRPr="00AF3413" w:rsidRDefault="00F23779" w:rsidP="00F23779">
            <w:pPr>
              <w:ind w:left="0" w:firstLine="0"/>
              <w:rPr>
                <w:rFonts w:eastAsia="微軟正黑體" w:cstheme="minorHAnsi"/>
                <w:sz w:val="22"/>
              </w:rPr>
            </w:pPr>
            <w:r w:rsidRPr="00AF3413">
              <w:rPr>
                <w:rFonts w:eastAsia="微軟正黑體" w:cstheme="minorHAnsi"/>
                <w:sz w:val="22"/>
              </w:rPr>
              <w:t>選擇後點擊列印可列印該筆扣繳憑單資料</w:t>
            </w:r>
          </w:p>
        </w:tc>
      </w:tr>
    </w:tbl>
    <w:p w14:paraId="68D08113" w14:textId="223C7F98" w:rsidR="004D537D" w:rsidRPr="00AF3413" w:rsidRDefault="004D537D" w:rsidP="008103F6">
      <w:pPr>
        <w:ind w:left="0" w:firstLine="0"/>
        <w:rPr>
          <w:rFonts w:eastAsia="微軟正黑體" w:cstheme="minorHAnsi"/>
        </w:rPr>
      </w:pPr>
      <w:r w:rsidRPr="00AF3413">
        <w:rPr>
          <w:rFonts w:eastAsia="微軟正黑體" w:cstheme="minorHAnsi"/>
        </w:rPr>
        <w:t xml:space="preserve">(2) </w:t>
      </w:r>
      <w:r w:rsidRPr="00AF3413">
        <w:rPr>
          <w:rFonts w:eastAsia="微軟正黑體" w:cstheme="minorHAnsi"/>
        </w:rPr>
        <w:t>扣繳憑單資料</w:t>
      </w:r>
    </w:p>
    <w:tbl>
      <w:tblPr>
        <w:tblStyle w:val="af1"/>
        <w:tblW w:w="0" w:type="auto"/>
        <w:tblLook w:val="04A0" w:firstRow="1" w:lastRow="0" w:firstColumn="1" w:lastColumn="0" w:noHBand="0" w:noVBand="1"/>
      </w:tblPr>
      <w:tblGrid>
        <w:gridCol w:w="699"/>
        <w:gridCol w:w="2229"/>
        <w:gridCol w:w="1254"/>
        <w:gridCol w:w="841"/>
        <w:gridCol w:w="1254"/>
        <w:gridCol w:w="2644"/>
      </w:tblGrid>
      <w:tr w:rsidR="003569F8" w:rsidRPr="00AF3413" w14:paraId="7387706B" w14:textId="77777777" w:rsidTr="00F23779">
        <w:tc>
          <w:tcPr>
            <w:tcW w:w="699" w:type="dxa"/>
            <w:tcBorders>
              <w:bottom w:val="single" w:sz="4" w:space="0" w:color="auto"/>
            </w:tcBorders>
            <w:shd w:val="pct12" w:color="auto" w:fill="auto"/>
          </w:tcPr>
          <w:p w14:paraId="2B9DDF08"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編號</w:t>
            </w:r>
          </w:p>
        </w:tc>
        <w:tc>
          <w:tcPr>
            <w:tcW w:w="2229" w:type="dxa"/>
            <w:tcBorders>
              <w:bottom w:val="single" w:sz="4" w:space="0" w:color="auto"/>
            </w:tcBorders>
            <w:shd w:val="pct12" w:color="auto" w:fill="auto"/>
          </w:tcPr>
          <w:p w14:paraId="6281F8BE"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欄位名稱</w:t>
            </w:r>
          </w:p>
        </w:tc>
        <w:tc>
          <w:tcPr>
            <w:tcW w:w="1254" w:type="dxa"/>
            <w:tcBorders>
              <w:bottom w:val="single" w:sz="4" w:space="0" w:color="auto"/>
            </w:tcBorders>
            <w:shd w:val="pct12" w:color="auto" w:fill="auto"/>
          </w:tcPr>
          <w:p w14:paraId="2F306BC3"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欄位種類</w:t>
            </w:r>
          </w:p>
        </w:tc>
        <w:tc>
          <w:tcPr>
            <w:tcW w:w="841" w:type="dxa"/>
            <w:tcBorders>
              <w:bottom w:val="single" w:sz="4" w:space="0" w:color="auto"/>
            </w:tcBorders>
            <w:shd w:val="pct12" w:color="auto" w:fill="auto"/>
          </w:tcPr>
          <w:p w14:paraId="6FA2F067"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長度</w:t>
            </w:r>
          </w:p>
        </w:tc>
        <w:tc>
          <w:tcPr>
            <w:tcW w:w="1254" w:type="dxa"/>
            <w:tcBorders>
              <w:bottom w:val="single" w:sz="4" w:space="0" w:color="auto"/>
            </w:tcBorders>
            <w:shd w:val="pct12" w:color="auto" w:fill="auto"/>
          </w:tcPr>
          <w:p w14:paraId="58ED9415"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資料源</w:t>
            </w:r>
          </w:p>
        </w:tc>
        <w:tc>
          <w:tcPr>
            <w:tcW w:w="2644" w:type="dxa"/>
            <w:tcBorders>
              <w:bottom w:val="single" w:sz="4" w:space="0" w:color="auto"/>
            </w:tcBorders>
            <w:shd w:val="pct12" w:color="auto" w:fill="auto"/>
          </w:tcPr>
          <w:p w14:paraId="2D56BC6D" w14:textId="77777777" w:rsidR="003569F8" w:rsidRPr="00AF3413" w:rsidRDefault="003569F8" w:rsidP="00A93B4B">
            <w:pPr>
              <w:ind w:left="0" w:firstLine="0"/>
              <w:jc w:val="center"/>
              <w:rPr>
                <w:rFonts w:eastAsia="微軟正黑體" w:cstheme="minorHAnsi"/>
                <w:b/>
                <w:bCs/>
              </w:rPr>
            </w:pPr>
            <w:r w:rsidRPr="00AF3413">
              <w:rPr>
                <w:rFonts w:eastAsia="微軟正黑體" w:cstheme="minorHAnsi"/>
                <w:b/>
                <w:bCs/>
              </w:rPr>
              <w:t>說明</w:t>
            </w:r>
          </w:p>
        </w:tc>
      </w:tr>
      <w:tr w:rsidR="003569F8" w:rsidRPr="00AF3413" w14:paraId="5E12B1BC" w14:textId="77777777" w:rsidTr="00F23779">
        <w:tc>
          <w:tcPr>
            <w:tcW w:w="699" w:type="dxa"/>
            <w:vAlign w:val="center"/>
          </w:tcPr>
          <w:p w14:paraId="2DF0BC5F" w14:textId="77777777" w:rsidR="003569F8" w:rsidRPr="00AF3413" w:rsidRDefault="003569F8" w:rsidP="00A93B4B">
            <w:pPr>
              <w:ind w:left="0" w:firstLine="0"/>
              <w:rPr>
                <w:rFonts w:eastAsia="微軟正黑體" w:cstheme="minorHAnsi"/>
              </w:rPr>
            </w:pPr>
            <w:r w:rsidRPr="00AF3413">
              <w:rPr>
                <w:rFonts w:eastAsia="微軟正黑體" w:cstheme="minorHAnsi"/>
              </w:rPr>
              <w:t>1</w:t>
            </w:r>
          </w:p>
        </w:tc>
        <w:tc>
          <w:tcPr>
            <w:tcW w:w="2229" w:type="dxa"/>
            <w:vAlign w:val="center"/>
          </w:tcPr>
          <w:p w14:paraId="077759F6" w14:textId="77777777" w:rsidR="003569F8" w:rsidRPr="00AF3413" w:rsidRDefault="003569F8" w:rsidP="00A93B4B">
            <w:pPr>
              <w:ind w:left="0" w:firstLine="0"/>
              <w:rPr>
                <w:rFonts w:eastAsia="微軟正黑體" w:cstheme="minorHAnsi"/>
              </w:rPr>
            </w:pPr>
            <w:r w:rsidRPr="00AF3413">
              <w:rPr>
                <w:rFonts w:eastAsia="微軟正黑體" w:cstheme="minorHAnsi"/>
              </w:rPr>
              <w:t>補印記號</w:t>
            </w:r>
          </w:p>
        </w:tc>
        <w:tc>
          <w:tcPr>
            <w:tcW w:w="1254" w:type="dxa"/>
            <w:vAlign w:val="center"/>
          </w:tcPr>
          <w:p w14:paraId="08C2F6DB" w14:textId="77777777" w:rsidR="003569F8" w:rsidRPr="00AF3413" w:rsidRDefault="003569F8" w:rsidP="00A93B4B">
            <w:pPr>
              <w:ind w:left="0" w:firstLine="0"/>
              <w:rPr>
                <w:rFonts w:eastAsia="微軟正黑體" w:cstheme="minorHAnsi"/>
              </w:rPr>
            </w:pPr>
            <w:r w:rsidRPr="00AF3413">
              <w:rPr>
                <w:rFonts w:eastAsia="微軟正黑體" w:cstheme="minorHAnsi"/>
                <w:szCs w:val="24"/>
              </w:rPr>
              <w:t>文字</w:t>
            </w:r>
          </w:p>
        </w:tc>
        <w:tc>
          <w:tcPr>
            <w:tcW w:w="841" w:type="dxa"/>
            <w:vAlign w:val="center"/>
          </w:tcPr>
          <w:p w14:paraId="3A84E3C9" w14:textId="77777777" w:rsidR="003569F8" w:rsidRPr="00AF3413" w:rsidRDefault="003569F8" w:rsidP="00A93B4B">
            <w:pPr>
              <w:ind w:left="0" w:firstLine="0"/>
              <w:rPr>
                <w:rFonts w:eastAsia="微軟正黑體" w:cstheme="minorHAnsi"/>
              </w:rPr>
            </w:pPr>
            <w:r w:rsidRPr="00AF3413">
              <w:rPr>
                <w:rFonts w:eastAsia="微軟正黑體" w:cstheme="minorHAnsi"/>
              </w:rPr>
              <w:t>4</w:t>
            </w:r>
          </w:p>
        </w:tc>
        <w:tc>
          <w:tcPr>
            <w:tcW w:w="1254" w:type="dxa"/>
            <w:vAlign w:val="center"/>
          </w:tcPr>
          <w:p w14:paraId="172360A7" w14:textId="77777777" w:rsidR="003569F8" w:rsidRPr="00AF3413" w:rsidRDefault="003569F8" w:rsidP="00A93B4B">
            <w:pPr>
              <w:ind w:left="0" w:firstLine="0"/>
              <w:rPr>
                <w:rFonts w:eastAsia="微軟正黑體" w:cstheme="minorHAnsi"/>
              </w:rPr>
            </w:pPr>
            <w:r w:rsidRPr="00AF3413">
              <w:rPr>
                <w:rFonts w:eastAsia="微軟正黑體" w:cstheme="minorHAnsi"/>
              </w:rPr>
              <w:t>存款中台</w:t>
            </w:r>
          </w:p>
        </w:tc>
        <w:tc>
          <w:tcPr>
            <w:tcW w:w="2644" w:type="dxa"/>
            <w:vAlign w:val="center"/>
          </w:tcPr>
          <w:p w14:paraId="433F96D9"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去年度扣繳憑單於超過本年</w:t>
            </w:r>
            <w:r w:rsidRPr="00AF3413">
              <w:rPr>
                <w:rFonts w:eastAsia="微軟正黑體" w:cstheme="minorHAnsi"/>
                <w:sz w:val="20"/>
                <w:szCs w:val="20"/>
              </w:rPr>
              <w:t>1/16</w:t>
            </w:r>
            <w:r w:rsidRPr="00AF3413">
              <w:rPr>
                <w:rFonts w:eastAsia="微軟正黑體" w:cstheme="minorHAnsi"/>
                <w:sz w:val="20"/>
                <w:szCs w:val="20"/>
              </w:rPr>
              <w:t>後視為補印</w:t>
            </w:r>
          </w:p>
          <w:p w14:paraId="798AD4CD"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2.</w:t>
            </w:r>
            <w:r w:rsidRPr="00AF3413">
              <w:rPr>
                <w:rFonts w:eastAsia="微軟正黑體" w:cstheme="minorHAnsi"/>
                <w:sz w:val="20"/>
                <w:szCs w:val="20"/>
              </w:rPr>
              <w:t>本年度扣繳憑單列印時已有製單編號</w:t>
            </w:r>
            <w:proofErr w:type="gramStart"/>
            <w:r w:rsidRPr="00AF3413">
              <w:rPr>
                <w:rFonts w:eastAsia="微軟正黑體" w:cstheme="minorHAnsi"/>
                <w:sz w:val="20"/>
                <w:szCs w:val="20"/>
              </w:rPr>
              <w:t>視為補印</w:t>
            </w:r>
            <w:proofErr w:type="gramEnd"/>
          </w:p>
        </w:tc>
      </w:tr>
      <w:tr w:rsidR="003569F8" w:rsidRPr="00AF3413" w14:paraId="5ED7A412" w14:textId="77777777" w:rsidTr="00F23779">
        <w:tc>
          <w:tcPr>
            <w:tcW w:w="699" w:type="dxa"/>
            <w:vAlign w:val="center"/>
          </w:tcPr>
          <w:p w14:paraId="0E395D7B" w14:textId="77777777" w:rsidR="003569F8" w:rsidRPr="00AF3413" w:rsidRDefault="003569F8" w:rsidP="00A93B4B">
            <w:pPr>
              <w:ind w:left="0" w:firstLine="0"/>
              <w:rPr>
                <w:rFonts w:eastAsia="微軟正黑體" w:cstheme="minorHAnsi"/>
              </w:rPr>
            </w:pPr>
            <w:r w:rsidRPr="00AF3413">
              <w:rPr>
                <w:rFonts w:eastAsia="微軟正黑體" w:cstheme="minorHAnsi"/>
              </w:rPr>
              <w:t>2</w:t>
            </w:r>
          </w:p>
        </w:tc>
        <w:tc>
          <w:tcPr>
            <w:tcW w:w="2229" w:type="dxa"/>
            <w:vAlign w:val="center"/>
          </w:tcPr>
          <w:p w14:paraId="49C3E58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扣繳單位統一編號</w:t>
            </w:r>
          </w:p>
        </w:tc>
        <w:tc>
          <w:tcPr>
            <w:tcW w:w="1254" w:type="dxa"/>
            <w:vAlign w:val="center"/>
          </w:tcPr>
          <w:p w14:paraId="7B49BF4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573B6F4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10</w:t>
            </w:r>
          </w:p>
        </w:tc>
        <w:tc>
          <w:tcPr>
            <w:tcW w:w="1254" w:type="dxa"/>
            <w:vAlign w:val="center"/>
          </w:tcPr>
          <w:p w14:paraId="1E285C58"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0D6B713E"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去年度扣繳憑單使用扣繳憑單報送資料列印</w:t>
            </w:r>
          </w:p>
          <w:p w14:paraId="6DE3FFC2"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2.</w:t>
            </w:r>
            <w:r w:rsidRPr="00AF3413">
              <w:rPr>
                <w:rFonts w:eastAsia="微軟正黑體" w:cstheme="minorHAnsi"/>
                <w:sz w:val="20"/>
                <w:szCs w:val="20"/>
              </w:rPr>
              <w:t>本年度扣繳憑單抓取帳號行統一編號列印</w:t>
            </w:r>
          </w:p>
        </w:tc>
      </w:tr>
      <w:tr w:rsidR="003569F8" w:rsidRPr="00AF3413" w14:paraId="7335E45D" w14:textId="77777777" w:rsidTr="00F23779">
        <w:tc>
          <w:tcPr>
            <w:tcW w:w="699" w:type="dxa"/>
            <w:vAlign w:val="center"/>
          </w:tcPr>
          <w:p w14:paraId="11BE2447" w14:textId="77777777" w:rsidR="003569F8" w:rsidRPr="00AF3413" w:rsidRDefault="003569F8" w:rsidP="00A93B4B">
            <w:pPr>
              <w:ind w:left="0" w:firstLine="0"/>
              <w:rPr>
                <w:rFonts w:eastAsia="微軟正黑體" w:cstheme="minorHAnsi"/>
              </w:rPr>
            </w:pPr>
            <w:r w:rsidRPr="00AF3413">
              <w:rPr>
                <w:rFonts w:eastAsia="微軟正黑體" w:cstheme="minorHAnsi"/>
              </w:rPr>
              <w:lastRenderedPageBreak/>
              <w:t>3</w:t>
            </w:r>
          </w:p>
        </w:tc>
        <w:tc>
          <w:tcPr>
            <w:tcW w:w="2229" w:type="dxa"/>
            <w:vAlign w:val="center"/>
          </w:tcPr>
          <w:p w14:paraId="4682742F" w14:textId="77777777" w:rsidR="003569F8" w:rsidRPr="00AF3413" w:rsidRDefault="003569F8" w:rsidP="00A93B4B">
            <w:pPr>
              <w:ind w:left="0" w:firstLine="0"/>
              <w:rPr>
                <w:rFonts w:eastAsia="微軟正黑體" w:cstheme="minorHAnsi"/>
                <w:szCs w:val="24"/>
              </w:rPr>
            </w:pPr>
            <w:proofErr w:type="gramStart"/>
            <w:r w:rsidRPr="00AF3413">
              <w:rPr>
                <w:rFonts w:eastAsia="微軟正黑體" w:cstheme="minorHAnsi"/>
                <w:szCs w:val="24"/>
              </w:rPr>
              <w:t>稽</w:t>
            </w:r>
            <w:proofErr w:type="gramEnd"/>
            <w:r w:rsidRPr="00AF3413">
              <w:rPr>
                <w:rFonts w:eastAsia="微軟正黑體" w:cstheme="minorHAnsi"/>
                <w:szCs w:val="24"/>
              </w:rPr>
              <w:t>徵機關</w:t>
            </w:r>
          </w:p>
        </w:tc>
        <w:tc>
          <w:tcPr>
            <w:tcW w:w="1254" w:type="dxa"/>
            <w:vAlign w:val="center"/>
          </w:tcPr>
          <w:p w14:paraId="15B0185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1FA2F00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3</w:t>
            </w:r>
          </w:p>
        </w:tc>
        <w:tc>
          <w:tcPr>
            <w:tcW w:w="1254" w:type="dxa"/>
            <w:vAlign w:val="center"/>
          </w:tcPr>
          <w:p w14:paraId="48DF841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41DAC1F1"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去年度扣繳憑單使用扣繳憑單報送資料列印</w:t>
            </w:r>
          </w:p>
          <w:p w14:paraId="004F09C1"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0"/>
                <w:szCs w:val="20"/>
              </w:rPr>
              <w:t>2.</w:t>
            </w:r>
            <w:r w:rsidRPr="00AF3413">
              <w:rPr>
                <w:rFonts w:eastAsia="微軟正黑體" w:cstheme="minorHAnsi"/>
                <w:sz w:val="20"/>
                <w:szCs w:val="20"/>
              </w:rPr>
              <w:t>本年度扣繳憑單抓取帳號行對應之</w:t>
            </w:r>
            <w:proofErr w:type="gramStart"/>
            <w:r w:rsidRPr="00AF3413">
              <w:rPr>
                <w:rFonts w:eastAsia="微軟正黑體" w:cstheme="minorHAnsi"/>
                <w:sz w:val="20"/>
                <w:szCs w:val="20"/>
              </w:rPr>
              <w:t>稽</w:t>
            </w:r>
            <w:proofErr w:type="gramEnd"/>
            <w:r w:rsidRPr="00AF3413">
              <w:rPr>
                <w:rFonts w:eastAsia="微軟正黑體" w:cstheme="minorHAnsi"/>
                <w:sz w:val="20"/>
                <w:szCs w:val="20"/>
              </w:rPr>
              <w:t>徵機關</w:t>
            </w:r>
          </w:p>
        </w:tc>
      </w:tr>
      <w:tr w:rsidR="003569F8" w:rsidRPr="00AF3413" w14:paraId="5588C89A" w14:textId="77777777" w:rsidTr="00F23779">
        <w:tc>
          <w:tcPr>
            <w:tcW w:w="699" w:type="dxa"/>
            <w:vAlign w:val="center"/>
          </w:tcPr>
          <w:p w14:paraId="7586A6EA" w14:textId="77777777" w:rsidR="003569F8" w:rsidRPr="00AF3413" w:rsidRDefault="003569F8" w:rsidP="00A93B4B">
            <w:pPr>
              <w:ind w:left="0" w:firstLine="0"/>
              <w:rPr>
                <w:rFonts w:eastAsia="微軟正黑體" w:cstheme="minorHAnsi"/>
              </w:rPr>
            </w:pPr>
            <w:r w:rsidRPr="00AF3413">
              <w:rPr>
                <w:rFonts w:eastAsia="微軟正黑體" w:cstheme="minorHAnsi"/>
              </w:rPr>
              <w:t>4</w:t>
            </w:r>
          </w:p>
        </w:tc>
        <w:tc>
          <w:tcPr>
            <w:tcW w:w="2229" w:type="dxa"/>
            <w:vAlign w:val="center"/>
          </w:tcPr>
          <w:p w14:paraId="49BE5339"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製單編號</w:t>
            </w:r>
          </w:p>
        </w:tc>
        <w:tc>
          <w:tcPr>
            <w:tcW w:w="1254" w:type="dxa"/>
            <w:vAlign w:val="center"/>
          </w:tcPr>
          <w:p w14:paraId="258B810F"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73E2DDA2"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8</w:t>
            </w:r>
          </w:p>
        </w:tc>
        <w:tc>
          <w:tcPr>
            <w:tcW w:w="1254" w:type="dxa"/>
            <w:vAlign w:val="center"/>
          </w:tcPr>
          <w:p w14:paraId="615D911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5D947905"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去年度扣繳憑單使用扣繳憑單報送資料列印</w:t>
            </w:r>
          </w:p>
          <w:p w14:paraId="23F3A835"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0"/>
                <w:szCs w:val="20"/>
              </w:rPr>
              <w:t>2.</w:t>
            </w:r>
            <w:r w:rsidRPr="00AF3413">
              <w:rPr>
                <w:rFonts w:eastAsia="微軟正黑體" w:cstheme="minorHAnsi"/>
                <w:sz w:val="20"/>
                <w:szCs w:val="20"/>
              </w:rPr>
              <w:t>本年度扣繳憑單列印時，</w:t>
            </w:r>
            <w:proofErr w:type="gramStart"/>
            <w:r w:rsidRPr="00AF3413">
              <w:rPr>
                <w:rFonts w:eastAsia="微軟正黑體" w:cstheme="minorHAnsi"/>
                <w:sz w:val="20"/>
                <w:szCs w:val="20"/>
              </w:rPr>
              <w:t>無製單</w:t>
            </w:r>
            <w:proofErr w:type="gramEnd"/>
            <w:r w:rsidRPr="00AF3413">
              <w:rPr>
                <w:rFonts w:eastAsia="微軟正黑體" w:cstheme="minorHAnsi"/>
                <w:sz w:val="20"/>
                <w:szCs w:val="20"/>
              </w:rPr>
              <w:t>編號，存款中</w:t>
            </w:r>
            <w:proofErr w:type="gramStart"/>
            <w:r w:rsidRPr="00AF3413">
              <w:rPr>
                <w:rFonts w:eastAsia="微軟正黑體" w:cstheme="minorHAnsi"/>
                <w:sz w:val="20"/>
                <w:szCs w:val="20"/>
              </w:rPr>
              <w:t>台需續編</w:t>
            </w:r>
            <w:proofErr w:type="gramEnd"/>
            <w:r w:rsidRPr="00AF3413">
              <w:rPr>
                <w:rFonts w:eastAsia="微軟正黑體" w:cstheme="minorHAnsi"/>
                <w:sz w:val="20"/>
                <w:szCs w:val="20"/>
              </w:rPr>
              <w:t>製單編號並更新扣繳憑單資料</w:t>
            </w:r>
          </w:p>
        </w:tc>
      </w:tr>
      <w:tr w:rsidR="003569F8" w:rsidRPr="00AF3413" w14:paraId="755C2CA8" w14:textId="77777777" w:rsidTr="00F23779">
        <w:tc>
          <w:tcPr>
            <w:tcW w:w="699" w:type="dxa"/>
            <w:vAlign w:val="center"/>
          </w:tcPr>
          <w:p w14:paraId="7B84A37E" w14:textId="77777777" w:rsidR="003569F8" w:rsidRPr="00AF3413" w:rsidRDefault="003569F8" w:rsidP="00A93B4B">
            <w:pPr>
              <w:ind w:left="0" w:firstLine="0"/>
              <w:rPr>
                <w:rFonts w:eastAsia="微軟正黑體" w:cstheme="minorHAnsi"/>
              </w:rPr>
            </w:pPr>
            <w:r w:rsidRPr="00AF3413">
              <w:rPr>
                <w:rFonts w:eastAsia="微軟正黑體" w:cstheme="minorHAnsi"/>
              </w:rPr>
              <w:t>5</w:t>
            </w:r>
          </w:p>
        </w:tc>
        <w:tc>
          <w:tcPr>
            <w:tcW w:w="2229" w:type="dxa"/>
            <w:vAlign w:val="center"/>
          </w:tcPr>
          <w:p w14:paraId="2A811A0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格式</w:t>
            </w:r>
          </w:p>
        </w:tc>
        <w:tc>
          <w:tcPr>
            <w:tcW w:w="1254" w:type="dxa"/>
            <w:vAlign w:val="center"/>
          </w:tcPr>
          <w:p w14:paraId="35D03EC2"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11046582"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2</w:t>
            </w:r>
          </w:p>
        </w:tc>
        <w:tc>
          <w:tcPr>
            <w:tcW w:w="1254" w:type="dxa"/>
            <w:vAlign w:val="center"/>
          </w:tcPr>
          <w:p w14:paraId="70B6D536"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311E602B" w14:textId="77777777" w:rsidR="003569F8" w:rsidRPr="00AF3413" w:rsidRDefault="003569F8" w:rsidP="00A93B4B">
            <w:pPr>
              <w:ind w:left="0" w:firstLine="0"/>
              <w:rPr>
                <w:rFonts w:eastAsia="微軟正黑體" w:cstheme="minorHAnsi"/>
                <w:sz w:val="22"/>
              </w:rPr>
            </w:pPr>
          </w:p>
        </w:tc>
      </w:tr>
      <w:tr w:rsidR="003569F8" w:rsidRPr="00AF3413" w14:paraId="55515409" w14:textId="77777777" w:rsidTr="00F23779">
        <w:tc>
          <w:tcPr>
            <w:tcW w:w="699" w:type="dxa"/>
            <w:vAlign w:val="center"/>
          </w:tcPr>
          <w:p w14:paraId="6C2A1D78" w14:textId="77777777" w:rsidR="003569F8" w:rsidRPr="00AF3413" w:rsidRDefault="003569F8" w:rsidP="00A93B4B">
            <w:pPr>
              <w:ind w:left="0" w:firstLine="0"/>
              <w:rPr>
                <w:rFonts w:eastAsia="微軟正黑體" w:cstheme="minorHAnsi"/>
              </w:rPr>
            </w:pPr>
            <w:r w:rsidRPr="00AF3413">
              <w:rPr>
                <w:rFonts w:eastAsia="微軟正黑體" w:cstheme="minorHAnsi"/>
              </w:rPr>
              <w:t>6</w:t>
            </w:r>
          </w:p>
        </w:tc>
        <w:tc>
          <w:tcPr>
            <w:tcW w:w="2229" w:type="dxa"/>
            <w:vAlign w:val="center"/>
          </w:tcPr>
          <w:p w14:paraId="26B968ED" w14:textId="77777777" w:rsidR="003569F8" w:rsidRPr="00AF3413" w:rsidRDefault="003569F8" w:rsidP="00A93B4B">
            <w:pPr>
              <w:ind w:left="0" w:firstLine="0"/>
              <w:rPr>
                <w:rFonts w:eastAsia="微軟正黑體" w:cstheme="minorHAnsi"/>
                <w:szCs w:val="24"/>
              </w:rPr>
            </w:pPr>
            <w:proofErr w:type="gramStart"/>
            <w:r w:rsidRPr="00AF3413">
              <w:rPr>
                <w:rFonts w:eastAsia="微軟正黑體" w:cstheme="minorHAnsi"/>
                <w:szCs w:val="24"/>
              </w:rPr>
              <w:t>所得人統編</w:t>
            </w:r>
            <w:proofErr w:type="gramEnd"/>
          </w:p>
        </w:tc>
        <w:tc>
          <w:tcPr>
            <w:tcW w:w="1254" w:type="dxa"/>
            <w:vAlign w:val="center"/>
          </w:tcPr>
          <w:p w14:paraId="31FB07F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066D6D98"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10</w:t>
            </w:r>
          </w:p>
        </w:tc>
        <w:tc>
          <w:tcPr>
            <w:tcW w:w="1254" w:type="dxa"/>
            <w:vAlign w:val="center"/>
          </w:tcPr>
          <w:p w14:paraId="2F12120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634B282E" w14:textId="77777777" w:rsidR="003569F8" w:rsidRPr="00AF3413" w:rsidRDefault="003569F8" w:rsidP="00A93B4B">
            <w:pPr>
              <w:ind w:left="0" w:firstLine="0"/>
              <w:rPr>
                <w:rFonts w:eastAsia="微軟正黑體" w:cstheme="minorHAnsi"/>
                <w:sz w:val="22"/>
              </w:rPr>
            </w:pPr>
          </w:p>
        </w:tc>
      </w:tr>
      <w:tr w:rsidR="003569F8" w:rsidRPr="00AF3413" w14:paraId="10EBCFE0" w14:textId="77777777" w:rsidTr="00F23779">
        <w:tc>
          <w:tcPr>
            <w:tcW w:w="699" w:type="dxa"/>
            <w:vAlign w:val="center"/>
          </w:tcPr>
          <w:p w14:paraId="2C11C99E" w14:textId="77777777" w:rsidR="003569F8" w:rsidRPr="00AF3413" w:rsidRDefault="003569F8" w:rsidP="00A93B4B">
            <w:pPr>
              <w:ind w:left="0" w:firstLine="0"/>
              <w:rPr>
                <w:rFonts w:eastAsia="微軟正黑體" w:cstheme="minorHAnsi"/>
              </w:rPr>
            </w:pPr>
            <w:r w:rsidRPr="00AF3413">
              <w:rPr>
                <w:rFonts w:eastAsia="微軟正黑體" w:cstheme="minorHAnsi"/>
              </w:rPr>
              <w:t>7</w:t>
            </w:r>
          </w:p>
        </w:tc>
        <w:tc>
          <w:tcPr>
            <w:tcW w:w="2229" w:type="dxa"/>
            <w:vAlign w:val="center"/>
          </w:tcPr>
          <w:p w14:paraId="41707EE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國內有無住所</w:t>
            </w:r>
          </w:p>
        </w:tc>
        <w:tc>
          <w:tcPr>
            <w:tcW w:w="1254" w:type="dxa"/>
            <w:vAlign w:val="center"/>
          </w:tcPr>
          <w:p w14:paraId="13C128DB"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7449113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w:t>
            </w:r>
          </w:p>
        </w:tc>
        <w:tc>
          <w:tcPr>
            <w:tcW w:w="1254" w:type="dxa"/>
            <w:vAlign w:val="center"/>
          </w:tcPr>
          <w:p w14:paraId="3226DCB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17ED97F8"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內容值為</w:t>
            </w:r>
            <w:r w:rsidRPr="00AF3413">
              <w:rPr>
                <w:rFonts w:eastAsia="微軟正黑體" w:cstheme="minorHAnsi"/>
                <w:sz w:val="20"/>
                <w:szCs w:val="20"/>
              </w:rPr>
              <w:t>V/</w:t>
            </w:r>
            <w:r w:rsidRPr="00AF3413">
              <w:rPr>
                <w:rFonts w:eastAsia="微軟正黑體" w:cstheme="minorHAnsi"/>
                <w:sz w:val="20"/>
                <w:szCs w:val="20"/>
              </w:rPr>
              <w:t>空白</w:t>
            </w:r>
          </w:p>
        </w:tc>
      </w:tr>
      <w:tr w:rsidR="003569F8" w:rsidRPr="00AF3413" w14:paraId="56467277" w14:textId="77777777" w:rsidTr="00F23779">
        <w:tc>
          <w:tcPr>
            <w:tcW w:w="699" w:type="dxa"/>
            <w:vAlign w:val="center"/>
          </w:tcPr>
          <w:p w14:paraId="4192827E" w14:textId="77777777" w:rsidR="003569F8" w:rsidRPr="00AF3413" w:rsidRDefault="003569F8" w:rsidP="00A93B4B">
            <w:pPr>
              <w:ind w:left="0" w:firstLine="0"/>
              <w:rPr>
                <w:rFonts w:eastAsia="微軟正黑體" w:cstheme="minorHAnsi"/>
              </w:rPr>
            </w:pPr>
            <w:r w:rsidRPr="00AF3413">
              <w:rPr>
                <w:rFonts w:eastAsia="微軟正黑體" w:cstheme="minorHAnsi"/>
              </w:rPr>
              <w:t>8</w:t>
            </w:r>
          </w:p>
        </w:tc>
        <w:tc>
          <w:tcPr>
            <w:tcW w:w="2229" w:type="dxa"/>
            <w:vAlign w:val="center"/>
          </w:tcPr>
          <w:p w14:paraId="2CA4E581"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所得人代號</w:t>
            </w:r>
          </w:p>
        </w:tc>
        <w:tc>
          <w:tcPr>
            <w:tcW w:w="1254" w:type="dxa"/>
            <w:vAlign w:val="center"/>
          </w:tcPr>
          <w:p w14:paraId="4D05558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60AE5FA6"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12</w:t>
            </w:r>
          </w:p>
        </w:tc>
        <w:tc>
          <w:tcPr>
            <w:tcW w:w="1254" w:type="dxa"/>
            <w:vAlign w:val="center"/>
          </w:tcPr>
          <w:p w14:paraId="1C98541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1ADE1E8B"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所得帳號後</w:t>
            </w:r>
            <w:r w:rsidRPr="00AF3413">
              <w:rPr>
                <w:rFonts w:eastAsia="微軟正黑體" w:cstheme="minorHAnsi"/>
                <w:sz w:val="20"/>
                <w:szCs w:val="20"/>
              </w:rPr>
              <w:t>12</w:t>
            </w:r>
            <w:r w:rsidRPr="00AF3413">
              <w:rPr>
                <w:rFonts w:eastAsia="微軟正黑體" w:cstheme="minorHAnsi"/>
                <w:sz w:val="20"/>
                <w:szCs w:val="20"/>
              </w:rPr>
              <w:t>碼</w:t>
            </w:r>
          </w:p>
        </w:tc>
      </w:tr>
      <w:tr w:rsidR="003569F8" w:rsidRPr="00AF3413" w14:paraId="1ED39138" w14:textId="77777777" w:rsidTr="00F23779">
        <w:tc>
          <w:tcPr>
            <w:tcW w:w="699" w:type="dxa"/>
            <w:vAlign w:val="center"/>
          </w:tcPr>
          <w:p w14:paraId="67A2335E" w14:textId="77777777" w:rsidR="003569F8" w:rsidRPr="00AF3413" w:rsidRDefault="003569F8" w:rsidP="00A93B4B">
            <w:pPr>
              <w:ind w:left="0" w:firstLine="0"/>
              <w:rPr>
                <w:rFonts w:eastAsia="微軟正黑體" w:cstheme="minorHAnsi"/>
              </w:rPr>
            </w:pPr>
            <w:r w:rsidRPr="00AF3413">
              <w:rPr>
                <w:rFonts w:eastAsia="微軟正黑體" w:cstheme="minorHAnsi"/>
              </w:rPr>
              <w:t>9</w:t>
            </w:r>
          </w:p>
        </w:tc>
        <w:tc>
          <w:tcPr>
            <w:tcW w:w="2229" w:type="dxa"/>
            <w:vAlign w:val="center"/>
          </w:tcPr>
          <w:p w14:paraId="54998BD1"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所得人姓名</w:t>
            </w:r>
          </w:p>
        </w:tc>
        <w:tc>
          <w:tcPr>
            <w:tcW w:w="1254" w:type="dxa"/>
            <w:vAlign w:val="center"/>
          </w:tcPr>
          <w:p w14:paraId="2195B5A2"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0765C02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42</w:t>
            </w:r>
          </w:p>
        </w:tc>
        <w:tc>
          <w:tcPr>
            <w:tcW w:w="1254" w:type="dxa"/>
            <w:vAlign w:val="center"/>
          </w:tcPr>
          <w:p w14:paraId="65884EE9"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39481ED5" w14:textId="77777777" w:rsidR="003569F8" w:rsidRPr="00AF3413" w:rsidRDefault="003569F8" w:rsidP="00A93B4B">
            <w:pPr>
              <w:ind w:left="0" w:firstLine="0"/>
              <w:rPr>
                <w:rFonts w:eastAsia="微軟正黑體" w:cstheme="minorHAnsi"/>
                <w:sz w:val="22"/>
              </w:rPr>
            </w:pPr>
          </w:p>
        </w:tc>
      </w:tr>
      <w:tr w:rsidR="003569F8" w:rsidRPr="00AF3413" w14:paraId="08E41CB0" w14:textId="77777777" w:rsidTr="00F23779">
        <w:tc>
          <w:tcPr>
            <w:tcW w:w="699" w:type="dxa"/>
            <w:vAlign w:val="center"/>
          </w:tcPr>
          <w:p w14:paraId="3576E1E5" w14:textId="77777777" w:rsidR="003569F8" w:rsidRPr="00AF3413" w:rsidRDefault="003569F8" w:rsidP="00A93B4B">
            <w:pPr>
              <w:ind w:left="0" w:firstLine="0"/>
              <w:rPr>
                <w:rFonts w:eastAsia="微軟正黑體" w:cstheme="minorHAnsi"/>
              </w:rPr>
            </w:pPr>
            <w:r w:rsidRPr="00AF3413">
              <w:rPr>
                <w:rFonts w:eastAsia="微軟正黑體" w:cstheme="minorHAnsi"/>
              </w:rPr>
              <w:t>10</w:t>
            </w:r>
          </w:p>
        </w:tc>
        <w:tc>
          <w:tcPr>
            <w:tcW w:w="2229" w:type="dxa"/>
            <w:vAlign w:val="center"/>
          </w:tcPr>
          <w:p w14:paraId="2CC4CBC9"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所得人地址</w:t>
            </w:r>
          </w:p>
        </w:tc>
        <w:tc>
          <w:tcPr>
            <w:tcW w:w="1254" w:type="dxa"/>
            <w:vAlign w:val="center"/>
          </w:tcPr>
          <w:p w14:paraId="14CA9D56"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3C02B26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42</w:t>
            </w:r>
          </w:p>
        </w:tc>
        <w:tc>
          <w:tcPr>
            <w:tcW w:w="1254" w:type="dxa"/>
            <w:vAlign w:val="center"/>
          </w:tcPr>
          <w:p w14:paraId="4E81E75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6893CB1E" w14:textId="77777777" w:rsidR="003569F8" w:rsidRPr="00AF3413" w:rsidRDefault="003569F8" w:rsidP="00A93B4B">
            <w:pPr>
              <w:ind w:left="0" w:firstLine="0"/>
              <w:rPr>
                <w:rFonts w:eastAsia="微軟正黑體" w:cstheme="minorHAnsi"/>
                <w:sz w:val="22"/>
              </w:rPr>
            </w:pPr>
          </w:p>
        </w:tc>
      </w:tr>
      <w:tr w:rsidR="003569F8" w:rsidRPr="00AF3413" w14:paraId="63CD5198" w14:textId="77777777" w:rsidTr="00F23779">
        <w:tc>
          <w:tcPr>
            <w:tcW w:w="699" w:type="dxa"/>
            <w:vAlign w:val="center"/>
          </w:tcPr>
          <w:p w14:paraId="322D36CC" w14:textId="77777777" w:rsidR="003569F8" w:rsidRPr="00AF3413" w:rsidRDefault="003569F8" w:rsidP="00A93B4B">
            <w:pPr>
              <w:ind w:left="0" w:firstLine="0"/>
              <w:rPr>
                <w:rFonts w:eastAsia="微軟正黑體" w:cstheme="minorHAnsi"/>
              </w:rPr>
            </w:pPr>
            <w:r w:rsidRPr="00AF3413">
              <w:rPr>
                <w:rFonts w:eastAsia="微軟正黑體" w:cstheme="minorHAnsi"/>
              </w:rPr>
              <w:t>11</w:t>
            </w:r>
          </w:p>
        </w:tc>
        <w:tc>
          <w:tcPr>
            <w:tcW w:w="2229" w:type="dxa"/>
            <w:vAlign w:val="center"/>
          </w:tcPr>
          <w:p w14:paraId="0B9C060E"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所得所屬年月</w:t>
            </w:r>
            <w:r w:rsidRPr="00AF3413">
              <w:rPr>
                <w:rFonts w:eastAsia="微軟正黑體" w:cstheme="minorHAnsi"/>
                <w:szCs w:val="24"/>
              </w:rPr>
              <w:t>-From</w:t>
            </w:r>
          </w:p>
        </w:tc>
        <w:tc>
          <w:tcPr>
            <w:tcW w:w="1254" w:type="dxa"/>
            <w:vAlign w:val="center"/>
          </w:tcPr>
          <w:p w14:paraId="7BA107A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6BB0415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5</w:t>
            </w:r>
          </w:p>
        </w:tc>
        <w:tc>
          <w:tcPr>
            <w:tcW w:w="1254" w:type="dxa"/>
            <w:vAlign w:val="center"/>
          </w:tcPr>
          <w:p w14:paraId="63C7FAE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09F053D9"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2"/>
              </w:rPr>
              <w:t>YYYMM</w:t>
            </w:r>
          </w:p>
        </w:tc>
      </w:tr>
      <w:tr w:rsidR="003569F8" w:rsidRPr="00AF3413" w14:paraId="1080A2D5" w14:textId="77777777" w:rsidTr="00F23779">
        <w:tc>
          <w:tcPr>
            <w:tcW w:w="699" w:type="dxa"/>
            <w:vAlign w:val="center"/>
          </w:tcPr>
          <w:p w14:paraId="56C02309" w14:textId="77777777" w:rsidR="003569F8" w:rsidRPr="00AF3413" w:rsidRDefault="003569F8" w:rsidP="00A93B4B">
            <w:pPr>
              <w:ind w:left="0" w:firstLine="0"/>
              <w:rPr>
                <w:rFonts w:eastAsia="微軟正黑體" w:cstheme="minorHAnsi"/>
              </w:rPr>
            </w:pPr>
            <w:r w:rsidRPr="00AF3413">
              <w:rPr>
                <w:rFonts w:eastAsia="微軟正黑體" w:cstheme="minorHAnsi"/>
              </w:rPr>
              <w:t>12</w:t>
            </w:r>
          </w:p>
        </w:tc>
        <w:tc>
          <w:tcPr>
            <w:tcW w:w="2229" w:type="dxa"/>
            <w:vAlign w:val="center"/>
          </w:tcPr>
          <w:p w14:paraId="240D02E9"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所得所屬年月</w:t>
            </w:r>
            <w:r w:rsidRPr="00AF3413">
              <w:rPr>
                <w:rFonts w:eastAsia="微軟正黑體" w:cstheme="minorHAnsi"/>
                <w:szCs w:val="24"/>
              </w:rPr>
              <w:t>-To</w:t>
            </w:r>
          </w:p>
        </w:tc>
        <w:tc>
          <w:tcPr>
            <w:tcW w:w="1254" w:type="dxa"/>
            <w:vAlign w:val="center"/>
          </w:tcPr>
          <w:p w14:paraId="22357B0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78BDF2A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5</w:t>
            </w:r>
          </w:p>
        </w:tc>
        <w:tc>
          <w:tcPr>
            <w:tcW w:w="1254" w:type="dxa"/>
            <w:vAlign w:val="center"/>
          </w:tcPr>
          <w:p w14:paraId="2A13614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44872AC5"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2"/>
              </w:rPr>
              <w:t>YYYMM</w:t>
            </w:r>
          </w:p>
        </w:tc>
      </w:tr>
      <w:tr w:rsidR="003569F8" w:rsidRPr="00AF3413" w14:paraId="54793859" w14:textId="77777777" w:rsidTr="00F23779">
        <w:tc>
          <w:tcPr>
            <w:tcW w:w="699" w:type="dxa"/>
            <w:vAlign w:val="center"/>
          </w:tcPr>
          <w:p w14:paraId="31F381FF" w14:textId="77777777" w:rsidR="003569F8" w:rsidRPr="00AF3413" w:rsidRDefault="003569F8" w:rsidP="00A93B4B">
            <w:pPr>
              <w:ind w:left="0" w:firstLine="0"/>
              <w:rPr>
                <w:rFonts w:eastAsia="微軟正黑體" w:cstheme="minorHAnsi"/>
              </w:rPr>
            </w:pPr>
            <w:r w:rsidRPr="00AF3413">
              <w:rPr>
                <w:rFonts w:eastAsia="微軟正黑體" w:cstheme="minorHAnsi"/>
              </w:rPr>
              <w:t>13</w:t>
            </w:r>
          </w:p>
        </w:tc>
        <w:tc>
          <w:tcPr>
            <w:tcW w:w="2229" w:type="dxa"/>
            <w:vAlign w:val="center"/>
          </w:tcPr>
          <w:p w14:paraId="65CEEB7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所的給付年度</w:t>
            </w:r>
          </w:p>
        </w:tc>
        <w:tc>
          <w:tcPr>
            <w:tcW w:w="1254" w:type="dxa"/>
            <w:vAlign w:val="center"/>
          </w:tcPr>
          <w:p w14:paraId="4E2B967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7938E89D"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3</w:t>
            </w:r>
          </w:p>
        </w:tc>
        <w:tc>
          <w:tcPr>
            <w:tcW w:w="1254" w:type="dxa"/>
            <w:vAlign w:val="center"/>
          </w:tcPr>
          <w:p w14:paraId="1740B98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29198E6A"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2"/>
              </w:rPr>
              <w:t>YYY</w:t>
            </w:r>
          </w:p>
        </w:tc>
      </w:tr>
      <w:tr w:rsidR="003569F8" w:rsidRPr="00AF3413" w14:paraId="6ADA5197" w14:textId="77777777" w:rsidTr="00F23779">
        <w:tc>
          <w:tcPr>
            <w:tcW w:w="699" w:type="dxa"/>
            <w:vAlign w:val="center"/>
          </w:tcPr>
          <w:p w14:paraId="49737EE1" w14:textId="77777777" w:rsidR="003569F8" w:rsidRPr="00AF3413" w:rsidRDefault="003569F8" w:rsidP="00A93B4B">
            <w:pPr>
              <w:ind w:left="0" w:firstLine="0"/>
              <w:rPr>
                <w:rFonts w:eastAsia="微軟正黑體" w:cstheme="minorHAnsi"/>
              </w:rPr>
            </w:pPr>
            <w:r w:rsidRPr="00AF3413">
              <w:rPr>
                <w:rFonts w:eastAsia="微軟正黑體" w:cstheme="minorHAnsi"/>
              </w:rPr>
              <w:t>14</w:t>
            </w:r>
          </w:p>
        </w:tc>
        <w:tc>
          <w:tcPr>
            <w:tcW w:w="2229" w:type="dxa"/>
            <w:vAlign w:val="center"/>
          </w:tcPr>
          <w:p w14:paraId="6ED761B1"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扣繳率</w:t>
            </w:r>
          </w:p>
        </w:tc>
        <w:tc>
          <w:tcPr>
            <w:tcW w:w="1254" w:type="dxa"/>
            <w:vAlign w:val="center"/>
          </w:tcPr>
          <w:p w14:paraId="57CBA8F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3B1E6B6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2</w:t>
            </w:r>
          </w:p>
        </w:tc>
        <w:tc>
          <w:tcPr>
            <w:tcW w:w="1254" w:type="dxa"/>
            <w:vAlign w:val="center"/>
          </w:tcPr>
          <w:p w14:paraId="190ABCBD"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4BF7573B" w14:textId="77777777" w:rsidR="003569F8" w:rsidRPr="00AF3413" w:rsidRDefault="003569F8" w:rsidP="00A93B4B">
            <w:pPr>
              <w:ind w:left="0" w:firstLine="0"/>
              <w:rPr>
                <w:rFonts w:eastAsia="微軟正黑體" w:cstheme="minorHAnsi"/>
                <w:sz w:val="22"/>
              </w:rPr>
            </w:pPr>
          </w:p>
        </w:tc>
      </w:tr>
      <w:tr w:rsidR="003569F8" w:rsidRPr="00AF3413" w14:paraId="6E214198" w14:textId="77777777" w:rsidTr="00F23779">
        <w:tc>
          <w:tcPr>
            <w:tcW w:w="699" w:type="dxa"/>
            <w:vAlign w:val="center"/>
          </w:tcPr>
          <w:p w14:paraId="547901EB" w14:textId="77777777" w:rsidR="003569F8" w:rsidRPr="00AF3413" w:rsidRDefault="003569F8" w:rsidP="00A93B4B">
            <w:pPr>
              <w:ind w:left="0" w:firstLine="0"/>
              <w:rPr>
                <w:rFonts w:eastAsia="微軟正黑體" w:cstheme="minorHAnsi"/>
              </w:rPr>
            </w:pPr>
            <w:r w:rsidRPr="00AF3413">
              <w:rPr>
                <w:rFonts w:eastAsia="微軟正黑體" w:cstheme="minorHAnsi"/>
              </w:rPr>
              <w:t>15</w:t>
            </w:r>
          </w:p>
        </w:tc>
        <w:tc>
          <w:tcPr>
            <w:tcW w:w="2229" w:type="dxa"/>
            <w:vAlign w:val="center"/>
          </w:tcPr>
          <w:p w14:paraId="414B7C26"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給付總額</w:t>
            </w:r>
            <w:r w:rsidRPr="00AF3413">
              <w:rPr>
                <w:rFonts w:eastAsia="微軟正黑體" w:cstheme="minorHAnsi"/>
                <w:szCs w:val="24"/>
              </w:rPr>
              <w:t>(A)</w:t>
            </w:r>
          </w:p>
        </w:tc>
        <w:tc>
          <w:tcPr>
            <w:tcW w:w="1254" w:type="dxa"/>
            <w:vAlign w:val="center"/>
          </w:tcPr>
          <w:p w14:paraId="07E6873D"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31DEE2F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18</w:t>
            </w:r>
          </w:p>
        </w:tc>
        <w:tc>
          <w:tcPr>
            <w:tcW w:w="1254" w:type="dxa"/>
            <w:vAlign w:val="center"/>
          </w:tcPr>
          <w:p w14:paraId="4EB4D85E"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0ADD7D6C" w14:textId="77777777" w:rsidR="003569F8" w:rsidRPr="00AF3413" w:rsidRDefault="003569F8" w:rsidP="00A93B4B">
            <w:pPr>
              <w:ind w:left="0" w:firstLine="0"/>
              <w:rPr>
                <w:rFonts w:eastAsia="微軟正黑體" w:cstheme="minorHAnsi"/>
                <w:sz w:val="22"/>
              </w:rPr>
            </w:pPr>
          </w:p>
        </w:tc>
      </w:tr>
      <w:tr w:rsidR="003569F8" w:rsidRPr="00AF3413" w14:paraId="5D2A9F9F" w14:textId="77777777" w:rsidTr="00F23779">
        <w:tc>
          <w:tcPr>
            <w:tcW w:w="699" w:type="dxa"/>
            <w:vAlign w:val="center"/>
          </w:tcPr>
          <w:p w14:paraId="0CDE4840" w14:textId="77777777" w:rsidR="003569F8" w:rsidRPr="00AF3413" w:rsidRDefault="003569F8" w:rsidP="00A93B4B">
            <w:pPr>
              <w:ind w:left="0" w:firstLine="0"/>
              <w:rPr>
                <w:rFonts w:eastAsia="微軟正黑體" w:cstheme="minorHAnsi"/>
              </w:rPr>
            </w:pPr>
            <w:r w:rsidRPr="00AF3413">
              <w:rPr>
                <w:rFonts w:eastAsia="微軟正黑體" w:cstheme="minorHAnsi"/>
              </w:rPr>
              <w:t>16</w:t>
            </w:r>
          </w:p>
        </w:tc>
        <w:tc>
          <w:tcPr>
            <w:tcW w:w="2229" w:type="dxa"/>
            <w:vAlign w:val="center"/>
          </w:tcPr>
          <w:p w14:paraId="4686859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給付稅額</w:t>
            </w:r>
            <w:r w:rsidRPr="00AF3413">
              <w:rPr>
                <w:rFonts w:eastAsia="微軟正黑體" w:cstheme="minorHAnsi"/>
                <w:szCs w:val="24"/>
              </w:rPr>
              <w:t>(B)</w:t>
            </w:r>
          </w:p>
        </w:tc>
        <w:tc>
          <w:tcPr>
            <w:tcW w:w="1254" w:type="dxa"/>
            <w:vAlign w:val="center"/>
          </w:tcPr>
          <w:p w14:paraId="31C07AA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402E2F5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18</w:t>
            </w:r>
          </w:p>
        </w:tc>
        <w:tc>
          <w:tcPr>
            <w:tcW w:w="1254" w:type="dxa"/>
            <w:vAlign w:val="center"/>
          </w:tcPr>
          <w:p w14:paraId="46DBBC5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76D4CF89" w14:textId="77777777" w:rsidR="003569F8" w:rsidRPr="00AF3413" w:rsidRDefault="003569F8" w:rsidP="00A93B4B">
            <w:pPr>
              <w:ind w:left="0" w:firstLine="0"/>
              <w:rPr>
                <w:rFonts w:eastAsia="微軟正黑體" w:cstheme="minorHAnsi"/>
                <w:sz w:val="22"/>
              </w:rPr>
            </w:pPr>
          </w:p>
        </w:tc>
      </w:tr>
      <w:tr w:rsidR="003569F8" w:rsidRPr="00AF3413" w14:paraId="7C744E34" w14:textId="77777777" w:rsidTr="00F23779">
        <w:tc>
          <w:tcPr>
            <w:tcW w:w="699" w:type="dxa"/>
            <w:vAlign w:val="center"/>
          </w:tcPr>
          <w:p w14:paraId="473A837C" w14:textId="77777777" w:rsidR="003569F8" w:rsidRPr="00AF3413" w:rsidRDefault="003569F8" w:rsidP="00A93B4B">
            <w:pPr>
              <w:ind w:left="0" w:firstLine="0"/>
              <w:rPr>
                <w:rFonts w:eastAsia="微軟正黑體" w:cstheme="minorHAnsi"/>
              </w:rPr>
            </w:pPr>
            <w:r w:rsidRPr="00AF3413">
              <w:rPr>
                <w:rFonts w:eastAsia="微軟正黑體" w:cstheme="minorHAnsi"/>
              </w:rPr>
              <w:t>17</w:t>
            </w:r>
          </w:p>
        </w:tc>
        <w:tc>
          <w:tcPr>
            <w:tcW w:w="2229" w:type="dxa"/>
            <w:vAlign w:val="center"/>
          </w:tcPr>
          <w:p w14:paraId="2AD2F50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給付淨額</w:t>
            </w:r>
            <w:r w:rsidRPr="00AF3413">
              <w:rPr>
                <w:rFonts w:eastAsia="微軟正黑體" w:cstheme="minorHAnsi"/>
                <w:szCs w:val="24"/>
              </w:rPr>
              <w:t>(A)-(B)</w:t>
            </w:r>
          </w:p>
        </w:tc>
        <w:tc>
          <w:tcPr>
            <w:tcW w:w="1254" w:type="dxa"/>
            <w:vAlign w:val="center"/>
          </w:tcPr>
          <w:p w14:paraId="7A0EE43B"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2856B1B5"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18</w:t>
            </w:r>
          </w:p>
        </w:tc>
        <w:tc>
          <w:tcPr>
            <w:tcW w:w="1254" w:type="dxa"/>
            <w:vAlign w:val="center"/>
          </w:tcPr>
          <w:p w14:paraId="20EC336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207D2800" w14:textId="77777777" w:rsidR="003569F8" w:rsidRPr="00AF3413" w:rsidRDefault="003569F8" w:rsidP="00A93B4B">
            <w:pPr>
              <w:ind w:left="0" w:firstLine="0"/>
              <w:rPr>
                <w:rFonts w:eastAsia="微軟正黑體" w:cstheme="minorHAnsi"/>
                <w:sz w:val="22"/>
              </w:rPr>
            </w:pPr>
          </w:p>
        </w:tc>
      </w:tr>
      <w:tr w:rsidR="003569F8" w:rsidRPr="00AF3413" w14:paraId="02229332" w14:textId="77777777" w:rsidTr="00F23779">
        <w:tc>
          <w:tcPr>
            <w:tcW w:w="699" w:type="dxa"/>
            <w:vAlign w:val="center"/>
          </w:tcPr>
          <w:p w14:paraId="14E928AA" w14:textId="77777777" w:rsidR="003569F8" w:rsidRPr="00AF3413" w:rsidRDefault="003569F8" w:rsidP="00A93B4B">
            <w:pPr>
              <w:ind w:left="0" w:firstLine="0"/>
              <w:rPr>
                <w:rFonts w:eastAsia="微軟正黑體" w:cstheme="minorHAnsi"/>
              </w:rPr>
            </w:pPr>
            <w:r w:rsidRPr="00AF3413">
              <w:rPr>
                <w:rFonts w:eastAsia="微軟正黑體" w:cstheme="minorHAnsi"/>
              </w:rPr>
              <w:t>18</w:t>
            </w:r>
          </w:p>
        </w:tc>
        <w:tc>
          <w:tcPr>
            <w:tcW w:w="2229" w:type="dxa"/>
            <w:vAlign w:val="center"/>
          </w:tcPr>
          <w:p w14:paraId="4FC9BA54"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扣繳單位</w:t>
            </w:r>
            <w:r w:rsidRPr="00AF3413">
              <w:rPr>
                <w:rFonts w:eastAsia="微軟正黑體" w:cstheme="minorHAnsi"/>
                <w:szCs w:val="24"/>
              </w:rPr>
              <w:t>-</w:t>
            </w:r>
            <w:r w:rsidRPr="00AF3413">
              <w:rPr>
                <w:rFonts w:eastAsia="微軟正黑體" w:cstheme="minorHAnsi"/>
                <w:szCs w:val="24"/>
              </w:rPr>
              <w:t>名稱</w:t>
            </w:r>
          </w:p>
        </w:tc>
        <w:tc>
          <w:tcPr>
            <w:tcW w:w="1254" w:type="dxa"/>
            <w:vAlign w:val="center"/>
          </w:tcPr>
          <w:p w14:paraId="08FE07AE"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1479458D"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50</w:t>
            </w:r>
          </w:p>
        </w:tc>
        <w:tc>
          <w:tcPr>
            <w:tcW w:w="1254" w:type="dxa"/>
            <w:vAlign w:val="center"/>
          </w:tcPr>
          <w:p w14:paraId="0B6DF39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14259DC7" w14:textId="77777777" w:rsidR="003569F8" w:rsidRPr="00AF3413" w:rsidRDefault="003569F8" w:rsidP="00A93B4B">
            <w:pPr>
              <w:ind w:left="0" w:firstLine="0"/>
              <w:rPr>
                <w:rFonts w:eastAsia="微軟正黑體" w:cstheme="minorHAnsi"/>
                <w:sz w:val="22"/>
              </w:rPr>
            </w:pPr>
          </w:p>
        </w:tc>
      </w:tr>
      <w:tr w:rsidR="003569F8" w:rsidRPr="00AF3413" w14:paraId="103BDFB2" w14:textId="77777777" w:rsidTr="00F23779">
        <w:tc>
          <w:tcPr>
            <w:tcW w:w="699" w:type="dxa"/>
            <w:vAlign w:val="center"/>
          </w:tcPr>
          <w:p w14:paraId="0375859D" w14:textId="77777777" w:rsidR="003569F8" w:rsidRPr="00AF3413" w:rsidRDefault="003569F8" w:rsidP="00A93B4B">
            <w:pPr>
              <w:ind w:left="0" w:firstLine="0"/>
              <w:rPr>
                <w:rFonts w:eastAsia="微軟正黑體" w:cstheme="minorHAnsi"/>
              </w:rPr>
            </w:pPr>
            <w:r w:rsidRPr="00AF3413">
              <w:rPr>
                <w:rFonts w:eastAsia="微軟正黑體" w:cstheme="minorHAnsi"/>
              </w:rPr>
              <w:t>19</w:t>
            </w:r>
          </w:p>
        </w:tc>
        <w:tc>
          <w:tcPr>
            <w:tcW w:w="2229" w:type="dxa"/>
            <w:vAlign w:val="center"/>
          </w:tcPr>
          <w:p w14:paraId="4E937E1A"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扣繳單位</w:t>
            </w:r>
            <w:r w:rsidRPr="00AF3413">
              <w:rPr>
                <w:rFonts w:eastAsia="微軟正黑體" w:cstheme="minorHAnsi"/>
                <w:szCs w:val="24"/>
              </w:rPr>
              <w:t>-</w:t>
            </w:r>
            <w:r w:rsidRPr="00AF3413">
              <w:rPr>
                <w:rFonts w:eastAsia="微軟正黑體" w:cstheme="minorHAnsi"/>
                <w:szCs w:val="24"/>
              </w:rPr>
              <w:t>地址</w:t>
            </w:r>
          </w:p>
        </w:tc>
        <w:tc>
          <w:tcPr>
            <w:tcW w:w="1254" w:type="dxa"/>
            <w:vAlign w:val="center"/>
          </w:tcPr>
          <w:p w14:paraId="0B598068"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039FDF97"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50</w:t>
            </w:r>
          </w:p>
        </w:tc>
        <w:tc>
          <w:tcPr>
            <w:tcW w:w="1254" w:type="dxa"/>
            <w:vAlign w:val="center"/>
          </w:tcPr>
          <w:p w14:paraId="2751541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76148F1C"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去年度扣繳憑單使用扣繳憑單報送資料列印</w:t>
            </w:r>
          </w:p>
          <w:p w14:paraId="0DC31651"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0"/>
                <w:szCs w:val="20"/>
              </w:rPr>
              <w:t>2.</w:t>
            </w:r>
            <w:r w:rsidRPr="00AF3413">
              <w:rPr>
                <w:rFonts w:eastAsia="微軟正黑體" w:cstheme="minorHAnsi"/>
                <w:sz w:val="20"/>
                <w:szCs w:val="20"/>
              </w:rPr>
              <w:t>本年度扣繳憑單抓取帳號行對應之分行地址</w:t>
            </w:r>
          </w:p>
        </w:tc>
      </w:tr>
      <w:tr w:rsidR="003569F8" w:rsidRPr="00AF3413" w14:paraId="50DED497" w14:textId="77777777" w:rsidTr="00F23779">
        <w:tc>
          <w:tcPr>
            <w:tcW w:w="699" w:type="dxa"/>
            <w:vAlign w:val="center"/>
          </w:tcPr>
          <w:p w14:paraId="640160F7" w14:textId="77777777" w:rsidR="003569F8" w:rsidRPr="00AF3413" w:rsidRDefault="003569F8" w:rsidP="00A93B4B">
            <w:pPr>
              <w:ind w:left="0" w:firstLine="0"/>
              <w:rPr>
                <w:rFonts w:eastAsia="微軟正黑體" w:cstheme="minorHAnsi"/>
              </w:rPr>
            </w:pPr>
            <w:r w:rsidRPr="00AF3413">
              <w:rPr>
                <w:rFonts w:eastAsia="微軟正黑體" w:cstheme="minorHAnsi"/>
              </w:rPr>
              <w:t>20</w:t>
            </w:r>
          </w:p>
        </w:tc>
        <w:tc>
          <w:tcPr>
            <w:tcW w:w="2229" w:type="dxa"/>
            <w:vAlign w:val="center"/>
          </w:tcPr>
          <w:p w14:paraId="23F1D181"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扣繳單位</w:t>
            </w:r>
            <w:r w:rsidRPr="00AF3413">
              <w:rPr>
                <w:rFonts w:eastAsia="微軟正黑體" w:cstheme="minorHAnsi"/>
                <w:szCs w:val="24"/>
              </w:rPr>
              <w:t>-</w:t>
            </w:r>
            <w:r w:rsidRPr="00AF3413">
              <w:rPr>
                <w:rFonts w:eastAsia="微軟正黑體" w:cstheme="minorHAnsi"/>
                <w:szCs w:val="24"/>
              </w:rPr>
              <w:t>負責人</w:t>
            </w:r>
          </w:p>
        </w:tc>
        <w:tc>
          <w:tcPr>
            <w:tcW w:w="1254" w:type="dxa"/>
            <w:vAlign w:val="center"/>
          </w:tcPr>
          <w:p w14:paraId="0EFEF950"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文字</w:t>
            </w:r>
          </w:p>
        </w:tc>
        <w:tc>
          <w:tcPr>
            <w:tcW w:w="841" w:type="dxa"/>
            <w:vAlign w:val="center"/>
          </w:tcPr>
          <w:p w14:paraId="66AF356C"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12</w:t>
            </w:r>
          </w:p>
        </w:tc>
        <w:tc>
          <w:tcPr>
            <w:tcW w:w="1254" w:type="dxa"/>
            <w:vAlign w:val="center"/>
          </w:tcPr>
          <w:p w14:paraId="6AA15563" w14:textId="77777777" w:rsidR="003569F8" w:rsidRPr="00AF3413" w:rsidRDefault="003569F8" w:rsidP="00A93B4B">
            <w:pPr>
              <w:ind w:left="0" w:firstLine="0"/>
              <w:rPr>
                <w:rFonts w:eastAsia="微軟正黑體" w:cstheme="minorHAnsi"/>
                <w:szCs w:val="24"/>
              </w:rPr>
            </w:pPr>
            <w:r w:rsidRPr="00AF3413">
              <w:rPr>
                <w:rFonts w:eastAsia="微軟正黑體" w:cstheme="minorHAnsi"/>
                <w:szCs w:val="24"/>
              </w:rPr>
              <w:t>存款中台</w:t>
            </w:r>
          </w:p>
        </w:tc>
        <w:tc>
          <w:tcPr>
            <w:tcW w:w="2644" w:type="dxa"/>
            <w:vAlign w:val="center"/>
          </w:tcPr>
          <w:p w14:paraId="4A55990C" w14:textId="77777777" w:rsidR="003569F8" w:rsidRPr="00AF3413" w:rsidRDefault="003569F8" w:rsidP="00A93B4B">
            <w:pPr>
              <w:ind w:left="0" w:firstLine="0"/>
              <w:rPr>
                <w:rFonts w:eastAsia="微軟正黑體" w:cstheme="minorHAnsi"/>
                <w:sz w:val="20"/>
                <w:szCs w:val="20"/>
              </w:rPr>
            </w:pPr>
            <w:r w:rsidRPr="00AF3413">
              <w:rPr>
                <w:rFonts w:eastAsia="微軟正黑體" w:cstheme="minorHAnsi"/>
                <w:sz w:val="20"/>
                <w:szCs w:val="20"/>
              </w:rPr>
              <w:t>1.</w:t>
            </w:r>
            <w:r w:rsidRPr="00AF3413">
              <w:rPr>
                <w:rFonts w:eastAsia="微軟正黑體" w:cstheme="minorHAnsi"/>
                <w:sz w:val="20"/>
                <w:szCs w:val="20"/>
              </w:rPr>
              <w:t>去年度扣繳憑單使用扣繳憑單報送資料列印</w:t>
            </w:r>
          </w:p>
          <w:p w14:paraId="50DD3248" w14:textId="77777777" w:rsidR="003569F8" w:rsidRPr="00AF3413" w:rsidRDefault="003569F8" w:rsidP="00A93B4B">
            <w:pPr>
              <w:ind w:left="0" w:firstLine="0"/>
              <w:rPr>
                <w:rFonts w:eastAsia="微軟正黑體" w:cstheme="minorHAnsi"/>
                <w:sz w:val="22"/>
              </w:rPr>
            </w:pPr>
            <w:r w:rsidRPr="00AF3413">
              <w:rPr>
                <w:rFonts w:eastAsia="微軟正黑體" w:cstheme="minorHAnsi"/>
                <w:sz w:val="20"/>
                <w:szCs w:val="20"/>
              </w:rPr>
              <w:t>2.</w:t>
            </w:r>
            <w:r w:rsidRPr="00AF3413">
              <w:rPr>
                <w:rFonts w:eastAsia="微軟正黑體" w:cstheme="minorHAnsi"/>
                <w:sz w:val="20"/>
                <w:szCs w:val="20"/>
              </w:rPr>
              <w:t>本年度扣繳憑單抓取帳號行對應之分行負責人</w:t>
            </w:r>
          </w:p>
        </w:tc>
      </w:tr>
      <w:tr w:rsidR="00B720BA" w:rsidRPr="00AF3413" w14:paraId="11986DD2" w14:textId="77777777" w:rsidTr="00F23779">
        <w:trPr>
          <w:ins w:id="980" w:author="Vicki Tsai" w:date="2024-07-10T17:03:00Z"/>
        </w:trPr>
        <w:tc>
          <w:tcPr>
            <w:tcW w:w="699" w:type="dxa"/>
            <w:vAlign w:val="center"/>
          </w:tcPr>
          <w:p w14:paraId="663295ED" w14:textId="27B4DC33" w:rsidR="00B720BA" w:rsidRPr="00AF3413" w:rsidRDefault="00B720BA" w:rsidP="00A93B4B">
            <w:pPr>
              <w:ind w:left="0" w:firstLine="0"/>
              <w:rPr>
                <w:ins w:id="981" w:author="Vicki Tsai" w:date="2024-07-10T17:03:00Z" w16du:dateUtc="2024-07-10T09:03:00Z"/>
                <w:rFonts w:eastAsia="微軟正黑體" w:cstheme="minorHAnsi"/>
              </w:rPr>
            </w:pPr>
            <w:ins w:id="982" w:author="Vicki Tsai" w:date="2024-07-10T17:03:00Z" w16du:dateUtc="2024-07-10T09:03:00Z">
              <w:r>
                <w:rPr>
                  <w:rFonts w:eastAsia="微軟正黑體" w:cstheme="minorHAnsi" w:hint="eastAsia"/>
                </w:rPr>
                <w:t>21</w:t>
              </w:r>
            </w:ins>
          </w:p>
        </w:tc>
        <w:tc>
          <w:tcPr>
            <w:tcW w:w="2229" w:type="dxa"/>
            <w:vAlign w:val="center"/>
          </w:tcPr>
          <w:p w14:paraId="3DAE90C5" w14:textId="7507F678" w:rsidR="00B720BA" w:rsidRPr="00AF3413" w:rsidRDefault="0060256C" w:rsidP="00A93B4B">
            <w:pPr>
              <w:ind w:left="0" w:firstLine="0"/>
              <w:rPr>
                <w:ins w:id="983" w:author="Vicki Tsai" w:date="2024-07-10T17:03:00Z" w16du:dateUtc="2024-07-10T09:03:00Z"/>
                <w:rFonts w:eastAsia="微軟正黑體" w:cstheme="minorHAnsi"/>
                <w:szCs w:val="24"/>
              </w:rPr>
            </w:pPr>
            <w:ins w:id="984" w:author="Vicki Tsai" w:date="2024-07-10T17:05:00Z" w16du:dateUtc="2024-07-10T09:05:00Z">
              <w:r>
                <w:rPr>
                  <w:rFonts w:eastAsia="微軟正黑體" w:cstheme="minorHAnsi" w:hint="eastAsia"/>
                  <w:szCs w:val="24"/>
                </w:rPr>
                <w:t>客戶稅率別</w:t>
              </w:r>
            </w:ins>
          </w:p>
        </w:tc>
        <w:tc>
          <w:tcPr>
            <w:tcW w:w="1254" w:type="dxa"/>
            <w:vAlign w:val="center"/>
          </w:tcPr>
          <w:p w14:paraId="6CF4B014" w14:textId="51BAFA37" w:rsidR="00B720BA" w:rsidRPr="00AF3413" w:rsidRDefault="00B720BA" w:rsidP="00A93B4B">
            <w:pPr>
              <w:ind w:left="0" w:firstLine="0"/>
              <w:rPr>
                <w:ins w:id="985" w:author="Vicki Tsai" w:date="2024-07-10T17:03:00Z" w16du:dateUtc="2024-07-10T09:03:00Z"/>
                <w:rFonts w:eastAsia="微軟正黑體" w:cstheme="minorHAnsi"/>
                <w:szCs w:val="24"/>
              </w:rPr>
            </w:pPr>
            <w:ins w:id="986" w:author="Vicki Tsai" w:date="2024-07-10T17:03:00Z" w16du:dateUtc="2024-07-10T09:03:00Z">
              <w:r>
                <w:rPr>
                  <w:rFonts w:eastAsia="微軟正黑體" w:cstheme="minorHAnsi" w:hint="eastAsia"/>
                  <w:szCs w:val="24"/>
                </w:rPr>
                <w:t>文字</w:t>
              </w:r>
            </w:ins>
          </w:p>
        </w:tc>
        <w:tc>
          <w:tcPr>
            <w:tcW w:w="841" w:type="dxa"/>
            <w:vAlign w:val="center"/>
          </w:tcPr>
          <w:p w14:paraId="0213D94B" w14:textId="03968E97" w:rsidR="00B720BA" w:rsidRPr="00AF3413" w:rsidRDefault="00B720BA" w:rsidP="00A93B4B">
            <w:pPr>
              <w:ind w:left="0" w:firstLine="0"/>
              <w:rPr>
                <w:ins w:id="987" w:author="Vicki Tsai" w:date="2024-07-10T17:03:00Z" w16du:dateUtc="2024-07-10T09:03:00Z"/>
                <w:rFonts w:eastAsia="微軟正黑體" w:cstheme="minorHAnsi"/>
                <w:szCs w:val="24"/>
              </w:rPr>
            </w:pPr>
            <w:ins w:id="988" w:author="Vicki Tsai" w:date="2024-07-10T17:03:00Z" w16du:dateUtc="2024-07-10T09:03:00Z">
              <w:r>
                <w:rPr>
                  <w:rFonts w:eastAsia="微軟正黑體" w:cstheme="minorHAnsi" w:hint="eastAsia"/>
                  <w:szCs w:val="24"/>
                </w:rPr>
                <w:t>2</w:t>
              </w:r>
            </w:ins>
          </w:p>
        </w:tc>
        <w:tc>
          <w:tcPr>
            <w:tcW w:w="1254" w:type="dxa"/>
            <w:vAlign w:val="center"/>
          </w:tcPr>
          <w:p w14:paraId="4E83C69F" w14:textId="67D3EB0D" w:rsidR="00B720BA" w:rsidRPr="00AF3413" w:rsidRDefault="00B720BA" w:rsidP="00A93B4B">
            <w:pPr>
              <w:ind w:left="0" w:firstLine="0"/>
              <w:rPr>
                <w:ins w:id="989" w:author="Vicki Tsai" w:date="2024-07-10T17:03:00Z" w16du:dateUtc="2024-07-10T09:03:00Z"/>
                <w:rFonts w:eastAsia="微軟正黑體" w:cstheme="minorHAnsi"/>
                <w:szCs w:val="24"/>
              </w:rPr>
            </w:pPr>
            <w:ins w:id="990" w:author="Vicki Tsai" w:date="2024-07-10T17:04:00Z" w16du:dateUtc="2024-07-10T09:04:00Z">
              <w:r>
                <w:rPr>
                  <w:rFonts w:eastAsia="微軟正黑體" w:cstheme="minorHAnsi" w:hint="eastAsia"/>
                  <w:szCs w:val="24"/>
                </w:rPr>
                <w:t>存款中台</w:t>
              </w:r>
            </w:ins>
          </w:p>
        </w:tc>
        <w:tc>
          <w:tcPr>
            <w:tcW w:w="2644" w:type="dxa"/>
            <w:vAlign w:val="center"/>
          </w:tcPr>
          <w:p w14:paraId="30679A55" w14:textId="77777777" w:rsidR="00B720BA" w:rsidRPr="00AF3413" w:rsidRDefault="00B720BA" w:rsidP="00A93B4B">
            <w:pPr>
              <w:ind w:left="0" w:firstLine="0"/>
              <w:rPr>
                <w:ins w:id="991" w:author="Vicki Tsai" w:date="2024-07-10T17:03:00Z" w16du:dateUtc="2024-07-10T09:03:00Z"/>
                <w:rFonts w:eastAsia="微軟正黑體" w:cstheme="minorHAnsi"/>
                <w:sz w:val="20"/>
                <w:szCs w:val="20"/>
              </w:rPr>
            </w:pPr>
          </w:p>
        </w:tc>
      </w:tr>
    </w:tbl>
    <w:p w14:paraId="4C11807E" w14:textId="1066677C" w:rsidR="003344CB" w:rsidRPr="00AF3413" w:rsidRDefault="003344CB" w:rsidP="003344CB">
      <w:pPr>
        <w:pStyle w:val="10"/>
        <w:numPr>
          <w:ilvl w:val="0"/>
          <w:numId w:val="0"/>
        </w:numPr>
        <w:ind w:left="425"/>
        <w:rPr>
          <w:rFonts w:asciiTheme="minorHAnsi" w:hAnsiTheme="minorHAnsi" w:cstheme="minorHAnsi"/>
        </w:rPr>
      </w:pPr>
      <w:bookmarkStart w:id="992" w:name="_Toc149924151"/>
      <w:bookmarkStart w:id="993" w:name="_Toc107392715"/>
      <w:bookmarkStart w:id="994" w:name="_Toc111191264"/>
      <w:r w:rsidRPr="00AF3413">
        <w:rPr>
          <w:rFonts w:asciiTheme="minorHAnsi" w:hAnsiTheme="minorHAnsi" w:cstheme="minorHAnsi"/>
        </w:rPr>
        <w:lastRenderedPageBreak/>
        <w:t>2.4</w:t>
      </w:r>
      <w:r w:rsidRPr="00AF3413">
        <w:rPr>
          <w:rFonts w:asciiTheme="minorHAnsi" w:hAnsiTheme="minorHAnsi" w:cstheme="minorHAnsi"/>
        </w:rPr>
        <w:tab/>
      </w:r>
      <w:r w:rsidRPr="00AF3413">
        <w:rPr>
          <w:rFonts w:asciiTheme="minorHAnsi" w:hAnsiTheme="minorHAnsi" w:cstheme="minorHAnsi"/>
        </w:rPr>
        <w:t>交易</w:t>
      </w:r>
      <w:r w:rsidRPr="00AF3413">
        <w:rPr>
          <w:rFonts w:asciiTheme="minorHAnsi" w:hAnsiTheme="minorHAnsi" w:cstheme="minorHAnsi"/>
        </w:rPr>
        <w:t>/</w:t>
      </w:r>
      <w:r w:rsidRPr="00AF3413">
        <w:rPr>
          <w:rFonts w:asciiTheme="minorHAnsi" w:hAnsiTheme="minorHAnsi" w:cstheme="minorHAnsi"/>
        </w:rPr>
        <w:t>欄位限制及檢核</w:t>
      </w:r>
      <w:r w:rsidRPr="00AF3413">
        <w:rPr>
          <w:rFonts w:asciiTheme="minorHAnsi" w:hAnsiTheme="minorHAnsi" w:cstheme="minorHAnsi"/>
        </w:rPr>
        <w:t xml:space="preserve"> Restriction/Validation</w:t>
      </w:r>
      <w:bookmarkEnd w:id="992"/>
    </w:p>
    <w:p w14:paraId="4D37098E" w14:textId="42B00B05" w:rsidR="003344CB" w:rsidRPr="00AF3413" w:rsidRDefault="00AE429D" w:rsidP="003344CB">
      <w:pPr>
        <w:pStyle w:val="af2"/>
        <w:ind w:leftChars="0" w:left="480" w:firstLine="0"/>
        <w:rPr>
          <w:rFonts w:eastAsia="微軟正黑體" w:cstheme="minorHAnsi"/>
        </w:rPr>
      </w:pPr>
      <w:r w:rsidRPr="00AF3413">
        <w:rPr>
          <w:rFonts w:eastAsia="微軟正黑體" w:cstheme="minorHAnsi"/>
        </w:rPr>
        <w:t>N/A</w:t>
      </w:r>
    </w:p>
    <w:p w14:paraId="260933DD" w14:textId="25C7F4C3" w:rsidR="003344CB" w:rsidRPr="00AF3413" w:rsidRDefault="003344CB" w:rsidP="00B72B65">
      <w:pPr>
        <w:widowControl/>
        <w:ind w:left="0" w:firstLine="0"/>
        <w:rPr>
          <w:rFonts w:eastAsia="微軟正黑體" w:cstheme="minorHAnsi"/>
        </w:rPr>
      </w:pPr>
    </w:p>
    <w:p w14:paraId="0305B496" w14:textId="39130E51" w:rsidR="00134960" w:rsidRPr="00AF3413" w:rsidRDefault="00134960">
      <w:pPr>
        <w:widowControl/>
        <w:ind w:left="0" w:firstLine="0"/>
        <w:rPr>
          <w:rFonts w:eastAsia="微軟正黑體" w:cstheme="minorHAnsi"/>
        </w:rPr>
      </w:pPr>
      <w:r w:rsidRPr="00AF3413">
        <w:rPr>
          <w:rFonts w:eastAsia="微軟正黑體" w:cstheme="minorHAnsi"/>
        </w:rPr>
        <w:br w:type="page"/>
      </w:r>
    </w:p>
    <w:p w14:paraId="6AB6426C" w14:textId="6A7432EF" w:rsidR="001A4B5B" w:rsidRPr="00AF3413" w:rsidRDefault="00C610C9" w:rsidP="001A4B5B">
      <w:pPr>
        <w:pStyle w:val="10"/>
        <w:numPr>
          <w:ilvl w:val="0"/>
          <w:numId w:val="1"/>
        </w:numPr>
        <w:rPr>
          <w:rFonts w:asciiTheme="minorHAnsi" w:hAnsiTheme="minorHAnsi" w:cstheme="minorHAnsi"/>
        </w:rPr>
      </w:pPr>
      <w:bookmarkStart w:id="995" w:name="_Toc149924152"/>
      <w:r w:rsidRPr="00AF3413">
        <w:rPr>
          <w:rFonts w:asciiTheme="minorHAnsi" w:hAnsiTheme="minorHAnsi" w:cstheme="minorHAnsi"/>
        </w:rPr>
        <w:lastRenderedPageBreak/>
        <w:t>電文清單</w:t>
      </w:r>
      <w:r w:rsidRPr="00AF3413">
        <w:rPr>
          <w:rFonts w:asciiTheme="minorHAnsi" w:hAnsiTheme="minorHAnsi" w:cstheme="minorHAnsi"/>
        </w:rPr>
        <w:t xml:space="preserve"> Transaction List</w:t>
      </w:r>
      <w:bookmarkEnd w:id="993"/>
      <w:bookmarkEnd w:id="994"/>
      <w:bookmarkEnd w:id="995"/>
    </w:p>
    <w:tbl>
      <w:tblPr>
        <w:tblW w:w="8075" w:type="dxa"/>
        <w:tblCellMar>
          <w:left w:w="28" w:type="dxa"/>
          <w:right w:w="28" w:type="dxa"/>
        </w:tblCellMar>
        <w:tblLook w:val="04A0" w:firstRow="1" w:lastRow="0" w:firstColumn="1" w:lastColumn="0" w:noHBand="0" w:noVBand="1"/>
      </w:tblPr>
      <w:tblGrid>
        <w:gridCol w:w="780"/>
        <w:gridCol w:w="6019"/>
        <w:gridCol w:w="1276"/>
      </w:tblGrid>
      <w:tr w:rsidR="001A4B5B" w:rsidRPr="00AF3413" w14:paraId="7E5255E1" w14:textId="77777777" w:rsidTr="001A4B5B">
        <w:trPr>
          <w:trHeight w:val="260"/>
        </w:trPr>
        <w:tc>
          <w:tcPr>
            <w:tcW w:w="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4FD51EC" w14:textId="77777777" w:rsidR="001A4B5B" w:rsidRPr="00AF3413" w:rsidRDefault="001A4B5B" w:rsidP="001A4B5B">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No.</w:t>
            </w:r>
          </w:p>
        </w:tc>
        <w:tc>
          <w:tcPr>
            <w:tcW w:w="6019"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53C8088" w14:textId="77777777" w:rsidR="001A4B5B" w:rsidRPr="00AF3413" w:rsidRDefault="001A4B5B" w:rsidP="001A4B5B">
            <w:pPr>
              <w:widowControl/>
              <w:ind w:left="0" w:firstLine="0"/>
              <w:rPr>
                <w:rFonts w:eastAsia="微軟正黑體" w:cstheme="minorHAnsi"/>
                <w:color w:val="000000"/>
                <w:kern w:val="0"/>
                <w:szCs w:val="24"/>
              </w:rPr>
            </w:pPr>
            <w:r w:rsidRPr="00AF3413">
              <w:rPr>
                <w:rFonts w:eastAsia="微軟正黑體" w:cstheme="minorHAnsi"/>
                <w:color w:val="000000"/>
                <w:kern w:val="0"/>
                <w:szCs w:val="24"/>
              </w:rPr>
              <w:t>交易名稱</w:t>
            </w:r>
          </w:p>
        </w:tc>
        <w:tc>
          <w:tcPr>
            <w:tcW w:w="127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D1BCB49" w14:textId="77777777" w:rsidR="001A4B5B" w:rsidRPr="00AF3413" w:rsidRDefault="001A4B5B" w:rsidP="001A4B5B">
            <w:pPr>
              <w:widowControl/>
              <w:ind w:left="0" w:firstLine="0"/>
              <w:jc w:val="center"/>
              <w:rPr>
                <w:rFonts w:eastAsia="微軟正黑體" w:cstheme="minorHAnsi"/>
                <w:color w:val="000000"/>
                <w:kern w:val="0"/>
                <w:szCs w:val="24"/>
              </w:rPr>
            </w:pPr>
            <w:r w:rsidRPr="00AF3413">
              <w:rPr>
                <w:rFonts w:eastAsia="微軟正黑體" w:cstheme="minorHAnsi"/>
                <w:color w:val="000000"/>
                <w:kern w:val="0"/>
                <w:szCs w:val="24"/>
              </w:rPr>
              <w:t>交易代號</w:t>
            </w:r>
          </w:p>
        </w:tc>
      </w:tr>
      <w:tr w:rsidR="001A4B5B" w:rsidRPr="00AF3413" w14:paraId="151EEA33"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37B598F1" w14:textId="77777777" w:rsidR="001A4B5B" w:rsidRPr="00AF3413" w:rsidRDefault="001A4B5B"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1</w:t>
            </w:r>
          </w:p>
        </w:tc>
        <w:tc>
          <w:tcPr>
            <w:tcW w:w="6019" w:type="dxa"/>
            <w:tcBorders>
              <w:top w:val="nil"/>
              <w:left w:val="nil"/>
              <w:bottom w:val="single" w:sz="4" w:space="0" w:color="auto"/>
              <w:right w:val="single" w:sz="4" w:space="0" w:color="auto"/>
            </w:tcBorders>
            <w:shd w:val="clear" w:color="auto" w:fill="auto"/>
            <w:noWrap/>
            <w:vAlign w:val="center"/>
          </w:tcPr>
          <w:p w14:paraId="4CB9274C" w14:textId="625A9128"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存款餘額</w:t>
            </w:r>
            <w:r w:rsidRPr="00AF3413">
              <w:rPr>
                <w:rFonts w:eastAsia="微軟正黑體" w:cstheme="minorHAnsi"/>
                <w:color w:val="000000"/>
                <w:kern w:val="0"/>
                <w:sz w:val="22"/>
              </w:rPr>
              <w:t>/</w:t>
            </w:r>
            <w:r w:rsidRPr="00AF3413">
              <w:rPr>
                <w:rFonts w:eastAsia="微軟正黑體" w:cstheme="minorHAnsi"/>
                <w:color w:val="000000"/>
                <w:kern w:val="0"/>
                <w:sz w:val="22"/>
              </w:rPr>
              <w:t>存額證明</w:t>
            </w:r>
            <w:r w:rsidRPr="00AF3413">
              <w:rPr>
                <w:rFonts w:eastAsia="微軟正黑體" w:cstheme="minorHAnsi"/>
                <w:color w:val="000000"/>
                <w:kern w:val="0"/>
                <w:sz w:val="22"/>
              </w:rPr>
              <w:t>-</w:t>
            </w:r>
            <w:r w:rsidRPr="00AF3413">
              <w:rPr>
                <w:rFonts w:eastAsia="微軟正黑體" w:cstheme="minorHAnsi"/>
                <w:color w:val="000000"/>
                <w:kern w:val="0"/>
                <w:sz w:val="22"/>
              </w:rPr>
              <w:t>清單查詢</w:t>
            </w:r>
          </w:p>
        </w:tc>
        <w:tc>
          <w:tcPr>
            <w:tcW w:w="1276" w:type="dxa"/>
            <w:tcBorders>
              <w:top w:val="nil"/>
              <w:left w:val="nil"/>
              <w:bottom w:val="single" w:sz="4" w:space="0" w:color="auto"/>
              <w:right w:val="single" w:sz="4" w:space="0" w:color="auto"/>
            </w:tcBorders>
            <w:shd w:val="clear" w:color="auto" w:fill="auto"/>
            <w:noWrap/>
            <w:vAlign w:val="center"/>
          </w:tcPr>
          <w:p w14:paraId="76256EF7" w14:textId="23C33BAD" w:rsidR="001A4B5B" w:rsidRPr="00AF3413" w:rsidRDefault="001A4B5B" w:rsidP="001A4B5B">
            <w:pPr>
              <w:widowControl/>
              <w:ind w:left="0" w:firstLine="0"/>
              <w:jc w:val="center"/>
              <w:rPr>
                <w:rFonts w:eastAsia="微軟正黑體" w:cstheme="minorHAnsi"/>
                <w:color w:val="000000"/>
                <w:kern w:val="0"/>
                <w:sz w:val="22"/>
              </w:rPr>
            </w:pPr>
          </w:p>
        </w:tc>
      </w:tr>
      <w:tr w:rsidR="00FF4157" w:rsidRPr="00AF3413" w14:paraId="288EC777"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tcPr>
          <w:p w14:paraId="01146DB1" w14:textId="3639CCC8" w:rsidR="00FF4157"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2</w:t>
            </w:r>
          </w:p>
        </w:tc>
        <w:tc>
          <w:tcPr>
            <w:tcW w:w="6019" w:type="dxa"/>
            <w:tcBorders>
              <w:top w:val="nil"/>
              <w:left w:val="nil"/>
              <w:bottom w:val="single" w:sz="4" w:space="0" w:color="auto"/>
              <w:right w:val="single" w:sz="4" w:space="0" w:color="auto"/>
            </w:tcBorders>
            <w:shd w:val="clear" w:color="auto" w:fill="auto"/>
            <w:noWrap/>
            <w:vAlign w:val="center"/>
          </w:tcPr>
          <w:p w14:paraId="07C0CC09" w14:textId="4AEF9E13" w:rsidR="00FF4157"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存款餘額</w:t>
            </w:r>
            <w:r w:rsidRPr="00AF3413">
              <w:rPr>
                <w:rFonts w:eastAsia="微軟正黑體" w:cstheme="minorHAnsi"/>
                <w:color w:val="000000"/>
                <w:kern w:val="0"/>
                <w:sz w:val="22"/>
              </w:rPr>
              <w:t>/</w:t>
            </w:r>
            <w:r w:rsidRPr="00AF3413">
              <w:rPr>
                <w:rFonts w:eastAsia="微軟正黑體" w:cstheme="minorHAnsi"/>
                <w:color w:val="000000"/>
                <w:kern w:val="0"/>
                <w:sz w:val="22"/>
              </w:rPr>
              <w:t>存額證明</w:t>
            </w:r>
            <w:r w:rsidRPr="00AF3413">
              <w:rPr>
                <w:rFonts w:eastAsia="微軟正黑體" w:cstheme="minorHAnsi"/>
                <w:color w:val="000000"/>
                <w:kern w:val="0"/>
                <w:sz w:val="22"/>
              </w:rPr>
              <w:t>-</w:t>
            </w:r>
            <w:r w:rsidRPr="00AF3413">
              <w:rPr>
                <w:rFonts w:eastAsia="微軟正黑體" w:cstheme="minorHAnsi"/>
                <w:color w:val="000000"/>
                <w:kern w:val="0"/>
                <w:sz w:val="22"/>
              </w:rPr>
              <w:t>證明開立</w:t>
            </w:r>
          </w:p>
        </w:tc>
        <w:tc>
          <w:tcPr>
            <w:tcW w:w="1276" w:type="dxa"/>
            <w:tcBorders>
              <w:top w:val="nil"/>
              <w:left w:val="nil"/>
              <w:bottom w:val="single" w:sz="4" w:space="0" w:color="auto"/>
              <w:right w:val="single" w:sz="4" w:space="0" w:color="auto"/>
            </w:tcBorders>
            <w:shd w:val="clear" w:color="auto" w:fill="auto"/>
            <w:noWrap/>
            <w:vAlign w:val="center"/>
          </w:tcPr>
          <w:p w14:paraId="0A60399C" w14:textId="13D518FE" w:rsidR="00FF4157" w:rsidRPr="00AF3413" w:rsidRDefault="00FF4157" w:rsidP="001A4B5B">
            <w:pPr>
              <w:widowControl/>
              <w:ind w:left="0" w:firstLine="0"/>
              <w:jc w:val="center"/>
              <w:rPr>
                <w:rFonts w:eastAsia="微軟正黑體" w:cstheme="minorHAnsi"/>
                <w:color w:val="000000"/>
                <w:kern w:val="0"/>
                <w:sz w:val="22"/>
              </w:rPr>
            </w:pPr>
          </w:p>
        </w:tc>
      </w:tr>
      <w:tr w:rsidR="001A4B5B" w:rsidRPr="00AF3413" w14:paraId="05E9289D"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5E0B72BA" w14:textId="3340A6C0"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3</w:t>
            </w:r>
          </w:p>
        </w:tc>
        <w:tc>
          <w:tcPr>
            <w:tcW w:w="6019" w:type="dxa"/>
            <w:tcBorders>
              <w:top w:val="nil"/>
              <w:left w:val="nil"/>
              <w:bottom w:val="single" w:sz="4" w:space="0" w:color="auto"/>
              <w:right w:val="single" w:sz="4" w:space="0" w:color="auto"/>
            </w:tcBorders>
            <w:shd w:val="clear" w:color="auto" w:fill="auto"/>
            <w:noWrap/>
            <w:vAlign w:val="center"/>
          </w:tcPr>
          <w:p w14:paraId="783D3F5B" w14:textId="20A9B9E1"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開立資信證明</w:t>
            </w:r>
            <w:r w:rsidRPr="00AF3413">
              <w:rPr>
                <w:rFonts w:eastAsia="微軟正黑體" w:cstheme="minorHAnsi"/>
                <w:color w:val="000000"/>
                <w:kern w:val="0"/>
                <w:sz w:val="22"/>
              </w:rPr>
              <w:t>-</w:t>
            </w:r>
            <w:r w:rsidRPr="00AF3413">
              <w:rPr>
                <w:rFonts w:eastAsia="微軟正黑體" w:cstheme="minorHAnsi"/>
                <w:color w:val="000000"/>
                <w:kern w:val="0"/>
                <w:sz w:val="22"/>
              </w:rPr>
              <w:t>清單查詢</w:t>
            </w:r>
          </w:p>
        </w:tc>
        <w:tc>
          <w:tcPr>
            <w:tcW w:w="1276" w:type="dxa"/>
            <w:tcBorders>
              <w:top w:val="nil"/>
              <w:left w:val="nil"/>
              <w:bottom w:val="single" w:sz="4" w:space="0" w:color="auto"/>
              <w:right w:val="single" w:sz="4" w:space="0" w:color="auto"/>
            </w:tcBorders>
            <w:shd w:val="clear" w:color="auto" w:fill="auto"/>
            <w:noWrap/>
            <w:vAlign w:val="center"/>
          </w:tcPr>
          <w:p w14:paraId="60B47493" w14:textId="4246943D" w:rsidR="001A4B5B" w:rsidRPr="00AF3413" w:rsidRDefault="001A4B5B" w:rsidP="001A4B5B">
            <w:pPr>
              <w:widowControl/>
              <w:ind w:left="0" w:firstLine="0"/>
              <w:jc w:val="center"/>
              <w:rPr>
                <w:rFonts w:eastAsia="微軟正黑體" w:cstheme="minorHAnsi"/>
                <w:color w:val="000000"/>
                <w:kern w:val="0"/>
                <w:sz w:val="22"/>
              </w:rPr>
            </w:pPr>
          </w:p>
        </w:tc>
      </w:tr>
      <w:tr w:rsidR="00FF4157" w:rsidRPr="00AF3413" w14:paraId="4CF8B452"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tcPr>
          <w:p w14:paraId="0CFE627C" w14:textId="7F989BC5" w:rsidR="00FF4157"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4</w:t>
            </w:r>
          </w:p>
        </w:tc>
        <w:tc>
          <w:tcPr>
            <w:tcW w:w="6019" w:type="dxa"/>
            <w:tcBorders>
              <w:top w:val="nil"/>
              <w:left w:val="nil"/>
              <w:bottom w:val="single" w:sz="4" w:space="0" w:color="auto"/>
              <w:right w:val="single" w:sz="4" w:space="0" w:color="auto"/>
            </w:tcBorders>
            <w:shd w:val="clear" w:color="auto" w:fill="auto"/>
            <w:noWrap/>
            <w:vAlign w:val="center"/>
          </w:tcPr>
          <w:p w14:paraId="1614E7D8" w14:textId="2D91746B" w:rsidR="00FF4157"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開立資信證明</w:t>
            </w:r>
            <w:r w:rsidRPr="00AF3413">
              <w:rPr>
                <w:rFonts w:eastAsia="微軟正黑體" w:cstheme="minorHAnsi"/>
                <w:color w:val="000000"/>
                <w:kern w:val="0"/>
                <w:sz w:val="22"/>
              </w:rPr>
              <w:t>-</w:t>
            </w:r>
            <w:r w:rsidRPr="00AF3413">
              <w:rPr>
                <w:rFonts w:eastAsia="微軟正黑體" w:cstheme="minorHAnsi"/>
                <w:color w:val="000000"/>
                <w:kern w:val="0"/>
                <w:sz w:val="22"/>
              </w:rPr>
              <w:t>證明開立</w:t>
            </w:r>
          </w:p>
        </w:tc>
        <w:tc>
          <w:tcPr>
            <w:tcW w:w="1276" w:type="dxa"/>
            <w:tcBorders>
              <w:top w:val="nil"/>
              <w:left w:val="nil"/>
              <w:bottom w:val="single" w:sz="4" w:space="0" w:color="auto"/>
              <w:right w:val="single" w:sz="4" w:space="0" w:color="auto"/>
            </w:tcBorders>
            <w:shd w:val="clear" w:color="auto" w:fill="auto"/>
            <w:noWrap/>
            <w:vAlign w:val="center"/>
          </w:tcPr>
          <w:p w14:paraId="3B0F172C" w14:textId="77777777" w:rsidR="00FF4157" w:rsidRPr="00AF3413" w:rsidRDefault="00FF4157" w:rsidP="001A4B5B">
            <w:pPr>
              <w:widowControl/>
              <w:ind w:left="0" w:firstLine="0"/>
              <w:jc w:val="center"/>
              <w:rPr>
                <w:rFonts w:eastAsia="微軟正黑體" w:cstheme="minorHAnsi"/>
                <w:color w:val="000000"/>
                <w:kern w:val="0"/>
                <w:sz w:val="22"/>
              </w:rPr>
            </w:pPr>
          </w:p>
        </w:tc>
      </w:tr>
      <w:tr w:rsidR="001A4B5B" w:rsidRPr="00AF3413" w14:paraId="03FA9E7C"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5CC7B027" w14:textId="44C9DBB3"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5</w:t>
            </w:r>
          </w:p>
        </w:tc>
        <w:tc>
          <w:tcPr>
            <w:tcW w:w="6019" w:type="dxa"/>
            <w:tcBorders>
              <w:top w:val="nil"/>
              <w:left w:val="nil"/>
              <w:bottom w:val="single" w:sz="4" w:space="0" w:color="auto"/>
              <w:right w:val="single" w:sz="4" w:space="0" w:color="auto"/>
            </w:tcBorders>
            <w:shd w:val="clear" w:color="auto" w:fill="auto"/>
            <w:noWrap/>
            <w:vAlign w:val="center"/>
          </w:tcPr>
          <w:p w14:paraId="73BDACF2" w14:textId="58C5C5DC"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櫃員交易資料查詢</w:t>
            </w:r>
          </w:p>
        </w:tc>
        <w:tc>
          <w:tcPr>
            <w:tcW w:w="1276" w:type="dxa"/>
            <w:tcBorders>
              <w:top w:val="nil"/>
              <w:left w:val="nil"/>
              <w:bottom w:val="single" w:sz="4" w:space="0" w:color="auto"/>
              <w:right w:val="single" w:sz="4" w:space="0" w:color="auto"/>
            </w:tcBorders>
            <w:shd w:val="clear" w:color="auto" w:fill="auto"/>
            <w:noWrap/>
            <w:vAlign w:val="center"/>
          </w:tcPr>
          <w:p w14:paraId="4EA0A584" w14:textId="28B1B87C"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01D910FF"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409EB33E" w14:textId="4A03A88E"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6</w:t>
            </w:r>
          </w:p>
        </w:tc>
        <w:tc>
          <w:tcPr>
            <w:tcW w:w="6019" w:type="dxa"/>
            <w:tcBorders>
              <w:top w:val="nil"/>
              <w:left w:val="nil"/>
              <w:bottom w:val="single" w:sz="4" w:space="0" w:color="auto"/>
              <w:right w:val="single" w:sz="4" w:space="0" w:color="auto"/>
            </w:tcBorders>
            <w:shd w:val="clear" w:color="auto" w:fill="auto"/>
            <w:noWrap/>
            <w:vAlign w:val="center"/>
          </w:tcPr>
          <w:p w14:paraId="234F3435" w14:textId="73DFA6E1"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帳戶交易資料查詢</w:t>
            </w:r>
          </w:p>
        </w:tc>
        <w:tc>
          <w:tcPr>
            <w:tcW w:w="1276" w:type="dxa"/>
            <w:tcBorders>
              <w:top w:val="nil"/>
              <w:left w:val="nil"/>
              <w:bottom w:val="single" w:sz="4" w:space="0" w:color="auto"/>
              <w:right w:val="single" w:sz="4" w:space="0" w:color="auto"/>
            </w:tcBorders>
            <w:shd w:val="clear" w:color="auto" w:fill="auto"/>
            <w:noWrap/>
            <w:vAlign w:val="center"/>
          </w:tcPr>
          <w:p w14:paraId="30929133" w14:textId="44FF3C19"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541DDED9"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7F6DB457" w14:textId="2D7001DE"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7</w:t>
            </w:r>
          </w:p>
        </w:tc>
        <w:tc>
          <w:tcPr>
            <w:tcW w:w="6019" w:type="dxa"/>
            <w:tcBorders>
              <w:top w:val="nil"/>
              <w:left w:val="nil"/>
              <w:bottom w:val="single" w:sz="4" w:space="0" w:color="auto"/>
              <w:right w:val="single" w:sz="4" w:space="0" w:color="auto"/>
            </w:tcBorders>
            <w:shd w:val="clear" w:color="auto" w:fill="auto"/>
            <w:noWrap/>
            <w:vAlign w:val="center"/>
          </w:tcPr>
          <w:p w14:paraId="2EAC662B" w14:textId="4A25F015"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列印臨時對</w:t>
            </w:r>
            <w:proofErr w:type="gramStart"/>
            <w:r w:rsidRPr="00AF3413">
              <w:rPr>
                <w:rFonts w:eastAsia="微軟正黑體" w:cstheme="minorHAnsi"/>
                <w:color w:val="000000"/>
                <w:kern w:val="0"/>
                <w:sz w:val="22"/>
              </w:rPr>
              <w:t>帳單</w:t>
            </w:r>
            <w:proofErr w:type="gramEnd"/>
          </w:p>
        </w:tc>
        <w:tc>
          <w:tcPr>
            <w:tcW w:w="1276" w:type="dxa"/>
            <w:tcBorders>
              <w:top w:val="nil"/>
              <w:left w:val="nil"/>
              <w:bottom w:val="single" w:sz="4" w:space="0" w:color="auto"/>
              <w:right w:val="single" w:sz="4" w:space="0" w:color="auto"/>
            </w:tcBorders>
            <w:shd w:val="clear" w:color="auto" w:fill="auto"/>
            <w:noWrap/>
            <w:vAlign w:val="center"/>
          </w:tcPr>
          <w:p w14:paraId="26D85411" w14:textId="0EB156C3"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1CCA9E0F"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18FB2066" w14:textId="6F97E0DD"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8</w:t>
            </w:r>
          </w:p>
        </w:tc>
        <w:tc>
          <w:tcPr>
            <w:tcW w:w="6019" w:type="dxa"/>
            <w:tcBorders>
              <w:top w:val="nil"/>
              <w:left w:val="nil"/>
              <w:bottom w:val="single" w:sz="4" w:space="0" w:color="auto"/>
              <w:right w:val="single" w:sz="4" w:space="0" w:color="auto"/>
            </w:tcBorders>
            <w:shd w:val="clear" w:color="auto" w:fill="auto"/>
            <w:noWrap/>
            <w:vAlign w:val="center"/>
          </w:tcPr>
          <w:p w14:paraId="75169C4D" w14:textId="2DD3C238"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專</w:t>
            </w:r>
            <w:proofErr w:type="gramStart"/>
            <w:r w:rsidRPr="00AF3413">
              <w:rPr>
                <w:rFonts w:eastAsia="微軟正黑體" w:cstheme="minorHAnsi"/>
                <w:color w:val="000000"/>
                <w:kern w:val="0"/>
                <w:sz w:val="22"/>
              </w:rPr>
              <w:t>戶綜存定存結</w:t>
            </w:r>
            <w:proofErr w:type="gramEnd"/>
            <w:r w:rsidRPr="00AF3413">
              <w:rPr>
                <w:rFonts w:eastAsia="微軟正黑體" w:cstheme="minorHAnsi"/>
                <w:color w:val="000000"/>
                <w:kern w:val="0"/>
                <w:sz w:val="22"/>
              </w:rPr>
              <w:t>清列印</w:t>
            </w:r>
          </w:p>
        </w:tc>
        <w:tc>
          <w:tcPr>
            <w:tcW w:w="1276" w:type="dxa"/>
            <w:tcBorders>
              <w:top w:val="nil"/>
              <w:left w:val="nil"/>
              <w:bottom w:val="single" w:sz="4" w:space="0" w:color="auto"/>
              <w:right w:val="single" w:sz="4" w:space="0" w:color="auto"/>
            </w:tcBorders>
            <w:shd w:val="clear" w:color="auto" w:fill="auto"/>
            <w:noWrap/>
            <w:vAlign w:val="center"/>
          </w:tcPr>
          <w:p w14:paraId="7F773F76" w14:textId="445A3BD9"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458DB8A3"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41E7999" w14:textId="31BCB58A"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9</w:t>
            </w:r>
          </w:p>
        </w:tc>
        <w:tc>
          <w:tcPr>
            <w:tcW w:w="6019" w:type="dxa"/>
            <w:tcBorders>
              <w:top w:val="nil"/>
              <w:left w:val="nil"/>
              <w:bottom w:val="single" w:sz="4" w:space="0" w:color="auto"/>
              <w:right w:val="single" w:sz="4" w:space="0" w:color="auto"/>
            </w:tcBorders>
            <w:shd w:val="clear" w:color="auto" w:fill="auto"/>
            <w:noWrap/>
            <w:vAlign w:val="center"/>
          </w:tcPr>
          <w:p w14:paraId="402B9562" w14:textId="13235B0A"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專</w:t>
            </w:r>
            <w:proofErr w:type="gramStart"/>
            <w:r w:rsidRPr="00AF3413">
              <w:rPr>
                <w:rFonts w:eastAsia="微軟正黑體" w:cstheme="minorHAnsi"/>
                <w:color w:val="000000"/>
                <w:kern w:val="0"/>
                <w:sz w:val="22"/>
              </w:rPr>
              <w:t>戶綜存定存結</w:t>
            </w:r>
            <w:proofErr w:type="gramEnd"/>
            <w:r w:rsidRPr="00AF3413">
              <w:rPr>
                <w:rFonts w:eastAsia="微軟正黑體" w:cstheme="minorHAnsi"/>
                <w:color w:val="000000"/>
                <w:kern w:val="0"/>
                <w:sz w:val="22"/>
              </w:rPr>
              <w:t>清查詢</w:t>
            </w:r>
          </w:p>
        </w:tc>
        <w:tc>
          <w:tcPr>
            <w:tcW w:w="1276" w:type="dxa"/>
            <w:tcBorders>
              <w:top w:val="nil"/>
              <w:left w:val="nil"/>
              <w:bottom w:val="single" w:sz="4" w:space="0" w:color="auto"/>
              <w:right w:val="single" w:sz="4" w:space="0" w:color="auto"/>
            </w:tcBorders>
            <w:shd w:val="clear" w:color="auto" w:fill="auto"/>
            <w:noWrap/>
            <w:vAlign w:val="center"/>
          </w:tcPr>
          <w:p w14:paraId="630EB048" w14:textId="54B6D8D6"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70111E52"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8F11011" w14:textId="3F89E1BD"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10</w:t>
            </w:r>
          </w:p>
        </w:tc>
        <w:tc>
          <w:tcPr>
            <w:tcW w:w="6019" w:type="dxa"/>
            <w:tcBorders>
              <w:top w:val="nil"/>
              <w:left w:val="nil"/>
              <w:bottom w:val="single" w:sz="4" w:space="0" w:color="auto"/>
              <w:right w:val="single" w:sz="4" w:space="0" w:color="auto"/>
            </w:tcBorders>
            <w:shd w:val="clear" w:color="auto" w:fill="auto"/>
            <w:noWrap/>
            <w:vAlign w:val="center"/>
          </w:tcPr>
          <w:p w14:paraId="030247A1" w14:textId="35D3681D"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列印扣繳憑單</w:t>
            </w:r>
            <w:r w:rsidRPr="00AF3413">
              <w:rPr>
                <w:rFonts w:eastAsia="微軟正黑體" w:cstheme="minorHAnsi"/>
                <w:color w:val="000000"/>
                <w:kern w:val="0"/>
                <w:sz w:val="22"/>
              </w:rPr>
              <w:t>-</w:t>
            </w:r>
            <w:r w:rsidRPr="00AF3413">
              <w:rPr>
                <w:rFonts w:eastAsia="微軟正黑體" w:cstheme="minorHAnsi"/>
                <w:color w:val="000000"/>
                <w:kern w:val="0"/>
                <w:sz w:val="22"/>
              </w:rPr>
              <w:t>清單查詢</w:t>
            </w:r>
          </w:p>
        </w:tc>
        <w:tc>
          <w:tcPr>
            <w:tcW w:w="1276" w:type="dxa"/>
            <w:tcBorders>
              <w:top w:val="nil"/>
              <w:left w:val="nil"/>
              <w:bottom w:val="single" w:sz="4" w:space="0" w:color="auto"/>
              <w:right w:val="single" w:sz="4" w:space="0" w:color="auto"/>
            </w:tcBorders>
            <w:shd w:val="clear" w:color="auto" w:fill="auto"/>
            <w:noWrap/>
            <w:vAlign w:val="center"/>
          </w:tcPr>
          <w:p w14:paraId="09828ABD" w14:textId="05A95DE4" w:rsidR="001A4B5B" w:rsidRPr="00AF3413" w:rsidRDefault="001A4B5B" w:rsidP="001A4B5B">
            <w:pPr>
              <w:widowControl/>
              <w:ind w:left="0" w:firstLine="0"/>
              <w:jc w:val="center"/>
              <w:rPr>
                <w:rFonts w:eastAsia="微軟正黑體" w:cstheme="minorHAnsi"/>
                <w:color w:val="000000"/>
                <w:kern w:val="0"/>
                <w:sz w:val="22"/>
              </w:rPr>
            </w:pPr>
          </w:p>
        </w:tc>
      </w:tr>
      <w:tr w:rsidR="001A4B5B" w:rsidRPr="00AF3413" w14:paraId="565B033B" w14:textId="77777777" w:rsidTr="00DF40D1">
        <w:trPr>
          <w:trHeight w:val="260"/>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5BC52052" w14:textId="34FB4B1F" w:rsidR="001A4B5B" w:rsidRPr="00AF3413" w:rsidRDefault="00FF4157" w:rsidP="001A4B5B">
            <w:pPr>
              <w:widowControl/>
              <w:ind w:left="0" w:firstLine="0"/>
              <w:jc w:val="center"/>
              <w:rPr>
                <w:rFonts w:eastAsia="微軟正黑體" w:cstheme="minorHAnsi"/>
                <w:color w:val="000000"/>
                <w:kern w:val="0"/>
                <w:sz w:val="20"/>
                <w:szCs w:val="20"/>
              </w:rPr>
            </w:pPr>
            <w:r w:rsidRPr="00AF3413">
              <w:rPr>
                <w:rFonts w:eastAsia="微軟正黑體" w:cstheme="minorHAnsi"/>
                <w:color w:val="000000"/>
                <w:kern w:val="0"/>
                <w:sz w:val="20"/>
                <w:szCs w:val="20"/>
              </w:rPr>
              <w:t>11</w:t>
            </w:r>
          </w:p>
        </w:tc>
        <w:tc>
          <w:tcPr>
            <w:tcW w:w="6019" w:type="dxa"/>
            <w:tcBorders>
              <w:top w:val="nil"/>
              <w:left w:val="nil"/>
              <w:bottom w:val="single" w:sz="4" w:space="0" w:color="auto"/>
              <w:right w:val="single" w:sz="4" w:space="0" w:color="auto"/>
            </w:tcBorders>
            <w:shd w:val="clear" w:color="auto" w:fill="auto"/>
            <w:noWrap/>
            <w:vAlign w:val="center"/>
          </w:tcPr>
          <w:p w14:paraId="3475D41D" w14:textId="4D65E84B" w:rsidR="001A4B5B" w:rsidRPr="00AF3413" w:rsidRDefault="00FF4157" w:rsidP="001A4B5B">
            <w:pPr>
              <w:widowControl/>
              <w:ind w:left="0" w:firstLine="0"/>
              <w:rPr>
                <w:rFonts w:eastAsia="微軟正黑體" w:cstheme="minorHAnsi"/>
                <w:color w:val="000000"/>
                <w:kern w:val="0"/>
                <w:sz w:val="22"/>
              </w:rPr>
            </w:pPr>
            <w:r w:rsidRPr="00AF3413">
              <w:rPr>
                <w:rFonts w:eastAsia="微軟正黑體" w:cstheme="minorHAnsi"/>
                <w:color w:val="000000"/>
                <w:kern w:val="0"/>
                <w:sz w:val="22"/>
              </w:rPr>
              <w:t>列印扣繳憑單</w:t>
            </w:r>
            <w:r w:rsidRPr="00AF3413">
              <w:rPr>
                <w:rFonts w:eastAsia="微軟正黑體" w:cstheme="minorHAnsi"/>
                <w:color w:val="000000"/>
                <w:kern w:val="0"/>
                <w:sz w:val="22"/>
              </w:rPr>
              <w:t>-</w:t>
            </w:r>
            <w:r w:rsidRPr="00AF3413">
              <w:rPr>
                <w:rFonts w:eastAsia="微軟正黑體" w:cstheme="minorHAnsi"/>
                <w:color w:val="000000"/>
                <w:kern w:val="0"/>
                <w:sz w:val="22"/>
              </w:rPr>
              <w:t>列印</w:t>
            </w:r>
          </w:p>
        </w:tc>
        <w:tc>
          <w:tcPr>
            <w:tcW w:w="1276" w:type="dxa"/>
            <w:tcBorders>
              <w:top w:val="nil"/>
              <w:left w:val="nil"/>
              <w:bottom w:val="single" w:sz="4" w:space="0" w:color="auto"/>
              <w:right w:val="single" w:sz="4" w:space="0" w:color="auto"/>
            </w:tcBorders>
            <w:shd w:val="clear" w:color="auto" w:fill="auto"/>
            <w:noWrap/>
            <w:vAlign w:val="center"/>
          </w:tcPr>
          <w:p w14:paraId="27572CB6" w14:textId="4D83A6A1" w:rsidR="001A4B5B" w:rsidRPr="00AF3413" w:rsidRDefault="001A4B5B" w:rsidP="001A4B5B">
            <w:pPr>
              <w:widowControl/>
              <w:ind w:left="0" w:firstLine="0"/>
              <w:jc w:val="center"/>
              <w:rPr>
                <w:rFonts w:eastAsia="微軟正黑體" w:cstheme="minorHAnsi"/>
                <w:color w:val="000000"/>
                <w:kern w:val="0"/>
                <w:sz w:val="22"/>
              </w:rPr>
            </w:pPr>
          </w:p>
        </w:tc>
      </w:tr>
    </w:tbl>
    <w:p w14:paraId="015EA217" w14:textId="77777777" w:rsidR="001A4B5B" w:rsidRPr="00AF3413" w:rsidRDefault="001A4B5B" w:rsidP="001A4B5B">
      <w:pPr>
        <w:ind w:left="426" w:firstLine="0"/>
        <w:rPr>
          <w:rFonts w:eastAsia="微軟正黑體" w:cstheme="minorHAnsi"/>
        </w:rPr>
      </w:pPr>
    </w:p>
    <w:p w14:paraId="37DFA49C" w14:textId="5C017C4E" w:rsidR="00EC2C47" w:rsidRPr="00AF3413" w:rsidRDefault="00EC2C47">
      <w:pPr>
        <w:widowControl/>
        <w:ind w:left="0" w:firstLine="0"/>
        <w:rPr>
          <w:rFonts w:eastAsia="微軟正黑體" w:cstheme="minorHAnsi"/>
        </w:rPr>
      </w:pPr>
      <w:r w:rsidRPr="00AF3413">
        <w:rPr>
          <w:rFonts w:eastAsia="微軟正黑體" w:cstheme="minorHAnsi"/>
        </w:rPr>
        <w:br w:type="page"/>
      </w:r>
    </w:p>
    <w:p w14:paraId="2C4A8F60" w14:textId="77777777" w:rsidR="00C610C9" w:rsidRPr="00AF3413" w:rsidRDefault="00C610C9">
      <w:pPr>
        <w:pStyle w:val="10"/>
        <w:numPr>
          <w:ilvl w:val="0"/>
          <w:numId w:val="1"/>
        </w:numPr>
        <w:rPr>
          <w:rFonts w:asciiTheme="minorHAnsi" w:hAnsiTheme="minorHAnsi" w:cstheme="minorHAnsi"/>
        </w:rPr>
      </w:pPr>
      <w:bookmarkStart w:id="996" w:name="_Toc107392716"/>
      <w:bookmarkStart w:id="997" w:name="_Toc111191265"/>
      <w:bookmarkStart w:id="998" w:name="_Toc149924153"/>
      <w:r w:rsidRPr="00AF3413">
        <w:rPr>
          <w:rFonts w:asciiTheme="minorHAnsi" w:hAnsiTheme="minorHAnsi" w:cstheme="minorHAnsi"/>
        </w:rPr>
        <w:lastRenderedPageBreak/>
        <w:t>輸出</w:t>
      </w:r>
      <w:r w:rsidRPr="00AF3413">
        <w:rPr>
          <w:rFonts w:asciiTheme="minorHAnsi" w:hAnsiTheme="minorHAnsi" w:cstheme="minorHAnsi"/>
        </w:rPr>
        <w:t>/</w:t>
      </w:r>
      <w:r w:rsidRPr="00AF3413">
        <w:rPr>
          <w:rFonts w:asciiTheme="minorHAnsi" w:hAnsiTheme="minorHAnsi" w:cstheme="minorHAnsi"/>
        </w:rPr>
        <w:t>入與報表</w:t>
      </w:r>
      <w:r w:rsidRPr="00AF3413">
        <w:rPr>
          <w:rFonts w:asciiTheme="minorHAnsi" w:hAnsiTheme="minorHAnsi" w:cstheme="minorHAnsi"/>
        </w:rPr>
        <w:t xml:space="preserve"> I/O and Report</w:t>
      </w:r>
      <w:bookmarkEnd w:id="996"/>
      <w:bookmarkEnd w:id="997"/>
      <w:bookmarkEnd w:id="998"/>
    </w:p>
    <w:p w14:paraId="7258506D" w14:textId="7904D154" w:rsidR="00385D76" w:rsidRPr="00AF3413" w:rsidRDefault="00C610C9" w:rsidP="00B559C7">
      <w:pPr>
        <w:pStyle w:val="10"/>
        <w:ind w:left="993"/>
        <w:rPr>
          <w:rFonts w:asciiTheme="minorHAnsi" w:hAnsiTheme="minorHAnsi" w:cstheme="minorHAnsi"/>
        </w:rPr>
      </w:pPr>
      <w:bookmarkStart w:id="999" w:name="_Toc107392717"/>
      <w:bookmarkStart w:id="1000" w:name="_Toc111191266"/>
      <w:bookmarkStart w:id="1001" w:name="_Toc149924154"/>
      <w:r w:rsidRPr="00AF3413">
        <w:rPr>
          <w:rFonts w:asciiTheme="minorHAnsi" w:hAnsiTheme="minorHAnsi" w:cstheme="minorHAnsi"/>
        </w:rPr>
        <w:t>報表憑證清單</w:t>
      </w:r>
      <w:r w:rsidRPr="00AF3413">
        <w:rPr>
          <w:rFonts w:asciiTheme="minorHAnsi" w:hAnsiTheme="minorHAnsi" w:cstheme="minorHAnsi"/>
        </w:rPr>
        <w:t xml:space="preserve"> Report List</w:t>
      </w:r>
      <w:bookmarkEnd w:id="999"/>
      <w:bookmarkEnd w:id="1000"/>
      <w:bookmarkEnd w:id="1001"/>
    </w:p>
    <w:p w14:paraId="4A0E7B8F" w14:textId="77777777" w:rsidR="00000963" w:rsidRPr="00AF3413" w:rsidRDefault="00000963" w:rsidP="00000963">
      <w:pPr>
        <w:pStyle w:val="af2"/>
        <w:numPr>
          <w:ilvl w:val="3"/>
          <w:numId w:val="32"/>
        </w:numPr>
        <w:ind w:leftChars="0" w:left="993"/>
        <w:rPr>
          <w:rFonts w:eastAsia="微軟正黑體" w:cstheme="minorHAnsi"/>
        </w:rPr>
      </w:pPr>
      <w:r w:rsidRPr="00AF3413">
        <w:rPr>
          <w:rFonts w:eastAsia="微軟正黑體" w:cstheme="minorHAnsi"/>
        </w:rPr>
        <w:t>存款證明日報表</w:t>
      </w:r>
    </w:p>
    <w:p w14:paraId="28A6FECF" w14:textId="77777777" w:rsidR="00000963" w:rsidRPr="00AF3413" w:rsidRDefault="00000963" w:rsidP="00000963">
      <w:pPr>
        <w:pStyle w:val="af2"/>
        <w:numPr>
          <w:ilvl w:val="3"/>
          <w:numId w:val="32"/>
        </w:numPr>
        <w:ind w:leftChars="0" w:left="993"/>
        <w:rPr>
          <w:rFonts w:eastAsia="微軟正黑體" w:cstheme="minorHAnsi"/>
        </w:rPr>
      </w:pPr>
      <w:r w:rsidRPr="00AF3413">
        <w:rPr>
          <w:rFonts w:eastAsia="微軟正黑體" w:cstheme="minorHAnsi"/>
        </w:rPr>
        <w:t>存款證明查核表</w:t>
      </w:r>
    </w:p>
    <w:p w14:paraId="47D2B83B" w14:textId="51860059" w:rsidR="00D30C7A" w:rsidRPr="00AF3413" w:rsidRDefault="000B2F70" w:rsidP="00D30C7A">
      <w:pPr>
        <w:pStyle w:val="10"/>
        <w:ind w:left="993"/>
        <w:rPr>
          <w:rFonts w:asciiTheme="minorHAnsi" w:hAnsiTheme="minorHAnsi" w:cstheme="minorHAnsi"/>
        </w:rPr>
      </w:pPr>
      <w:bookmarkStart w:id="1002" w:name="_Toc149924155"/>
      <w:r w:rsidRPr="00AF3413">
        <w:rPr>
          <w:rFonts w:asciiTheme="minorHAnsi" w:hAnsiTheme="minorHAnsi" w:cstheme="minorHAnsi"/>
        </w:rPr>
        <w:t>報表樣張</w:t>
      </w:r>
      <w:r w:rsidRPr="00AF3413">
        <w:rPr>
          <w:rFonts w:asciiTheme="minorHAnsi" w:hAnsiTheme="minorHAnsi" w:cstheme="minorHAnsi"/>
        </w:rPr>
        <w:t xml:space="preserve"> Report Sample</w:t>
      </w:r>
      <w:bookmarkEnd w:id="1002"/>
    </w:p>
    <w:p w14:paraId="34C3E924" w14:textId="77777777" w:rsidR="00000963" w:rsidRPr="00AF3413" w:rsidRDefault="00000963" w:rsidP="00000963">
      <w:pPr>
        <w:pStyle w:val="af2"/>
        <w:numPr>
          <w:ilvl w:val="0"/>
          <w:numId w:val="144"/>
        </w:numPr>
        <w:ind w:leftChars="0" w:left="993"/>
        <w:rPr>
          <w:rFonts w:eastAsia="微軟正黑體" w:cstheme="minorHAnsi"/>
        </w:rPr>
      </w:pPr>
      <w:bookmarkStart w:id="1003" w:name="_Toc107392720"/>
      <w:bookmarkStart w:id="1004" w:name="_Toc111191267"/>
      <w:r w:rsidRPr="00AF3413">
        <w:rPr>
          <w:rFonts w:eastAsia="微軟正黑體" w:cstheme="minorHAnsi"/>
        </w:rPr>
        <w:t>存款證明日報表</w:t>
      </w:r>
    </w:p>
    <w:p w14:paraId="5AD3EBEF" w14:textId="77777777" w:rsidR="00000963" w:rsidRPr="00AF3413" w:rsidRDefault="00000963" w:rsidP="00000963">
      <w:pPr>
        <w:ind w:left="513" w:firstLine="0"/>
        <w:rPr>
          <w:rFonts w:eastAsia="微軟正黑體" w:cstheme="minorHAnsi"/>
        </w:rPr>
      </w:pPr>
      <w:r w:rsidRPr="00AF3413">
        <w:rPr>
          <w:rFonts w:eastAsia="微軟正黑體" w:cstheme="minorHAnsi"/>
          <w:noProof/>
        </w:rPr>
        <w:drawing>
          <wp:inline distT="0" distB="0" distL="0" distR="0" wp14:anchorId="65F6CCE2" wp14:editId="481EF309">
            <wp:extent cx="5671185" cy="1606550"/>
            <wp:effectExtent l="0" t="0" r="5715" b="0"/>
            <wp:docPr id="279717200" name="圖片 279717200" descr="一張含有 文字, 收據, 字型, 白色 的圖片&#10;&#10;自動產生的描述">
              <a:extLst xmlns:a="http://schemas.openxmlformats.org/drawingml/2006/main">
                <a:ext uri="{FF2B5EF4-FFF2-40B4-BE49-F238E27FC236}">
                  <a16:creationId xmlns:a16="http://schemas.microsoft.com/office/drawing/2014/main" id="{A5493227-2D64-C2FB-1BED-87E6C0C28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收據, 字型, 白色 的圖片&#10;&#10;自動產生的描述">
                      <a:extLst>
                        <a:ext uri="{FF2B5EF4-FFF2-40B4-BE49-F238E27FC236}">
                          <a16:creationId xmlns:a16="http://schemas.microsoft.com/office/drawing/2014/main" id="{A5493227-2D64-C2FB-1BED-87E6C0C2887B}"/>
                        </a:ext>
                      </a:extLst>
                    </pic:cNvPr>
                    <pic:cNvPicPr>
                      <a:picLocks noChangeAspect="1"/>
                    </pic:cNvPicPr>
                  </pic:nvPicPr>
                  <pic:blipFill>
                    <a:blip r:embed="rId52"/>
                    <a:stretch>
                      <a:fillRect/>
                    </a:stretch>
                  </pic:blipFill>
                  <pic:spPr>
                    <a:xfrm>
                      <a:off x="0" y="0"/>
                      <a:ext cx="5671185" cy="1606550"/>
                    </a:xfrm>
                    <a:prstGeom prst="rect">
                      <a:avLst/>
                    </a:prstGeom>
                  </pic:spPr>
                </pic:pic>
              </a:graphicData>
            </a:graphic>
          </wp:inline>
        </w:drawing>
      </w:r>
    </w:p>
    <w:p w14:paraId="0F0F1235" w14:textId="77777777" w:rsidR="00000963" w:rsidRPr="00AF3413" w:rsidRDefault="00000963" w:rsidP="00000963">
      <w:pPr>
        <w:pStyle w:val="af2"/>
        <w:numPr>
          <w:ilvl w:val="0"/>
          <w:numId w:val="144"/>
        </w:numPr>
        <w:ind w:leftChars="0" w:left="993"/>
        <w:rPr>
          <w:rFonts w:eastAsia="微軟正黑體" w:cstheme="minorHAnsi"/>
        </w:rPr>
      </w:pPr>
      <w:r w:rsidRPr="00AF3413">
        <w:rPr>
          <w:rFonts w:eastAsia="微軟正黑體" w:cstheme="minorHAnsi"/>
        </w:rPr>
        <w:t>存款證明查核表</w:t>
      </w:r>
    </w:p>
    <w:p w14:paraId="503A41B0" w14:textId="77777777" w:rsidR="00000963" w:rsidRPr="00AF3413" w:rsidRDefault="00000963" w:rsidP="00000963">
      <w:pPr>
        <w:ind w:left="513" w:firstLine="0"/>
        <w:rPr>
          <w:rFonts w:eastAsia="微軟正黑體" w:cstheme="minorHAnsi"/>
        </w:rPr>
      </w:pPr>
      <w:r w:rsidRPr="00AF3413">
        <w:rPr>
          <w:rFonts w:eastAsia="微軟正黑體" w:cstheme="minorHAnsi"/>
          <w:noProof/>
        </w:rPr>
        <w:drawing>
          <wp:inline distT="0" distB="0" distL="0" distR="0" wp14:anchorId="665E808D" wp14:editId="5E8051A1">
            <wp:extent cx="5671185" cy="1293911"/>
            <wp:effectExtent l="0" t="0" r="5715" b="1905"/>
            <wp:docPr id="426379796" name="圖片 426379796">
              <a:extLst xmlns:a="http://schemas.openxmlformats.org/drawingml/2006/main">
                <a:ext uri="{FF2B5EF4-FFF2-40B4-BE49-F238E27FC236}">
                  <a16:creationId xmlns:a16="http://schemas.microsoft.com/office/drawing/2014/main" id="{9E24A11A-70CB-1E02-DE64-B615294CF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9796" name="圖片 426379796">
                      <a:extLst>
                        <a:ext uri="{FF2B5EF4-FFF2-40B4-BE49-F238E27FC236}">
                          <a16:creationId xmlns:a16="http://schemas.microsoft.com/office/drawing/2014/main" id="{9E24A11A-70CB-1E02-DE64-B615294CF634}"/>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71185" cy="1293911"/>
                    </a:xfrm>
                    <a:prstGeom prst="rect">
                      <a:avLst/>
                    </a:prstGeom>
                    <a:noFill/>
                    <a:ln w="9525">
                      <a:noFill/>
                      <a:miter lim="800000"/>
                      <a:headEnd/>
                      <a:tailEnd/>
                    </a:ln>
                  </pic:spPr>
                </pic:pic>
              </a:graphicData>
            </a:graphic>
          </wp:inline>
        </w:drawing>
      </w:r>
    </w:p>
    <w:p w14:paraId="1745F26F" w14:textId="3DAB5063" w:rsidR="00D30C7A" w:rsidRPr="00AF3413" w:rsidRDefault="00C610C9">
      <w:pPr>
        <w:pStyle w:val="10"/>
        <w:numPr>
          <w:ilvl w:val="0"/>
          <w:numId w:val="1"/>
        </w:numPr>
        <w:rPr>
          <w:rFonts w:asciiTheme="minorHAnsi" w:hAnsiTheme="minorHAnsi" w:cstheme="minorHAnsi"/>
        </w:rPr>
      </w:pPr>
      <w:bookmarkStart w:id="1005" w:name="_Toc149924156"/>
      <w:r w:rsidRPr="00AF3413">
        <w:rPr>
          <w:rFonts w:asciiTheme="minorHAnsi" w:hAnsiTheme="minorHAnsi" w:cstheme="minorHAnsi"/>
        </w:rPr>
        <w:t>介面整合</w:t>
      </w:r>
      <w:bookmarkEnd w:id="1003"/>
      <w:bookmarkEnd w:id="1004"/>
      <w:bookmarkEnd w:id="1005"/>
    </w:p>
    <w:p w14:paraId="5BDEC818" w14:textId="2E8EAE09" w:rsidR="005E439D" w:rsidRPr="00AF3413" w:rsidRDefault="00AE429D" w:rsidP="00051B4F">
      <w:pPr>
        <w:pStyle w:val="af2"/>
        <w:ind w:leftChars="0" w:left="425" w:firstLine="0"/>
        <w:rPr>
          <w:rFonts w:eastAsia="微軟正黑體" w:cstheme="minorHAnsi"/>
        </w:rPr>
      </w:pPr>
      <w:bookmarkStart w:id="1006" w:name="_Toc107392722"/>
      <w:bookmarkStart w:id="1007" w:name="_Toc111191269"/>
      <w:r w:rsidRPr="00AF3413">
        <w:rPr>
          <w:rFonts w:eastAsia="微軟正黑體" w:cstheme="minorHAnsi"/>
        </w:rPr>
        <w:t>N/A</w:t>
      </w:r>
    </w:p>
    <w:p w14:paraId="2D58D216" w14:textId="460DD1BD" w:rsidR="00723919" w:rsidRPr="00AF3413" w:rsidRDefault="00C610C9">
      <w:pPr>
        <w:pStyle w:val="10"/>
        <w:numPr>
          <w:ilvl w:val="0"/>
          <w:numId w:val="1"/>
        </w:numPr>
        <w:rPr>
          <w:rFonts w:asciiTheme="minorHAnsi" w:hAnsiTheme="minorHAnsi" w:cstheme="minorHAnsi"/>
        </w:rPr>
      </w:pPr>
      <w:bookmarkStart w:id="1008" w:name="_Toc149924157"/>
      <w:r w:rsidRPr="00AF3413">
        <w:rPr>
          <w:rFonts w:asciiTheme="minorHAnsi" w:hAnsiTheme="minorHAnsi" w:cstheme="minorHAnsi"/>
        </w:rPr>
        <w:t>批次與服務</w:t>
      </w:r>
      <w:r w:rsidRPr="00AF3413">
        <w:rPr>
          <w:rFonts w:asciiTheme="minorHAnsi" w:hAnsiTheme="minorHAnsi" w:cstheme="minorHAnsi"/>
        </w:rPr>
        <w:t xml:space="preserve"> Batch/Service</w:t>
      </w:r>
      <w:bookmarkStart w:id="1009" w:name="_Toc105589221"/>
      <w:bookmarkStart w:id="1010" w:name="_Toc107392723"/>
      <w:bookmarkStart w:id="1011" w:name="_Toc111191270"/>
      <w:bookmarkEnd w:id="1006"/>
      <w:bookmarkEnd w:id="1007"/>
      <w:bookmarkEnd w:id="1008"/>
    </w:p>
    <w:p w14:paraId="1B342ABD" w14:textId="0D2AE8C2" w:rsidR="00D54FC0" w:rsidRPr="00AF3413" w:rsidRDefault="00D54FC0" w:rsidP="00D54FC0">
      <w:pPr>
        <w:pStyle w:val="af2"/>
        <w:numPr>
          <w:ilvl w:val="0"/>
          <w:numId w:val="143"/>
        </w:numPr>
        <w:ind w:leftChars="0"/>
        <w:rPr>
          <w:rFonts w:eastAsia="微軟正黑體" w:cstheme="minorHAnsi"/>
        </w:rPr>
      </w:pPr>
      <w:r w:rsidRPr="00AF3413">
        <w:rPr>
          <w:rFonts w:eastAsia="微軟正黑體" w:cstheme="minorHAnsi"/>
        </w:rPr>
        <w:t>每日批次留存核心台外幣存款餘額。</w:t>
      </w:r>
    </w:p>
    <w:p w14:paraId="7B26593B" w14:textId="6E14E5A8" w:rsidR="00681707" w:rsidRPr="00AF3413" w:rsidRDefault="00681707" w:rsidP="00434199">
      <w:pPr>
        <w:ind w:left="0" w:firstLine="0"/>
        <w:rPr>
          <w:rFonts w:eastAsia="微軟正黑體" w:cstheme="minorHAnsi"/>
        </w:rPr>
      </w:pPr>
    </w:p>
    <w:p w14:paraId="32BB534C" w14:textId="77777777" w:rsidR="00681707" w:rsidRPr="00AF3413" w:rsidRDefault="00681707">
      <w:pPr>
        <w:widowControl/>
        <w:ind w:left="0" w:firstLine="0"/>
        <w:rPr>
          <w:rFonts w:eastAsia="微軟正黑體" w:cstheme="minorHAnsi"/>
        </w:rPr>
      </w:pPr>
      <w:r w:rsidRPr="00AF3413">
        <w:rPr>
          <w:rFonts w:eastAsia="微軟正黑體" w:cstheme="minorHAnsi"/>
        </w:rPr>
        <w:br w:type="page"/>
      </w:r>
    </w:p>
    <w:p w14:paraId="7F6FF920" w14:textId="1F52C311" w:rsidR="00921696" w:rsidRPr="00AF3413" w:rsidRDefault="00921696" w:rsidP="00921696">
      <w:pPr>
        <w:pStyle w:val="10"/>
        <w:numPr>
          <w:ilvl w:val="0"/>
          <w:numId w:val="2"/>
        </w:numPr>
        <w:rPr>
          <w:rFonts w:asciiTheme="minorHAnsi" w:hAnsiTheme="minorHAnsi" w:cstheme="minorHAnsi"/>
          <w:szCs w:val="28"/>
        </w:rPr>
      </w:pPr>
      <w:bookmarkStart w:id="1012" w:name="_Toc107392729"/>
      <w:bookmarkStart w:id="1013" w:name="_Toc149924158"/>
      <w:bookmarkStart w:id="1014" w:name="_Toc107392730"/>
      <w:bookmarkStart w:id="1015" w:name="_Toc111191271"/>
      <w:bookmarkEnd w:id="1009"/>
      <w:bookmarkEnd w:id="1010"/>
      <w:bookmarkEnd w:id="1011"/>
      <w:r w:rsidRPr="00AF3413">
        <w:rPr>
          <w:rFonts w:asciiTheme="minorHAnsi" w:hAnsiTheme="minorHAnsi" w:cstheme="minorHAnsi"/>
          <w:szCs w:val="28"/>
        </w:rPr>
        <w:lastRenderedPageBreak/>
        <w:t>轉換需求</w:t>
      </w:r>
      <w:r w:rsidRPr="00AF3413">
        <w:rPr>
          <w:rFonts w:asciiTheme="minorHAnsi" w:hAnsiTheme="minorHAnsi" w:cstheme="minorHAnsi"/>
          <w:szCs w:val="28"/>
        </w:rPr>
        <w:t xml:space="preserve"> Data Migration</w:t>
      </w:r>
      <w:bookmarkEnd w:id="1012"/>
      <w:bookmarkEnd w:id="1013"/>
      <w:r w:rsidRPr="00AF3413">
        <w:rPr>
          <w:rFonts w:asciiTheme="minorHAnsi" w:hAnsiTheme="minorHAnsi" w:cstheme="minorHAnsi"/>
          <w:szCs w:val="28"/>
        </w:rPr>
        <w:t xml:space="preserve"> </w:t>
      </w:r>
    </w:p>
    <w:p w14:paraId="05B52E66" w14:textId="0870E35E" w:rsidR="00921696" w:rsidRPr="00AF3413" w:rsidRDefault="00EB4486" w:rsidP="00EB4486">
      <w:pPr>
        <w:rPr>
          <w:rFonts w:eastAsia="微軟正黑體" w:cstheme="minorHAnsi"/>
        </w:rPr>
      </w:pPr>
      <w:r w:rsidRPr="00AF3413">
        <w:rPr>
          <w:rFonts w:eastAsia="微軟正黑體" w:cstheme="minorHAnsi"/>
        </w:rPr>
        <w:t>N/A</w:t>
      </w:r>
    </w:p>
    <w:p w14:paraId="12C1B694" w14:textId="77777777" w:rsidR="00921696" w:rsidRPr="00AF3413" w:rsidRDefault="00921696" w:rsidP="00921696">
      <w:pPr>
        <w:ind w:left="0" w:firstLine="0"/>
        <w:rPr>
          <w:rFonts w:eastAsia="微軟正黑體" w:cstheme="minorHAnsi"/>
        </w:rPr>
      </w:pPr>
    </w:p>
    <w:p w14:paraId="2C861619" w14:textId="77777777" w:rsidR="00921696" w:rsidRPr="00AF3413" w:rsidRDefault="00921696" w:rsidP="00921696">
      <w:pPr>
        <w:widowControl/>
        <w:ind w:left="0" w:firstLine="0"/>
        <w:rPr>
          <w:rFonts w:eastAsia="微軟正黑體" w:cstheme="minorHAnsi"/>
        </w:rPr>
      </w:pPr>
      <w:r w:rsidRPr="00AF3413">
        <w:rPr>
          <w:rFonts w:eastAsia="微軟正黑體" w:cstheme="minorHAnsi"/>
        </w:rPr>
        <w:br w:type="page"/>
      </w:r>
    </w:p>
    <w:p w14:paraId="49831FC0" w14:textId="610CE489" w:rsidR="007C79E3" w:rsidRPr="00AF3413" w:rsidRDefault="00C610C9" w:rsidP="007C79E3">
      <w:pPr>
        <w:pStyle w:val="10"/>
        <w:numPr>
          <w:ilvl w:val="0"/>
          <w:numId w:val="6"/>
        </w:numPr>
        <w:rPr>
          <w:rFonts w:asciiTheme="minorHAnsi" w:hAnsiTheme="minorHAnsi" w:cstheme="minorHAnsi"/>
        </w:rPr>
      </w:pPr>
      <w:bookmarkStart w:id="1016" w:name="_Toc149924159"/>
      <w:r w:rsidRPr="00AF3413">
        <w:rPr>
          <w:rFonts w:asciiTheme="minorHAnsi" w:hAnsiTheme="minorHAnsi" w:cstheme="minorHAnsi"/>
        </w:rPr>
        <w:lastRenderedPageBreak/>
        <w:t>附件</w:t>
      </w:r>
      <w:r w:rsidRPr="00AF3413">
        <w:rPr>
          <w:rFonts w:asciiTheme="minorHAnsi" w:hAnsiTheme="minorHAnsi" w:cstheme="minorHAnsi"/>
        </w:rPr>
        <w:t xml:space="preserve"> Appendix</w:t>
      </w:r>
      <w:bookmarkEnd w:id="1014"/>
      <w:bookmarkEnd w:id="1015"/>
      <w:bookmarkEnd w:id="1016"/>
    </w:p>
    <w:p w14:paraId="3BCDEDEB" w14:textId="22C2F6B3" w:rsidR="007C79E3" w:rsidRPr="00AF3413" w:rsidRDefault="00D03EFA" w:rsidP="007C79E3">
      <w:pPr>
        <w:ind w:left="0" w:firstLine="0"/>
        <w:rPr>
          <w:rFonts w:eastAsia="微軟正黑體" w:cstheme="minorHAnsi"/>
        </w:rPr>
      </w:pPr>
      <w:r w:rsidRPr="00AF3413">
        <w:rPr>
          <w:rFonts w:eastAsia="微軟正黑體" w:cstheme="minorHAnsi"/>
        </w:rPr>
        <w:t>附件一：分行清單</w:t>
      </w:r>
      <w:proofErr w:type="gramStart"/>
      <w:r w:rsidRPr="00AF3413">
        <w:rPr>
          <w:rFonts w:eastAsia="微軟正黑體" w:cstheme="minorHAnsi"/>
        </w:rPr>
        <w:t>檔</w:t>
      </w:r>
      <w:proofErr w:type="gramEnd"/>
    </w:p>
    <w:bookmarkStart w:id="1017" w:name="_MON_1745327174"/>
    <w:bookmarkEnd w:id="1017"/>
    <w:p w14:paraId="2C7F004E" w14:textId="2FDD46F6" w:rsidR="00D03EFA" w:rsidRPr="00AF3413" w:rsidRDefault="00E83D0E" w:rsidP="007C79E3">
      <w:pPr>
        <w:ind w:left="0" w:firstLine="0"/>
        <w:rPr>
          <w:rFonts w:eastAsia="微軟正黑體" w:cstheme="minorHAnsi"/>
        </w:rPr>
      </w:pPr>
      <w:r w:rsidRPr="00AF3413">
        <w:rPr>
          <w:rFonts w:eastAsia="微軟正黑體" w:cstheme="minorHAnsi"/>
          <w:noProof/>
        </w:rPr>
        <w:object w:dxaOrig="1341" w:dyaOrig="907" w14:anchorId="3D0E7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68.75pt;height:46.9pt;mso-width-percent:0;mso-height-percent:0;mso-width-percent:0;mso-height-percent:0" o:ole="">
            <v:imagedata r:id="rId78" o:title=""/>
          </v:shape>
          <o:OLEObject Type="Embed" ProgID="Excel.OpenDocumentSpreadsheet.12" ShapeID="_x0000_i1027" DrawAspect="Icon" ObjectID="_1782287472" r:id="rId79"/>
        </w:object>
      </w:r>
    </w:p>
    <w:p w14:paraId="76D825F6" w14:textId="77BDFF94" w:rsidR="00A27F7B" w:rsidRPr="00AF3413" w:rsidRDefault="00A27F7B" w:rsidP="007C79E3">
      <w:pPr>
        <w:ind w:left="0" w:firstLine="0"/>
        <w:rPr>
          <w:rFonts w:eastAsia="微軟正黑體" w:cstheme="minorHAnsi"/>
        </w:rPr>
      </w:pPr>
      <w:r w:rsidRPr="00AF3413">
        <w:rPr>
          <w:rFonts w:eastAsia="微軟正黑體" w:cstheme="minorHAnsi"/>
        </w:rPr>
        <w:t>附件</w:t>
      </w:r>
      <w:r w:rsidR="00921696" w:rsidRPr="00AF3413">
        <w:rPr>
          <w:rFonts w:eastAsia="微軟正黑體" w:cstheme="minorHAnsi"/>
        </w:rPr>
        <w:t>二</w:t>
      </w:r>
      <w:r w:rsidRPr="00AF3413">
        <w:rPr>
          <w:rFonts w:eastAsia="微軟正黑體" w:cstheme="minorHAnsi"/>
        </w:rPr>
        <w:t>：幣別檔</w:t>
      </w:r>
    </w:p>
    <w:bookmarkStart w:id="1018" w:name="_MON_1733426774"/>
    <w:bookmarkEnd w:id="1018"/>
    <w:p w14:paraId="76693D95" w14:textId="5CBE4BDB" w:rsidR="003436F1" w:rsidRPr="00AF3413" w:rsidRDefault="00E83D0E" w:rsidP="007C79E3">
      <w:pPr>
        <w:ind w:left="0" w:firstLine="0"/>
        <w:rPr>
          <w:rFonts w:eastAsia="微軟正黑體" w:cstheme="minorHAnsi"/>
        </w:rPr>
      </w:pPr>
      <w:r w:rsidRPr="00AF3413">
        <w:rPr>
          <w:rFonts w:eastAsia="微軟正黑體" w:cstheme="minorHAnsi"/>
          <w:noProof/>
        </w:rPr>
        <w:object w:dxaOrig="1504" w:dyaOrig="1021" w14:anchorId="6B6F9A50">
          <v:shape id="_x0000_i1028" type="#_x0000_t75" alt="" style="width:74.85pt;height:51.8pt;mso-width-percent:0;mso-height-percent:0;mso-width-percent:0;mso-height-percent:0" o:ole="">
            <v:imagedata r:id="rId80" o:title=""/>
          </v:shape>
          <o:OLEObject Type="Embed" ProgID="Excel.Sheet.8" ShapeID="_x0000_i1028" DrawAspect="Icon" ObjectID="_1782287473" r:id="rId81"/>
        </w:object>
      </w:r>
    </w:p>
    <w:p w14:paraId="3BF66D69" w14:textId="7451CDDE" w:rsidR="00BA245C" w:rsidRPr="00AF3413" w:rsidRDefault="00BA245C" w:rsidP="00BA245C">
      <w:pPr>
        <w:ind w:left="0" w:firstLine="0"/>
        <w:rPr>
          <w:rFonts w:eastAsia="微軟正黑體" w:cstheme="minorHAnsi"/>
        </w:rPr>
      </w:pPr>
      <w:r w:rsidRPr="00AF3413">
        <w:rPr>
          <w:rFonts w:eastAsia="微軟正黑體" w:cstheme="minorHAnsi"/>
        </w:rPr>
        <w:t>附件</w:t>
      </w:r>
      <w:proofErr w:type="gramStart"/>
      <w:r w:rsidR="00921696" w:rsidRPr="00AF3413">
        <w:rPr>
          <w:rFonts w:eastAsia="微軟正黑體" w:cstheme="minorHAnsi"/>
        </w:rPr>
        <w:t>三</w:t>
      </w:r>
      <w:proofErr w:type="gramEnd"/>
      <w:r w:rsidRPr="00AF3413">
        <w:rPr>
          <w:rFonts w:eastAsia="微軟正黑體" w:cstheme="minorHAnsi"/>
        </w:rPr>
        <w:t>：國家代碼</w:t>
      </w:r>
    </w:p>
    <w:bookmarkStart w:id="1019" w:name="_MON_1733484579"/>
    <w:bookmarkEnd w:id="1019"/>
    <w:p w14:paraId="4A87F7A4" w14:textId="6F869F05" w:rsidR="003344CB" w:rsidRPr="00AF3413" w:rsidRDefault="00E83D0E" w:rsidP="007C79E3">
      <w:pPr>
        <w:ind w:left="0" w:firstLine="0"/>
        <w:rPr>
          <w:rFonts w:eastAsia="微軟正黑體" w:cstheme="minorHAnsi"/>
        </w:rPr>
      </w:pPr>
      <w:r w:rsidRPr="00AF3413">
        <w:rPr>
          <w:rFonts w:eastAsia="微軟正黑體" w:cstheme="minorHAnsi"/>
          <w:noProof/>
        </w:rPr>
        <w:object w:dxaOrig="1504" w:dyaOrig="1021" w14:anchorId="3DD13FA7">
          <v:shape id="_x0000_i1029" type="#_x0000_t75" alt="" style="width:74.85pt;height:51.8pt;mso-width-percent:0;mso-height-percent:0;mso-width-percent:0;mso-height-percent:0" o:ole="">
            <v:imagedata r:id="rId82" o:title=""/>
          </v:shape>
          <o:OLEObject Type="Embed" ProgID="Excel.Sheet.8" ShapeID="_x0000_i1029" DrawAspect="Icon" ObjectID="_1782287474" r:id="rId83"/>
        </w:object>
      </w:r>
    </w:p>
    <w:p w14:paraId="6947663F" w14:textId="2727DF5C" w:rsidR="007E152A" w:rsidRPr="00AF3413" w:rsidRDefault="007E152A" w:rsidP="007C79E3">
      <w:pPr>
        <w:ind w:left="0" w:firstLine="0"/>
        <w:rPr>
          <w:rFonts w:eastAsia="微軟正黑體" w:cstheme="minorHAnsi"/>
        </w:rPr>
      </w:pPr>
    </w:p>
    <w:sectPr w:rsidR="007E152A" w:rsidRPr="00AF3413" w:rsidSect="001F684E">
      <w:pgSz w:w="11906" w:h="16838" w:code="9"/>
      <w:pgMar w:top="1440" w:right="1274" w:bottom="1440" w:left="1701" w:header="851" w:footer="992" w:gutter="0"/>
      <w:cols w:space="425"/>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0" w:author="Annie Chao" w:date="2023-07-25T16:47:00Z" w:initials="AC">
    <w:p w14:paraId="197FB0CA" w14:textId="52838FC7" w:rsidR="00FA7BB5" w:rsidRDefault="009F0755" w:rsidP="00C30C33">
      <w:pPr>
        <w:pStyle w:val="afb"/>
        <w:ind w:left="0" w:firstLine="0"/>
      </w:pPr>
      <w:r>
        <w:rPr>
          <w:rStyle w:val="afa"/>
        </w:rPr>
        <w:annotationRef/>
      </w:r>
      <w:r w:rsidR="00FA7BB5">
        <w:rPr>
          <w:rFonts w:hint="eastAsia"/>
          <w:b/>
          <w:bCs/>
        </w:rPr>
        <w:t>請行方協助提供</w:t>
      </w:r>
      <w:r w:rsidR="00FA7BB5">
        <w:br/>
      </w:r>
      <w:r w:rsidR="00FA7BB5">
        <w:rPr>
          <w:rFonts w:hint="eastAsia"/>
        </w:rPr>
        <w:t>存額證明金額需要多個帳號湊齊，請提供選擇的優先順序，除了依照產品排序，幣別是否也會有優先？</w:t>
      </w:r>
    </w:p>
  </w:comment>
  <w:comment w:id="164" w:author="Annie Chao" w:date="2023-10-03T10:32:00Z" w:initials="AC">
    <w:p w14:paraId="5B524E7B" w14:textId="77777777" w:rsidR="00AE0849" w:rsidRDefault="00AE0849">
      <w:pPr>
        <w:pStyle w:val="afb"/>
        <w:ind w:left="0" w:firstLine="0"/>
      </w:pPr>
      <w:r>
        <w:rPr>
          <w:rStyle w:val="afa"/>
        </w:rPr>
        <w:annotationRef/>
      </w:r>
      <w:r>
        <w:rPr>
          <w:rFonts w:hint="eastAsia"/>
        </w:rPr>
        <w:t>請行方協助確認，因意見回饋表中有提出兩種折算作法。</w:t>
      </w:r>
    </w:p>
    <w:p w14:paraId="7F99A20A" w14:textId="77777777" w:rsidR="00AE0849" w:rsidRDefault="00AE0849">
      <w:pPr>
        <w:pStyle w:val="afb"/>
        <w:ind w:left="0" w:firstLine="0"/>
      </w:pPr>
      <w:r>
        <w:t xml:space="preserve">1. </w:t>
      </w:r>
      <w:r>
        <w:rPr>
          <w:rFonts w:hint="eastAsia"/>
        </w:rPr>
        <w:t>原幣</w:t>
      </w:r>
      <w:r>
        <w:rPr>
          <w:rFonts w:hint="eastAsia"/>
        </w:rPr>
        <w:t xml:space="preserve"> =&gt; </w:t>
      </w:r>
      <w:r>
        <w:rPr>
          <w:rFonts w:hint="eastAsia"/>
        </w:rPr>
        <w:t>台幣</w:t>
      </w:r>
      <w:r>
        <w:rPr>
          <w:rFonts w:hint="eastAsia"/>
        </w:rPr>
        <w:t xml:space="preserve"> =&gt; </w:t>
      </w:r>
      <w:r>
        <w:rPr>
          <w:rFonts w:hint="eastAsia"/>
        </w:rPr>
        <w:t>證明幣別</w:t>
      </w:r>
    </w:p>
    <w:p w14:paraId="43EA6646" w14:textId="77777777" w:rsidR="00AE0849" w:rsidRDefault="00AE0849">
      <w:pPr>
        <w:pStyle w:val="afb"/>
        <w:ind w:left="0" w:firstLine="0"/>
      </w:pPr>
      <w:r>
        <w:t xml:space="preserve">2.  </w:t>
      </w:r>
      <w:r>
        <w:rPr>
          <w:rFonts w:hint="eastAsia"/>
        </w:rPr>
        <w:t>原幣</w:t>
      </w:r>
      <w:r>
        <w:rPr>
          <w:rFonts w:hint="eastAsia"/>
        </w:rPr>
        <w:t xml:space="preserve"> =&gt; </w:t>
      </w:r>
      <w:r>
        <w:rPr>
          <w:rFonts w:hint="eastAsia"/>
        </w:rPr>
        <w:t>美金</w:t>
      </w:r>
      <w:r>
        <w:rPr>
          <w:rFonts w:hint="eastAsia"/>
        </w:rPr>
        <w:t xml:space="preserve"> =&gt; </w:t>
      </w:r>
      <w:r>
        <w:rPr>
          <w:rFonts w:hint="eastAsia"/>
        </w:rPr>
        <w:t>證明幣別</w:t>
      </w:r>
    </w:p>
    <w:p w14:paraId="0455A62B" w14:textId="77777777" w:rsidR="00AE0849" w:rsidRDefault="00AE0849" w:rsidP="00A9706B">
      <w:pPr>
        <w:pStyle w:val="afb"/>
        <w:ind w:left="0" w:firstLine="0"/>
      </w:pPr>
      <w:r>
        <w:rPr>
          <w:rFonts w:hint="eastAsia"/>
        </w:rPr>
        <w:t>請協助統一後提供最終作法。</w:t>
      </w:r>
    </w:p>
  </w:comment>
  <w:comment w:id="165" w:author="Annie Chao" w:date="2023-10-26T15:55:00Z" w:initials="AC">
    <w:p w14:paraId="29F130F1" w14:textId="77777777" w:rsidR="004C23E8" w:rsidRDefault="004C23E8" w:rsidP="003A4A84">
      <w:pPr>
        <w:pStyle w:val="afb"/>
        <w:ind w:left="0" w:firstLine="0"/>
      </w:pPr>
      <w:r>
        <w:rPr>
          <w:rStyle w:val="afa"/>
        </w:rPr>
        <w:annotationRef/>
      </w:r>
      <w:r>
        <w:rPr>
          <w:rFonts w:hint="eastAsia"/>
        </w:rPr>
        <w:t xml:space="preserve">2023/10/25 </w:t>
      </w:r>
      <w:r>
        <w:rPr>
          <w:rFonts w:hint="eastAsia"/>
        </w:rPr>
        <w:t>確認為原幣</w:t>
      </w:r>
      <w:r>
        <w:rPr>
          <w:rFonts w:hint="eastAsia"/>
        </w:rPr>
        <w:t xml:space="preserve"> =&gt; </w:t>
      </w:r>
      <w:r>
        <w:rPr>
          <w:rFonts w:hint="eastAsia"/>
        </w:rPr>
        <w:t>台幣</w:t>
      </w:r>
      <w:r>
        <w:rPr>
          <w:rFonts w:hint="eastAsia"/>
        </w:rPr>
        <w:t xml:space="preserve"> =&gt; </w:t>
      </w:r>
      <w:r>
        <w:rPr>
          <w:rFonts w:hint="eastAsia"/>
        </w:rPr>
        <w:t>證明幣別</w:t>
      </w:r>
    </w:p>
  </w:comment>
  <w:comment w:id="207" w:author="Annie Chao" w:date="2024-06-06T11:28:00Z" w:initials="AC">
    <w:p w14:paraId="3D3879DB" w14:textId="77777777" w:rsidR="0019206C" w:rsidRDefault="00874F11" w:rsidP="0019206C">
      <w:pPr>
        <w:pStyle w:val="afb"/>
        <w:ind w:left="0" w:firstLine="0"/>
      </w:pPr>
      <w:r>
        <w:rPr>
          <w:rStyle w:val="afa"/>
        </w:rPr>
        <w:annotationRef/>
      </w:r>
      <w:r w:rsidR="0019206C">
        <w:rPr>
          <w:b/>
          <w:bCs/>
          <w:color w:val="FF0000"/>
        </w:rPr>
        <w:t xml:space="preserve">To be confirmed </w:t>
      </w:r>
    </w:p>
    <w:p w14:paraId="3AA79AB4" w14:textId="77777777" w:rsidR="0019206C" w:rsidRDefault="0019206C" w:rsidP="0019206C">
      <w:pPr>
        <w:pStyle w:val="afb"/>
        <w:ind w:left="0" w:firstLine="0"/>
      </w:pPr>
      <w:r>
        <w:rPr>
          <w:rFonts w:hint="eastAsia"/>
        </w:rPr>
        <w:t>若每頁有多幣別，加總為證明幣別</w:t>
      </w:r>
      <w:r>
        <w:rPr>
          <w:rFonts w:hint="eastAsia"/>
        </w:rPr>
        <w:t xml:space="preserve"> OR DBU(</w:t>
      </w:r>
      <w:r>
        <w:rPr>
          <w:rFonts w:hint="eastAsia"/>
        </w:rPr>
        <w:t>美金</w:t>
      </w:r>
      <w:r>
        <w:rPr>
          <w:rFonts w:hint="eastAsia"/>
        </w:rPr>
        <w:t>)</w:t>
      </w:r>
    </w:p>
    <w:p w14:paraId="4A45F5F5" w14:textId="77777777" w:rsidR="0019206C" w:rsidRDefault="0019206C" w:rsidP="0019206C">
      <w:pPr>
        <w:pStyle w:val="afb"/>
        <w:ind w:left="0" w:firstLine="0"/>
      </w:pPr>
      <w:r>
        <w:rPr>
          <w:rFonts w:hint="eastAsia"/>
        </w:rPr>
        <w:t>顯示位置？</w:t>
      </w:r>
    </w:p>
  </w:comment>
  <w:comment w:id="208" w:author="Annie Chao" w:date="2024-07-10T17:16:00Z" w:initials="AC">
    <w:p w14:paraId="6776866D" w14:textId="77777777" w:rsidR="00BE2333" w:rsidRDefault="00BE2333" w:rsidP="00BE2333">
      <w:pPr>
        <w:pStyle w:val="afb"/>
        <w:ind w:left="0" w:firstLine="0"/>
      </w:pPr>
      <w:r>
        <w:rPr>
          <w:rStyle w:val="afa"/>
        </w:rPr>
        <w:annotationRef/>
      </w:r>
      <w:r>
        <w:rPr>
          <w:rFonts w:hint="eastAsia"/>
        </w:rPr>
        <w:t>加總為證明幣別，顯示在</w:t>
      </w:r>
      <w:r>
        <w:rPr>
          <w:rFonts w:hint="eastAsia"/>
        </w:rPr>
        <w:t xml:space="preserve"> "</w:t>
      </w:r>
      <w:r>
        <w:rPr>
          <w:rFonts w:hint="eastAsia"/>
        </w:rPr>
        <w:t>計為</w:t>
      </w:r>
      <w:r>
        <w:rPr>
          <w:rFonts w:hint="eastAsia"/>
        </w:rPr>
        <w:t>"</w:t>
      </w:r>
      <w:r>
        <w:rPr>
          <w:rFonts w:hint="eastAsia"/>
        </w:rPr>
        <w:t>欄位</w:t>
      </w:r>
    </w:p>
    <w:p w14:paraId="2D9DF4BD" w14:textId="77777777" w:rsidR="00BE2333" w:rsidRDefault="00BE2333" w:rsidP="00BE2333">
      <w:pPr>
        <w:pStyle w:val="afb"/>
        <w:ind w:left="0" w:firstLine="0"/>
      </w:pPr>
      <w:r>
        <w:rPr>
          <w:rFonts w:hint="eastAsia"/>
        </w:rPr>
        <w:t>每頁計為欄位</w:t>
      </w:r>
      <w:r>
        <w:rPr>
          <w:rFonts w:hint="eastAsia"/>
        </w:rPr>
        <w:t xml:space="preserve"> = </w:t>
      </w:r>
      <w:r>
        <w:rPr>
          <w:rFonts w:hint="eastAsia"/>
        </w:rPr>
        <w:t>該頁筆數的加總並換算成證明幣別。若為存額，則不允許超過一頁列印。</w:t>
      </w:r>
    </w:p>
  </w:comment>
  <w:comment w:id="338" w:author="Annie Chao" w:date="2023-08-02T17:43:00Z" w:initials="AC">
    <w:p w14:paraId="042D24EF" w14:textId="04E7B2BD" w:rsidR="0038671C" w:rsidRDefault="0038671C">
      <w:pPr>
        <w:pStyle w:val="afb"/>
        <w:ind w:left="0" w:firstLine="0"/>
      </w:pPr>
      <w:r>
        <w:rPr>
          <w:rStyle w:val="afa"/>
        </w:rPr>
        <w:annotationRef/>
      </w:r>
      <w:r>
        <w:rPr>
          <w:rFonts w:hint="eastAsia"/>
        </w:rPr>
        <w:t>請問行方：此公司狀態是否有記錄於核心</w:t>
      </w:r>
      <w:r>
        <w:t>/CIF</w:t>
      </w:r>
      <w:r>
        <w:rPr>
          <w:rFonts w:hint="eastAsia"/>
        </w:rPr>
        <w:t>？</w:t>
      </w:r>
    </w:p>
    <w:p w14:paraId="5B46B3AF" w14:textId="77777777" w:rsidR="0038671C" w:rsidRDefault="0038671C" w:rsidP="00A33F56">
      <w:pPr>
        <w:pStyle w:val="afb"/>
        <w:ind w:left="0" w:firstLine="0"/>
      </w:pPr>
      <w:r>
        <w:rPr>
          <w:rFonts w:hint="eastAsia"/>
        </w:rPr>
        <w:t>若僅是法規且現行做法是人工進行查詢，未來也將依循現行做法</w:t>
      </w:r>
    </w:p>
  </w:comment>
  <w:comment w:id="960" w:author="Vicki Tsai" w:date="2023-07-18T15:38:00Z" w:initials="VT">
    <w:p w14:paraId="6673B535" w14:textId="0A535FD4" w:rsidR="00AA1B3B" w:rsidRDefault="00AA1B3B" w:rsidP="00AA1B3B">
      <w:pPr>
        <w:pStyle w:val="afb"/>
        <w:ind w:left="0" w:firstLine="0"/>
      </w:pPr>
      <w:r>
        <w:rPr>
          <w:rStyle w:val="afa"/>
        </w:rPr>
        <w:annotationRef/>
      </w:r>
      <w:r>
        <w:rPr>
          <w:rFonts w:hint="eastAsia"/>
        </w:rPr>
        <w:t>交易分行</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7FB0CA" w15:done="1"/>
  <w15:commentEx w15:paraId="0455A62B" w15:done="1"/>
  <w15:commentEx w15:paraId="29F130F1" w15:paraIdParent="0455A62B" w15:done="1"/>
  <w15:commentEx w15:paraId="4A45F5F5" w15:done="1"/>
  <w15:commentEx w15:paraId="2D9DF4BD" w15:paraIdParent="4A45F5F5" w15:done="1"/>
  <w15:commentEx w15:paraId="5B46B3AF" w15:done="1"/>
  <w15:commentEx w15:paraId="6673B5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6A7B1E" w16cex:dateUtc="2023-07-25T08:47:00Z"/>
  <w16cex:commentExtensible w16cex:durableId="323545E7" w16cex:dateUtc="2023-10-03T02:32:00Z"/>
  <w16cex:commentExtensible w16cex:durableId="783EBD87" w16cex:dateUtc="2023-10-26T07:55:00Z"/>
  <w16cex:commentExtensible w16cex:durableId="6AB165E6" w16cex:dateUtc="2024-06-06T03:28:00Z"/>
  <w16cex:commentExtensible w16cex:durableId="7E64D4EE" w16cex:dateUtc="2024-07-10T09:16:00Z"/>
  <w16cex:commentExtensible w16cex:durableId="28751430" w16cex:dateUtc="2023-08-02T09:43:00Z"/>
  <w16cex:commentExtensible w16cex:durableId="2861308E" w16cex:dateUtc="2023-07-18T0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7FB0CA" w16cid:durableId="286A7B1E"/>
  <w16cid:commentId w16cid:paraId="0455A62B" w16cid:durableId="323545E7"/>
  <w16cid:commentId w16cid:paraId="29F130F1" w16cid:durableId="783EBD87"/>
  <w16cid:commentId w16cid:paraId="4A45F5F5" w16cid:durableId="6AB165E6"/>
  <w16cid:commentId w16cid:paraId="2D9DF4BD" w16cid:durableId="7E64D4EE"/>
  <w16cid:commentId w16cid:paraId="5B46B3AF" w16cid:durableId="28751430"/>
  <w16cid:commentId w16cid:paraId="6673B535" w16cid:durableId="286130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7ADEF" w14:textId="77777777" w:rsidR="00E206EC" w:rsidRDefault="00E206EC" w:rsidP="005E4283">
      <w:r>
        <w:separator/>
      </w:r>
    </w:p>
  </w:endnote>
  <w:endnote w:type="continuationSeparator" w:id="0">
    <w:p w14:paraId="12257CD1" w14:textId="77777777" w:rsidR="00E206EC" w:rsidRDefault="00E206EC" w:rsidP="005E4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標楷體">
    <w:altName w:val="Microsoft YaHei"/>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iauKai">
    <w:altName w:val="微軟正黑體"/>
    <w:charset w:val="88"/>
    <w:family w:val="auto"/>
    <w:pitch w:val="variable"/>
    <w:sig w:usb0="00000003" w:usb1="08080000" w:usb2="00000010"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160BB" w14:textId="75252E9E" w:rsidR="00945BD4" w:rsidRDefault="00E163C7" w:rsidP="00945BD4">
    <w:pPr>
      <w:pStyle w:val="21"/>
      <w:tabs>
        <w:tab w:val="right" w:pos="8820"/>
      </w:tabs>
      <w:ind w:left="0" w:firstLine="0"/>
      <w:rPr>
        <w:rFonts w:eastAsia="新細明體"/>
        <w:u w:val="single"/>
        <w:lang w:eastAsia="zh-TW"/>
      </w:rPr>
    </w:pPr>
    <w:r>
      <w:rPr>
        <w:rFonts w:ascii="微軟正黑體" w:eastAsia="微軟正黑體" w:hAnsi="微軟正黑體"/>
        <w:noProof/>
      </w:rPr>
      <mc:AlternateContent>
        <mc:Choice Requires="wps">
          <w:drawing>
            <wp:anchor distT="0" distB="0" distL="114300" distR="114300" simplePos="0" relativeHeight="251659264" behindDoc="0" locked="0" layoutInCell="1" allowOverlap="1" wp14:anchorId="0A7C5FBF" wp14:editId="1EA4DA21">
              <wp:simplePos x="0" y="0"/>
              <wp:positionH relativeFrom="column">
                <wp:posOffset>-194056</wp:posOffset>
              </wp:positionH>
              <wp:positionV relativeFrom="paragraph">
                <wp:posOffset>275590</wp:posOffset>
              </wp:positionV>
              <wp:extent cx="1542415" cy="285750"/>
              <wp:effectExtent l="0" t="0" r="0" b="0"/>
              <wp:wrapNone/>
              <wp:docPr id="3" name="文字方塊 3"/>
              <wp:cNvGraphicFramePr/>
              <a:graphic xmlns:a="http://schemas.openxmlformats.org/drawingml/2006/main">
                <a:graphicData uri="http://schemas.microsoft.com/office/word/2010/wordprocessingShape">
                  <wps:wsp>
                    <wps:cNvSpPr txBox="1"/>
                    <wps:spPr>
                      <a:xfrm>
                        <a:off x="0" y="0"/>
                        <a:ext cx="1542415" cy="285750"/>
                      </a:xfrm>
                      <a:prstGeom prst="rect">
                        <a:avLst/>
                      </a:prstGeom>
                      <a:noFill/>
                      <a:ln w="6350">
                        <a:noFill/>
                      </a:ln>
                    </wps:spPr>
                    <wps:txbx>
                      <w:txbxContent>
                        <w:p w14:paraId="0A994BCA" w14:textId="3D4FC302" w:rsidR="002E5565" w:rsidRPr="002E5565" w:rsidRDefault="002E5565" w:rsidP="00036EA9">
                          <w:pPr>
                            <w:ind w:left="992" w:hanging="425"/>
                            <w:rPr>
                              <w:sz w:val="20"/>
                              <w:szCs w:val="20"/>
                            </w:rPr>
                          </w:pPr>
                          <w:r w:rsidRPr="002E5565">
                            <w:rPr>
                              <w:rFonts w:ascii="Arial" w:eastAsia="BiauKai" w:hAnsi="Arial" w:cs="Arial"/>
                              <w:sz w:val="20"/>
                              <w:szCs w:val="20"/>
                            </w:rPr>
                            <w:t>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C5FBF" id="_x0000_t202" coordsize="21600,21600" o:spt="202" path="m,l,21600r21600,l21600,xe">
              <v:stroke joinstyle="miter"/>
              <v:path gradientshapeok="t" o:connecttype="rect"/>
            </v:shapetype>
            <v:shape id="文字方塊 3" o:spid="_x0000_s1028" type="#_x0000_t202" style="position:absolute;margin-left:-15.3pt;margin-top:21.7pt;width:121.4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" filled="f" stroked="f" strokeweight=".5pt">
              <v:textbox>
                <w:txbxContent>
                  <w:p w14:paraId="0A994BCA" w14:textId="3D4FC302" w:rsidR="002E5565" w:rsidRPr="002E5565" w:rsidRDefault="002E5565" w:rsidP="00036EA9">
                    <w:pPr>
                      <w:ind w:left="992" w:hanging="425"/>
                      <w:rPr>
                        <w:sz w:val="20"/>
                        <w:szCs w:val="20"/>
                      </w:rPr>
                    </w:pPr>
                    <w:r w:rsidRPr="002E5565">
                      <w:rPr>
                        <w:rFonts w:ascii="Arial" w:eastAsia="BiauKai" w:hAnsi="Arial" w:cs="Arial"/>
                        <w:sz w:val="20"/>
                        <w:szCs w:val="20"/>
                      </w:rPr>
                      <w:t>Confidential</w:t>
                    </w:r>
                  </w:p>
                </w:txbxContent>
              </v:textbox>
            </v:shape>
          </w:pict>
        </mc:Fallback>
      </mc:AlternateContent>
    </w:r>
    <w:r w:rsidR="00945BD4">
      <w:rPr>
        <w:rFonts w:eastAsia="新細明體"/>
        <w:u w:val="single"/>
        <w:lang w:eastAsia="zh-TW"/>
      </w:rPr>
      <w:t xml:space="preserve">                                                                    </w:t>
    </w:r>
    <w:r w:rsidR="00945BD4">
      <w:rPr>
        <w:rFonts w:eastAsia="新細明體" w:hint="eastAsia"/>
        <w:u w:val="single"/>
        <w:lang w:eastAsia="zh-TW"/>
      </w:rPr>
      <w:t xml:space="preserve"> </w:t>
    </w:r>
  </w:p>
  <w:p w14:paraId="64937E9A" w14:textId="26DBED3F" w:rsidR="005E4283" w:rsidRPr="00945BD4" w:rsidRDefault="007A41AF" w:rsidP="00945BD4">
    <w:pPr>
      <w:pStyle w:val="21"/>
      <w:tabs>
        <w:tab w:val="right" w:pos="8820"/>
      </w:tabs>
      <w:ind w:leftChars="413" w:left="991" w:firstLineChars="1000" w:firstLine="2400"/>
      <w:rPr>
        <w:rFonts w:eastAsia="新細明體"/>
        <w:u w:val="single"/>
        <w:lang w:eastAsia="zh-TW"/>
      </w:rPr>
    </w:pPr>
    <w:r w:rsidRPr="00D85FD4">
      <w:rPr>
        <w:rStyle w:val="af9"/>
        <w:rFonts w:ascii="微軟正黑體" w:eastAsia="微軟正黑體" w:hAnsi="微軟正黑體" w:hint="eastAsia"/>
      </w:rPr>
      <w:t>第</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PAGE </w:instrText>
    </w:r>
    <w:r w:rsidRPr="00D85FD4">
      <w:rPr>
        <w:rStyle w:val="af9"/>
        <w:rFonts w:ascii="微軟正黑體" w:eastAsia="微軟正黑體" w:hAnsi="微軟正黑體"/>
      </w:rPr>
      <w:fldChar w:fldCharType="separate"/>
    </w:r>
    <w:r>
      <w:rPr>
        <w:rStyle w:val="af9"/>
        <w:rFonts w:ascii="微軟正黑體" w:eastAsia="微軟正黑體" w:hAnsi="微軟正黑體"/>
      </w:rPr>
      <w:t>2</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頁/共</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NUMPAGES </w:instrText>
    </w:r>
    <w:r w:rsidRPr="00D85FD4">
      <w:rPr>
        <w:rStyle w:val="af9"/>
        <w:rFonts w:ascii="微軟正黑體" w:eastAsia="微軟正黑體" w:hAnsi="微軟正黑體"/>
      </w:rPr>
      <w:fldChar w:fldCharType="separate"/>
    </w:r>
    <w:r>
      <w:rPr>
        <w:rStyle w:val="af9"/>
        <w:rFonts w:ascii="微軟正黑體" w:eastAsia="微軟正黑體" w:hAnsi="微軟正黑體"/>
      </w:rPr>
      <w:t>16</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DC83D" w14:textId="77777777" w:rsidR="00036EA9" w:rsidRDefault="00036EA9" w:rsidP="00036EA9">
    <w:pPr>
      <w:pStyle w:val="ad"/>
      <w:ind w:left="992"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7490B" w14:textId="77777777" w:rsidR="00471398" w:rsidRDefault="00471398" w:rsidP="00945BD4">
    <w:pPr>
      <w:pStyle w:val="21"/>
      <w:tabs>
        <w:tab w:val="right" w:pos="8820"/>
      </w:tabs>
      <w:ind w:left="0" w:firstLine="0"/>
      <w:rPr>
        <w:rFonts w:eastAsia="新細明體"/>
        <w:u w:val="single"/>
        <w:lang w:eastAsia="zh-TW"/>
      </w:rPr>
    </w:pPr>
    <w:r>
      <w:rPr>
        <w:rFonts w:ascii="微軟正黑體" w:eastAsia="微軟正黑體" w:hAnsi="微軟正黑體"/>
        <w:noProof/>
      </w:rPr>
      <mc:AlternateContent>
        <mc:Choice Requires="wps">
          <w:drawing>
            <wp:anchor distT="0" distB="0" distL="114300" distR="114300" simplePos="0" relativeHeight="251664384" behindDoc="0" locked="0" layoutInCell="1" allowOverlap="1" wp14:anchorId="2DC3FA6F" wp14:editId="526B4027">
              <wp:simplePos x="0" y="0"/>
              <wp:positionH relativeFrom="column">
                <wp:posOffset>-194056</wp:posOffset>
              </wp:positionH>
              <wp:positionV relativeFrom="paragraph">
                <wp:posOffset>275590</wp:posOffset>
              </wp:positionV>
              <wp:extent cx="1542415" cy="285750"/>
              <wp:effectExtent l="0" t="0" r="0" b="0"/>
              <wp:wrapNone/>
              <wp:docPr id="1575210875" name="文字方塊 1575210875"/>
              <wp:cNvGraphicFramePr/>
              <a:graphic xmlns:a="http://schemas.openxmlformats.org/drawingml/2006/main">
                <a:graphicData uri="http://schemas.microsoft.com/office/word/2010/wordprocessingShape">
                  <wps:wsp>
                    <wps:cNvSpPr txBox="1"/>
                    <wps:spPr>
                      <a:xfrm>
                        <a:off x="0" y="0"/>
                        <a:ext cx="1542415" cy="285750"/>
                      </a:xfrm>
                      <a:prstGeom prst="rect">
                        <a:avLst/>
                      </a:prstGeom>
                      <a:noFill/>
                      <a:ln w="6350">
                        <a:noFill/>
                      </a:ln>
                    </wps:spPr>
                    <wps:txbx>
                      <w:txbxContent>
                        <w:p w14:paraId="66F6FDAE" w14:textId="77777777" w:rsidR="00471398" w:rsidRPr="002E5565" w:rsidRDefault="00471398" w:rsidP="00036EA9">
                          <w:pPr>
                            <w:ind w:left="992" w:hanging="425"/>
                            <w:rPr>
                              <w:sz w:val="20"/>
                              <w:szCs w:val="20"/>
                            </w:rPr>
                          </w:pPr>
                          <w:r w:rsidRPr="002E5565">
                            <w:rPr>
                              <w:rFonts w:ascii="Arial" w:eastAsia="BiauKai" w:hAnsi="Arial" w:cs="Arial"/>
                              <w:sz w:val="20"/>
                              <w:szCs w:val="20"/>
                            </w:rPr>
                            <w:t>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3FA6F" id="_x0000_t202" coordsize="21600,21600" o:spt="202" path="m,l,21600r21600,l21600,xe">
              <v:stroke joinstyle="miter"/>
              <v:path gradientshapeok="t" o:connecttype="rect"/>
            </v:shapetype>
            <v:shape id="文字方塊 1575210875" o:spid="_x0000_s1029" type="#_x0000_t202" style="position:absolute;margin-left:-15.3pt;margin-top:21.7pt;width:121.4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" filled="f" stroked="f" strokeweight=".5pt">
              <v:textbox>
                <w:txbxContent>
                  <w:p w14:paraId="66F6FDAE" w14:textId="77777777" w:rsidR="00471398" w:rsidRPr="002E5565" w:rsidRDefault="00471398" w:rsidP="00036EA9">
                    <w:pPr>
                      <w:ind w:left="992" w:hanging="425"/>
                      <w:rPr>
                        <w:sz w:val="20"/>
                        <w:szCs w:val="20"/>
                      </w:rPr>
                    </w:pPr>
                    <w:r w:rsidRPr="002E5565">
                      <w:rPr>
                        <w:rFonts w:ascii="Arial" w:eastAsia="BiauKai" w:hAnsi="Arial" w:cs="Arial"/>
                        <w:sz w:val="20"/>
                        <w:szCs w:val="20"/>
                      </w:rPr>
                      <w:t>Confidential</w:t>
                    </w:r>
                  </w:p>
                </w:txbxContent>
              </v:textbox>
            </v:shape>
          </w:pict>
        </mc:Fallback>
      </mc:AlternateContent>
    </w:r>
    <w:r>
      <w:rPr>
        <w:rFonts w:eastAsia="新細明體"/>
        <w:u w:val="single"/>
        <w:lang w:eastAsia="zh-TW"/>
      </w:rPr>
      <w:t xml:space="preserve">                                                                    </w:t>
    </w:r>
    <w:r>
      <w:rPr>
        <w:rFonts w:eastAsia="新細明體" w:hint="eastAsia"/>
        <w:u w:val="single"/>
        <w:lang w:eastAsia="zh-TW"/>
      </w:rPr>
      <w:t xml:space="preserve"> </w:t>
    </w:r>
  </w:p>
  <w:p w14:paraId="213A0AFB" w14:textId="77777777" w:rsidR="00471398" w:rsidRPr="00945BD4" w:rsidRDefault="00471398" w:rsidP="00945BD4">
    <w:pPr>
      <w:pStyle w:val="21"/>
      <w:tabs>
        <w:tab w:val="right" w:pos="8820"/>
      </w:tabs>
      <w:ind w:leftChars="413" w:left="991" w:firstLineChars="1000" w:firstLine="2400"/>
      <w:rPr>
        <w:rFonts w:eastAsia="新細明體"/>
        <w:u w:val="single"/>
        <w:lang w:eastAsia="zh-TW"/>
      </w:rPr>
    </w:pPr>
    <w:r w:rsidRPr="00D85FD4">
      <w:rPr>
        <w:rStyle w:val="af9"/>
        <w:rFonts w:ascii="微軟正黑體" w:eastAsia="微軟正黑體" w:hAnsi="微軟正黑體" w:hint="eastAsia"/>
      </w:rPr>
      <w:t>第</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PAGE </w:instrText>
    </w:r>
    <w:r w:rsidRPr="00D85FD4">
      <w:rPr>
        <w:rStyle w:val="af9"/>
        <w:rFonts w:ascii="微軟正黑體" w:eastAsia="微軟正黑體" w:hAnsi="微軟正黑體"/>
      </w:rPr>
      <w:fldChar w:fldCharType="separate"/>
    </w:r>
    <w:r>
      <w:rPr>
        <w:rStyle w:val="af9"/>
        <w:rFonts w:ascii="微軟正黑體" w:eastAsia="微軟正黑體" w:hAnsi="微軟正黑體"/>
      </w:rPr>
      <w:t>2</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頁/共</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NUMPAGES </w:instrText>
    </w:r>
    <w:r w:rsidRPr="00D85FD4">
      <w:rPr>
        <w:rStyle w:val="af9"/>
        <w:rFonts w:ascii="微軟正黑體" w:eastAsia="微軟正黑體" w:hAnsi="微軟正黑體"/>
      </w:rPr>
      <w:fldChar w:fldCharType="separate"/>
    </w:r>
    <w:r>
      <w:rPr>
        <w:rStyle w:val="af9"/>
        <w:rFonts w:ascii="微軟正黑體" w:eastAsia="微軟正黑體" w:hAnsi="微軟正黑體"/>
      </w:rPr>
      <w:t>16</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CBEC6" w14:textId="77777777" w:rsidR="002B0CAE" w:rsidRDefault="002B0CAE" w:rsidP="002B0CAE">
    <w:pPr>
      <w:pStyle w:val="21"/>
      <w:tabs>
        <w:tab w:val="right" w:pos="8820"/>
      </w:tabs>
      <w:ind w:left="0" w:firstLine="0"/>
      <w:rPr>
        <w:rFonts w:eastAsia="新細明體"/>
        <w:u w:val="single"/>
        <w:lang w:eastAsia="zh-TW"/>
      </w:rPr>
    </w:pPr>
    <w:r>
      <w:rPr>
        <w:rFonts w:ascii="微軟正黑體" w:eastAsia="微軟正黑體" w:hAnsi="微軟正黑體"/>
        <w:noProof/>
      </w:rPr>
      <mc:AlternateContent>
        <mc:Choice Requires="wps">
          <w:drawing>
            <wp:anchor distT="0" distB="0" distL="114300" distR="114300" simplePos="0" relativeHeight="251666432" behindDoc="0" locked="0" layoutInCell="1" allowOverlap="1" wp14:anchorId="66EA90CE" wp14:editId="4FC21AF5">
              <wp:simplePos x="0" y="0"/>
              <wp:positionH relativeFrom="column">
                <wp:posOffset>-194056</wp:posOffset>
              </wp:positionH>
              <wp:positionV relativeFrom="paragraph">
                <wp:posOffset>275590</wp:posOffset>
              </wp:positionV>
              <wp:extent cx="1542415" cy="285750"/>
              <wp:effectExtent l="0" t="0" r="0" b="0"/>
              <wp:wrapNone/>
              <wp:docPr id="948589958" name="文字方塊 948589958"/>
              <wp:cNvGraphicFramePr/>
              <a:graphic xmlns:a="http://schemas.openxmlformats.org/drawingml/2006/main">
                <a:graphicData uri="http://schemas.microsoft.com/office/word/2010/wordprocessingShape">
                  <wps:wsp>
                    <wps:cNvSpPr txBox="1"/>
                    <wps:spPr>
                      <a:xfrm>
                        <a:off x="0" y="0"/>
                        <a:ext cx="1542415" cy="285750"/>
                      </a:xfrm>
                      <a:prstGeom prst="rect">
                        <a:avLst/>
                      </a:prstGeom>
                      <a:noFill/>
                      <a:ln w="6350">
                        <a:noFill/>
                      </a:ln>
                    </wps:spPr>
                    <wps:txbx>
                      <w:txbxContent>
                        <w:p w14:paraId="425779B2" w14:textId="77777777" w:rsidR="002B0CAE" w:rsidRPr="002E5565" w:rsidRDefault="002B0CAE" w:rsidP="002B0CAE">
                          <w:pPr>
                            <w:ind w:left="992" w:hanging="425"/>
                            <w:rPr>
                              <w:sz w:val="20"/>
                              <w:szCs w:val="20"/>
                            </w:rPr>
                          </w:pPr>
                          <w:r w:rsidRPr="002E5565">
                            <w:rPr>
                              <w:rFonts w:ascii="Arial" w:eastAsia="BiauKai" w:hAnsi="Arial" w:cs="Arial"/>
                              <w:sz w:val="20"/>
                              <w:szCs w:val="20"/>
                            </w:rPr>
                            <w:t>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A90CE" id="_x0000_t202" coordsize="21600,21600" o:spt="202" path="m,l,21600r21600,l21600,xe">
              <v:stroke joinstyle="miter"/>
              <v:path gradientshapeok="t" o:connecttype="rect"/>
            </v:shapetype>
            <v:shape id="文字方塊 948589958" o:spid="_x0000_s1030" type="#_x0000_t202" style="position:absolute;margin-left:-15.3pt;margin-top:21.7pt;width:121.4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" filled="f" stroked="f" strokeweight=".5pt">
              <v:textbox>
                <w:txbxContent>
                  <w:p w14:paraId="425779B2" w14:textId="77777777" w:rsidR="002B0CAE" w:rsidRPr="002E5565" w:rsidRDefault="002B0CAE" w:rsidP="002B0CAE">
                    <w:pPr>
                      <w:ind w:left="992" w:hanging="425"/>
                      <w:rPr>
                        <w:sz w:val="20"/>
                        <w:szCs w:val="20"/>
                      </w:rPr>
                    </w:pPr>
                    <w:r w:rsidRPr="002E5565">
                      <w:rPr>
                        <w:rFonts w:ascii="Arial" w:eastAsia="BiauKai" w:hAnsi="Arial" w:cs="Arial"/>
                        <w:sz w:val="20"/>
                        <w:szCs w:val="20"/>
                      </w:rPr>
                      <w:t>Confidential</w:t>
                    </w:r>
                  </w:p>
                </w:txbxContent>
              </v:textbox>
            </v:shape>
          </w:pict>
        </mc:Fallback>
      </mc:AlternateContent>
    </w:r>
    <w:r>
      <w:rPr>
        <w:rFonts w:eastAsia="新細明體"/>
        <w:u w:val="single"/>
        <w:lang w:eastAsia="zh-TW"/>
      </w:rPr>
      <w:t xml:space="preserve">                                                                    </w:t>
    </w:r>
    <w:r>
      <w:rPr>
        <w:rFonts w:eastAsia="新細明體" w:hint="eastAsia"/>
        <w:u w:val="single"/>
        <w:lang w:eastAsia="zh-TW"/>
      </w:rPr>
      <w:t xml:space="preserve"> </w:t>
    </w:r>
  </w:p>
  <w:p w14:paraId="630F8EEA" w14:textId="77777777" w:rsidR="002B0CAE" w:rsidRPr="00945BD4" w:rsidRDefault="002B0CAE" w:rsidP="002B0CAE">
    <w:pPr>
      <w:pStyle w:val="21"/>
      <w:tabs>
        <w:tab w:val="right" w:pos="8820"/>
      </w:tabs>
      <w:ind w:leftChars="413" w:left="991" w:firstLineChars="1000" w:firstLine="2400"/>
      <w:rPr>
        <w:rFonts w:eastAsia="新細明體"/>
        <w:u w:val="single"/>
        <w:lang w:eastAsia="zh-TW"/>
      </w:rPr>
    </w:pPr>
    <w:r w:rsidRPr="00D85FD4">
      <w:rPr>
        <w:rStyle w:val="af9"/>
        <w:rFonts w:ascii="微軟正黑體" w:eastAsia="微軟正黑體" w:hAnsi="微軟正黑體" w:hint="eastAsia"/>
      </w:rPr>
      <w:t>第</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PAGE </w:instrText>
    </w:r>
    <w:r w:rsidRPr="00D85FD4">
      <w:rPr>
        <w:rStyle w:val="af9"/>
        <w:rFonts w:ascii="微軟正黑體" w:eastAsia="微軟正黑體" w:hAnsi="微軟正黑體"/>
      </w:rPr>
      <w:fldChar w:fldCharType="separate"/>
    </w:r>
    <w:r>
      <w:rPr>
        <w:rStyle w:val="af9"/>
        <w:rFonts w:ascii="微軟正黑體" w:eastAsia="微軟正黑體" w:hAnsi="微軟正黑體"/>
      </w:rPr>
      <w:t>30</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頁/共</w:t>
    </w:r>
    <w:r w:rsidRPr="00D85FD4">
      <w:rPr>
        <w:rStyle w:val="af9"/>
        <w:rFonts w:ascii="微軟正黑體" w:eastAsia="微軟正黑體" w:hAnsi="微軟正黑體"/>
      </w:rPr>
      <w:fldChar w:fldCharType="begin"/>
    </w:r>
    <w:r w:rsidRPr="00D85FD4">
      <w:rPr>
        <w:rStyle w:val="af9"/>
        <w:rFonts w:ascii="微軟正黑體" w:eastAsia="微軟正黑體" w:hAnsi="微軟正黑體"/>
      </w:rPr>
      <w:instrText xml:space="preserve"> NUMPAGES </w:instrText>
    </w:r>
    <w:r w:rsidRPr="00D85FD4">
      <w:rPr>
        <w:rStyle w:val="af9"/>
        <w:rFonts w:ascii="微軟正黑體" w:eastAsia="微軟正黑體" w:hAnsi="微軟正黑體"/>
      </w:rPr>
      <w:fldChar w:fldCharType="separate"/>
    </w:r>
    <w:r>
      <w:rPr>
        <w:rStyle w:val="af9"/>
        <w:rFonts w:ascii="微軟正黑體" w:eastAsia="微軟正黑體" w:hAnsi="微軟正黑體"/>
      </w:rPr>
      <w:t>72</w:t>
    </w:r>
    <w:r w:rsidRPr="00D85FD4">
      <w:rPr>
        <w:rStyle w:val="af9"/>
        <w:rFonts w:ascii="微軟正黑體" w:eastAsia="微軟正黑體" w:hAnsi="微軟正黑體"/>
      </w:rPr>
      <w:fldChar w:fldCharType="end"/>
    </w:r>
    <w:r w:rsidRPr="00D85FD4">
      <w:rPr>
        <w:rStyle w:val="af9"/>
        <w:rFonts w:ascii="微軟正黑體" w:eastAsia="微軟正黑體" w:hAnsi="微軟正黑體" w:hint="eastAsia"/>
      </w:rPr>
      <w:t>頁</w:t>
    </w:r>
  </w:p>
  <w:p w14:paraId="4DE957AA" w14:textId="77777777" w:rsidR="00471398" w:rsidRDefault="00471398" w:rsidP="00036EA9">
    <w:pPr>
      <w:pStyle w:val="ad"/>
      <w:ind w:left="992"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196F8" w14:textId="77777777" w:rsidR="00E206EC" w:rsidRDefault="00E206EC" w:rsidP="005E4283">
      <w:r>
        <w:separator/>
      </w:r>
    </w:p>
  </w:footnote>
  <w:footnote w:type="continuationSeparator" w:id="0">
    <w:p w14:paraId="57BC6075" w14:textId="77777777" w:rsidR="00E206EC" w:rsidRDefault="00E206EC" w:rsidP="005E4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21C1B" w14:textId="50667029" w:rsidR="005E4283" w:rsidRPr="005E4283" w:rsidRDefault="00000000" w:rsidP="00936C98">
    <w:pPr>
      <w:ind w:left="360" w:hangingChars="200" w:hanging="360"/>
      <w:rPr>
        <w:rFonts w:ascii="微軟正黑體" w:eastAsia="微軟正黑體" w:hAnsi="微軟正黑體"/>
        <w:sz w:val="18"/>
        <w:u w:val="single"/>
      </w:rPr>
    </w:pPr>
    <w:r>
      <w:rPr>
        <w:rFonts w:ascii="微軟正黑體" w:eastAsia="微軟正黑體" w:hAnsi="微軟正黑體"/>
        <w:noProof/>
        <w:sz w:val="18"/>
        <w:u w:val="single"/>
      </w:rPr>
      <w:object w:dxaOrig="1440" w:dyaOrig="1440" w14:anchorId="079F2B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403.35pt;margin-top:-7.75pt;width:39.2pt;height:20.15pt;z-index:251658240;visibility:visible;mso-wrap-edited:f;mso-width-percent:0;mso-height-percent:0;mso-position-horizontal-relative:text;mso-position-vertical-relative:text;mso-width-percent:0;mso-height-percent:0">
          <v:imagedata r:id="rId1" o:title=""/>
        </v:shape>
        <o:OLEObject Type="Embed" ProgID="Word.Picture.8" ShapeID="_x0000_s1026" DrawAspect="Content" ObjectID="_1782287475" r:id="rId2"/>
      </w:object>
    </w:r>
    <w:r w:rsidR="00DD6136" w:rsidRPr="001E5358">
      <w:rPr>
        <w:rFonts w:ascii="微軟正黑體" w:eastAsia="微軟正黑體" w:hAnsi="微軟正黑體"/>
        <w:noProof/>
      </w:rPr>
      <w:drawing>
        <wp:anchor distT="0" distB="0" distL="114300" distR="114300" simplePos="0" relativeHeight="251610624" behindDoc="0" locked="0" layoutInCell="1" allowOverlap="1" wp14:anchorId="662C5180" wp14:editId="24898667">
          <wp:simplePos x="0" y="0"/>
          <wp:positionH relativeFrom="column">
            <wp:posOffset>-336550</wp:posOffset>
          </wp:positionH>
          <wp:positionV relativeFrom="paragraph">
            <wp:posOffset>-67310</wp:posOffset>
          </wp:positionV>
          <wp:extent cx="1501775" cy="213995"/>
          <wp:effectExtent l="0" t="0" r="3175" b="0"/>
          <wp:wrapNone/>
          <wp:docPr id="184896786" name="圖片 18489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3">
                    <a:extLst>
                      <a:ext uri="{28A0092B-C50C-407E-A947-70E740481C1C}">
                        <a14:useLocalDpi xmlns:a14="http://schemas.microsoft.com/office/drawing/2010/main" val="0"/>
                      </a:ext>
                    </a:extLst>
                  </a:blip>
                  <a:srcRect t="39230" b="39329"/>
                  <a:stretch/>
                </pic:blipFill>
                <pic:spPr bwMode="auto">
                  <a:xfrm>
                    <a:off x="0" y="0"/>
                    <a:ext cx="1501775" cy="213995"/>
                  </a:xfrm>
                  <a:prstGeom prst="rect">
                    <a:avLst/>
                  </a:prstGeom>
                  <a:ln>
                    <a:noFill/>
                  </a:ln>
                  <a:extLst>
                    <a:ext uri="{53640926-AAD7-44D8-BBD7-CCE9431645EC}">
                      <a14:shadowObscured xmlns:a14="http://schemas.microsoft.com/office/drawing/2010/main"/>
                    </a:ext>
                  </a:extLst>
                </pic:spPr>
              </pic:pic>
            </a:graphicData>
          </a:graphic>
        </wp:anchor>
      </w:drawing>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936C98">
      <w:rPr>
        <w:rFonts w:ascii="微軟正黑體" w:eastAsia="微軟正黑體" w:hAnsi="微軟正黑體"/>
        <w:sz w:val="18"/>
        <w:u w:val="single"/>
      </w:rPr>
      <w:tab/>
    </w:r>
    <w:r w:rsidR="005E4283" w:rsidRPr="005E4283">
      <w:rPr>
        <w:rFonts w:ascii="微軟正黑體" w:eastAsia="微軟正黑體" w:hAnsi="微軟正黑體"/>
        <w:sz w:val="18"/>
        <w:u w:val="single"/>
      </w:rPr>
      <w:tab/>
    </w:r>
    <w:r w:rsidR="00DD6136">
      <w:rPr>
        <w:rFonts w:ascii="微軟正黑體" w:eastAsia="微軟正黑體" w:hAnsi="微軟正黑體"/>
        <w:sz w:val="18"/>
        <w:u w:val="single"/>
      </w:rPr>
      <w:t xml:space="preserve"> </w:t>
    </w:r>
    <w:r w:rsidR="004F78D4">
      <w:rPr>
        <w:rFonts w:ascii="微軟正黑體" w:eastAsia="微軟正黑體" w:hAnsi="微軟正黑體"/>
        <w:sz w:val="18"/>
        <w:u w:val="single"/>
      </w:rPr>
      <w:t xml:space="preserve">  </w:t>
    </w:r>
    <w:r w:rsidR="00583F31">
      <w:rPr>
        <w:rFonts w:ascii="微軟正黑體" w:eastAsia="微軟正黑體" w:hAnsi="微軟正黑體"/>
        <w:sz w:val="18"/>
        <w:u w:val="single"/>
      </w:rPr>
      <w:t xml:space="preserve">  </w:t>
    </w:r>
    <w:r w:rsidR="005E4283" w:rsidRPr="005E4283">
      <w:rPr>
        <w:rFonts w:ascii="微軟正黑體" w:eastAsia="微軟正黑體" w:hAnsi="微軟正黑體" w:hint="eastAsia"/>
        <w:sz w:val="18"/>
        <w:u w:val="single"/>
      </w:rPr>
      <w:t>需求</w:t>
    </w:r>
    <w:r w:rsidR="005E4283">
      <w:rPr>
        <w:rFonts w:ascii="微軟正黑體" w:eastAsia="微軟正黑體" w:hAnsi="微軟正黑體" w:hint="eastAsia"/>
        <w:sz w:val="18"/>
        <w:u w:val="single"/>
      </w:rPr>
      <w:t>功能</w:t>
    </w:r>
    <w:r w:rsidR="005E4283" w:rsidRPr="005E4283">
      <w:rPr>
        <w:rFonts w:ascii="微軟正黑體" w:eastAsia="微軟正黑體" w:hAnsi="微軟正黑體" w:hint="eastAsia"/>
        <w:sz w:val="18"/>
        <w:u w:val="single"/>
      </w:rPr>
      <w:t>規格書(</w:t>
    </w:r>
    <w:r w:rsidR="005E4283" w:rsidRPr="005E4283">
      <w:rPr>
        <w:rFonts w:ascii="微軟正黑體" w:eastAsia="微軟正黑體" w:hAnsi="微軟正黑體"/>
        <w:sz w:val="18"/>
        <w:u w:val="single"/>
      </w:rPr>
      <w:t>BRD)</w:t>
    </w:r>
    <w:r w:rsidR="005E4283" w:rsidRPr="005E4283">
      <w:rPr>
        <w:rFonts w:ascii="微軟正黑體" w:eastAsia="微軟正黑體" w:hAnsi="微軟正黑體"/>
        <w:sz w:val="18"/>
        <w:u w:val="single"/>
      </w:rPr>
      <w:tab/>
    </w:r>
    <w:r w:rsidR="005E4283" w:rsidRPr="005E4283">
      <w:rPr>
        <w:rFonts w:ascii="微軟正黑體" w:eastAsia="微軟正黑體" w:hAnsi="微軟正黑體"/>
        <w:sz w:val="18"/>
        <w:u w:val="single"/>
      </w:rPr>
      <w:tab/>
    </w:r>
    <w:r w:rsidR="00DD6136">
      <w:rPr>
        <w:rFonts w:ascii="微軟正黑體" w:eastAsia="微軟正黑體" w:hAnsi="微軟正黑體"/>
        <w:sz w:val="18"/>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63854" w14:textId="57C6E881" w:rsidR="006A79A6" w:rsidRPr="006A79A6" w:rsidRDefault="006A79A6" w:rsidP="00EA1E1E">
    <w:pPr>
      <w:pStyle w:val="ab"/>
      <w:tabs>
        <w:tab w:val="left" w:pos="380"/>
      </w:tabs>
      <w:ind w:left="0" w:right="220" w:firstLine="0"/>
      <w:jc w:val="right"/>
      <w:rPr>
        <w:rFonts w:ascii="Arial" w:hAnsi="Arial" w:cs="Arial"/>
        <w:b/>
        <w:bCs/>
        <w:sz w:val="22"/>
        <w:szCs w:val="22"/>
      </w:rPr>
    </w:pPr>
    <w:r w:rsidRPr="006A79A6">
      <w:rPr>
        <w:rFonts w:ascii="Arial" w:hAnsi="Arial" w:cs="Arial"/>
        <w:b/>
        <w:bCs/>
        <w:noProof/>
        <w:sz w:val="22"/>
        <w:szCs w:val="22"/>
      </w:rPr>
      <w:drawing>
        <wp:anchor distT="0" distB="0" distL="114300" distR="114300" simplePos="0" relativeHeight="251623936" behindDoc="0" locked="0" layoutInCell="1" allowOverlap="1" wp14:anchorId="7132EB6C" wp14:editId="319C6E8F">
          <wp:simplePos x="0" y="0"/>
          <wp:positionH relativeFrom="column">
            <wp:posOffset>-308914</wp:posOffset>
          </wp:positionH>
          <wp:positionV relativeFrom="paragraph">
            <wp:posOffset>10160</wp:posOffset>
          </wp:positionV>
          <wp:extent cx="1870075" cy="280670"/>
          <wp:effectExtent l="0" t="0" r="0" b="5080"/>
          <wp:wrapThrough wrapText="bothSides">
            <wp:wrapPolygon edited="0">
              <wp:start x="0" y="0"/>
              <wp:lineTo x="0" y="20525"/>
              <wp:lineTo x="21343" y="20525"/>
              <wp:lineTo x="21343" y="0"/>
              <wp:lineTo x="0" y="0"/>
            </wp:wrapPolygon>
          </wp:wrapThrough>
          <wp:docPr id="16833921" name="圖片 168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rotWithShape="1">
                  <a:blip r:embed="rId1">
                    <a:alphaModFix amt="70000"/>
                    <a:extLst>
                      <a:ext uri="{28A0092B-C50C-407E-A947-70E740481C1C}">
                        <a14:useLocalDpi xmlns:a14="http://schemas.microsoft.com/office/drawing/2010/main" val="0"/>
                      </a:ext>
                    </a:extLst>
                  </a:blip>
                  <a:srcRect t="37887" b="39527"/>
                  <a:stretch/>
                </pic:blipFill>
                <pic:spPr bwMode="auto">
                  <a:xfrm>
                    <a:off x="0" y="0"/>
                    <a:ext cx="1870075" cy="28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9A6">
      <w:rPr>
        <w:rFonts w:ascii="Arial" w:hAnsi="Arial" w:cs="Arial"/>
        <w:b/>
        <w:bCs/>
        <w:sz w:val="22"/>
        <w:szCs w:val="22"/>
      </w:rPr>
      <w:t xml:space="preserve">SCSB NCBS PROJECT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A8AC9" w14:textId="77777777" w:rsidR="00471398" w:rsidRPr="005E4283" w:rsidRDefault="00000000" w:rsidP="00936C98">
    <w:pPr>
      <w:ind w:left="360" w:hangingChars="200" w:hanging="360"/>
      <w:rPr>
        <w:rFonts w:ascii="微軟正黑體" w:eastAsia="微軟正黑體" w:hAnsi="微軟正黑體"/>
        <w:sz w:val="18"/>
        <w:u w:val="single"/>
      </w:rPr>
    </w:pPr>
    <w:r>
      <w:rPr>
        <w:rFonts w:ascii="微軟正黑體" w:eastAsia="微軟正黑體" w:hAnsi="微軟正黑體"/>
        <w:noProof/>
        <w:sz w:val="18"/>
        <w:u w:val="single"/>
      </w:rPr>
      <w:object w:dxaOrig="1440" w:dyaOrig="1440" w14:anchorId="0AD9BD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403.35pt;margin-top:-7.75pt;width:39.2pt;height:20.15pt;z-index:251663360;visibility:visible;mso-wrap-edited:f;mso-width-percent:0;mso-height-percent:0;mso-position-horizontal-relative:text;mso-position-vertical-relative:text;mso-width-percent:0;mso-height-percent:0">
          <v:imagedata r:id="rId1" o:title=""/>
        </v:shape>
        <o:OLEObject Type="Embed" ProgID="Word.Picture.8" ShapeID="_x0000_s1025" DrawAspect="Content" ObjectID="_1782287476" r:id="rId2"/>
      </w:object>
    </w:r>
    <w:r w:rsidR="00471398" w:rsidRPr="001E5358">
      <w:rPr>
        <w:rFonts w:ascii="微軟正黑體" w:eastAsia="微軟正黑體" w:hAnsi="微軟正黑體"/>
        <w:noProof/>
      </w:rPr>
      <w:drawing>
        <wp:anchor distT="0" distB="0" distL="114300" distR="114300" simplePos="0" relativeHeight="251661312" behindDoc="0" locked="0" layoutInCell="1" allowOverlap="1" wp14:anchorId="063EEDD0" wp14:editId="373600A8">
          <wp:simplePos x="0" y="0"/>
          <wp:positionH relativeFrom="column">
            <wp:posOffset>-336550</wp:posOffset>
          </wp:positionH>
          <wp:positionV relativeFrom="paragraph">
            <wp:posOffset>-67310</wp:posOffset>
          </wp:positionV>
          <wp:extent cx="1501775" cy="213995"/>
          <wp:effectExtent l="0" t="0" r="3175" b="0"/>
          <wp:wrapNone/>
          <wp:docPr id="643854362" name="圖片 64385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3">
                    <a:extLst>
                      <a:ext uri="{28A0092B-C50C-407E-A947-70E740481C1C}">
                        <a14:useLocalDpi xmlns:a14="http://schemas.microsoft.com/office/drawing/2010/main" val="0"/>
                      </a:ext>
                    </a:extLst>
                  </a:blip>
                  <a:srcRect t="39230" b="39329"/>
                  <a:stretch/>
                </pic:blipFill>
                <pic:spPr bwMode="auto">
                  <a:xfrm>
                    <a:off x="0" y="0"/>
                    <a:ext cx="1501775" cy="213995"/>
                  </a:xfrm>
                  <a:prstGeom prst="rect">
                    <a:avLst/>
                  </a:prstGeom>
                  <a:ln>
                    <a:noFill/>
                  </a:ln>
                  <a:extLst>
                    <a:ext uri="{53640926-AAD7-44D8-BBD7-CCE9431645EC}">
                      <a14:shadowObscured xmlns:a14="http://schemas.microsoft.com/office/drawing/2010/main"/>
                    </a:ext>
                  </a:extLst>
                </pic:spPr>
              </pic:pic>
            </a:graphicData>
          </a:graphic>
        </wp:anchor>
      </w:drawing>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Pr>
        <w:rFonts w:ascii="微軟正黑體" w:eastAsia="微軟正黑體" w:hAnsi="微軟正黑體"/>
        <w:sz w:val="18"/>
        <w:u w:val="single"/>
      </w:rPr>
      <w:tab/>
    </w:r>
    <w:r w:rsidR="00471398" w:rsidRPr="005E4283">
      <w:rPr>
        <w:rFonts w:ascii="微軟正黑體" w:eastAsia="微軟正黑體" w:hAnsi="微軟正黑體"/>
        <w:sz w:val="18"/>
        <w:u w:val="single"/>
      </w:rPr>
      <w:tab/>
    </w:r>
    <w:r w:rsidR="00471398">
      <w:rPr>
        <w:rFonts w:ascii="微軟正黑體" w:eastAsia="微軟正黑體" w:hAnsi="微軟正黑體"/>
        <w:sz w:val="18"/>
        <w:u w:val="single"/>
      </w:rPr>
      <w:t xml:space="preserve">     </w:t>
    </w:r>
    <w:r w:rsidR="00471398" w:rsidRPr="005E4283">
      <w:rPr>
        <w:rFonts w:ascii="微軟正黑體" w:eastAsia="微軟正黑體" w:hAnsi="微軟正黑體" w:hint="eastAsia"/>
        <w:sz w:val="18"/>
        <w:u w:val="single"/>
      </w:rPr>
      <w:t>需求</w:t>
    </w:r>
    <w:r w:rsidR="00471398">
      <w:rPr>
        <w:rFonts w:ascii="微軟正黑體" w:eastAsia="微軟正黑體" w:hAnsi="微軟正黑體" w:hint="eastAsia"/>
        <w:sz w:val="18"/>
        <w:u w:val="single"/>
      </w:rPr>
      <w:t>功能</w:t>
    </w:r>
    <w:r w:rsidR="00471398" w:rsidRPr="005E4283">
      <w:rPr>
        <w:rFonts w:ascii="微軟正黑體" w:eastAsia="微軟正黑體" w:hAnsi="微軟正黑體" w:hint="eastAsia"/>
        <w:sz w:val="18"/>
        <w:u w:val="single"/>
      </w:rPr>
      <w:t>規格書(</w:t>
    </w:r>
    <w:r w:rsidR="00471398" w:rsidRPr="005E4283">
      <w:rPr>
        <w:rFonts w:ascii="微軟正黑體" w:eastAsia="微軟正黑體" w:hAnsi="微軟正黑體"/>
        <w:sz w:val="18"/>
        <w:u w:val="single"/>
      </w:rPr>
      <w:t>BRD)</w:t>
    </w:r>
    <w:r w:rsidR="00471398" w:rsidRPr="005E4283">
      <w:rPr>
        <w:rFonts w:ascii="微軟正黑體" w:eastAsia="微軟正黑體" w:hAnsi="微軟正黑體"/>
        <w:sz w:val="18"/>
        <w:u w:val="single"/>
      </w:rPr>
      <w:tab/>
    </w:r>
    <w:r w:rsidR="00471398" w:rsidRPr="005E4283">
      <w:rPr>
        <w:rFonts w:ascii="微軟正黑體" w:eastAsia="微軟正黑體" w:hAnsi="微軟正黑體"/>
        <w:sz w:val="18"/>
        <w:u w:val="single"/>
      </w:rPr>
      <w:tab/>
    </w:r>
    <w:r w:rsidR="00471398">
      <w:rPr>
        <w:rFonts w:ascii="微軟正黑體" w:eastAsia="微軟正黑體" w:hAnsi="微軟正黑體"/>
        <w:sz w:val="18"/>
        <w:u w:val="single"/>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C41EE" w14:textId="77777777" w:rsidR="00471398" w:rsidRPr="006A79A6" w:rsidRDefault="00471398" w:rsidP="00EA1E1E">
    <w:pPr>
      <w:pStyle w:val="ab"/>
      <w:tabs>
        <w:tab w:val="left" w:pos="380"/>
      </w:tabs>
      <w:ind w:left="0" w:right="220" w:firstLine="0"/>
      <w:jc w:val="right"/>
      <w:rPr>
        <w:rFonts w:ascii="Arial" w:hAnsi="Arial" w:cs="Arial"/>
        <w:b/>
        <w:bCs/>
        <w:sz w:val="22"/>
        <w:szCs w:val="22"/>
      </w:rPr>
    </w:pPr>
    <w:r w:rsidRPr="006A79A6">
      <w:rPr>
        <w:rFonts w:ascii="Arial" w:hAnsi="Arial" w:cs="Arial"/>
        <w:b/>
        <w:bCs/>
        <w:noProof/>
        <w:sz w:val="22"/>
        <w:szCs w:val="22"/>
      </w:rPr>
      <w:drawing>
        <wp:anchor distT="0" distB="0" distL="114300" distR="114300" simplePos="0" relativeHeight="251662336" behindDoc="0" locked="0" layoutInCell="1" allowOverlap="1" wp14:anchorId="7788EB1C" wp14:editId="5AB0944C">
          <wp:simplePos x="0" y="0"/>
          <wp:positionH relativeFrom="column">
            <wp:posOffset>-308914</wp:posOffset>
          </wp:positionH>
          <wp:positionV relativeFrom="paragraph">
            <wp:posOffset>10160</wp:posOffset>
          </wp:positionV>
          <wp:extent cx="1870075" cy="280670"/>
          <wp:effectExtent l="0" t="0" r="0" b="5080"/>
          <wp:wrapThrough wrapText="bothSides">
            <wp:wrapPolygon edited="0">
              <wp:start x="0" y="0"/>
              <wp:lineTo x="0" y="20525"/>
              <wp:lineTo x="21343" y="20525"/>
              <wp:lineTo x="21343" y="0"/>
              <wp:lineTo x="0" y="0"/>
            </wp:wrapPolygon>
          </wp:wrapThrough>
          <wp:docPr id="212278980" name="圖片 2122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rotWithShape="1">
                  <a:blip r:embed="rId1">
                    <a:alphaModFix amt="70000"/>
                    <a:extLst>
                      <a:ext uri="{28A0092B-C50C-407E-A947-70E740481C1C}">
                        <a14:useLocalDpi xmlns:a14="http://schemas.microsoft.com/office/drawing/2010/main" val="0"/>
                      </a:ext>
                    </a:extLst>
                  </a:blip>
                  <a:srcRect t="37887" b="39527"/>
                  <a:stretch/>
                </pic:blipFill>
                <pic:spPr bwMode="auto">
                  <a:xfrm>
                    <a:off x="0" y="0"/>
                    <a:ext cx="1870075" cy="28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9A6">
      <w:rPr>
        <w:rFonts w:ascii="Arial" w:hAnsi="Arial" w:cs="Arial"/>
        <w:b/>
        <w:bCs/>
        <w:sz w:val="22"/>
        <w:szCs w:val="22"/>
      </w:rPr>
      <w:t xml:space="preserve">SCSB NCBS PROJECT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626353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0502A79"/>
    <w:multiLevelType w:val="hybridMultilevel"/>
    <w:tmpl w:val="2F04F2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8059F9"/>
    <w:multiLevelType w:val="multilevel"/>
    <w:tmpl w:val="8AFA31EA"/>
    <w:lvl w:ilvl="0">
      <w:start w:val="1"/>
      <w:numFmt w:val="decimal"/>
      <w:lvlText w:val="%1."/>
      <w:lvlJc w:val="left"/>
      <w:pPr>
        <w:ind w:left="1418" w:hanging="425"/>
      </w:pPr>
      <w:rPr>
        <w:rFonts w:hint="eastAsia"/>
      </w:rPr>
    </w:lvl>
    <w:lvl w:ilvl="1">
      <w:start w:val="1"/>
      <w:numFmt w:val="decimal"/>
      <w:pStyle w:val="2"/>
      <w:lvlText w:val="%2."/>
      <w:lvlJc w:val="left"/>
      <w:pPr>
        <w:ind w:left="480" w:hanging="480"/>
      </w:pPr>
    </w:lvl>
    <w:lvl w:ilvl="2">
      <w:start w:val="1"/>
      <w:numFmt w:val="decimal"/>
      <w:lvlText w:val="%3."/>
      <w:lvlJc w:val="left"/>
      <w:pPr>
        <w:ind w:left="1614" w:hanging="480"/>
      </w:pPr>
      <w:rPr>
        <w:rFonts w:hint="default"/>
      </w:rPr>
    </w:lvl>
    <w:lvl w:ilvl="3">
      <w:start w:val="1"/>
      <w:numFmt w:val="decimal"/>
      <w:lvlText w:val="%1.%2.%3.%4"/>
      <w:lvlJc w:val="left"/>
      <w:pPr>
        <w:ind w:left="2126" w:hanging="425"/>
      </w:pPr>
      <w:rPr>
        <w:rFonts w:hint="eastAsia"/>
      </w:rPr>
    </w:lvl>
    <w:lvl w:ilvl="4">
      <w:start w:val="1"/>
      <w:numFmt w:val="decimal"/>
      <w:lvlText w:val="%1.%2.%3.%4.%5"/>
      <w:lvlJc w:val="left"/>
      <w:pPr>
        <w:ind w:left="2693" w:hanging="425"/>
      </w:pPr>
      <w:rPr>
        <w:rFonts w:hint="eastAsia"/>
      </w:rPr>
    </w:lvl>
    <w:lvl w:ilvl="5">
      <w:start w:val="1"/>
      <w:numFmt w:val="decimal"/>
      <w:lvlText w:val="%1.%2.%3.%4.%5.%6"/>
      <w:lvlJc w:val="left"/>
      <w:pPr>
        <w:ind w:left="3260" w:hanging="425"/>
      </w:pPr>
      <w:rPr>
        <w:rFonts w:hint="eastAsia"/>
      </w:rPr>
    </w:lvl>
    <w:lvl w:ilvl="6">
      <w:start w:val="1"/>
      <w:numFmt w:val="decimal"/>
      <w:lvlText w:val="%1.%2.%3.%4.%5.%6.%7"/>
      <w:lvlJc w:val="left"/>
      <w:pPr>
        <w:ind w:left="3827" w:hanging="425"/>
      </w:pPr>
      <w:rPr>
        <w:rFonts w:hint="eastAsia"/>
      </w:rPr>
    </w:lvl>
    <w:lvl w:ilvl="7">
      <w:start w:val="1"/>
      <w:numFmt w:val="decimal"/>
      <w:lvlText w:val="%1.%2.%3.%4.%5.%6.%7.%8"/>
      <w:lvlJc w:val="left"/>
      <w:pPr>
        <w:ind w:left="4394" w:hanging="425"/>
      </w:pPr>
      <w:rPr>
        <w:rFonts w:hint="eastAsia"/>
      </w:rPr>
    </w:lvl>
    <w:lvl w:ilvl="8">
      <w:start w:val="1"/>
      <w:numFmt w:val="decimal"/>
      <w:lvlText w:val="%1.%2.%3.%4.%5.%6.%7.%8.%9"/>
      <w:lvlJc w:val="left"/>
      <w:pPr>
        <w:ind w:left="4961" w:hanging="425"/>
      </w:pPr>
      <w:rPr>
        <w:rFonts w:hint="eastAsia"/>
      </w:rPr>
    </w:lvl>
  </w:abstractNum>
  <w:abstractNum w:abstractNumId="3" w15:restartNumberingAfterBreak="0">
    <w:nsid w:val="015302D4"/>
    <w:multiLevelType w:val="hybridMultilevel"/>
    <w:tmpl w:val="A10AAA0A"/>
    <w:lvl w:ilvl="0" w:tplc="830E3094">
      <w:start w:val="1"/>
      <w:numFmt w:val="decimal"/>
      <w:lvlText w:val="%1."/>
      <w:lvlJc w:val="left"/>
      <w:pPr>
        <w:ind w:left="360" w:hanging="360"/>
      </w:pPr>
      <w:rPr>
        <w:rFonts w:hint="default"/>
      </w:rPr>
    </w:lvl>
    <w:lvl w:ilvl="1" w:tplc="B5B43704">
      <w:start w:val="1"/>
      <w:numFmt w:val="upperLetter"/>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062CBC"/>
    <w:multiLevelType w:val="hybridMultilevel"/>
    <w:tmpl w:val="7DEC34E4"/>
    <w:lvl w:ilvl="0" w:tplc="DFB6EF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4B7176F"/>
    <w:multiLevelType w:val="hybridMultilevel"/>
    <w:tmpl w:val="C7AA7106"/>
    <w:lvl w:ilvl="0" w:tplc="FFFFFFFF">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FFFFFFFF">
      <w:start w:val="4"/>
      <w:numFmt w:val="decimal"/>
      <w:lvlText w:val="%4."/>
      <w:lvlJc w:val="left"/>
      <w:pPr>
        <w:ind w:left="1920" w:hanging="480"/>
      </w:pPr>
      <w:rPr>
        <w:rFonts w:hint="eastAsia"/>
      </w:rPr>
    </w:lvl>
    <w:lvl w:ilvl="4" w:tplc="FC3C153E">
      <w:start w:val="1"/>
      <w:numFmt w:val="decimal"/>
      <w:lvlText w:val="(%5)"/>
      <w:lvlJc w:val="left"/>
      <w:pPr>
        <w:ind w:left="480" w:hanging="48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6F51DBE"/>
    <w:multiLevelType w:val="hybridMultilevel"/>
    <w:tmpl w:val="57D6298E"/>
    <w:lvl w:ilvl="0" w:tplc="FFFFFFFF">
      <w:start w:val="1"/>
      <w:numFmt w:val="upperLetter"/>
      <w:lvlText w:val="%1."/>
      <w:lvlJc w:val="left"/>
      <w:pPr>
        <w:ind w:left="480" w:hanging="480"/>
      </w:pPr>
    </w:lvl>
    <w:lvl w:ilvl="1" w:tplc="FC3C153E">
      <w:start w:val="1"/>
      <w:numFmt w:val="decimal"/>
      <w:lvlText w:val="(%2)"/>
      <w:lvlJc w:val="left"/>
      <w:pPr>
        <w:ind w:left="1440" w:hanging="480"/>
      </w:pPr>
      <w:rPr>
        <w:rFont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084314A4"/>
    <w:multiLevelType w:val="hybridMultilevel"/>
    <w:tmpl w:val="E04AFF24"/>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 w15:restartNumberingAfterBreak="0">
    <w:nsid w:val="08670A0D"/>
    <w:multiLevelType w:val="hybridMultilevel"/>
    <w:tmpl w:val="60D68F84"/>
    <w:lvl w:ilvl="0" w:tplc="FC3C153E">
      <w:start w:val="1"/>
      <w:numFmt w:val="decimal"/>
      <w:lvlText w:val="(%1)"/>
      <w:lvlJc w:val="left"/>
      <w:pPr>
        <w:ind w:left="1509" w:hanging="480"/>
      </w:pPr>
      <w:rPr>
        <w:rFonts w:hint="default"/>
      </w:rPr>
    </w:lvl>
    <w:lvl w:ilvl="1" w:tplc="04090019" w:tentative="1">
      <w:start w:val="1"/>
      <w:numFmt w:val="ideographTraditional"/>
      <w:lvlText w:val="%2、"/>
      <w:lvlJc w:val="left"/>
      <w:pPr>
        <w:ind w:left="1989" w:hanging="480"/>
      </w:pPr>
    </w:lvl>
    <w:lvl w:ilvl="2" w:tplc="0409001B" w:tentative="1">
      <w:start w:val="1"/>
      <w:numFmt w:val="lowerRoman"/>
      <w:lvlText w:val="%3."/>
      <w:lvlJc w:val="right"/>
      <w:pPr>
        <w:ind w:left="2469" w:hanging="480"/>
      </w:pPr>
    </w:lvl>
    <w:lvl w:ilvl="3" w:tplc="0409000F" w:tentative="1">
      <w:start w:val="1"/>
      <w:numFmt w:val="decimal"/>
      <w:lvlText w:val="%4."/>
      <w:lvlJc w:val="left"/>
      <w:pPr>
        <w:ind w:left="2949" w:hanging="480"/>
      </w:pPr>
    </w:lvl>
    <w:lvl w:ilvl="4" w:tplc="04090019" w:tentative="1">
      <w:start w:val="1"/>
      <w:numFmt w:val="ideographTraditional"/>
      <w:lvlText w:val="%5、"/>
      <w:lvlJc w:val="left"/>
      <w:pPr>
        <w:ind w:left="3429" w:hanging="480"/>
      </w:pPr>
    </w:lvl>
    <w:lvl w:ilvl="5" w:tplc="0409001B" w:tentative="1">
      <w:start w:val="1"/>
      <w:numFmt w:val="lowerRoman"/>
      <w:lvlText w:val="%6."/>
      <w:lvlJc w:val="right"/>
      <w:pPr>
        <w:ind w:left="3909" w:hanging="480"/>
      </w:pPr>
    </w:lvl>
    <w:lvl w:ilvl="6" w:tplc="0409000F" w:tentative="1">
      <w:start w:val="1"/>
      <w:numFmt w:val="decimal"/>
      <w:lvlText w:val="%7."/>
      <w:lvlJc w:val="left"/>
      <w:pPr>
        <w:ind w:left="4389" w:hanging="480"/>
      </w:pPr>
    </w:lvl>
    <w:lvl w:ilvl="7" w:tplc="04090019" w:tentative="1">
      <w:start w:val="1"/>
      <w:numFmt w:val="ideographTraditional"/>
      <w:lvlText w:val="%8、"/>
      <w:lvlJc w:val="left"/>
      <w:pPr>
        <w:ind w:left="4869" w:hanging="480"/>
      </w:pPr>
    </w:lvl>
    <w:lvl w:ilvl="8" w:tplc="0409001B" w:tentative="1">
      <w:start w:val="1"/>
      <w:numFmt w:val="lowerRoman"/>
      <w:lvlText w:val="%9."/>
      <w:lvlJc w:val="right"/>
      <w:pPr>
        <w:ind w:left="5349" w:hanging="480"/>
      </w:pPr>
    </w:lvl>
  </w:abstractNum>
  <w:abstractNum w:abstractNumId="9" w15:restartNumberingAfterBreak="0">
    <w:nsid w:val="08F42B8D"/>
    <w:multiLevelType w:val="hybridMultilevel"/>
    <w:tmpl w:val="F1AE5522"/>
    <w:lvl w:ilvl="0" w:tplc="73866A5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AE4044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0C8E427C"/>
    <w:multiLevelType w:val="hybridMultilevel"/>
    <w:tmpl w:val="BB96F0A6"/>
    <w:lvl w:ilvl="0" w:tplc="0409000F">
      <w:start w:val="1"/>
      <w:numFmt w:val="decimal"/>
      <w:lvlText w:val="%1."/>
      <w:lvlJc w:val="left"/>
      <w:pPr>
        <w:ind w:left="2280" w:hanging="480"/>
      </w:p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2" w15:restartNumberingAfterBreak="0">
    <w:nsid w:val="0D1217CB"/>
    <w:multiLevelType w:val="hybridMultilevel"/>
    <w:tmpl w:val="3EA25CDA"/>
    <w:lvl w:ilvl="0" w:tplc="FFFFFFFF">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FFFFFFFF">
      <w:start w:val="4"/>
      <w:numFmt w:val="decimal"/>
      <w:lvlText w:val="%4."/>
      <w:lvlJc w:val="left"/>
      <w:pPr>
        <w:ind w:left="1920" w:hanging="480"/>
      </w:pPr>
      <w:rPr>
        <w:rFonts w:hint="eastAsia"/>
      </w:rPr>
    </w:lvl>
    <w:lvl w:ilvl="4" w:tplc="FC3C153E">
      <w:start w:val="1"/>
      <w:numFmt w:val="decimal"/>
      <w:lvlText w:val="(%5)"/>
      <w:lvlJc w:val="left"/>
      <w:pPr>
        <w:ind w:left="480" w:hanging="48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DDE38A2"/>
    <w:multiLevelType w:val="hybridMultilevel"/>
    <w:tmpl w:val="A59A93C2"/>
    <w:lvl w:ilvl="0" w:tplc="FFFFFFFF">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FFFFFFFF">
      <w:start w:val="1"/>
      <w:numFmt w:val="decimal"/>
      <w:lvlText w:val="%4."/>
      <w:lvlJc w:val="left"/>
      <w:pPr>
        <w:ind w:left="1920" w:hanging="480"/>
      </w:pPr>
    </w:lvl>
    <w:lvl w:ilvl="4" w:tplc="FC3C153E">
      <w:start w:val="1"/>
      <w:numFmt w:val="decimal"/>
      <w:lvlText w:val="(%5)"/>
      <w:lvlJc w:val="left"/>
      <w:pPr>
        <w:ind w:left="960" w:hanging="48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0EE87FB7"/>
    <w:multiLevelType w:val="hybridMultilevel"/>
    <w:tmpl w:val="EFE6EC72"/>
    <w:lvl w:ilvl="0" w:tplc="FC3C153E">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1056651D"/>
    <w:multiLevelType w:val="hybridMultilevel"/>
    <w:tmpl w:val="0F12619E"/>
    <w:lvl w:ilvl="0" w:tplc="51F6DFE8">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04090003">
      <w:start w:val="1"/>
      <w:numFmt w:val="bullet"/>
      <w:lvlText w:val=""/>
      <w:lvlJc w:val="left"/>
      <w:pPr>
        <w:ind w:left="960" w:hanging="480"/>
      </w:pPr>
      <w:rPr>
        <w:rFonts w:ascii="Wingdings" w:hAnsi="Wingdings" w:hint="default"/>
      </w:rPr>
    </w:lvl>
    <w:lvl w:ilvl="3" w:tplc="FFFFFFFF">
      <w:start w:val="1"/>
      <w:numFmt w:val="decimal"/>
      <w:lvlText w:val="%4."/>
      <w:lvlJc w:val="left"/>
      <w:pPr>
        <w:ind w:left="1920" w:hanging="480"/>
      </w:pPr>
    </w:lvl>
    <w:lvl w:ilvl="4" w:tplc="B470A364">
      <w:start w:val="1"/>
      <w:numFmt w:val="upperLetter"/>
      <w:lvlText w:val="%5."/>
      <w:lvlJc w:val="left"/>
      <w:pPr>
        <w:ind w:left="8299" w:hanging="36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12173975"/>
    <w:multiLevelType w:val="hybridMultilevel"/>
    <w:tmpl w:val="DE1C928E"/>
    <w:lvl w:ilvl="0" w:tplc="E5D85496">
      <w:start w:val="1"/>
      <w:numFmt w:val="lowerRoman"/>
      <w:lvlText w:val="%1)"/>
      <w:lvlJc w:val="left"/>
      <w:pPr>
        <w:ind w:left="1319" w:hanging="480"/>
      </w:pPr>
      <w:rPr>
        <w:rFonts w:hint="default"/>
      </w:rPr>
    </w:lvl>
    <w:lvl w:ilvl="1" w:tplc="04090019" w:tentative="1">
      <w:start w:val="1"/>
      <w:numFmt w:val="ideographTraditional"/>
      <w:lvlText w:val="%2、"/>
      <w:lvlJc w:val="left"/>
      <w:pPr>
        <w:ind w:left="1799" w:hanging="480"/>
      </w:pPr>
    </w:lvl>
    <w:lvl w:ilvl="2" w:tplc="0409001B" w:tentative="1">
      <w:start w:val="1"/>
      <w:numFmt w:val="lowerRoman"/>
      <w:lvlText w:val="%3."/>
      <w:lvlJc w:val="right"/>
      <w:pPr>
        <w:ind w:left="2279" w:hanging="480"/>
      </w:pPr>
    </w:lvl>
    <w:lvl w:ilvl="3" w:tplc="0409000F" w:tentative="1">
      <w:start w:val="1"/>
      <w:numFmt w:val="decimal"/>
      <w:lvlText w:val="%4."/>
      <w:lvlJc w:val="left"/>
      <w:pPr>
        <w:ind w:left="2759" w:hanging="480"/>
      </w:pPr>
    </w:lvl>
    <w:lvl w:ilvl="4" w:tplc="04090019" w:tentative="1">
      <w:start w:val="1"/>
      <w:numFmt w:val="ideographTraditional"/>
      <w:lvlText w:val="%5、"/>
      <w:lvlJc w:val="left"/>
      <w:pPr>
        <w:ind w:left="3239" w:hanging="480"/>
      </w:pPr>
    </w:lvl>
    <w:lvl w:ilvl="5" w:tplc="0409001B" w:tentative="1">
      <w:start w:val="1"/>
      <w:numFmt w:val="lowerRoman"/>
      <w:lvlText w:val="%6."/>
      <w:lvlJc w:val="right"/>
      <w:pPr>
        <w:ind w:left="3719" w:hanging="480"/>
      </w:pPr>
    </w:lvl>
    <w:lvl w:ilvl="6" w:tplc="0409000F" w:tentative="1">
      <w:start w:val="1"/>
      <w:numFmt w:val="decimal"/>
      <w:lvlText w:val="%7."/>
      <w:lvlJc w:val="left"/>
      <w:pPr>
        <w:ind w:left="4199" w:hanging="480"/>
      </w:pPr>
    </w:lvl>
    <w:lvl w:ilvl="7" w:tplc="04090019" w:tentative="1">
      <w:start w:val="1"/>
      <w:numFmt w:val="ideographTraditional"/>
      <w:lvlText w:val="%8、"/>
      <w:lvlJc w:val="left"/>
      <w:pPr>
        <w:ind w:left="4679" w:hanging="480"/>
      </w:pPr>
    </w:lvl>
    <w:lvl w:ilvl="8" w:tplc="0409001B" w:tentative="1">
      <w:start w:val="1"/>
      <w:numFmt w:val="lowerRoman"/>
      <w:lvlText w:val="%9."/>
      <w:lvlJc w:val="right"/>
      <w:pPr>
        <w:ind w:left="5159" w:hanging="480"/>
      </w:pPr>
    </w:lvl>
  </w:abstractNum>
  <w:abstractNum w:abstractNumId="17" w15:restartNumberingAfterBreak="0">
    <w:nsid w:val="125D3525"/>
    <w:multiLevelType w:val="hybridMultilevel"/>
    <w:tmpl w:val="601EE090"/>
    <w:lvl w:ilvl="0" w:tplc="FC3C153E">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3090365"/>
    <w:multiLevelType w:val="hybridMultilevel"/>
    <w:tmpl w:val="C37AC4DE"/>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9" w15:restartNumberingAfterBreak="0">
    <w:nsid w:val="146F15F9"/>
    <w:multiLevelType w:val="hybridMultilevel"/>
    <w:tmpl w:val="38662A9C"/>
    <w:lvl w:ilvl="0" w:tplc="FFFFFFFF">
      <w:start w:val="1"/>
      <w:numFmt w:val="bullet"/>
      <w:lvlText w:val=""/>
      <w:lvlJc w:val="left"/>
      <w:pPr>
        <w:ind w:left="840" w:hanging="480"/>
      </w:pPr>
      <w:rPr>
        <w:rFonts w:ascii="Wingdings" w:hAnsi="Wingdings" w:hint="default"/>
      </w:rPr>
    </w:lvl>
    <w:lvl w:ilvl="1" w:tplc="0409001B">
      <w:start w:val="1"/>
      <w:numFmt w:val="lowerRoman"/>
      <w:lvlText w:val="%2."/>
      <w:lvlJc w:val="right"/>
      <w:pPr>
        <w:ind w:left="480" w:hanging="480"/>
      </w:p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20" w15:restartNumberingAfterBreak="0">
    <w:nsid w:val="14B16C5C"/>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14E37F7F"/>
    <w:multiLevelType w:val="hybridMultilevel"/>
    <w:tmpl w:val="047A34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4A7DAA"/>
    <w:multiLevelType w:val="hybridMultilevel"/>
    <w:tmpl w:val="D4AE92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54B1AC7"/>
    <w:multiLevelType w:val="hybridMultilevel"/>
    <w:tmpl w:val="ED32492E"/>
    <w:lvl w:ilvl="0" w:tplc="2B56F790">
      <w:start w:val="1"/>
      <w:numFmt w:val="lowerRoman"/>
      <w:lvlText w:val="%1)"/>
      <w:lvlJc w:val="left"/>
      <w:pPr>
        <w:ind w:left="1360" w:hanging="720"/>
      </w:pPr>
      <w:rPr>
        <w:rFonts w:hint="default"/>
      </w:rPr>
    </w:lvl>
    <w:lvl w:ilvl="1" w:tplc="DED40F1C">
      <w:start w:val="1"/>
      <w:numFmt w:val="lowerRoman"/>
      <w:lvlText w:val="%2)"/>
      <w:lvlJc w:val="left"/>
      <w:pPr>
        <w:ind w:left="1840" w:hanging="720"/>
      </w:pPr>
      <w:rPr>
        <w:rFonts w:hint="default"/>
      </w:r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24" w15:restartNumberingAfterBreak="0">
    <w:nsid w:val="163F1665"/>
    <w:multiLevelType w:val="hybridMultilevel"/>
    <w:tmpl w:val="0C043DE6"/>
    <w:lvl w:ilvl="0" w:tplc="0409001B">
      <w:start w:val="1"/>
      <w:numFmt w:val="lowerRoman"/>
      <w:lvlText w:val="%1."/>
      <w:lvlJc w:val="righ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25" w15:restartNumberingAfterBreak="0">
    <w:nsid w:val="18565AC7"/>
    <w:multiLevelType w:val="hybridMultilevel"/>
    <w:tmpl w:val="7E38B7B2"/>
    <w:name w:val="BRD標題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8703F87"/>
    <w:multiLevelType w:val="hybridMultilevel"/>
    <w:tmpl w:val="F040568C"/>
    <w:lvl w:ilvl="0" w:tplc="CF989EE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18A7040A"/>
    <w:multiLevelType w:val="hybridMultilevel"/>
    <w:tmpl w:val="A27866EA"/>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92F454D"/>
    <w:multiLevelType w:val="hybridMultilevel"/>
    <w:tmpl w:val="6A1C4B98"/>
    <w:lvl w:ilvl="0" w:tplc="FC3C153E">
      <w:start w:val="1"/>
      <w:numFmt w:val="decimal"/>
      <w:lvlText w:val="(%1)"/>
      <w:lvlJc w:val="lef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29" w15:restartNumberingAfterBreak="0">
    <w:nsid w:val="1AB37A2C"/>
    <w:multiLevelType w:val="hybridMultilevel"/>
    <w:tmpl w:val="12801878"/>
    <w:lvl w:ilvl="0" w:tplc="0409001B">
      <w:start w:val="1"/>
      <w:numFmt w:val="lowerRoman"/>
      <w:lvlText w:val="%1."/>
      <w:lvlJc w:val="right"/>
      <w:pPr>
        <w:ind w:left="1440" w:hanging="480"/>
      </w:pPr>
      <w:rPr>
        <w:rFont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30" w15:restartNumberingAfterBreak="0">
    <w:nsid w:val="1B944037"/>
    <w:multiLevelType w:val="hybridMultilevel"/>
    <w:tmpl w:val="99FCCA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BAB3899"/>
    <w:multiLevelType w:val="hybridMultilevel"/>
    <w:tmpl w:val="10BA0EBA"/>
    <w:lvl w:ilvl="0" w:tplc="04090003">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1C6D323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1D236BA2"/>
    <w:multiLevelType w:val="hybridMultilevel"/>
    <w:tmpl w:val="FF867F90"/>
    <w:lvl w:ilvl="0" w:tplc="FC3C153E">
      <w:start w:val="1"/>
      <w:numFmt w:val="decimal"/>
      <w:lvlText w:val="(%1)"/>
      <w:lvlJc w:val="left"/>
      <w:pPr>
        <w:ind w:left="1358" w:hanging="480"/>
      </w:pPr>
      <w:rPr>
        <w:rFonts w:hint="default"/>
      </w:rPr>
    </w:lvl>
    <w:lvl w:ilvl="1" w:tplc="04090019" w:tentative="1">
      <w:start w:val="1"/>
      <w:numFmt w:val="ideographTraditional"/>
      <w:lvlText w:val="%2、"/>
      <w:lvlJc w:val="left"/>
      <w:pPr>
        <w:ind w:left="1838" w:hanging="480"/>
      </w:pPr>
    </w:lvl>
    <w:lvl w:ilvl="2" w:tplc="0409001B" w:tentative="1">
      <w:start w:val="1"/>
      <w:numFmt w:val="lowerRoman"/>
      <w:lvlText w:val="%3."/>
      <w:lvlJc w:val="right"/>
      <w:pPr>
        <w:ind w:left="2318" w:hanging="480"/>
      </w:pPr>
    </w:lvl>
    <w:lvl w:ilvl="3" w:tplc="0409000F" w:tentative="1">
      <w:start w:val="1"/>
      <w:numFmt w:val="decimal"/>
      <w:lvlText w:val="%4."/>
      <w:lvlJc w:val="left"/>
      <w:pPr>
        <w:ind w:left="2798" w:hanging="480"/>
      </w:pPr>
    </w:lvl>
    <w:lvl w:ilvl="4" w:tplc="04090019" w:tentative="1">
      <w:start w:val="1"/>
      <w:numFmt w:val="ideographTraditional"/>
      <w:lvlText w:val="%5、"/>
      <w:lvlJc w:val="left"/>
      <w:pPr>
        <w:ind w:left="3278" w:hanging="480"/>
      </w:pPr>
    </w:lvl>
    <w:lvl w:ilvl="5" w:tplc="0409001B" w:tentative="1">
      <w:start w:val="1"/>
      <w:numFmt w:val="lowerRoman"/>
      <w:lvlText w:val="%6."/>
      <w:lvlJc w:val="right"/>
      <w:pPr>
        <w:ind w:left="3758" w:hanging="480"/>
      </w:pPr>
    </w:lvl>
    <w:lvl w:ilvl="6" w:tplc="0409000F" w:tentative="1">
      <w:start w:val="1"/>
      <w:numFmt w:val="decimal"/>
      <w:lvlText w:val="%7."/>
      <w:lvlJc w:val="left"/>
      <w:pPr>
        <w:ind w:left="4238" w:hanging="480"/>
      </w:pPr>
    </w:lvl>
    <w:lvl w:ilvl="7" w:tplc="04090019" w:tentative="1">
      <w:start w:val="1"/>
      <w:numFmt w:val="ideographTraditional"/>
      <w:lvlText w:val="%8、"/>
      <w:lvlJc w:val="left"/>
      <w:pPr>
        <w:ind w:left="4718" w:hanging="480"/>
      </w:pPr>
    </w:lvl>
    <w:lvl w:ilvl="8" w:tplc="0409001B" w:tentative="1">
      <w:start w:val="1"/>
      <w:numFmt w:val="lowerRoman"/>
      <w:lvlText w:val="%9."/>
      <w:lvlJc w:val="right"/>
      <w:pPr>
        <w:ind w:left="5198" w:hanging="480"/>
      </w:pPr>
    </w:lvl>
  </w:abstractNum>
  <w:abstractNum w:abstractNumId="34" w15:restartNumberingAfterBreak="0">
    <w:nsid w:val="1D3B0A56"/>
    <w:multiLevelType w:val="hybridMultilevel"/>
    <w:tmpl w:val="A94C71EC"/>
    <w:lvl w:ilvl="0" w:tplc="0409000F">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1E892E6D"/>
    <w:multiLevelType w:val="hybridMultilevel"/>
    <w:tmpl w:val="40E052D8"/>
    <w:lvl w:ilvl="0" w:tplc="FFFFFFFF">
      <w:start w:val="1"/>
      <w:numFmt w:val="decimal"/>
      <w:lvlText w:val="(%1)"/>
      <w:lvlJc w:val="left"/>
      <w:pPr>
        <w:ind w:left="720" w:hanging="360"/>
      </w:pPr>
      <w:rPr>
        <w:rFonts w:hint="default"/>
      </w:r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36" w15:restartNumberingAfterBreak="0">
    <w:nsid w:val="1EFB27F7"/>
    <w:multiLevelType w:val="hybridMultilevel"/>
    <w:tmpl w:val="FCC26044"/>
    <w:lvl w:ilvl="0" w:tplc="FC3C153E">
      <w:start w:val="1"/>
      <w:numFmt w:val="decimal"/>
      <w:lvlText w:val="(%1)"/>
      <w:lvlJc w:val="lef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37" w15:restartNumberingAfterBreak="0">
    <w:nsid w:val="1F4F6141"/>
    <w:multiLevelType w:val="hybridMultilevel"/>
    <w:tmpl w:val="6A443054"/>
    <w:lvl w:ilvl="0" w:tplc="04090003">
      <w:start w:val="1"/>
      <w:numFmt w:val="bullet"/>
      <w:lvlText w:val=""/>
      <w:lvlJc w:val="left"/>
      <w:pPr>
        <w:ind w:left="1720" w:hanging="480"/>
      </w:pPr>
      <w:rPr>
        <w:rFonts w:ascii="Wingdings" w:hAnsi="Wingdings" w:hint="default"/>
      </w:rPr>
    </w:lvl>
    <w:lvl w:ilvl="1" w:tplc="04090003" w:tentative="1">
      <w:start w:val="1"/>
      <w:numFmt w:val="bullet"/>
      <w:lvlText w:val=""/>
      <w:lvlJc w:val="left"/>
      <w:pPr>
        <w:ind w:left="2200" w:hanging="480"/>
      </w:pPr>
      <w:rPr>
        <w:rFonts w:ascii="Wingdings" w:hAnsi="Wingdings" w:hint="default"/>
      </w:rPr>
    </w:lvl>
    <w:lvl w:ilvl="2" w:tplc="04090005" w:tentative="1">
      <w:start w:val="1"/>
      <w:numFmt w:val="bullet"/>
      <w:lvlText w:val=""/>
      <w:lvlJc w:val="left"/>
      <w:pPr>
        <w:ind w:left="2680" w:hanging="480"/>
      </w:pPr>
      <w:rPr>
        <w:rFonts w:ascii="Wingdings" w:hAnsi="Wingdings" w:hint="default"/>
      </w:rPr>
    </w:lvl>
    <w:lvl w:ilvl="3" w:tplc="04090001" w:tentative="1">
      <w:start w:val="1"/>
      <w:numFmt w:val="bullet"/>
      <w:lvlText w:val=""/>
      <w:lvlJc w:val="left"/>
      <w:pPr>
        <w:ind w:left="3160" w:hanging="480"/>
      </w:pPr>
      <w:rPr>
        <w:rFonts w:ascii="Wingdings" w:hAnsi="Wingdings" w:hint="default"/>
      </w:rPr>
    </w:lvl>
    <w:lvl w:ilvl="4" w:tplc="04090003" w:tentative="1">
      <w:start w:val="1"/>
      <w:numFmt w:val="bullet"/>
      <w:lvlText w:val=""/>
      <w:lvlJc w:val="left"/>
      <w:pPr>
        <w:ind w:left="3640" w:hanging="480"/>
      </w:pPr>
      <w:rPr>
        <w:rFonts w:ascii="Wingdings" w:hAnsi="Wingdings" w:hint="default"/>
      </w:rPr>
    </w:lvl>
    <w:lvl w:ilvl="5" w:tplc="04090005" w:tentative="1">
      <w:start w:val="1"/>
      <w:numFmt w:val="bullet"/>
      <w:lvlText w:val=""/>
      <w:lvlJc w:val="left"/>
      <w:pPr>
        <w:ind w:left="4120" w:hanging="480"/>
      </w:pPr>
      <w:rPr>
        <w:rFonts w:ascii="Wingdings" w:hAnsi="Wingdings" w:hint="default"/>
      </w:rPr>
    </w:lvl>
    <w:lvl w:ilvl="6" w:tplc="04090001" w:tentative="1">
      <w:start w:val="1"/>
      <w:numFmt w:val="bullet"/>
      <w:lvlText w:val=""/>
      <w:lvlJc w:val="left"/>
      <w:pPr>
        <w:ind w:left="4600" w:hanging="480"/>
      </w:pPr>
      <w:rPr>
        <w:rFonts w:ascii="Wingdings" w:hAnsi="Wingdings" w:hint="default"/>
      </w:rPr>
    </w:lvl>
    <w:lvl w:ilvl="7" w:tplc="04090003" w:tentative="1">
      <w:start w:val="1"/>
      <w:numFmt w:val="bullet"/>
      <w:lvlText w:val=""/>
      <w:lvlJc w:val="left"/>
      <w:pPr>
        <w:ind w:left="5080" w:hanging="480"/>
      </w:pPr>
      <w:rPr>
        <w:rFonts w:ascii="Wingdings" w:hAnsi="Wingdings" w:hint="default"/>
      </w:rPr>
    </w:lvl>
    <w:lvl w:ilvl="8" w:tplc="04090005" w:tentative="1">
      <w:start w:val="1"/>
      <w:numFmt w:val="bullet"/>
      <w:lvlText w:val=""/>
      <w:lvlJc w:val="left"/>
      <w:pPr>
        <w:ind w:left="5560" w:hanging="480"/>
      </w:pPr>
      <w:rPr>
        <w:rFonts w:ascii="Wingdings" w:hAnsi="Wingdings" w:hint="default"/>
      </w:rPr>
    </w:lvl>
  </w:abstractNum>
  <w:abstractNum w:abstractNumId="38" w15:restartNumberingAfterBreak="0">
    <w:nsid w:val="1FC03D9A"/>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9" w15:restartNumberingAfterBreak="0">
    <w:nsid w:val="207602CB"/>
    <w:multiLevelType w:val="hybridMultilevel"/>
    <w:tmpl w:val="F62469A0"/>
    <w:lvl w:ilvl="0" w:tplc="FC3C153E">
      <w:start w:val="1"/>
      <w:numFmt w:val="decimal"/>
      <w:lvlText w:val="(%1)"/>
      <w:lvlJc w:val="left"/>
      <w:pPr>
        <w:ind w:left="840" w:hanging="480"/>
      </w:pPr>
      <w:rPr>
        <w:rFonts w:hint="default"/>
      </w:rPr>
    </w:lvl>
    <w:lvl w:ilvl="1" w:tplc="FFFFFFFF" w:tentative="1">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40" w15:restartNumberingAfterBreak="0">
    <w:nsid w:val="20C55501"/>
    <w:multiLevelType w:val="multilevel"/>
    <w:tmpl w:val="0F8485D4"/>
    <w:lvl w:ilvl="0">
      <w:start w:val="1"/>
      <w:numFmt w:val="ideographLegalTraditional"/>
      <w:pStyle w:val="a0"/>
      <w:lvlText w:val="%1、"/>
      <w:lvlJc w:val="left"/>
      <w:pPr>
        <w:ind w:left="425" w:hanging="425"/>
      </w:pPr>
      <w:rPr>
        <w:rFonts w:hint="eastAsia"/>
      </w:rPr>
    </w:lvl>
    <w:lvl w:ilvl="1">
      <w:start w:val="1"/>
      <w:numFmt w:val="taiwaneseCountingThousand"/>
      <w:pStyle w:val="a1"/>
      <w:lvlText w:val="(%2)"/>
      <w:lvlJc w:val="left"/>
      <w:pPr>
        <w:ind w:left="992" w:hanging="425"/>
      </w:pPr>
      <w:rPr>
        <w:rFonts w:hint="eastAsia"/>
      </w:rPr>
    </w:lvl>
    <w:lvl w:ilvl="2">
      <w:start w:val="1"/>
      <w:numFmt w:val="decimal"/>
      <w:pStyle w:val="a2"/>
      <w:lvlText w:val="%3."/>
      <w:lvlJc w:val="left"/>
      <w:pPr>
        <w:ind w:left="1418" w:hanging="454"/>
      </w:pPr>
      <w:rPr>
        <w:rFonts w:hint="eastAsia"/>
      </w:rPr>
    </w:lvl>
    <w:lvl w:ilvl="3">
      <w:start w:val="1"/>
      <w:numFmt w:val="decimal"/>
      <w:pStyle w:val="a3"/>
      <w:lvlText w:val="%3.%4 "/>
      <w:lvlJc w:val="left"/>
      <w:pPr>
        <w:ind w:left="1984" w:hanging="566"/>
      </w:pPr>
      <w:rPr>
        <w:rFonts w:hint="eastAsia"/>
      </w:rPr>
    </w:lvl>
    <w:lvl w:ilvl="4">
      <w:start w:val="1"/>
      <w:numFmt w:val="decimal"/>
      <w:pStyle w:val="a4"/>
      <w:lvlText w:val="(%5)"/>
      <w:lvlJc w:val="left"/>
      <w:pPr>
        <w:ind w:left="2551" w:hanging="623"/>
      </w:pPr>
      <w:rPr>
        <w:rFonts w:hint="eastAsia"/>
      </w:rPr>
    </w:lvl>
    <w:lvl w:ilvl="5">
      <w:start w:val="1"/>
      <w:numFmt w:val="decimal"/>
      <w:pStyle w:val="a5"/>
      <w:lvlText w:val="(%6)"/>
      <w:lvlJc w:val="left"/>
      <w:pPr>
        <w:ind w:left="2948" w:hanging="567"/>
      </w:pPr>
      <w:rPr>
        <w:rFonts w:ascii="微軟正黑體" w:eastAsia="微軟正黑體" w:hAnsi="微軟正黑體" w:cs="Times New Roman"/>
      </w:rPr>
    </w:lvl>
    <w:lvl w:ilvl="6">
      <w:start w:val="1"/>
      <w:numFmt w:val="lowerLetter"/>
      <w:pStyle w:val="a6"/>
      <w:lvlText w:val="%7."/>
      <w:lvlJc w:val="left"/>
      <w:pPr>
        <w:ind w:left="3119" w:hanging="568"/>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22B36095"/>
    <w:multiLevelType w:val="hybridMultilevel"/>
    <w:tmpl w:val="4DB0ED2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23505E43"/>
    <w:multiLevelType w:val="hybridMultilevel"/>
    <w:tmpl w:val="42FE8C7A"/>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3" w15:restartNumberingAfterBreak="0">
    <w:nsid w:val="23E11C86"/>
    <w:multiLevelType w:val="hybridMultilevel"/>
    <w:tmpl w:val="DC2E4CE0"/>
    <w:lvl w:ilvl="0" w:tplc="04090003">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4" w15:restartNumberingAfterBreak="0">
    <w:nsid w:val="242014CB"/>
    <w:multiLevelType w:val="hybridMultilevel"/>
    <w:tmpl w:val="82685002"/>
    <w:lvl w:ilvl="0" w:tplc="0409001B">
      <w:start w:val="1"/>
      <w:numFmt w:val="lowerRoman"/>
      <w:lvlText w:val="%1."/>
      <w:lvlJc w:val="right"/>
      <w:pPr>
        <w:ind w:left="1240" w:hanging="480"/>
      </w:pPr>
      <w:rPr>
        <w:rFonts w:hint="default"/>
      </w:rPr>
    </w:lvl>
    <w:lvl w:ilvl="1" w:tplc="FFFFFFFF" w:tentative="1">
      <w:start w:val="1"/>
      <w:numFmt w:val="ideographTraditional"/>
      <w:lvlText w:val="%2、"/>
      <w:lvlJc w:val="left"/>
      <w:pPr>
        <w:ind w:left="1720" w:hanging="480"/>
      </w:pPr>
    </w:lvl>
    <w:lvl w:ilvl="2" w:tplc="FFFFFFFF" w:tentative="1">
      <w:start w:val="1"/>
      <w:numFmt w:val="lowerRoman"/>
      <w:lvlText w:val="%3."/>
      <w:lvlJc w:val="right"/>
      <w:pPr>
        <w:ind w:left="2200" w:hanging="480"/>
      </w:pPr>
    </w:lvl>
    <w:lvl w:ilvl="3" w:tplc="FFFFFFFF" w:tentative="1">
      <w:start w:val="1"/>
      <w:numFmt w:val="decimal"/>
      <w:lvlText w:val="%4."/>
      <w:lvlJc w:val="left"/>
      <w:pPr>
        <w:ind w:left="2680" w:hanging="480"/>
      </w:pPr>
    </w:lvl>
    <w:lvl w:ilvl="4" w:tplc="FFFFFFFF" w:tentative="1">
      <w:start w:val="1"/>
      <w:numFmt w:val="ideographTraditional"/>
      <w:lvlText w:val="%5、"/>
      <w:lvlJc w:val="left"/>
      <w:pPr>
        <w:ind w:left="3160" w:hanging="480"/>
      </w:pPr>
    </w:lvl>
    <w:lvl w:ilvl="5" w:tplc="FFFFFFFF" w:tentative="1">
      <w:start w:val="1"/>
      <w:numFmt w:val="lowerRoman"/>
      <w:lvlText w:val="%6."/>
      <w:lvlJc w:val="right"/>
      <w:pPr>
        <w:ind w:left="3640" w:hanging="480"/>
      </w:pPr>
    </w:lvl>
    <w:lvl w:ilvl="6" w:tplc="FFFFFFFF" w:tentative="1">
      <w:start w:val="1"/>
      <w:numFmt w:val="decimal"/>
      <w:lvlText w:val="%7."/>
      <w:lvlJc w:val="left"/>
      <w:pPr>
        <w:ind w:left="4120" w:hanging="480"/>
      </w:pPr>
    </w:lvl>
    <w:lvl w:ilvl="7" w:tplc="FFFFFFFF" w:tentative="1">
      <w:start w:val="1"/>
      <w:numFmt w:val="ideographTraditional"/>
      <w:lvlText w:val="%8、"/>
      <w:lvlJc w:val="left"/>
      <w:pPr>
        <w:ind w:left="4600" w:hanging="480"/>
      </w:pPr>
    </w:lvl>
    <w:lvl w:ilvl="8" w:tplc="FFFFFFFF" w:tentative="1">
      <w:start w:val="1"/>
      <w:numFmt w:val="lowerRoman"/>
      <w:lvlText w:val="%9."/>
      <w:lvlJc w:val="right"/>
      <w:pPr>
        <w:ind w:left="5080" w:hanging="480"/>
      </w:pPr>
    </w:lvl>
  </w:abstractNum>
  <w:abstractNum w:abstractNumId="45" w15:restartNumberingAfterBreak="0">
    <w:nsid w:val="2507394F"/>
    <w:multiLevelType w:val="hybridMultilevel"/>
    <w:tmpl w:val="A1F833A4"/>
    <w:lvl w:ilvl="0" w:tplc="A32C7F32">
      <w:start w:val="4"/>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535253D"/>
    <w:multiLevelType w:val="hybridMultilevel"/>
    <w:tmpl w:val="A426E48C"/>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5375B98"/>
    <w:multiLevelType w:val="hybridMultilevel"/>
    <w:tmpl w:val="9DA8DCB8"/>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8" w15:restartNumberingAfterBreak="0">
    <w:nsid w:val="26333782"/>
    <w:multiLevelType w:val="hybridMultilevel"/>
    <w:tmpl w:val="589EFD16"/>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7B763B6"/>
    <w:multiLevelType w:val="hybridMultilevel"/>
    <w:tmpl w:val="58788A54"/>
    <w:lvl w:ilvl="0" w:tplc="50263504">
      <w:start w:val="1"/>
      <w:numFmt w:val="decimal"/>
      <w:lvlText w:val="(%1)"/>
      <w:lvlJc w:val="left"/>
      <w:pPr>
        <w:ind w:left="640" w:hanging="360"/>
      </w:pPr>
      <w:rPr>
        <w:rFonts w:hint="default"/>
      </w:rPr>
    </w:lvl>
    <w:lvl w:ilvl="1" w:tplc="04090019" w:tentative="1">
      <w:start w:val="1"/>
      <w:numFmt w:val="ideographTraditional"/>
      <w:lvlText w:val="%2、"/>
      <w:lvlJc w:val="left"/>
      <w:pPr>
        <w:ind w:left="1240" w:hanging="480"/>
      </w:p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ideographTraditional"/>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ideographTraditional"/>
      <w:lvlText w:val="%8、"/>
      <w:lvlJc w:val="left"/>
      <w:pPr>
        <w:ind w:left="4120" w:hanging="480"/>
      </w:pPr>
    </w:lvl>
    <w:lvl w:ilvl="8" w:tplc="0409001B" w:tentative="1">
      <w:start w:val="1"/>
      <w:numFmt w:val="lowerRoman"/>
      <w:lvlText w:val="%9."/>
      <w:lvlJc w:val="right"/>
      <w:pPr>
        <w:ind w:left="4600" w:hanging="480"/>
      </w:pPr>
    </w:lvl>
  </w:abstractNum>
  <w:abstractNum w:abstractNumId="50" w15:restartNumberingAfterBreak="0">
    <w:nsid w:val="28127DA8"/>
    <w:multiLevelType w:val="hybridMultilevel"/>
    <w:tmpl w:val="AECC6628"/>
    <w:lvl w:ilvl="0" w:tplc="FC3C15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2854548F"/>
    <w:multiLevelType w:val="hybridMultilevel"/>
    <w:tmpl w:val="23F606E2"/>
    <w:lvl w:ilvl="0" w:tplc="FC3C153E">
      <w:start w:val="1"/>
      <w:numFmt w:val="decimal"/>
      <w:lvlText w:val="(%1)"/>
      <w:lvlJc w:val="left"/>
      <w:pPr>
        <w:ind w:left="960" w:hanging="480"/>
      </w:pPr>
      <w:rPr>
        <w:rFonts w:hint="default"/>
      </w:rPr>
    </w:lvl>
    <w:lvl w:ilvl="1" w:tplc="FFFFFFFF">
      <w:numFmt w:val="bullet"/>
      <w:lvlText w:val=""/>
      <w:lvlJc w:val="left"/>
      <w:pPr>
        <w:ind w:left="1320" w:hanging="360"/>
      </w:pPr>
      <w:rPr>
        <w:rFonts w:ascii="Wingdings" w:eastAsia="微軟正黑體" w:hAnsi="Wingdings" w:cstheme="minorBidi" w:hint="default"/>
      </w:rPr>
    </w:lvl>
    <w:lvl w:ilvl="2" w:tplc="FFFFFFFF">
      <w:start w:val="1"/>
      <w:numFmt w:val="decimal"/>
      <w:lvlText w:val="%3."/>
      <w:lvlJc w:val="left"/>
      <w:pPr>
        <w:ind w:left="1800" w:hanging="360"/>
      </w:pPr>
      <w:rPr>
        <w:rFonts w:hint="default"/>
      </w:r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2" w15:restartNumberingAfterBreak="0">
    <w:nsid w:val="286440B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3" w15:restartNumberingAfterBreak="0">
    <w:nsid w:val="28E0644B"/>
    <w:multiLevelType w:val="hybridMultilevel"/>
    <w:tmpl w:val="4CB8A24A"/>
    <w:lvl w:ilvl="0" w:tplc="0409001B">
      <w:start w:val="1"/>
      <w:numFmt w:val="lowerRoman"/>
      <w:lvlText w:val="%1."/>
      <w:lvlJc w:val="righ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54" w15:restartNumberingAfterBreak="0">
    <w:nsid w:val="2B4D5A97"/>
    <w:multiLevelType w:val="hybridMultilevel"/>
    <w:tmpl w:val="B8EA61E6"/>
    <w:lvl w:ilvl="0" w:tplc="FC3C153E">
      <w:start w:val="1"/>
      <w:numFmt w:val="decimal"/>
      <w:lvlText w:val="(%1)"/>
      <w:lvlJc w:val="lef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55" w15:restartNumberingAfterBreak="0">
    <w:nsid w:val="2BFA6131"/>
    <w:multiLevelType w:val="hybridMultilevel"/>
    <w:tmpl w:val="6772EFE4"/>
    <w:lvl w:ilvl="0" w:tplc="FFFFFFFF">
      <w:start w:val="1"/>
      <w:numFmt w:val="decimal"/>
      <w:lvlText w:val="%1."/>
      <w:lvlJc w:val="left"/>
      <w:pPr>
        <w:ind w:left="120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2C9C15C6"/>
    <w:multiLevelType w:val="hybridMultilevel"/>
    <w:tmpl w:val="D4AE920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7" w15:restartNumberingAfterBreak="0">
    <w:nsid w:val="2D2F2381"/>
    <w:multiLevelType w:val="hybridMultilevel"/>
    <w:tmpl w:val="00B47B72"/>
    <w:lvl w:ilvl="0" w:tplc="0409001B">
      <w:start w:val="1"/>
      <w:numFmt w:val="lowerRoman"/>
      <w:lvlText w:val="%1."/>
      <w:lvlJc w:val="right"/>
      <w:pPr>
        <w:ind w:left="1473" w:hanging="480"/>
      </w:p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58" w15:restartNumberingAfterBreak="0">
    <w:nsid w:val="2E68079B"/>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30283C1D"/>
    <w:multiLevelType w:val="hybridMultilevel"/>
    <w:tmpl w:val="30B02902"/>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0" w15:restartNumberingAfterBreak="0">
    <w:nsid w:val="317F092E"/>
    <w:multiLevelType w:val="hybridMultilevel"/>
    <w:tmpl w:val="0E1E1BDC"/>
    <w:lvl w:ilvl="0" w:tplc="4232CB18">
      <w:start w:val="1"/>
      <w:numFmt w:val="decimal"/>
      <w:lvlText w:val="(%1)"/>
      <w:lvlJc w:val="left"/>
      <w:pPr>
        <w:ind w:left="410" w:hanging="4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1FB3263"/>
    <w:multiLevelType w:val="hybridMultilevel"/>
    <w:tmpl w:val="BAC49D8C"/>
    <w:lvl w:ilvl="0" w:tplc="8A5C6A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2DA2044"/>
    <w:multiLevelType w:val="hybridMultilevel"/>
    <w:tmpl w:val="4AE4A4C4"/>
    <w:lvl w:ilvl="0" w:tplc="D70222B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3" w15:restartNumberingAfterBreak="0">
    <w:nsid w:val="34654A00"/>
    <w:multiLevelType w:val="hybridMultilevel"/>
    <w:tmpl w:val="30688192"/>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4A67EA4"/>
    <w:multiLevelType w:val="hybridMultilevel"/>
    <w:tmpl w:val="59D6F992"/>
    <w:lvl w:ilvl="0" w:tplc="943C44F6">
      <w:start w:val="1"/>
      <w:numFmt w:val="decimal"/>
      <w:lvlText w:val="%1."/>
      <w:lvlJc w:val="left"/>
      <w:pPr>
        <w:ind w:left="120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4AB439D"/>
    <w:multiLevelType w:val="hybridMultilevel"/>
    <w:tmpl w:val="041CDE60"/>
    <w:lvl w:ilvl="0" w:tplc="FFFFFFFF">
      <w:start w:val="1"/>
      <w:numFmt w:val="decimal"/>
      <w:lvlText w:val="(%1)"/>
      <w:lvlJc w:val="left"/>
      <w:pPr>
        <w:ind w:left="720" w:hanging="360"/>
      </w:pPr>
      <w:rPr>
        <w:rFonts w:hint="default"/>
      </w:rPr>
    </w:lvl>
    <w:lvl w:ilvl="1" w:tplc="A60000F4">
      <w:start w:val="1"/>
      <w:numFmt w:val="decimal"/>
      <w:lvlText w:val="(%2)"/>
      <w:lvlJc w:val="left"/>
      <w:pPr>
        <w:ind w:left="1200" w:hanging="360"/>
      </w:pPr>
      <w:rPr>
        <w:rFonts w:hint="default"/>
      </w:rPr>
    </w:lvl>
    <w:lvl w:ilvl="2" w:tplc="FFFFFFFF" w:tentative="1">
      <w:start w:val="1"/>
      <w:numFmt w:val="lowerRoman"/>
      <w:lvlText w:val="%3."/>
      <w:lvlJc w:val="right"/>
      <w:pPr>
        <w:ind w:left="1800" w:hanging="480"/>
      </w:pPr>
    </w:lvl>
    <w:lvl w:ilvl="3" w:tplc="E5D85496">
      <w:start w:val="1"/>
      <w:numFmt w:val="lowerRoman"/>
      <w:lvlText w:val="%4)"/>
      <w:lvlJc w:val="left"/>
      <w:pPr>
        <w:ind w:left="2280" w:hanging="480"/>
      </w:pPr>
      <w:rPr>
        <w:rFonts w:hint="default"/>
      </w:r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66" w15:restartNumberingAfterBreak="0">
    <w:nsid w:val="35827B05"/>
    <w:multiLevelType w:val="hybridMultilevel"/>
    <w:tmpl w:val="C130E056"/>
    <w:lvl w:ilvl="0" w:tplc="17EC3CA4">
      <w:start w:val="1"/>
      <w:numFmt w:val="decimal"/>
      <w:lvlText w:val="(%1)"/>
      <w:lvlJc w:val="left"/>
      <w:pPr>
        <w:ind w:left="770" w:hanging="41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7" w15:restartNumberingAfterBreak="0">
    <w:nsid w:val="37C71249"/>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38456C9E"/>
    <w:multiLevelType w:val="hybridMultilevel"/>
    <w:tmpl w:val="FBF6B6E8"/>
    <w:lvl w:ilvl="0" w:tplc="0409001B">
      <w:start w:val="1"/>
      <w:numFmt w:val="lowerRoman"/>
      <w:lvlText w:val="%1."/>
      <w:lvlJc w:val="righ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9" w15:restartNumberingAfterBreak="0">
    <w:nsid w:val="386E0F24"/>
    <w:multiLevelType w:val="hybridMultilevel"/>
    <w:tmpl w:val="162CF9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8D63472"/>
    <w:multiLevelType w:val="hybridMultilevel"/>
    <w:tmpl w:val="72349500"/>
    <w:lvl w:ilvl="0" w:tplc="9BDE032C">
      <w:start w:val="3"/>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7B6160"/>
    <w:multiLevelType w:val="hybridMultilevel"/>
    <w:tmpl w:val="9258CCA8"/>
    <w:lvl w:ilvl="0" w:tplc="0409000F">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15:restartNumberingAfterBreak="0">
    <w:nsid w:val="3B07441F"/>
    <w:multiLevelType w:val="hybridMultilevel"/>
    <w:tmpl w:val="2BB29A42"/>
    <w:lvl w:ilvl="0" w:tplc="3C0050B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3" w15:restartNumberingAfterBreak="0">
    <w:nsid w:val="3B3E79C3"/>
    <w:multiLevelType w:val="hybridMultilevel"/>
    <w:tmpl w:val="1556F7F0"/>
    <w:lvl w:ilvl="0" w:tplc="FC3C153E">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4" w15:restartNumberingAfterBreak="0">
    <w:nsid w:val="3BFF6943"/>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3CE3052B"/>
    <w:multiLevelType w:val="hybridMultilevel"/>
    <w:tmpl w:val="DD1281E4"/>
    <w:lvl w:ilvl="0" w:tplc="A60000F4">
      <w:start w:val="1"/>
      <w:numFmt w:val="decimal"/>
      <w:lvlText w:val="(%1)"/>
      <w:lvlJc w:val="left"/>
      <w:pPr>
        <w:ind w:left="840" w:hanging="36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76" w15:restartNumberingAfterBreak="0">
    <w:nsid w:val="3E574589"/>
    <w:multiLevelType w:val="hybridMultilevel"/>
    <w:tmpl w:val="D5500ED2"/>
    <w:lvl w:ilvl="0" w:tplc="FC3C153E">
      <w:start w:val="1"/>
      <w:numFmt w:val="decimal"/>
      <w:lvlText w:val="(%1)"/>
      <w:lvlJc w:val="left"/>
      <w:pPr>
        <w:ind w:left="1440" w:hanging="480"/>
      </w:pPr>
      <w:rPr>
        <w:rFont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77" w15:restartNumberingAfterBreak="0">
    <w:nsid w:val="3F1A0B9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8" w15:restartNumberingAfterBreak="0">
    <w:nsid w:val="3F8E6884"/>
    <w:multiLevelType w:val="hybridMultilevel"/>
    <w:tmpl w:val="367EDB96"/>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9" w15:restartNumberingAfterBreak="0">
    <w:nsid w:val="3F914F6A"/>
    <w:multiLevelType w:val="hybridMultilevel"/>
    <w:tmpl w:val="AFA86A60"/>
    <w:lvl w:ilvl="0" w:tplc="8D56A654">
      <w:start w:val="2"/>
      <w:numFmt w:val="decimal"/>
      <w:lvlText w:val="%1."/>
      <w:lvlJc w:val="left"/>
      <w:pPr>
        <w:ind w:left="192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DE7A16"/>
    <w:multiLevelType w:val="hybridMultilevel"/>
    <w:tmpl w:val="D4DA6EB0"/>
    <w:lvl w:ilvl="0" w:tplc="C39237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40BF1077"/>
    <w:multiLevelType w:val="hybridMultilevel"/>
    <w:tmpl w:val="99FCCA9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2" w15:restartNumberingAfterBreak="0">
    <w:nsid w:val="41483363"/>
    <w:multiLevelType w:val="hybridMultilevel"/>
    <w:tmpl w:val="20EAF4A4"/>
    <w:lvl w:ilvl="0" w:tplc="FFFFFFFF">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B9406F9E">
      <w:start w:val="4"/>
      <w:numFmt w:val="decimal"/>
      <w:lvlText w:val="%4."/>
      <w:lvlJc w:val="left"/>
      <w:pPr>
        <w:ind w:left="1920" w:hanging="480"/>
      </w:pPr>
      <w:rPr>
        <w:rFonts w:hint="eastAsia"/>
      </w:rPr>
    </w:lvl>
    <w:lvl w:ilvl="4" w:tplc="FC3C153E">
      <w:start w:val="1"/>
      <w:numFmt w:val="decimal"/>
      <w:lvlText w:val="(%5)"/>
      <w:lvlJc w:val="left"/>
      <w:pPr>
        <w:ind w:left="480" w:hanging="48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3" w15:restartNumberingAfterBreak="0">
    <w:nsid w:val="41F924ED"/>
    <w:multiLevelType w:val="hybridMultilevel"/>
    <w:tmpl w:val="4DB0ED2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4" w15:restartNumberingAfterBreak="0">
    <w:nsid w:val="434C77C3"/>
    <w:multiLevelType w:val="hybridMultilevel"/>
    <w:tmpl w:val="74068226"/>
    <w:lvl w:ilvl="0" w:tplc="EBB63D34">
      <w:start w:val="1"/>
      <w:numFmt w:val="decimal"/>
      <w:lvlText w:val="%1)"/>
      <w:lvlJc w:val="left"/>
      <w:pPr>
        <w:ind w:left="192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4907B9B"/>
    <w:multiLevelType w:val="hybridMultilevel"/>
    <w:tmpl w:val="8078FFBA"/>
    <w:lvl w:ilvl="0" w:tplc="FC3C153E">
      <w:start w:val="1"/>
      <w:numFmt w:val="decimal"/>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86" w15:restartNumberingAfterBreak="0">
    <w:nsid w:val="458E29B9"/>
    <w:multiLevelType w:val="multilevel"/>
    <w:tmpl w:val="4C560268"/>
    <w:lvl w:ilvl="0">
      <w:start w:val="1"/>
      <w:numFmt w:val="decimal"/>
      <w:pStyle w:val="Level1"/>
      <w:lvlText w:val="%1."/>
      <w:lvlJc w:val="left"/>
      <w:pPr>
        <w:tabs>
          <w:tab w:val="num" w:pos="360"/>
        </w:tabs>
        <w:ind w:left="360" w:hanging="360"/>
      </w:pPr>
      <w:rPr>
        <w:rFonts w:cs="Times New Roman" w:hint="eastAsia"/>
      </w:rPr>
    </w:lvl>
    <w:lvl w:ilvl="1">
      <w:start w:val="1"/>
      <w:numFmt w:val="ideographTraditional"/>
      <w:lvlText w:val="%2、"/>
      <w:lvlJc w:val="left"/>
      <w:pPr>
        <w:tabs>
          <w:tab w:val="num" w:pos="960"/>
        </w:tabs>
        <w:ind w:left="960" w:hanging="480"/>
      </w:pPr>
      <w:rPr>
        <w:rFonts w:cs="Times New Roman"/>
      </w:rPr>
    </w:lvl>
    <w:lvl w:ilvl="2">
      <w:start w:val="1"/>
      <w:numFmt w:val="decimal"/>
      <w:lvlText w:val="(%3)"/>
      <w:lvlJc w:val="left"/>
      <w:pPr>
        <w:tabs>
          <w:tab w:val="num" w:pos="1320"/>
        </w:tabs>
        <w:ind w:left="1320" w:hanging="360"/>
      </w:pPr>
      <w:rPr>
        <w:rFonts w:ascii="Times New Roman" w:hAnsi="Times New Roman" w:cs="Times New Roman" w:hint="default"/>
      </w:rPr>
    </w:lvl>
    <w:lvl w:ilvl="3" w:tentative="1">
      <w:start w:val="1"/>
      <w:numFmt w:val="decimal"/>
      <w:lvlText w:val="%4."/>
      <w:lvlJc w:val="left"/>
      <w:pPr>
        <w:tabs>
          <w:tab w:val="num" w:pos="1920"/>
        </w:tabs>
        <w:ind w:left="1920" w:hanging="480"/>
      </w:pPr>
      <w:rPr>
        <w:rFonts w:cs="Times New Roman"/>
      </w:rPr>
    </w:lvl>
    <w:lvl w:ilvl="4" w:tentative="1">
      <w:start w:val="1"/>
      <w:numFmt w:val="ideographTraditional"/>
      <w:lvlText w:val="%5、"/>
      <w:lvlJc w:val="left"/>
      <w:pPr>
        <w:tabs>
          <w:tab w:val="num" w:pos="2400"/>
        </w:tabs>
        <w:ind w:left="2400" w:hanging="480"/>
      </w:pPr>
      <w:rPr>
        <w:rFonts w:cs="Times New Roman"/>
      </w:rPr>
    </w:lvl>
    <w:lvl w:ilvl="5" w:tentative="1">
      <w:start w:val="1"/>
      <w:numFmt w:val="lowerRoman"/>
      <w:lvlText w:val="%6."/>
      <w:lvlJc w:val="right"/>
      <w:pPr>
        <w:tabs>
          <w:tab w:val="num" w:pos="2880"/>
        </w:tabs>
        <w:ind w:left="2880" w:hanging="480"/>
      </w:pPr>
      <w:rPr>
        <w:rFonts w:cs="Times New Roman"/>
      </w:rPr>
    </w:lvl>
    <w:lvl w:ilvl="6">
      <w:start w:val="1"/>
      <w:numFmt w:val="decimal"/>
      <w:lvlText w:val="%7."/>
      <w:lvlJc w:val="left"/>
      <w:pPr>
        <w:tabs>
          <w:tab w:val="num" w:pos="3360"/>
        </w:tabs>
        <w:ind w:left="3360" w:hanging="480"/>
      </w:pPr>
      <w:rPr>
        <w:rFonts w:cs="Times New Roman"/>
      </w:rPr>
    </w:lvl>
    <w:lvl w:ilvl="7" w:tentative="1">
      <w:start w:val="1"/>
      <w:numFmt w:val="ideographTraditional"/>
      <w:lvlText w:val="%8、"/>
      <w:lvlJc w:val="left"/>
      <w:pPr>
        <w:tabs>
          <w:tab w:val="num" w:pos="3840"/>
        </w:tabs>
        <w:ind w:left="3840" w:hanging="480"/>
      </w:pPr>
      <w:rPr>
        <w:rFonts w:cs="Times New Roman"/>
      </w:rPr>
    </w:lvl>
    <w:lvl w:ilvl="8" w:tentative="1">
      <w:start w:val="1"/>
      <w:numFmt w:val="lowerRoman"/>
      <w:lvlText w:val="%9."/>
      <w:lvlJc w:val="right"/>
      <w:pPr>
        <w:tabs>
          <w:tab w:val="num" w:pos="4320"/>
        </w:tabs>
        <w:ind w:left="4320" w:hanging="480"/>
      </w:pPr>
      <w:rPr>
        <w:rFonts w:cs="Times New Roman"/>
      </w:rPr>
    </w:lvl>
  </w:abstractNum>
  <w:abstractNum w:abstractNumId="87" w15:restartNumberingAfterBreak="0">
    <w:nsid w:val="45CB311D"/>
    <w:multiLevelType w:val="hybridMultilevel"/>
    <w:tmpl w:val="C3ECCF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8CF7BE3"/>
    <w:multiLevelType w:val="hybridMultilevel"/>
    <w:tmpl w:val="601ED048"/>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9" w15:restartNumberingAfterBreak="0">
    <w:nsid w:val="4A0A3590"/>
    <w:multiLevelType w:val="multilevel"/>
    <w:tmpl w:val="AE9ABE00"/>
    <w:lvl w:ilvl="0">
      <w:start w:val="1"/>
      <w:numFmt w:val="decimal"/>
      <w:lvlText w:val="%1."/>
      <w:lvlJc w:val="left"/>
      <w:pPr>
        <w:ind w:left="360" w:hanging="360"/>
      </w:pPr>
      <w:rPr>
        <w:rFonts w:hint="default"/>
      </w:rPr>
    </w:lvl>
    <w:lvl w:ilvl="1">
      <w:start w:val="3"/>
      <w:numFmt w:val="decimal"/>
      <w:isLgl/>
      <w:lvlText w:val="%1.%2"/>
      <w:lvlJc w:val="left"/>
      <w:pPr>
        <w:ind w:left="787" w:hanging="740"/>
      </w:pPr>
      <w:rPr>
        <w:rFonts w:hint="default"/>
      </w:rPr>
    </w:lvl>
    <w:lvl w:ilvl="2">
      <w:start w:val="6"/>
      <w:numFmt w:val="decimal"/>
      <w:isLgl/>
      <w:lvlText w:val="%1.%2.%3"/>
      <w:lvlJc w:val="left"/>
      <w:pPr>
        <w:ind w:left="834" w:hanging="74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68" w:hanging="1080"/>
      </w:pPr>
      <w:rPr>
        <w:rFonts w:hint="default"/>
      </w:rPr>
    </w:lvl>
    <w:lvl w:ilvl="5">
      <w:start w:val="1"/>
      <w:numFmt w:val="decimal"/>
      <w:isLgl/>
      <w:lvlText w:val="%1.%2.%3.%4.%5.%6"/>
      <w:lvlJc w:val="left"/>
      <w:pPr>
        <w:ind w:left="1675" w:hanging="1440"/>
      </w:pPr>
      <w:rPr>
        <w:rFonts w:hint="default"/>
      </w:rPr>
    </w:lvl>
    <w:lvl w:ilvl="6">
      <w:start w:val="1"/>
      <w:numFmt w:val="decimal"/>
      <w:isLgl/>
      <w:lvlText w:val="%1.%2.%3.%4.%5.%6.%7"/>
      <w:lvlJc w:val="left"/>
      <w:pPr>
        <w:ind w:left="1722" w:hanging="1440"/>
      </w:pPr>
      <w:rPr>
        <w:rFonts w:hint="default"/>
      </w:rPr>
    </w:lvl>
    <w:lvl w:ilvl="7">
      <w:start w:val="1"/>
      <w:numFmt w:val="decimal"/>
      <w:isLgl/>
      <w:lvlText w:val="%1.%2.%3.%4.%5.%6.%7.%8"/>
      <w:lvlJc w:val="left"/>
      <w:pPr>
        <w:ind w:left="2129" w:hanging="1800"/>
      </w:pPr>
      <w:rPr>
        <w:rFonts w:hint="default"/>
      </w:rPr>
    </w:lvl>
    <w:lvl w:ilvl="8">
      <w:start w:val="1"/>
      <w:numFmt w:val="decimal"/>
      <w:isLgl/>
      <w:lvlText w:val="%1.%2.%3.%4.%5.%6.%7.%8.%9"/>
      <w:lvlJc w:val="left"/>
      <w:pPr>
        <w:ind w:left="2536" w:hanging="2160"/>
      </w:pPr>
      <w:rPr>
        <w:rFonts w:hint="default"/>
      </w:rPr>
    </w:lvl>
  </w:abstractNum>
  <w:abstractNum w:abstractNumId="90" w15:restartNumberingAfterBreak="0">
    <w:nsid w:val="4B72106C"/>
    <w:multiLevelType w:val="hybridMultilevel"/>
    <w:tmpl w:val="06E83008"/>
    <w:lvl w:ilvl="0" w:tplc="A964F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021AA5"/>
    <w:multiLevelType w:val="hybridMultilevel"/>
    <w:tmpl w:val="AA3AE09E"/>
    <w:lvl w:ilvl="0" w:tplc="283A7E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C495A2D"/>
    <w:multiLevelType w:val="hybridMultilevel"/>
    <w:tmpl w:val="3C76FB68"/>
    <w:lvl w:ilvl="0" w:tplc="FC3C153E">
      <w:start w:val="1"/>
      <w:numFmt w:val="decimal"/>
      <w:lvlText w:val="(%1)"/>
      <w:lvlJc w:val="left"/>
      <w:pPr>
        <w:ind w:left="840" w:hanging="480"/>
      </w:pPr>
      <w:rPr>
        <w:rFonts w:hint="default"/>
      </w:rPr>
    </w:lvl>
    <w:lvl w:ilvl="1" w:tplc="FFFFFFFF" w:tentative="1">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93" w15:restartNumberingAfterBreak="0">
    <w:nsid w:val="4CE649F7"/>
    <w:multiLevelType w:val="hybridMultilevel"/>
    <w:tmpl w:val="1A524286"/>
    <w:lvl w:ilvl="0" w:tplc="0409000F">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4" w15:restartNumberingAfterBreak="0">
    <w:nsid w:val="4E2F21D1"/>
    <w:multiLevelType w:val="hybridMultilevel"/>
    <w:tmpl w:val="9B48C954"/>
    <w:lvl w:ilvl="0" w:tplc="3FEA80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4E4B660E"/>
    <w:multiLevelType w:val="hybridMultilevel"/>
    <w:tmpl w:val="E4EE01F6"/>
    <w:lvl w:ilvl="0" w:tplc="0409001B">
      <w:start w:val="1"/>
      <w:numFmt w:val="lowerRoman"/>
      <w:lvlText w:val="%1."/>
      <w:lvlJc w:val="right"/>
      <w:pPr>
        <w:ind w:left="1440" w:hanging="480"/>
      </w:pPr>
      <w:rPr>
        <w:rFont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96" w15:restartNumberingAfterBreak="0">
    <w:nsid w:val="4E5C5434"/>
    <w:multiLevelType w:val="hybridMultilevel"/>
    <w:tmpl w:val="40988B00"/>
    <w:lvl w:ilvl="0" w:tplc="0409000F">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502605D1"/>
    <w:multiLevelType w:val="hybridMultilevel"/>
    <w:tmpl w:val="BD980DD6"/>
    <w:lvl w:ilvl="0" w:tplc="7BEEF9A4">
      <w:start w:val="1"/>
      <w:numFmt w:val="lowerRoman"/>
      <w:lvlText w:val="(%1)"/>
      <w:lvlJc w:val="left"/>
      <w:pPr>
        <w:ind w:left="1680" w:hanging="72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98" w15:restartNumberingAfterBreak="0">
    <w:nsid w:val="50A04103"/>
    <w:multiLevelType w:val="hybridMultilevel"/>
    <w:tmpl w:val="833AA724"/>
    <w:lvl w:ilvl="0" w:tplc="E5D85496">
      <w:start w:val="1"/>
      <w:numFmt w:val="lowerRoman"/>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9" w15:restartNumberingAfterBreak="0">
    <w:nsid w:val="50BF05A5"/>
    <w:multiLevelType w:val="hybridMultilevel"/>
    <w:tmpl w:val="1652C07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0" w15:restartNumberingAfterBreak="0">
    <w:nsid w:val="50CC7954"/>
    <w:multiLevelType w:val="hybridMultilevel"/>
    <w:tmpl w:val="E5A0BDC2"/>
    <w:lvl w:ilvl="0" w:tplc="FC3C153E">
      <w:start w:val="1"/>
      <w:numFmt w:val="decimal"/>
      <w:lvlText w:val="(%1)"/>
      <w:lvlJc w:val="lef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101" w15:restartNumberingAfterBreak="0">
    <w:nsid w:val="52303B8B"/>
    <w:multiLevelType w:val="multilevel"/>
    <w:tmpl w:val="8AFA31EA"/>
    <w:styleLink w:val="1"/>
    <w:lvl w:ilvl="0">
      <w:start w:val="1"/>
      <w:numFmt w:val="decimal"/>
      <w:lvlText w:val="%1."/>
      <w:lvlJc w:val="left"/>
      <w:pPr>
        <w:ind w:left="425" w:hanging="425"/>
      </w:pPr>
      <w:rPr>
        <w:rFonts w:hint="eastAsia"/>
      </w:rPr>
    </w:lvl>
    <w:lvl w:ilvl="1">
      <w:start w:val="1"/>
      <w:numFmt w:val="decimal"/>
      <w:lvlText w:val="%2."/>
      <w:lvlJc w:val="left"/>
      <w:pPr>
        <w:ind w:left="2464" w:hanging="480"/>
      </w:pPr>
    </w:lvl>
    <w:lvl w:ilvl="2">
      <w:start w:val="1"/>
      <w:numFmt w:val="decimal"/>
      <w:lvlText w:val="%3."/>
      <w:lvlJc w:val="left"/>
      <w:pPr>
        <w:ind w:left="1614" w:hanging="480"/>
      </w:pPr>
      <w:rPr>
        <w:rFonts w:hint="default"/>
      </w:rPr>
    </w:lvl>
    <w:lvl w:ilvl="3">
      <w:start w:val="1"/>
      <w:numFmt w:val="decimal"/>
      <w:lvlText w:val="%1.%2.%3.%4"/>
      <w:lvlJc w:val="left"/>
      <w:pPr>
        <w:ind w:left="2126" w:hanging="425"/>
      </w:pPr>
      <w:rPr>
        <w:rFonts w:hint="eastAsia"/>
      </w:rPr>
    </w:lvl>
    <w:lvl w:ilvl="4">
      <w:start w:val="1"/>
      <w:numFmt w:val="decimal"/>
      <w:lvlText w:val="%1.%2.%3.%4.%5"/>
      <w:lvlJc w:val="left"/>
      <w:pPr>
        <w:ind w:left="2693" w:hanging="425"/>
      </w:pPr>
      <w:rPr>
        <w:rFonts w:hint="eastAsia"/>
      </w:rPr>
    </w:lvl>
    <w:lvl w:ilvl="5">
      <w:start w:val="1"/>
      <w:numFmt w:val="decimal"/>
      <w:lvlText w:val="%1.%2.%3.%4.%5.%6"/>
      <w:lvlJc w:val="left"/>
      <w:pPr>
        <w:ind w:left="3260" w:hanging="425"/>
      </w:pPr>
      <w:rPr>
        <w:rFonts w:hint="eastAsia"/>
      </w:rPr>
    </w:lvl>
    <w:lvl w:ilvl="6">
      <w:start w:val="1"/>
      <w:numFmt w:val="decimal"/>
      <w:lvlText w:val="%1.%2.%3.%4.%5.%6.%7"/>
      <w:lvlJc w:val="left"/>
      <w:pPr>
        <w:ind w:left="3827" w:hanging="425"/>
      </w:pPr>
      <w:rPr>
        <w:rFonts w:hint="eastAsia"/>
      </w:rPr>
    </w:lvl>
    <w:lvl w:ilvl="7">
      <w:start w:val="1"/>
      <w:numFmt w:val="decimal"/>
      <w:lvlText w:val="%1.%2.%3.%4.%5.%6.%7.%8"/>
      <w:lvlJc w:val="left"/>
      <w:pPr>
        <w:ind w:left="4394" w:hanging="425"/>
      </w:pPr>
      <w:rPr>
        <w:rFonts w:hint="eastAsia"/>
      </w:rPr>
    </w:lvl>
    <w:lvl w:ilvl="8">
      <w:start w:val="1"/>
      <w:numFmt w:val="decimal"/>
      <w:lvlText w:val="%1.%2.%3.%4.%5.%6.%7.%8.%9"/>
      <w:lvlJc w:val="left"/>
      <w:pPr>
        <w:ind w:left="4961" w:hanging="425"/>
      </w:pPr>
      <w:rPr>
        <w:rFonts w:hint="eastAsia"/>
      </w:rPr>
    </w:lvl>
  </w:abstractNum>
  <w:abstractNum w:abstractNumId="102" w15:restartNumberingAfterBreak="0">
    <w:nsid w:val="52820836"/>
    <w:multiLevelType w:val="hybridMultilevel"/>
    <w:tmpl w:val="B282A85A"/>
    <w:lvl w:ilvl="0" w:tplc="0409000F">
      <w:start w:val="1"/>
      <w:numFmt w:val="decimal"/>
      <w:lvlText w:val="%1."/>
      <w:lvlJc w:val="left"/>
      <w:pPr>
        <w:ind w:left="480" w:hanging="480"/>
      </w:pPr>
      <w:rPr>
        <w:rFonts w:cs="Times New Roman"/>
        <w:b w:val="0"/>
        <w:bCs w:val="0"/>
        <w:i w:val="0"/>
        <w:iCs w:val="0"/>
        <w:caps w:val="0"/>
        <w:smallCaps w:val="0"/>
        <w:strike w:val="0"/>
        <w:dstrike w:val="0"/>
        <w:noProof w:val="0"/>
        <w:vanish w:val="0"/>
        <w:color w:val="000000"/>
        <w:spacing w:val="0"/>
        <w:position w:val="0"/>
        <w:u w:val="none"/>
        <w:vertAlign w:val="baseline"/>
        <w:em w:val="none"/>
      </w:rPr>
    </w:lvl>
    <w:lvl w:ilvl="1" w:tplc="51F6DFE8">
      <w:start w:val="1"/>
      <w:numFmt w:val="upperLetter"/>
      <w:lvlText w:val="%2."/>
      <w:lvlJc w:val="left"/>
      <w:pPr>
        <w:ind w:left="840" w:hanging="360"/>
      </w:pPr>
      <w:rPr>
        <w:rFonts w:hint="default"/>
      </w:rPr>
    </w:lvl>
    <w:lvl w:ilvl="2" w:tplc="FC3C153E">
      <w:start w:val="1"/>
      <w:numFmt w:val="decimal"/>
      <w:lvlText w:val="(%3)"/>
      <w:lvlJc w:val="left"/>
      <w:pPr>
        <w:ind w:left="1320" w:hanging="360"/>
      </w:pPr>
      <w:rPr>
        <w:rFonts w:hint="default"/>
      </w:rPr>
    </w:lvl>
    <w:lvl w:ilvl="3" w:tplc="E5D85496">
      <w:start w:val="1"/>
      <w:numFmt w:val="lowerRoman"/>
      <w:lvlText w:val="%4)"/>
      <w:lvlJc w:val="left"/>
      <w:pPr>
        <w:ind w:left="1920" w:hanging="48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376222D"/>
    <w:multiLevelType w:val="hybridMultilevel"/>
    <w:tmpl w:val="C48814A4"/>
    <w:lvl w:ilvl="0" w:tplc="FC3C153E">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4" w15:restartNumberingAfterBreak="0">
    <w:nsid w:val="56873676"/>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5" w15:restartNumberingAfterBreak="0">
    <w:nsid w:val="5E0C4904"/>
    <w:multiLevelType w:val="hybridMultilevel"/>
    <w:tmpl w:val="692630E6"/>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6" w15:restartNumberingAfterBreak="0">
    <w:nsid w:val="5F6447BB"/>
    <w:multiLevelType w:val="hybridMultilevel"/>
    <w:tmpl w:val="113698AE"/>
    <w:lvl w:ilvl="0" w:tplc="0409000F">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EBB63D34">
      <w:start w:val="1"/>
      <w:numFmt w:val="decimal"/>
      <w:lvlText w:val="%4)"/>
      <w:lvlJc w:val="left"/>
      <w:pPr>
        <w:ind w:left="1920" w:hanging="480"/>
      </w:pPr>
      <w:rPr>
        <w:rFonts w:hint="default"/>
      </w:r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7" w15:restartNumberingAfterBreak="0">
    <w:nsid w:val="60AB3A0D"/>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8" w15:restartNumberingAfterBreak="0">
    <w:nsid w:val="60F25D9E"/>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9" w15:restartNumberingAfterBreak="0">
    <w:nsid w:val="61123163"/>
    <w:multiLevelType w:val="multilevel"/>
    <w:tmpl w:val="754C536C"/>
    <w:lvl w:ilvl="0">
      <w:start w:val="1"/>
      <w:numFmt w:val="decimal"/>
      <w:isLgl/>
      <w:lvlText w:val="%1"/>
      <w:lvlJc w:val="left"/>
      <w:pPr>
        <w:ind w:left="425" w:hanging="425"/>
      </w:pPr>
      <w:rPr>
        <w:rFonts w:hint="default"/>
      </w:rPr>
    </w:lvl>
    <w:lvl w:ilvl="1">
      <w:start w:val="1"/>
      <w:numFmt w:val="decimal"/>
      <w:pStyle w:val="10"/>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0" w15:restartNumberingAfterBreak="0">
    <w:nsid w:val="65025400"/>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1" w15:restartNumberingAfterBreak="0">
    <w:nsid w:val="66290FA2"/>
    <w:multiLevelType w:val="hybridMultilevel"/>
    <w:tmpl w:val="EE0AA16C"/>
    <w:lvl w:ilvl="0" w:tplc="FC3C153E">
      <w:start w:val="1"/>
      <w:numFmt w:val="decimal"/>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FFFFFFFF">
      <w:start w:val="4"/>
      <w:numFmt w:val="decimal"/>
      <w:lvlText w:val="%4."/>
      <w:lvlJc w:val="left"/>
      <w:pPr>
        <w:ind w:left="1920" w:hanging="480"/>
      </w:pPr>
      <w:rPr>
        <w:rFonts w:hint="eastAsia"/>
      </w:rPr>
    </w:lvl>
    <w:lvl w:ilvl="4" w:tplc="FFFFFFFF">
      <w:start w:val="1"/>
      <w:numFmt w:val="upperLetter"/>
      <w:lvlText w:val="%5."/>
      <w:lvlJc w:val="left"/>
      <w:pPr>
        <w:ind w:left="2280" w:hanging="36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2" w15:restartNumberingAfterBreak="0">
    <w:nsid w:val="6700465D"/>
    <w:multiLevelType w:val="hybridMultilevel"/>
    <w:tmpl w:val="5558733C"/>
    <w:lvl w:ilvl="0" w:tplc="FC3C153E">
      <w:start w:val="1"/>
      <w:numFmt w:val="decimal"/>
      <w:lvlText w:val="(%1)"/>
      <w:lvlJc w:val="left"/>
      <w:pPr>
        <w:ind w:left="1358" w:hanging="480"/>
      </w:pPr>
      <w:rPr>
        <w:rFonts w:hint="default"/>
      </w:rPr>
    </w:lvl>
    <w:lvl w:ilvl="1" w:tplc="04090019" w:tentative="1">
      <w:start w:val="1"/>
      <w:numFmt w:val="ideographTraditional"/>
      <w:lvlText w:val="%2、"/>
      <w:lvlJc w:val="left"/>
      <w:pPr>
        <w:ind w:left="1838" w:hanging="480"/>
      </w:pPr>
    </w:lvl>
    <w:lvl w:ilvl="2" w:tplc="0409001B" w:tentative="1">
      <w:start w:val="1"/>
      <w:numFmt w:val="lowerRoman"/>
      <w:lvlText w:val="%3."/>
      <w:lvlJc w:val="right"/>
      <w:pPr>
        <w:ind w:left="2318" w:hanging="480"/>
      </w:pPr>
    </w:lvl>
    <w:lvl w:ilvl="3" w:tplc="FC3C153E">
      <w:start w:val="1"/>
      <w:numFmt w:val="decimal"/>
      <w:lvlText w:val="(%4)"/>
      <w:lvlJc w:val="left"/>
      <w:pPr>
        <w:ind w:left="1358" w:hanging="480"/>
      </w:pPr>
      <w:rPr>
        <w:rFonts w:hint="default"/>
      </w:rPr>
    </w:lvl>
    <w:lvl w:ilvl="4" w:tplc="04090019" w:tentative="1">
      <w:start w:val="1"/>
      <w:numFmt w:val="ideographTraditional"/>
      <w:lvlText w:val="%5、"/>
      <w:lvlJc w:val="left"/>
      <w:pPr>
        <w:ind w:left="3278" w:hanging="480"/>
      </w:pPr>
    </w:lvl>
    <w:lvl w:ilvl="5" w:tplc="0409001B" w:tentative="1">
      <w:start w:val="1"/>
      <w:numFmt w:val="lowerRoman"/>
      <w:lvlText w:val="%6."/>
      <w:lvlJc w:val="right"/>
      <w:pPr>
        <w:ind w:left="3758" w:hanging="480"/>
      </w:pPr>
    </w:lvl>
    <w:lvl w:ilvl="6" w:tplc="0409000F" w:tentative="1">
      <w:start w:val="1"/>
      <w:numFmt w:val="decimal"/>
      <w:lvlText w:val="%7."/>
      <w:lvlJc w:val="left"/>
      <w:pPr>
        <w:ind w:left="4238" w:hanging="480"/>
      </w:pPr>
    </w:lvl>
    <w:lvl w:ilvl="7" w:tplc="04090019" w:tentative="1">
      <w:start w:val="1"/>
      <w:numFmt w:val="ideographTraditional"/>
      <w:lvlText w:val="%8、"/>
      <w:lvlJc w:val="left"/>
      <w:pPr>
        <w:ind w:left="4718" w:hanging="480"/>
      </w:pPr>
    </w:lvl>
    <w:lvl w:ilvl="8" w:tplc="0409001B" w:tentative="1">
      <w:start w:val="1"/>
      <w:numFmt w:val="lowerRoman"/>
      <w:lvlText w:val="%9."/>
      <w:lvlJc w:val="right"/>
      <w:pPr>
        <w:ind w:left="5198" w:hanging="480"/>
      </w:pPr>
    </w:lvl>
  </w:abstractNum>
  <w:abstractNum w:abstractNumId="113" w15:restartNumberingAfterBreak="0">
    <w:nsid w:val="685D1304"/>
    <w:multiLevelType w:val="hybridMultilevel"/>
    <w:tmpl w:val="FEE0663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68873FC4"/>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15:restartNumberingAfterBreak="0">
    <w:nsid w:val="69897E7E"/>
    <w:multiLevelType w:val="hybridMultilevel"/>
    <w:tmpl w:val="82D83176"/>
    <w:lvl w:ilvl="0" w:tplc="0409001B">
      <w:start w:val="1"/>
      <w:numFmt w:val="lowerRoman"/>
      <w:lvlText w:val="%1."/>
      <w:lvlJc w:val="righ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15:restartNumberingAfterBreak="0">
    <w:nsid w:val="69953B13"/>
    <w:multiLevelType w:val="hybridMultilevel"/>
    <w:tmpl w:val="D94EFFC2"/>
    <w:lvl w:ilvl="0" w:tplc="0409000F">
      <w:start w:val="1"/>
      <w:numFmt w:val="decimal"/>
      <w:lvlText w:val="%1."/>
      <w:lvlJc w:val="left"/>
      <w:pPr>
        <w:ind w:left="480" w:hanging="480"/>
      </w:pPr>
    </w:lvl>
    <w:lvl w:ilvl="1" w:tplc="678E2614">
      <w:start w:val="1"/>
      <w:numFmt w:val="ideographTradition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9A246F8"/>
    <w:multiLevelType w:val="hybridMultilevel"/>
    <w:tmpl w:val="B10A4900"/>
    <w:lvl w:ilvl="0" w:tplc="FC3C153E">
      <w:start w:val="1"/>
      <w:numFmt w:val="decimal"/>
      <w:lvlText w:val="(%1)"/>
      <w:lvlJc w:val="left"/>
      <w:pPr>
        <w:ind w:left="840" w:hanging="480"/>
      </w:pPr>
      <w:rPr>
        <w:rFonts w:hint="default"/>
      </w:rPr>
    </w:lvl>
    <w:lvl w:ilvl="1" w:tplc="FFFFFFFF" w:tentative="1">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118" w15:restartNumberingAfterBreak="0">
    <w:nsid w:val="6A9D59B8"/>
    <w:multiLevelType w:val="hybridMultilevel"/>
    <w:tmpl w:val="3D84829C"/>
    <w:lvl w:ilvl="0" w:tplc="FC3C15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B7F3870"/>
    <w:multiLevelType w:val="hybridMultilevel"/>
    <w:tmpl w:val="A5ECF4A2"/>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0" w15:restartNumberingAfterBreak="0">
    <w:nsid w:val="6B9E5BB7"/>
    <w:multiLevelType w:val="hybridMultilevel"/>
    <w:tmpl w:val="C60660B2"/>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1" w15:restartNumberingAfterBreak="0">
    <w:nsid w:val="6BE503F8"/>
    <w:multiLevelType w:val="hybridMultilevel"/>
    <w:tmpl w:val="5F3A8AEA"/>
    <w:lvl w:ilvl="0" w:tplc="FFFFFFFF">
      <w:start w:val="1"/>
      <w:numFmt w:val="upperLetter"/>
      <w:lvlText w:val="%1."/>
      <w:lvlJc w:val="left"/>
      <w:pPr>
        <w:ind w:left="480" w:hanging="480"/>
      </w:pPr>
      <w:rPr>
        <w:rFonts w:hint="default"/>
      </w:rPr>
    </w:lvl>
    <w:lvl w:ilvl="1" w:tplc="FFFFFFFF">
      <w:start w:val="1"/>
      <w:numFmt w:val="ideographTraditional"/>
      <w:lvlText w:val="%2、"/>
      <w:lvlJc w:val="left"/>
      <w:pPr>
        <w:ind w:left="960" w:hanging="480"/>
      </w:pPr>
    </w:lvl>
    <w:lvl w:ilvl="2" w:tplc="FFFFFFFF">
      <w:start w:val="1"/>
      <w:numFmt w:val="bullet"/>
      <w:lvlText w:val=""/>
      <w:lvlJc w:val="left"/>
      <w:pPr>
        <w:ind w:left="960" w:hanging="480"/>
      </w:pPr>
      <w:rPr>
        <w:rFonts w:ascii="Wingdings" w:hAnsi="Wingdings" w:hint="default"/>
      </w:rPr>
    </w:lvl>
    <w:lvl w:ilvl="3" w:tplc="E5D85496">
      <w:start w:val="1"/>
      <w:numFmt w:val="lowerRoman"/>
      <w:lvlText w:val="%4)"/>
      <w:lvlJc w:val="left"/>
      <w:pPr>
        <w:ind w:left="1920" w:hanging="480"/>
      </w:pPr>
      <w:rPr>
        <w:rFonts w:hint="default"/>
      </w:rPr>
    </w:lvl>
    <w:lvl w:ilvl="4" w:tplc="FFFFFFFF">
      <w:start w:val="1"/>
      <w:numFmt w:val="upperLetter"/>
      <w:lvlText w:val="%5."/>
      <w:lvlJc w:val="left"/>
      <w:pPr>
        <w:ind w:left="2280" w:hanging="360"/>
      </w:pPr>
      <w:rPr>
        <w:rFonts w:hint="default"/>
      </w:r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BE926DA"/>
    <w:multiLevelType w:val="hybridMultilevel"/>
    <w:tmpl w:val="8496E0C6"/>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3" w15:restartNumberingAfterBreak="0">
    <w:nsid w:val="6D8C6773"/>
    <w:multiLevelType w:val="hybridMultilevel"/>
    <w:tmpl w:val="6A06FBC2"/>
    <w:lvl w:ilvl="0" w:tplc="FC3C153E">
      <w:start w:val="1"/>
      <w:numFmt w:val="decimal"/>
      <w:lvlText w:val="(%1)"/>
      <w:lvlJc w:val="left"/>
      <w:pPr>
        <w:ind w:left="760" w:hanging="480"/>
      </w:pPr>
      <w:rPr>
        <w:rFonts w:hint="default"/>
      </w:rPr>
    </w:lvl>
    <w:lvl w:ilvl="1" w:tplc="FFFFFFFF" w:tentative="1">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124" w15:restartNumberingAfterBreak="0">
    <w:nsid w:val="6D9C55DA"/>
    <w:multiLevelType w:val="hybridMultilevel"/>
    <w:tmpl w:val="316A1E36"/>
    <w:lvl w:ilvl="0" w:tplc="FC3C153E">
      <w:start w:val="1"/>
      <w:numFmt w:val="decimal"/>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5" w15:restartNumberingAfterBreak="0">
    <w:nsid w:val="6DE94BEF"/>
    <w:multiLevelType w:val="hybridMultilevel"/>
    <w:tmpl w:val="8ED4DC20"/>
    <w:lvl w:ilvl="0" w:tplc="43488C06">
      <w:start w:val="1"/>
      <w:numFmt w:val="decimal"/>
      <w:lvlText w:val="(%1)"/>
      <w:lvlJc w:val="left"/>
      <w:pPr>
        <w:ind w:left="720" w:hanging="360"/>
      </w:pPr>
      <w:rPr>
        <w:rFonts w:hint="default"/>
      </w:rPr>
    </w:lvl>
    <w:lvl w:ilvl="1" w:tplc="40D6A020">
      <w:start w:val="1"/>
      <w:numFmt w:val="decimal"/>
      <w:lvlText w:val="%2."/>
      <w:lvlJc w:val="left"/>
      <w:pPr>
        <w:ind w:left="1200" w:hanging="360"/>
      </w:pPr>
      <w:rPr>
        <w:rFonts w:asciiTheme="minorHAnsi" w:eastAsiaTheme="minorEastAsia" w:hAnsiTheme="minorHAnsi" w:hint="default"/>
      </w:rPr>
    </w:lvl>
    <w:lvl w:ilvl="2" w:tplc="7BEEF9A4">
      <w:start w:val="1"/>
      <w:numFmt w:val="lowerRoman"/>
      <w:lvlText w:val="(%3)"/>
      <w:lvlJc w:val="left"/>
      <w:pPr>
        <w:ind w:left="2040" w:hanging="720"/>
      </w:pPr>
      <w:rPr>
        <w:rFonts w:hint="default"/>
      </w:rPr>
    </w:lvl>
    <w:lvl w:ilvl="3" w:tplc="0409000F">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6" w15:restartNumberingAfterBreak="0">
    <w:nsid w:val="6DED7682"/>
    <w:multiLevelType w:val="hybridMultilevel"/>
    <w:tmpl w:val="74240EAC"/>
    <w:lvl w:ilvl="0" w:tplc="0409001B">
      <w:start w:val="1"/>
      <w:numFmt w:val="lowerRoman"/>
      <w:lvlText w:val="%1."/>
      <w:lvlJc w:val="right"/>
      <w:pPr>
        <w:ind w:left="1320" w:hanging="480"/>
      </w:pPr>
      <w:rPr>
        <w:rFonts w:hint="default"/>
      </w:rPr>
    </w:lvl>
    <w:lvl w:ilvl="1" w:tplc="FFFFFFFF" w:tentative="1">
      <w:start w:val="1"/>
      <w:numFmt w:val="ideographTraditional"/>
      <w:lvlText w:val="%2、"/>
      <w:lvlJc w:val="left"/>
      <w:pPr>
        <w:ind w:left="1800" w:hanging="480"/>
      </w:pPr>
    </w:lvl>
    <w:lvl w:ilvl="2" w:tplc="FFFFFFFF" w:tentative="1">
      <w:start w:val="1"/>
      <w:numFmt w:val="lowerRoman"/>
      <w:lvlText w:val="%3."/>
      <w:lvlJc w:val="right"/>
      <w:pPr>
        <w:ind w:left="2280" w:hanging="480"/>
      </w:pPr>
    </w:lvl>
    <w:lvl w:ilvl="3" w:tplc="FFFFFFFF" w:tentative="1">
      <w:start w:val="1"/>
      <w:numFmt w:val="decimal"/>
      <w:lvlText w:val="%4."/>
      <w:lvlJc w:val="left"/>
      <w:pPr>
        <w:ind w:left="2760" w:hanging="480"/>
      </w:pPr>
    </w:lvl>
    <w:lvl w:ilvl="4" w:tplc="FFFFFFFF" w:tentative="1">
      <w:start w:val="1"/>
      <w:numFmt w:val="ideographTraditional"/>
      <w:lvlText w:val="%5、"/>
      <w:lvlJc w:val="left"/>
      <w:pPr>
        <w:ind w:left="3240" w:hanging="480"/>
      </w:pPr>
    </w:lvl>
    <w:lvl w:ilvl="5" w:tplc="FFFFFFFF" w:tentative="1">
      <w:start w:val="1"/>
      <w:numFmt w:val="lowerRoman"/>
      <w:lvlText w:val="%6."/>
      <w:lvlJc w:val="right"/>
      <w:pPr>
        <w:ind w:left="3720" w:hanging="480"/>
      </w:pPr>
    </w:lvl>
    <w:lvl w:ilvl="6" w:tplc="FFFFFFFF" w:tentative="1">
      <w:start w:val="1"/>
      <w:numFmt w:val="decimal"/>
      <w:lvlText w:val="%7."/>
      <w:lvlJc w:val="left"/>
      <w:pPr>
        <w:ind w:left="4200" w:hanging="480"/>
      </w:pPr>
    </w:lvl>
    <w:lvl w:ilvl="7" w:tplc="FFFFFFFF" w:tentative="1">
      <w:start w:val="1"/>
      <w:numFmt w:val="ideographTraditional"/>
      <w:lvlText w:val="%8、"/>
      <w:lvlJc w:val="left"/>
      <w:pPr>
        <w:ind w:left="4680" w:hanging="480"/>
      </w:pPr>
    </w:lvl>
    <w:lvl w:ilvl="8" w:tplc="FFFFFFFF" w:tentative="1">
      <w:start w:val="1"/>
      <w:numFmt w:val="lowerRoman"/>
      <w:lvlText w:val="%9."/>
      <w:lvlJc w:val="right"/>
      <w:pPr>
        <w:ind w:left="5160" w:hanging="480"/>
      </w:pPr>
    </w:lvl>
  </w:abstractNum>
  <w:abstractNum w:abstractNumId="127" w15:restartNumberingAfterBreak="0">
    <w:nsid w:val="6E033096"/>
    <w:multiLevelType w:val="hybridMultilevel"/>
    <w:tmpl w:val="54189982"/>
    <w:lvl w:ilvl="0" w:tplc="FFFFFFFF">
      <w:start w:val="1"/>
      <w:numFmt w:val="bullet"/>
      <w:lvlText w:val=""/>
      <w:lvlJc w:val="left"/>
      <w:pPr>
        <w:ind w:left="840" w:hanging="480"/>
      </w:pPr>
      <w:rPr>
        <w:rFonts w:ascii="Wingdings" w:hAnsi="Wingdings" w:hint="default"/>
      </w:rPr>
    </w:lvl>
    <w:lvl w:ilvl="1" w:tplc="0409001B">
      <w:start w:val="1"/>
      <w:numFmt w:val="lowerRoman"/>
      <w:lvlText w:val="%2."/>
      <w:lvlJc w:val="right"/>
      <w:pPr>
        <w:ind w:left="1320" w:hanging="480"/>
      </w:pPr>
    </w:lvl>
    <w:lvl w:ilvl="2" w:tplc="0409001B">
      <w:start w:val="1"/>
      <w:numFmt w:val="lowerRoman"/>
      <w:lvlText w:val="%3."/>
      <w:lvlJc w:val="right"/>
      <w:pPr>
        <w:ind w:left="1800" w:hanging="480"/>
      </w:p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128" w15:restartNumberingAfterBreak="0">
    <w:nsid w:val="6EA3312E"/>
    <w:multiLevelType w:val="hybridMultilevel"/>
    <w:tmpl w:val="5B34737C"/>
    <w:lvl w:ilvl="0" w:tplc="FC3C153E">
      <w:start w:val="1"/>
      <w:numFmt w:val="decimal"/>
      <w:lvlText w:val="(%1)"/>
      <w:lvlJc w:val="left"/>
      <w:pPr>
        <w:ind w:left="1440" w:hanging="480"/>
      </w:pPr>
      <w:rPr>
        <w:rFont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129" w15:restartNumberingAfterBreak="0">
    <w:nsid w:val="704D0E9F"/>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0" w15:restartNumberingAfterBreak="0">
    <w:nsid w:val="705951C8"/>
    <w:multiLevelType w:val="hybridMultilevel"/>
    <w:tmpl w:val="68DAF280"/>
    <w:lvl w:ilvl="0" w:tplc="377AAB1A">
      <w:start w:val="2"/>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13E3102"/>
    <w:multiLevelType w:val="hybridMultilevel"/>
    <w:tmpl w:val="B0BA40A0"/>
    <w:lvl w:ilvl="0" w:tplc="FC3C15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719F2C39"/>
    <w:multiLevelType w:val="hybridMultilevel"/>
    <w:tmpl w:val="7BE819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3" w15:restartNumberingAfterBreak="0">
    <w:nsid w:val="739206F1"/>
    <w:multiLevelType w:val="hybridMultilevel"/>
    <w:tmpl w:val="41CA6594"/>
    <w:lvl w:ilvl="0" w:tplc="0409001B">
      <w:start w:val="1"/>
      <w:numFmt w:val="lowerRoman"/>
      <w:lvlText w:val="%1."/>
      <w:lvlJc w:val="right"/>
      <w:pPr>
        <w:ind w:left="1720" w:hanging="480"/>
      </w:pPr>
      <w:rPr>
        <w:rFonts w:hint="default"/>
      </w:rPr>
    </w:lvl>
    <w:lvl w:ilvl="1" w:tplc="FFFFFFFF" w:tentative="1">
      <w:start w:val="1"/>
      <w:numFmt w:val="bullet"/>
      <w:lvlText w:val=""/>
      <w:lvlJc w:val="left"/>
      <w:pPr>
        <w:ind w:left="2200" w:hanging="480"/>
      </w:pPr>
      <w:rPr>
        <w:rFonts w:ascii="Wingdings" w:hAnsi="Wingdings" w:hint="default"/>
      </w:rPr>
    </w:lvl>
    <w:lvl w:ilvl="2" w:tplc="FFFFFFFF" w:tentative="1">
      <w:start w:val="1"/>
      <w:numFmt w:val="bullet"/>
      <w:lvlText w:val=""/>
      <w:lvlJc w:val="left"/>
      <w:pPr>
        <w:ind w:left="2680" w:hanging="480"/>
      </w:pPr>
      <w:rPr>
        <w:rFonts w:ascii="Wingdings" w:hAnsi="Wingdings" w:hint="default"/>
      </w:rPr>
    </w:lvl>
    <w:lvl w:ilvl="3" w:tplc="FFFFFFFF" w:tentative="1">
      <w:start w:val="1"/>
      <w:numFmt w:val="bullet"/>
      <w:lvlText w:val=""/>
      <w:lvlJc w:val="left"/>
      <w:pPr>
        <w:ind w:left="3160" w:hanging="480"/>
      </w:pPr>
      <w:rPr>
        <w:rFonts w:ascii="Wingdings" w:hAnsi="Wingdings" w:hint="default"/>
      </w:rPr>
    </w:lvl>
    <w:lvl w:ilvl="4" w:tplc="FFFFFFFF" w:tentative="1">
      <w:start w:val="1"/>
      <w:numFmt w:val="bullet"/>
      <w:lvlText w:val=""/>
      <w:lvlJc w:val="left"/>
      <w:pPr>
        <w:ind w:left="3640" w:hanging="480"/>
      </w:pPr>
      <w:rPr>
        <w:rFonts w:ascii="Wingdings" w:hAnsi="Wingdings" w:hint="default"/>
      </w:rPr>
    </w:lvl>
    <w:lvl w:ilvl="5" w:tplc="FFFFFFFF" w:tentative="1">
      <w:start w:val="1"/>
      <w:numFmt w:val="bullet"/>
      <w:lvlText w:val=""/>
      <w:lvlJc w:val="left"/>
      <w:pPr>
        <w:ind w:left="4120" w:hanging="480"/>
      </w:pPr>
      <w:rPr>
        <w:rFonts w:ascii="Wingdings" w:hAnsi="Wingdings" w:hint="default"/>
      </w:rPr>
    </w:lvl>
    <w:lvl w:ilvl="6" w:tplc="FFFFFFFF" w:tentative="1">
      <w:start w:val="1"/>
      <w:numFmt w:val="bullet"/>
      <w:lvlText w:val=""/>
      <w:lvlJc w:val="left"/>
      <w:pPr>
        <w:ind w:left="4600" w:hanging="480"/>
      </w:pPr>
      <w:rPr>
        <w:rFonts w:ascii="Wingdings" w:hAnsi="Wingdings" w:hint="default"/>
      </w:rPr>
    </w:lvl>
    <w:lvl w:ilvl="7" w:tplc="FFFFFFFF" w:tentative="1">
      <w:start w:val="1"/>
      <w:numFmt w:val="bullet"/>
      <w:lvlText w:val=""/>
      <w:lvlJc w:val="left"/>
      <w:pPr>
        <w:ind w:left="5080" w:hanging="480"/>
      </w:pPr>
      <w:rPr>
        <w:rFonts w:ascii="Wingdings" w:hAnsi="Wingdings" w:hint="default"/>
      </w:rPr>
    </w:lvl>
    <w:lvl w:ilvl="8" w:tplc="FFFFFFFF" w:tentative="1">
      <w:start w:val="1"/>
      <w:numFmt w:val="bullet"/>
      <w:lvlText w:val=""/>
      <w:lvlJc w:val="left"/>
      <w:pPr>
        <w:ind w:left="5560" w:hanging="480"/>
      </w:pPr>
      <w:rPr>
        <w:rFonts w:ascii="Wingdings" w:hAnsi="Wingdings" w:hint="default"/>
      </w:rPr>
    </w:lvl>
  </w:abstractNum>
  <w:abstractNum w:abstractNumId="134" w15:restartNumberingAfterBreak="0">
    <w:nsid w:val="769B5A56"/>
    <w:multiLevelType w:val="hybridMultilevel"/>
    <w:tmpl w:val="4DB0ED2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5" w15:restartNumberingAfterBreak="0">
    <w:nsid w:val="76C95B2B"/>
    <w:multiLevelType w:val="hybridMultilevel"/>
    <w:tmpl w:val="8E6C2ADA"/>
    <w:lvl w:ilvl="0" w:tplc="FFFFFFF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6" w15:restartNumberingAfterBreak="0">
    <w:nsid w:val="77FF48EE"/>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15:restartNumberingAfterBreak="0">
    <w:nsid w:val="78A355D5"/>
    <w:multiLevelType w:val="hybridMultilevel"/>
    <w:tmpl w:val="98E28DC8"/>
    <w:lvl w:ilvl="0" w:tplc="FC3C153E">
      <w:start w:val="1"/>
      <w:numFmt w:val="decimal"/>
      <w:lvlText w:val="(%1)"/>
      <w:lvlJc w:val="left"/>
      <w:pPr>
        <w:ind w:left="760" w:hanging="480"/>
      </w:pPr>
      <w:rPr>
        <w:rFonts w:hint="default"/>
      </w:rPr>
    </w:lvl>
    <w:lvl w:ilvl="1" w:tplc="FFFFFFFF">
      <w:start w:val="1"/>
      <w:numFmt w:val="bullet"/>
      <w:lvlText w:val=""/>
      <w:lvlJc w:val="left"/>
      <w:pPr>
        <w:ind w:left="1240" w:hanging="480"/>
      </w:pPr>
      <w:rPr>
        <w:rFonts w:ascii="Wingdings" w:hAnsi="Wingdings" w:hint="default"/>
      </w:rPr>
    </w:lvl>
    <w:lvl w:ilvl="2" w:tplc="FFFFFFFF" w:tentative="1">
      <w:start w:val="1"/>
      <w:numFmt w:val="bullet"/>
      <w:lvlText w:val=""/>
      <w:lvlJc w:val="left"/>
      <w:pPr>
        <w:ind w:left="1720" w:hanging="480"/>
      </w:pPr>
      <w:rPr>
        <w:rFonts w:ascii="Wingdings" w:hAnsi="Wingdings" w:hint="default"/>
      </w:rPr>
    </w:lvl>
    <w:lvl w:ilvl="3" w:tplc="FFFFFFFF" w:tentative="1">
      <w:start w:val="1"/>
      <w:numFmt w:val="bullet"/>
      <w:lvlText w:val=""/>
      <w:lvlJc w:val="left"/>
      <w:pPr>
        <w:ind w:left="2200" w:hanging="480"/>
      </w:pPr>
      <w:rPr>
        <w:rFonts w:ascii="Wingdings" w:hAnsi="Wingdings" w:hint="default"/>
      </w:rPr>
    </w:lvl>
    <w:lvl w:ilvl="4" w:tplc="FFFFFFFF" w:tentative="1">
      <w:start w:val="1"/>
      <w:numFmt w:val="bullet"/>
      <w:lvlText w:val=""/>
      <w:lvlJc w:val="left"/>
      <w:pPr>
        <w:ind w:left="2680" w:hanging="480"/>
      </w:pPr>
      <w:rPr>
        <w:rFonts w:ascii="Wingdings" w:hAnsi="Wingdings" w:hint="default"/>
      </w:rPr>
    </w:lvl>
    <w:lvl w:ilvl="5" w:tplc="FFFFFFFF" w:tentative="1">
      <w:start w:val="1"/>
      <w:numFmt w:val="bullet"/>
      <w:lvlText w:val=""/>
      <w:lvlJc w:val="left"/>
      <w:pPr>
        <w:ind w:left="3160" w:hanging="480"/>
      </w:pPr>
      <w:rPr>
        <w:rFonts w:ascii="Wingdings" w:hAnsi="Wingdings" w:hint="default"/>
      </w:rPr>
    </w:lvl>
    <w:lvl w:ilvl="6" w:tplc="FFFFFFFF" w:tentative="1">
      <w:start w:val="1"/>
      <w:numFmt w:val="bullet"/>
      <w:lvlText w:val=""/>
      <w:lvlJc w:val="left"/>
      <w:pPr>
        <w:ind w:left="3640" w:hanging="480"/>
      </w:pPr>
      <w:rPr>
        <w:rFonts w:ascii="Wingdings" w:hAnsi="Wingdings" w:hint="default"/>
      </w:rPr>
    </w:lvl>
    <w:lvl w:ilvl="7" w:tplc="FFFFFFFF" w:tentative="1">
      <w:start w:val="1"/>
      <w:numFmt w:val="bullet"/>
      <w:lvlText w:val=""/>
      <w:lvlJc w:val="left"/>
      <w:pPr>
        <w:ind w:left="4120" w:hanging="480"/>
      </w:pPr>
      <w:rPr>
        <w:rFonts w:ascii="Wingdings" w:hAnsi="Wingdings" w:hint="default"/>
      </w:rPr>
    </w:lvl>
    <w:lvl w:ilvl="8" w:tplc="FFFFFFFF" w:tentative="1">
      <w:start w:val="1"/>
      <w:numFmt w:val="bullet"/>
      <w:lvlText w:val=""/>
      <w:lvlJc w:val="left"/>
      <w:pPr>
        <w:ind w:left="4600" w:hanging="480"/>
      </w:pPr>
      <w:rPr>
        <w:rFonts w:ascii="Wingdings" w:hAnsi="Wingdings" w:hint="default"/>
      </w:rPr>
    </w:lvl>
  </w:abstractNum>
  <w:abstractNum w:abstractNumId="138" w15:restartNumberingAfterBreak="0">
    <w:nsid w:val="79FE6746"/>
    <w:multiLevelType w:val="hybridMultilevel"/>
    <w:tmpl w:val="FC141446"/>
    <w:lvl w:ilvl="0" w:tplc="FC3C153E">
      <w:start w:val="1"/>
      <w:numFmt w:val="decimal"/>
      <w:lvlText w:val="(%1)"/>
      <w:lvlJc w:val="left"/>
      <w:pPr>
        <w:ind w:left="840" w:hanging="480"/>
      </w:pPr>
      <w:rPr>
        <w:rFonts w:hint="default"/>
      </w:rPr>
    </w:lvl>
    <w:lvl w:ilvl="1" w:tplc="FFFFFFFF">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139" w15:restartNumberingAfterBreak="0">
    <w:nsid w:val="7B954C7B"/>
    <w:multiLevelType w:val="hybridMultilevel"/>
    <w:tmpl w:val="8674717C"/>
    <w:lvl w:ilvl="0" w:tplc="53F423D8">
      <w:start w:val="9"/>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8C6CA7"/>
    <w:multiLevelType w:val="hybridMultilevel"/>
    <w:tmpl w:val="D69A930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1" w15:restartNumberingAfterBreak="0">
    <w:nsid w:val="7C8F54DF"/>
    <w:multiLevelType w:val="hybridMultilevel"/>
    <w:tmpl w:val="4DB0ED2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2" w15:restartNumberingAfterBreak="0">
    <w:nsid w:val="7CD54BE1"/>
    <w:multiLevelType w:val="hybridMultilevel"/>
    <w:tmpl w:val="6772EFE4"/>
    <w:lvl w:ilvl="0" w:tplc="943C44F6">
      <w:start w:val="1"/>
      <w:numFmt w:val="decimal"/>
      <w:lvlText w:val="%1."/>
      <w:lvlJc w:val="left"/>
      <w:pPr>
        <w:ind w:left="120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D5C0FDD"/>
    <w:multiLevelType w:val="hybridMultilevel"/>
    <w:tmpl w:val="31BA3632"/>
    <w:lvl w:ilvl="0" w:tplc="23BC654E">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4" w15:restartNumberingAfterBreak="0">
    <w:nsid w:val="7EE56FBE"/>
    <w:multiLevelType w:val="hybridMultilevel"/>
    <w:tmpl w:val="4802E646"/>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45" w15:restartNumberingAfterBreak="0">
    <w:nsid w:val="7F3321F3"/>
    <w:multiLevelType w:val="hybridMultilevel"/>
    <w:tmpl w:val="CD8E8012"/>
    <w:lvl w:ilvl="0" w:tplc="796EFF02">
      <w:start w:val="1"/>
      <w:numFmt w:val="decimal"/>
      <w:lvlText w:val="(%1)"/>
      <w:lvlJc w:val="left"/>
      <w:pPr>
        <w:ind w:left="720" w:hanging="360"/>
      </w:pPr>
      <w:rPr>
        <w:rFonts w:hint="default"/>
      </w:rPr>
    </w:lvl>
    <w:lvl w:ilvl="1" w:tplc="943C44F6">
      <w:start w:val="1"/>
      <w:numFmt w:val="decimal"/>
      <w:lvlText w:val="%2."/>
      <w:lvlJc w:val="left"/>
      <w:pPr>
        <w:ind w:left="1200" w:hanging="360"/>
      </w:pPr>
      <w:rPr>
        <w:rFonts w:hint="default"/>
      </w:r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6" w15:restartNumberingAfterBreak="0">
    <w:nsid w:val="7F424CFA"/>
    <w:multiLevelType w:val="hybridMultilevel"/>
    <w:tmpl w:val="601ED048"/>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7" w15:restartNumberingAfterBreak="0">
    <w:nsid w:val="7F7A4CA9"/>
    <w:multiLevelType w:val="hybridMultilevel"/>
    <w:tmpl w:val="F2E4B84A"/>
    <w:lvl w:ilvl="0" w:tplc="322AF78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8" w15:restartNumberingAfterBreak="0">
    <w:nsid w:val="7FD6109B"/>
    <w:multiLevelType w:val="hybridMultilevel"/>
    <w:tmpl w:val="4FD28D44"/>
    <w:lvl w:ilvl="0" w:tplc="FFFFFFFF">
      <w:start w:val="1"/>
      <w:numFmt w:val="upperLetter"/>
      <w:lvlText w:val="%1."/>
      <w:lvlJc w:val="left"/>
      <w:pPr>
        <w:ind w:left="960" w:hanging="480"/>
      </w:pPr>
    </w:lvl>
    <w:lvl w:ilvl="1" w:tplc="0409001B">
      <w:start w:val="1"/>
      <w:numFmt w:val="lowerRoman"/>
      <w:lvlText w:val="%2."/>
      <w:lvlJc w:val="right"/>
      <w:pPr>
        <w:ind w:left="760" w:hanging="480"/>
      </w:pPr>
    </w:lvl>
    <w:lvl w:ilvl="2" w:tplc="FFFFFFFF">
      <w:start w:val="1"/>
      <w:numFmt w:val="decimal"/>
      <w:lvlText w:val="%3."/>
      <w:lvlJc w:val="left"/>
      <w:pPr>
        <w:ind w:left="1800" w:hanging="360"/>
      </w:pPr>
      <w:rPr>
        <w:rFonts w:hint="default"/>
      </w:rPr>
    </w:lvl>
    <w:lvl w:ilvl="3" w:tplc="D144DEB0">
      <w:start w:val="1"/>
      <w:numFmt w:val="bullet"/>
      <w:lvlText w:val="-"/>
      <w:lvlJc w:val="left"/>
      <w:pPr>
        <w:ind w:left="2280" w:hanging="360"/>
      </w:pPr>
      <w:rPr>
        <w:rFonts w:ascii="微軟正黑體" w:eastAsia="微軟正黑體" w:hAnsi="微軟正黑體" w:cstheme="minorBidi" w:hint="eastAsia"/>
      </w:r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1081171411">
    <w:abstractNumId w:val="109"/>
  </w:num>
  <w:num w:numId="2" w16cid:durableId="1993752296">
    <w:abstractNumId w:val="109"/>
    <w:lvlOverride w:ilvl="0">
      <w:lvl w:ilvl="0">
        <w:start w:val="1"/>
        <w:numFmt w:val="decimal"/>
        <w:isLgl/>
        <w:lvlText w:val="%1"/>
        <w:lvlJc w:val="left"/>
        <w:pPr>
          <w:ind w:left="425" w:hanging="425"/>
        </w:pPr>
        <w:rPr>
          <w:rFonts w:hint="default"/>
        </w:rPr>
      </w:lvl>
    </w:lvlOverride>
    <w:lvlOverride w:ilvl="1">
      <w:lvl w:ilvl="1">
        <w:start w:val="1"/>
        <w:numFmt w:val="decimal"/>
        <w:pStyle w:val="10"/>
        <w:isLgl/>
        <w:lvlText w:val="%1.%2"/>
        <w:lvlJc w:val="left"/>
        <w:pPr>
          <w:ind w:left="709" w:hanging="567"/>
        </w:pPr>
        <w:rPr>
          <w:rFonts w:hint="eastAsia"/>
        </w:rPr>
      </w:lvl>
    </w:lvlOverride>
    <w:lvlOverride w:ilvl="2">
      <w:lvl w:ilvl="2">
        <w:start w:val="1"/>
        <w:numFmt w:val="decimal"/>
        <w:isLgl/>
        <w:lvlText w:val="%1.%2.%3"/>
        <w:lvlJc w:val="left"/>
        <w:pPr>
          <w:ind w:left="1418" w:hanging="567"/>
        </w:pPr>
        <w:rPr>
          <w:rFonts w:hint="eastAsia"/>
        </w:rPr>
      </w:lvl>
    </w:lvlOverride>
    <w:lvlOverride w:ilvl="3">
      <w:lvl w:ilvl="3">
        <w:start w:val="1"/>
        <w:numFmt w:val="decimal"/>
        <w:isLg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 w16cid:durableId="431439763">
    <w:abstractNumId w:val="109"/>
    <w:lvlOverride w:ilvl="0">
      <w:lvl w:ilvl="0">
        <w:start w:val="1"/>
        <w:numFmt w:val="decimal"/>
        <w:isLgl/>
        <w:lvlText w:val="%1"/>
        <w:lvlJc w:val="left"/>
        <w:pPr>
          <w:ind w:left="425" w:hanging="425"/>
        </w:pPr>
        <w:rPr>
          <w:rFonts w:hint="default"/>
        </w:rPr>
      </w:lvl>
    </w:lvlOverride>
    <w:lvlOverride w:ilvl="1">
      <w:lvl w:ilvl="1">
        <w:start w:val="1"/>
        <w:numFmt w:val="decimal"/>
        <w:pStyle w:val="10"/>
        <w:isLgl/>
        <w:lvlText w:val="%1.%2"/>
        <w:lvlJc w:val="left"/>
        <w:pPr>
          <w:ind w:left="992" w:hanging="567"/>
        </w:pPr>
        <w:rPr>
          <w:rFonts w:hint="eastAsia"/>
        </w:rPr>
      </w:lvl>
    </w:lvlOverride>
    <w:lvlOverride w:ilvl="2">
      <w:lvl w:ilvl="2">
        <w:start w:val="1"/>
        <w:numFmt w:val="decimal"/>
        <w:isLgl/>
        <w:lvlText w:val="%1.%2.%3"/>
        <w:lvlJc w:val="left"/>
        <w:pPr>
          <w:ind w:left="1418" w:hanging="567"/>
        </w:pPr>
        <w:rPr>
          <w:rFonts w:hint="eastAsia"/>
        </w:rPr>
      </w:lvl>
    </w:lvlOverride>
    <w:lvlOverride w:ilvl="3">
      <w:lvl w:ilvl="3">
        <w:start w:val="1"/>
        <w:numFmt w:val="decimal"/>
        <w:isLg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 w16cid:durableId="2105760540">
    <w:abstractNumId w:val="2"/>
  </w:num>
  <w:num w:numId="5" w16cid:durableId="2136874650">
    <w:abstractNumId w:val="101"/>
  </w:num>
  <w:num w:numId="6" w16cid:durableId="1062564769">
    <w:abstractNumId w:val="109"/>
    <w:lvlOverride w:ilvl="0">
      <w:startOverride w:val="8"/>
    </w:lvlOverride>
  </w:num>
  <w:num w:numId="7" w16cid:durableId="2039433202">
    <w:abstractNumId w:val="86"/>
  </w:num>
  <w:num w:numId="8" w16cid:durableId="1205017865">
    <w:abstractNumId w:val="40"/>
  </w:num>
  <w:num w:numId="9" w16cid:durableId="1273132351">
    <w:abstractNumId w:val="102"/>
  </w:num>
  <w:num w:numId="10" w16cid:durableId="1132939473">
    <w:abstractNumId w:val="3"/>
  </w:num>
  <w:num w:numId="11" w16cid:durableId="1516071290">
    <w:abstractNumId w:val="61"/>
  </w:num>
  <w:num w:numId="12" w16cid:durableId="1709529287">
    <w:abstractNumId w:val="146"/>
  </w:num>
  <w:num w:numId="13" w16cid:durableId="1302922603">
    <w:abstractNumId w:val="66"/>
  </w:num>
  <w:num w:numId="14" w16cid:durableId="802163939">
    <w:abstractNumId w:val="147"/>
  </w:num>
  <w:num w:numId="15" w16cid:durableId="968125574">
    <w:abstractNumId w:val="49"/>
  </w:num>
  <w:num w:numId="16" w16cid:durableId="1857768666">
    <w:abstractNumId w:val="23"/>
  </w:num>
  <w:num w:numId="17" w16cid:durableId="732195387">
    <w:abstractNumId w:val="22"/>
  </w:num>
  <w:num w:numId="18" w16cid:durableId="63768163">
    <w:abstractNumId w:val="0"/>
  </w:num>
  <w:num w:numId="19" w16cid:durableId="1230069288">
    <w:abstractNumId w:val="15"/>
  </w:num>
  <w:num w:numId="20" w16cid:durableId="237254361">
    <w:abstractNumId w:val="96"/>
  </w:num>
  <w:num w:numId="21" w16cid:durableId="1946885706">
    <w:abstractNumId w:val="88"/>
  </w:num>
  <w:num w:numId="22" w16cid:durableId="689842474">
    <w:abstractNumId w:val="125"/>
  </w:num>
  <w:num w:numId="23" w16cid:durableId="1894072645">
    <w:abstractNumId w:val="65"/>
  </w:num>
  <w:num w:numId="24" w16cid:durableId="1167403403">
    <w:abstractNumId w:val="26"/>
  </w:num>
  <w:num w:numId="25" w16cid:durableId="1259798640">
    <w:abstractNumId w:val="35"/>
  </w:num>
  <w:num w:numId="26" w16cid:durableId="978727102">
    <w:abstractNumId w:val="104"/>
  </w:num>
  <w:num w:numId="27" w16cid:durableId="360788900">
    <w:abstractNumId w:val="116"/>
  </w:num>
  <w:num w:numId="28" w16cid:durableId="1243635557">
    <w:abstractNumId w:val="60"/>
  </w:num>
  <w:num w:numId="29" w16cid:durableId="1677075639">
    <w:abstractNumId w:val="38"/>
  </w:num>
  <w:num w:numId="30" w16cid:durableId="670765384">
    <w:abstractNumId w:val="89"/>
  </w:num>
  <w:num w:numId="31" w16cid:durableId="828327975">
    <w:abstractNumId w:val="72"/>
  </w:num>
  <w:num w:numId="32" w16cid:durableId="1354961000">
    <w:abstractNumId w:val="145"/>
  </w:num>
  <w:num w:numId="33" w16cid:durableId="346831301">
    <w:abstractNumId w:val="97"/>
  </w:num>
  <w:num w:numId="34" w16cid:durableId="1240478739">
    <w:abstractNumId w:val="63"/>
  </w:num>
  <w:num w:numId="35" w16cid:durableId="108360214">
    <w:abstractNumId w:val="75"/>
  </w:num>
  <w:num w:numId="36" w16cid:durableId="1954897749">
    <w:abstractNumId w:val="67"/>
  </w:num>
  <w:num w:numId="37" w16cid:durableId="263348822">
    <w:abstractNumId w:val="4"/>
  </w:num>
  <w:num w:numId="38" w16cid:durableId="1427846935">
    <w:abstractNumId w:val="16"/>
  </w:num>
  <w:num w:numId="39" w16cid:durableId="426002375">
    <w:abstractNumId w:val="20"/>
  </w:num>
  <w:num w:numId="40" w16cid:durableId="1429539917">
    <w:abstractNumId w:val="74"/>
  </w:num>
  <w:num w:numId="41" w16cid:durableId="396166325">
    <w:abstractNumId w:val="143"/>
  </w:num>
  <w:num w:numId="42" w16cid:durableId="1130394260">
    <w:abstractNumId w:val="113"/>
  </w:num>
  <w:num w:numId="43" w16cid:durableId="133569791">
    <w:abstractNumId w:val="14"/>
  </w:num>
  <w:num w:numId="44" w16cid:durableId="1948389739">
    <w:abstractNumId w:val="105"/>
  </w:num>
  <w:num w:numId="45" w16cid:durableId="699890123">
    <w:abstractNumId w:val="82"/>
  </w:num>
  <w:num w:numId="46" w16cid:durableId="1599486986">
    <w:abstractNumId w:val="142"/>
  </w:num>
  <w:num w:numId="47" w16cid:durableId="1445929109">
    <w:abstractNumId w:val="55"/>
  </w:num>
  <w:num w:numId="48" w16cid:durableId="233440637">
    <w:abstractNumId w:val="87"/>
  </w:num>
  <w:num w:numId="49" w16cid:durableId="273098551">
    <w:abstractNumId w:val="64"/>
  </w:num>
  <w:num w:numId="50" w16cid:durableId="802501502">
    <w:abstractNumId w:val="34"/>
  </w:num>
  <w:num w:numId="51" w16cid:durableId="1040668232">
    <w:abstractNumId w:val="93"/>
  </w:num>
  <w:num w:numId="52" w16cid:durableId="79450967">
    <w:abstractNumId w:val="58"/>
  </w:num>
  <w:num w:numId="53" w16cid:durableId="2140998789">
    <w:abstractNumId w:val="114"/>
  </w:num>
  <w:num w:numId="54" w16cid:durableId="769162198">
    <w:abstractNumId w:val="37"/>
  </w:num>
  <w:num w:numId="55" w16cid:durableId="38407479">
    <w:abstractNumId w:val="121"/>
  </w:num>
  <w:num w:numId="56" w16cid:durableId="1095249704">
    <w:abstractNumId w:val="124"/>
  </w:num>
  <w:num w:numId="57" w16cid:durableId="1563977449">
    <w:abstractNumId w:val="117"/>
  </w:num>
  <w:num w:numId="58" w16cid:durableId="2141682710">
    <w:abstractNumId w:val="17"/>
  </w:num>
  <w:num w:numId="59" w16cid:durableId="1296259434">
    <w:abstractNumId w:val="39"/>
  </w:num>
  <w:num w:numId="60" w16cid:durableId="1646011190">
    <w:abstractNumId w:val="36"/>
  </w:num>
  <w:num w:numId="61" w16cid:durableId="697243874">
    <w:abstractNumId w:val="127"/>
  </w:num>
  <w:num w:numId="62" w16cid:durableId="608514471">
    <w:abstractNumId w:val="138"/>
  </w:num>
  <w:num w:numId="63" w16cid:durableId="1199588443">
    <w:abstractNumId w:val="85"/>
  </w:num>
  <w:num w:numId="64" w16cid:durableId="840050026">
    <w:abstractNumId w:val="68"/>
  </w:num>
  <w:num w:numId="65" w16cid:durableId="1309628910">
    <w:abstractNumId w:val="100"/>
  </w:num>
  <w:num w:numId="66" w16cid:durableId="1492670696">
    <w:abstractNumId w:val="24"/>
  </w:num>
  <w:num w:numId="67" w16cid:durableId="736126507">
    <w:abstractNumId w:val="126"/>
  </w:num>
  <w:num w:numId="68" w16cid:durableId="357001745">
    <w:abstractNumId w:val="54"/>
  </w:num>
  <w:num w:numId="69" w16cid:durableId="1874344037">
    <w:abstractNumId w:val="44"/>
  </w:num>
  <w:num w:numId="70" w16cid:durableId="1835409253">
    <w:abstractNumId w:val="133"/>
  </w:num>
  <w:num w:numId="71" w16cid:durableId="1718355709">
    <w:abstractNumId w:val="28"/>
  </w:num>
  <w:num w:numId="72" w16cid:durableId="1010137787">
    <w:abstractNumId w:val="92"/>
  </w:num>
  <w:num w:numId="73" w16cid:durableId="341401483">
    <w:abstractNumId w:val="46"/>
  </w:num>
  <w:num w:numId="74" w16cid:durableId="235474627">
    <w:abstractNumId w:val="31"/>
  </w:num>
  <w:num w:numId="75" w16cid:durableId="393088756">
    <w:abstractNumId w:val="137"/>
  </w:num>
  <w:num w:numId="76" w16cid:durableId="428351673">
    <w:abstractNumId w:val="144"/>
  </w:num>
  <w:num w:numId="77" w16cid:durableId="654336374">
    <w:abstractNumId w:val="106"/>
  </w:num>
  <w:num w:numId="78" w16cid:durableId="4599942">
    <w:abstractNumId w:val="103"/>
  </w:num>
  <w:num w:numId="79" w16cid:durableId="1408572277">
    <w:abstractNumId w:val="33"/>
  </w:num>
  <w:num w:numId="80" w16cid:durableId="1712463439">
    <w:abstractNumId w:val="112"/>
  </w:num>
  <w:num w:numId="81" w16cid:durableId="1449347332">
    <w:abstractNumId w:val="18"/>
  </w:num>
  <w:num w:numId="82" w16cid:durableId="332801524">
    <w:abstractNumId w:val="69"/>
  </w:num>
  <w:num w:numId="83" w16cid:durableId="837236429">
    <w:abstractNumId w:val="30"/>
  </w:num>
  <w:num w:numId="84" w16cid:durableId="1311130498">
    <w:abstractNumId w:val="81"/>
  </w:num>
  <w:num w:numId="85" w16cid:durableId="1226523297">
    <w:abstractNumId w:val="118"/>
  </w:num>
  <w:num w:numId="86" w16cid:durableId="949823990">
    <w:abstractNumId w:val="139"/>
  </w:num>
  <w:num w:numId="87" w16cid:durableId="1387991435">
    <w:abstractNumId w:val="50"/>
  </w:num>
  <w:num w:numId="88" w16cid:durableId="707992561">
    <w:abstractNumId w:val="27"/>
  </w:num>
  <w:num w:numId="89" w16cid:durableId="761148712">
    <w:abstractNumId w:val="99"/>
  </w:num>
  <w:num w:numId="90" w16cid:durableId="115485835">
    <w:abstractNumId w:val="56"/>
  </w:num>
  <w:num w:numId="91" w16cid:durableId="723144743">
    <w:abstractNumId w:val="73"/>
  </w:num>
  <w:num w:numId="92" w16cid:durableId="1641306812">
    <w:abstractNumId w:val="53"/>
  </w:num>
  <w:num w:numId="93" w16cid:durableId="723720830">
    <w:abstractNumId w:val="51"/>
  </w:num>
  <w:num w:numId="94" w16cid:durableId="994381243">
    <w:abstractNumId w:val="148"/>
  </w:num>
  <w:num w:numId="95" w16cid:durableId="1501238681">
    <w:abstractNumId w:val="13"/>
  </w:num>
  <w:num w:numId="96" w16cid:durableId="1511334143">
    <w:abstractNumId w:val="78"/>
  </w:num>
  <w:num w:numId="97" w16cid:durableId="188564956">
    <w:abstractNumId w:val="115"/>
  </w:num>
  <w:num w:numId="98" w16cid:durableId="866064093">
    <w:abstractNumId w:val="120"/>
  </w:num>
  <w:num w:numId="99" w16cid:durableId="62022970">
    <w:abstractNumId w:val="42"/>
  </w:num>
  <w:num w:numId="100" w16cid:durableId="1981227637">
    <w:abstractNumId w:val="59"/>
  </w:num>
  <w:num w:numId="101" w16cid:durableId="1403671876">
    <w:abstractNumId w:val="119"/>
  </w:num>
  <w:num w:numId="102" w16cid:durableId="1991400209">
    <w:abstractNumId w:val="95"/>
  </w:num>
  <w:num w:numId="103" w16cid:durableId="1745570019">
    <w:abstractNumId w:val="111"/>
  </w:num>
  <w:num w:numId="104" w16cid:durableId="1946189255">
    <w:abstractNumId w:val="12"/>
  </w:num>
  <w:num w:numId="105" w16cid:durableId="1011957179">
    <w:abstractNumId w:val="5"/>
  </w:num>
  <w:num w:numId="106" w16cid:durableId="1952929778">
    <w:abstractNumId w:val="128"/>
  </w:num>
  <w:num w:numId="107" w16cid:durableId="1132559953">
    <w:abstractNumId w:val="6"/>
  </w:num>
  <w:num w:numId="108" w16cid:durableId="537398546">
    <w:abstractNumId w:val="19"/>
  </w:num>
  <w:num w:numId="109" w16cid:durableId="1399206197">
    <w:abstractNumId w:val="76"/>
  </w:num>
  <w:num w:numId="110" w16cid:durableId="1734891987">
    <w:abstractNumId w:val="123"/>
  </w:num>
  <w:num w:numId="111" w16cid:durableId="1305621354">
    <w:abstractNumId w:val="48"/>
  </w:num>
  <w:num w:numId="112" w16cid:durableId="1865315743">
    <w:abstractNumId w:val="43"/>
  </w:num>
  <w:num w:numId="113" w16cid:durableId="1405451774">
    <w:abstractNumId w:val="135"/>
  </w:num>
  <w:num w:numId="114" w16cid:durableId="1379208462">
    <w:abstractNumId w:val="131"/>
  </w:num>
  <w:num w:numId="115" w16cid:durableId="1936404664">
    <w:abstractNumId w:val="71"/>
  </w:num>
  <w:num w:numId="116" w16cid:durableId="1037118036">
    <w:abstractNumId w:val="8"/>
  </w:num>
  <w:num w:numId="117" w16cid:durableId="2128885402">
    <w:abstractNumId w:val="7"/>
  </w:num>
  <w:num w:numId="118" w16cid:durableId="1017318493">
    <w:abstractNumId w:val="29"/>
  </w:num>
  <w:num w:numId="119" w16cid:durableId="285697833">
    <w:abstractNumId w:val="47"/>
  </w:num>
  <w:num w:numId="120" w16cid:durableId="2000377750">
    <w:abstractNumId w:val="90"/>
  </w:num>
  <w:num w:numId="121" w16cid:durableId="973291000">
    <w:abstractNumId w:val="108"/>
  </w:num>
  <w:num w:numId="122" w16cid:durableId="673342387">
    <w:abstractNumId w:val="136"/>
  </w:num>
  <w:num w:numId="123" w16cid:durableId="1441215546">
    <w:abstractNumId w:val="107"/>
  </w:num>
  <w:num w:numId="124" w16cid:durableId="1240597750">
    <w:abstractNumId w:val="52"/>
  </w:num>
  <w:num w:numId="125" w16cid:durableId="598174164">
    <w:abstractNumId w:val="57"/>
  </w:num>
  <w:num w:numId="126" w16cid:durableId="777798970">
    <w:abstractNumId w:val="9"/>
  </w:num>
  <w:num w:numId="127" w16cid:durableId="1465662851">
    <w:abstractNumId w:val="21"/>
  </w:num>
  <w:num w:numId="128" w16cid:durableId="79761349">
    <w:abstractNumId w:val="140"/>
  </w:num>
  <w:num w:numId="129" w16cid:durableId="832647715">
    <w:abstractNumId w:val="122"/>
  </w:num>
  <w:num w:numId="130" w16cid:durableId="1499729652">
    <w:abstractNumId w:val="83"/>
  </w:num>
  <w:num w:numId="131" w16cid:durableId="836111846">
    <w:abstractNumId w:val="130"/>
  </w:num>
  <w:num w:numId="132" w16cid:durableId="1657345693">
    <w:abstractNumId w:val="134"/>
  </w:num>
  <w:num w:numId="133" w16cid:durableId="180779651">
    <w:abstractNumId w:val="70"/>
  </w:num>
  <w:num w:numId="134" w16cid:durableId="109014079">
    <w:abstractNumId w:val="41"/>
  </w:num>
  <w:num w:numId="135" w16cid:durableId="2096513195">
    <w:abstractNumId w:val="45"/>
  </w:num>
  <w:num w:numId="136" w16cid:durableId="1021055468">
    <w:abstractNumId w:val="141"/>
  </w:num>
  <w:num w:numId="137" w16cid:durableId="416682513">
    <w:abstractNumId w:val="84"/>
  </w:num>
  <w:num w:numId="138" w16cid:durableId="1435440133">
    <w:abstractNumId w:val="110"/>
  </w:num>
  <w:num w:numId="139" w16cid:durableId="695890068">
    <w:abstractNumId w:val="10"/>
  </w:num>
  <w:num w:numId="140" w16cid:durableId="2069180038">
    <w:abstractNumId w:val="1"/>
  </w:num>
  <w:num w:numId="141" w16cid:durableId="723406564">
    <w:abstractNumId w:val="79"/>
  </w:num>
  <w:num w:numId="142" w16cid:durableId="454179760">
    <w:abstractNumId w:val="129"/>
  </w:num>
  <w:num w:numId="143" w16cid:durableId="103968347">
    <w:abstractNumId w:val="80"/>
  </w:num>
  <w:num w:numId="144" w16cid:durableId="1328629123">
    <w:abstractNumId w:val="11"/>
  </w:num>
  <w:num w:numId="145" w16cid:durableId="861550021">
    <w:abstractNumId w:val="91"/>
  </w:num>
  <w:num w:numId="146" w16cid:durableId="1336768298">
    <w:abstractNumId w:val="77"/>
  </w:num>
  <w:num w:numId="147" w16cid:durableId="291864253">
    <w:abstractNumId w:val="62"/>
  </w:num>
  <w:num w:numId="148" w16cid:durableId="446121039">
    <w:abstractNumId w:val="98"/>
  </w:num>
  <w:num w:numId="149" w16cid:durableId="1980113282">
    <w:abstractNumId w:val="32"/>
  </w:num>
  <w:num w:numId="150" w16cid:durableId="1060592882">
    <w:abstractNumId w:val="132"/>
  </w:num>
  <w:num w:numId="151" w16cid:durableId="1622109418">
    <w:abstractNumId w:val="94"/>
  </w:num>
  <w:numIdMacAtCleanup w:val="1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nie Chao">
    <w15:presenceInfo w15:providerId="AD" w15:userId="S::Annie.Chao@ibm.com::ce65baaf-d2ad-4ab9-81aa-5f9df997c14b"/>
  </w15:person>
  <w15:person w15:author="Vicki Tsai">
    <w15:presenceInfo w15:providerId="AD" w15:userId="S::Vicki.Tsai@ibm.com::832b19c3-8f0e-4cf9-b46b-3bba29d37c46"/>
  </w15:person>
  <w15:person w15:author="Ching Yi Tsai">
    <w15:presenceInfo w15:providerId="AD" w15:userId="S::Vicki.Tsai@ibm.com::832b19c3-8f0e-4cf9-b46b-3bba29d37c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bordersDoNotSurroundHeader/>
  <w:bordersDoNotSurroundFooter/>
  <w:proofState w:spelling="clean" w:grammar="clean"/>
  <w:documentProtection w:formatting="1" w:enforcement="0"/>
  <w:styleLockTheme/>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283"/>
    <w:rsid w:val="00000963"/>
    <w:rsid w:val="00000A05"/>
    <w:rsid w:val="0000205C"/>
    <w:rsid w:val="00002212"/>
    <w:rsid w:val="000022CF"/>
    <w:rsid w:val="00002BC2"/>
    <w:rsid w:val="00002DE5"/>
    <w:rsid w:val="00004FA8"/>
    <w:rsid w:val="0000538D"/>
    <w:rsid w:val="000063D5"/>
    <w:rsid w:val="00007CFC"/>
    <w:rsid w:val="00011524"/>
    <w:rsid w:val="000128F4"/>
    <w:rsid w:val="00012EE5"/>
    <w:rsid w:val="0001372A"/>
    <w:rsid w:val="00014614"/>
    <w:rsid w:val="0001463B"/>
    <w:rsid w:val="00016517"/>
    <w:rsid w:val="0002227C"/>
    <w:rsid w:val="00025187"/>
    <w:rsid w:val="00025D18"/>
    <w:rsid w:val="00031C17"/>
    <w:rsid w:val="00031D6D"/>
    <w:rsid w:val="00032491"/>
    <w:rsid w:val="00033CE4"/>
    <w:rsid w:val="00033FEF"/>
    <w:rsid w:val="00034E61"/>
    <w:rsid w:val="00036EA9"/>
    <w:rsid w:val="00040CB8"/>
    <w:rsid w:val="0004277E"/>
    <w:rsid w:val="00042CBE"/>
    <w:rsid w:val="00043704"/>
    <w:rsid w:val="000449B2"/>
    <w:rsid w:val="000461D2"/>
    <w:rsid w:val="00047563"/>
    <w:rsid w:val="00047FD0"/>
    <w:rsid w:val="00051B4F"/>
    <w:rsid w:val="00052938"/>
    <w:rsid w:val="00052C11"/>
    <w:rsid w:val="00053966"/>
    <w:rsid w:val="00054137"/>
    <w:rsid w:val="00055474"/>
    <w:rsid w:val="000573D5"/>
    <w:rsid w:val="00061C9B"/>
    <w:rsid w:val="00064702"/>
    <w:rsid w:val="000669F6"/>
    <w:rsid w:val="000672D0"/>
    <w:rsid w:val="00067412"/>
    <w:rsid w:val="00067D6D"/>
    <w:rsid w:val="0007012A"/>
    <w:rsid w:val="00072300"/>
    <w:rsid w:val="000730E7"/>
    <w:rsid w:val="000775B3"/>
    <w:rsid w:val="0008141B"/>
    <w:rsid w:val="00082377"/>
    <w:rsid w:val="00084DB0"/>
    <w:rsid w:val="000855BF"/>
    <w:rsid w:val="00085EA0"/>
    <w:rsid w:val="00086E5B"/>
    <w:rsid w:val="0008704E"/>
    <w:rsid w:val="00090934"/>
    <w:rsid w:val="0009286D"/>
    <w:rsid w:val="00092C50"/>
    <w:rsid w:val="000955A8"/>
    <w:rsid w:val="000A0673"/>
    <w:rsid w:val="000A3343"/>
    <w:rsid w:val="000A3668"/>
    <w:rsid w:val="000A4D9B"/>
    <w:rsid w:val="000A6BC8"/>
    <w:rsid w:val="000B0B31"/>
    <w:rsid w:val="000B0F04"/>
    <w:rsid w:val="000B2944"/>
    <w:rsid w:val="000B29E5"/>
    <w:rsid w:val="000B2F70"/>
    <w:rsid w:val="000B47B7"/>
    <w:rsid w:val="000B60D1"/>
    <w:rsid w:val="000B6BCE"/>
    <w:rsid w:val="000B7111"/>
    <w:rsid w:val="000B77A7"/>
    <w:rsid w:val="000C0E56"/>
    <w:rsid w:val="000C1616"/>
    <w:rsid w:val="000D02F0"/>
    <w:rsid w:val="000D1A23"/>
    <w:rsid w:val="000D6896"/>
    <w:rsid w:val="000D753E"/>
    <w:rsid w:val="000E24DC"/>
    <w:rsid w:val="000E2D3C"/>
    <w:rsid w:val="000E38F7"/>
    <w:rsid w:val="000E3C9D"/>
    <w:rsid w:val="000E5957"/>
    <w:rsid w:val="000E6BAD"/>
    <w:rsid w:val="000F0F85"/>
    <w:rsid w:val="000F17AF"/>
    <w:rsid w:val="000F26C6"/>
    <w:rsid w:val="000F2C37"/>
    <w:rsid w:val="000F34F3"/>
    <w:rsid w:val="000F38C6"/>
    <w:rsid w:val="000F5850"/>
    <w:rsid w:val="000F6179"/>
    <w:rsid w:val="00100D7A"/>
    <w:rsid w:val="00101662"/>
    <w:rsid w:val="00103018"/>
    <w:rsid w:val="00105053"/>
    <w:rsid w:val="00105195"/>
    <w:rsid w:val="00105B64"/>
    <w:rsid w:val="001071CD"/>
    <w:rsid w:val="00111039"/>
    <w:rsid w:val="00113502"/>
    <w:rsid w:val="001135DC"/>
    <w:rsid w:val="001149F8"/>
    <w:rsid w:val="001214A5"/>
    <w:rsid w:val="00121888"/>
    <w:rsid w:val="00121AEF"/>
    <w:rsid w:val="00121FE4"/>
    <w:rsid w:val="001224C8"/>
    <w:rsid w:val="00123B38"/>
    <w:rsid w:val="00123E2E"/>
    <w:rsid w:val="00125157"/>
    <w:rsid w:val="0013186E"/>
    <w:rsid w:val="00134960"/>
    <w:rsid w:val="00136DEB"/>
    <w:rsid w:val="001371A5"/>
    <w:rsid w:val="00137D79"/>
    <w:rsid w:val="00142734"/>
    <w:rsid w:val="00143768"/>
    <w:rsid w:val="001438A1"/>
    <w:rsid w:val="001441D4"/>
    <w:rsid w:val="00144519"/>
    <w:rsid w:val="00151EFF"/>
    <w:rsid w:val="00152211"/>
    <w:rsid w:val="00152372"/>
    <w:rsid w:val="00153627"/>
    <w:rsid w:val="00153B95"/>
    <w:rsid w:val="00155114"/>
    <w:rsid w:val="001551C4"/>
    <w:rsid w:val="001576FF"/>
    <w:rsid w:val="00157826"/>
    <w:rsid w:val="001636F1"/>
    <w:rsid w:val="00164ACD"/>
    <w:rsid w:val="00165A9A"/>
    <w:rsid w:val="00166428"/>
    <w:rsid w:val="001706C8"/>
    <w:rsid w:val="001736FE"/>
    <w:rsid w:val="00176AF2"/>
    <w:rsid w:val="00180653"/>
    <w:rsid w:val="001818B4"/>
    <w:rsid w:val="00183273"/>
    <w:rsid w:val="00183B6E"/>
    <w:rsid w:val="00183DA4"/>
    <w:rsid w:val="00184BD2"/>
    <w:rsid w:val="00184EDF"/>
    <w:rsid w:val="001856C3"/>
    <w:rsid w:val="00186C85"/>
    <w:rsid w:val="001874A1"/>
    <w:rsid w:val="0019206C"/>
    <w:rsid w:val="00192249"/>
    <w:rsid w:val="00195720"/>
    <w:rsid w:val="0019627E"/>
    <w:rsid w:val="001967A9"/>
    <w:rsid w:val="00197340"/>
    <w:rsid w:val="001A214E"/>
    <w:rsid w:val="001A277A"/>
    <w:rsid w:val="001A4B5B"/>
    <w:rsid w:val="001B1A9F"/>
    <w:rsid w:val="001B469E"/>
    <w:rsid w:val="001B4E21"/>
    <w:rsid w:val="001B5C5D"/>
    <w:rsid w:val="001B6CC4"/>
    <w:rsid w:val="001B7BDE"/>
    <w:rsid w:val="001C1913"/>
    <w:rsid w:val="001C26E5"/>
    <w:rsid w:val="001C2FD2"/>
    <w:rsid w:val="001C6243"/>
    <w:rsid w:val="001C6340"/>
    <w:rsid w:val="001D09CD"/>
    <w:rsid w:val="001D1820"/>
    <w:rsid w:val="001D2430"/>
    <w:rsid w:val="001D542D"/>
    <w:rsid w:val="001D55B5"/>
    <w:rsid w:val="001D5A14"/>
    <w:rsid w:val="001D6937"/>
    <w:rsid w:val="001D7955"/>
    <w:rsid w:val="001E021E"/>
    <w:rsid w:val="001E0D90"/>
    <w:rsid w:val="001E2773"/>
    <w:rsid w:val="001E2F8C"/>
    <w:rsid w:val="001E313A"/>
    <w:rsid w:val="001E3854"/>
    <w:rsid w:val="001E3EC6"/>
    <w:rsid w:val="001E5EB7"/>
    <w:rsid w:val="001F0DC5"/>
    <w:rsid w:val="001F5445"/>
    <w:rsid w:val="001F5A3C"/>
    <w:rsid w:val="001F684E"/>
    <w:rsid w:val="001F7A19"/>
    <w:rsid w:val="001F7F0C"/>
    <w:rsid w:val="002007CF"/>
    <w:rsid w:val="00201845"/>
    <w:rsid w:val="002020EB"/>
    <w:rsid w:val="00203B33"/>
    <w:rsid w:val="002047BC"/>
    <w:rsid w:val="00204ADF"/>
    <w:rsid w:val="002078ED"/>
    <w:rsid w:val="0021009A"/>
    <w:rsid w:val="00212F11"/>
    <w:rsid w:val="002140FA"/>
    <w:rsid w:val="00214883"/>
    <w:rsid w:val="00216C8B"/>
    <w:rsid w:val="00220288"/>
    <w:rsid w:val="002229E7"/>
    <w:rsid w:val="00223400"/>
    <w:rsid w:val="00225637"/>
    <w:rsid w:val="002256A6"/>
    <w:rsid w:val="0022776E"/>
    <w:rsid w:val="00227847"/>
    <w:rsid w:val="00230029"/>
    <w:rsid w:val="00231779"/>
    <w:rsid w:val="0023256C"/>
    <w:rsid w:val="0023258E"/>
    <w:rsid w:val="0023312C"/>
    <w:rsid w:val="002339D5"/>
    <w:rsid w:val="002346CF"/>
    <w:rsid w:val="00234B21"/>
    <w:rsid w:val="00235159"/>
    <w:rsid w:val="00241B42"/>
    <w:rsid w:val="00242317"/>
    <w:rsid w:val="00243039"/>
    <w:rsid w:val="002460E0"/>
    <w:rsid w:val="00246298"/>
    <w:rsid w:val="00247D17"/>
    <w:rsid w:val="002535F7"/>
    <w:rsid w:val="0025582C"/>
    <w:rsid w:val="00255C0D"/>
    <w:rsid w:val="00257C51"/>
    <w:rsid w:val="00261AE7"/>
    <w:rsid w:val="0026274F"/>
    <w:rsid w:val="00263F51"/>
    <w:rsid w:val="00265065"/>
    <w:rsid w:val="00266B5A"/>
    <w:rsid w:val="00266D70"/>
    <w:rsid w:val="00267A08"/>
    <w:rsid w:val="00267AEB"/>
    <w:rsid w:val="00267E31"/>
    <w:rsid w:val="00267FA6"/>
    <w:rsid w:val="002735D7"/>
    <w:rsid w:val="00274F3C"/>
    <w:rsid w:val="002757B3"/>
    <w:rsid w:val="00275848"/>
    <w:rsid w:val="00277C59"/>
    <w:rsid w:val="00280DAF"/>
    <w:rsid w:val="00282DAE"/>
    <w:rsid w:val="00283042"/>
    <w:rsid w:val="00284AE3"/>
    <w:rsid w:val="00286EC9"/>
    <w:rsid w:val="00287D23"/>
    <w:rsid w:val="00291122"/>
    <w:rsid w:val="002A1402"/>
    <w:rsid w:val="002A1B61"/>
    <w:rsid w:val="002A2160"/>
    <w:rsid w:val="002A2E94"/>
    <w:rsid w:val="002A47FC"/>
    <w:rsid w:val="002A51E8"/>
    <w:rsid w:val="002B0CAE"/>
    <w:rsid w:val="002B1DAA"/>
    <w:rsid w:val="002B25ED"/>
    <w:rsid w:val="002B51F7"/>
    <w:rsid w:val="002B5459"/>
    <w:rsid w:val="002B5873"/>
    <w:rsid w:val="002B5AC6"/>
    <w:rsid w:val="002B619F"/>
    <w:rsid w:val="002C05BB"/>
    <w:rsid w:val="002C0E55"/>
    <w:rsid w:val="002C0E6E"/>
    <w:rsid w:val="002C5272"/>
    <w:rsid w:val="002C5C6D"/>
    <w:rsid w:val="002C6038"/>
    <w:rsid w:val="002C72DE"/>
    <w:rsid w:val="002D2A0E"/>
    <w:rsid w:val="002D2BDF"/>
    <w:rsid w:val="002D2D3F"/>
    <w:rsid w:val="002D3DF6"/>
    <w:rsid w:val="002D6555"/>
    <w:rsid w:val="002D65E0"/>
    <w:rsid w:val="002D7620"/>
    <w:rsid w:val="002E00F6"/>
    <w:rsid w:val="002E1346"/>
    <w:rsid w:val="002E14DA"/>
    <w:rsid w:val="002E2809"/>
    <w:rsid w:val="002E4FB3"/>
    <w:rsid w:val="002E5565"/>
    <w:rsid w:val="002E5BE9"/>
    <w:rsid w:val="002E7DF3"/>
    <w:rsid w:val="002F0115"/>
    <w:rsid w:val="002F3AD1"/>
    <w:rsid w:val="0030272B"/>
    <w:rsid w:val="00302BC0"/>
    <w:rsid w:val="00303480"/>
    <w:rsid w:val="00306193"/>
    <w:rsid w:val="00307B93"/>
    <w:rsid w:val="00307D4E"/>
    <w:rsid w:val="0031042C"/>
    <w:rsid w:val="003106FB"/>
    <w:rsid w:val="00314247"/>
    <w:rsid w:val="00314317"/>
    <w:rsid w:val="003150F1"/>
    <w:rsid w:val="00315BD6"/>
    <w:rsid w:val="003161AB"/>
    <w:rsid w:val="00320262"/>
    <w:rsid w:val="00320562"/>
    <w:rsid w:val="003209A3"/>
    <w:rsid w:val="00321CA5"/>
    <w:rsid w:val="00322EFC"/>
    <w:rsid w:val="00323918"/>
    <w:rsid w:val="0032411E"/>
    <w:rsid w:val="0032470B"/>
    <w:rsid w:val="00325C6D"/>
    <w:rsid w:val="00326525"/>
    <w:rsid w:val="00326816"/>
    <w:rsid w:val="00326AD5"/>
    <w:rsid w:val="00327901"/>
    <w:rsid w:val="00330E43"/>
    <w:rsid w:val="00331A3D"/>
    <w:rsid w:val="00332885"/>
    <w:rsid w:val="003344CB"/>
    <w:rsid w:val="00334F88"/>
    <w:rsid w:val="00335544"/>
    <w:rsid w:val="003376F8"/>
    <w:rsid w:val="00340BF9"/>
    <w:rsid w:val="003436F1"/>
    <w:rsid w:val="00343FB7"/>
    <w:rsid w:val="0034744F"/>
    <w:rsid w:val="00355BBB"/>
    <w:rsid w:val="003569F8"/>
    <w:rsid w:val="00356A9B"/>
    <w:rsid w:val="00360430"/>
    <w:rsid w:val="003676C5"/>
    <w:rsid w:val="0036780F"/>
    <w:rsid w:val="00371A3F"/>
    <w:rsid w:val="003740FC"/>
    <w:rsid w:val="00375687"/>
    <w:rsid w:val="003779E4"/>
    <w:rsid w:val="00382385"/>
    <w:rsid w:val="00382567"/>
    <w:rsid w:val="00382AFA"/>
    <w:rsid w:val="00382F4E"/>
    <w:rsid w:val="00383609"/>
    <w:rsid w:val="00385D76"/>
    <w:rsid w:val="0038671C"/>
    <w:rsid w:val="00386E66"/>
    <w:rsid w:val="00392F87"/>
    <w:rsid w:val="00394E2A"/>
    <w:rsid w:val="003951C8"/>
    <w:rsid w:val="0039626D"/>
    <w:rsid w:val="003A009F"/>
    <w:rsid w:val="003A195E"/>
    <w:rsid w:val="003A2B93"/>
    <w:rsid w:val="003A36FB"/>
    <w:rsid w:val="003A41E3"/>
    <w:rsid w:val="003A4A79"/>
    <w:rsid w:val="003A66D3"/>
    <w:rsid w:val="003A66FC"/>
    <w:rsid w:val="003A7CB9"/>
    <w:rsid w:val="003B0E3E"/>
    <w:rsid w:val="003B20F2"/>
    <w:rsid w:val="003B3F78"/>
    <w:rsid w:val="003B5C92"/>
    <w:rsid w:val="003B5ED8"/>
    <w:rsid w:val="003B665D"/>
    <w:rsid w:val="003B692F"/>
    <w:rsid w:val="003C0FC1"/>
    <w:rsid w:val="003C58E0"/>
    <w:rsid w:val="003C6628"/>
    <w:rsid w:val="003C742F"/>
    <w:rsid w:val="003D22F7"/>
    <w:rsid w:val="003D259E"/>
    <w:rsid w:val="003E10D5"/>
    <w:rsid w:val="003E27A3"/>
    <w:rsid w:val="003E3082"/>
    <w:rsid w:val="003E68E4"/>
    <w:rsid w:val="003E7A47"/>
    <w:rsid w:val="003F1D70"/>
    <w:rsid w:val="003F31CB"/>
    <w:rsid w:val="003F3FA8"/>
    <w:rsid w:val="003F41F4"/>
    <w:rsid w:val="003F663B"/>
    <w:rsid w:val="00400DD1"/>
    <w:rsid w:val="00401CC0"/>
    <w:rsid w:val="00402E10"/>
    <w:rsid w:val="00403772"/>
    <w:rsid w:val="004051BB"/>
    <w:rsid w:val="00406D57"/>
    <w:rsid w:val="00410C39"/>
    <w:rsid w:val="00410F44"/>
    <w:rsid w:val="00411506"/>
    <w:rsid w:val="0041174E"/>
    <w:rsid w:val="00412BDF"/>
    <w:rsid w:val="00414B5C"/>
    <w:rsid w:val="00415B15"/>
    <w:rsid w:val="00415F42"/>
    <w:rsid w:val="00417C68"/>
    <w:rsid w:val="004214B0"/>
    <w:rsid w:val="00422C31"/>
    <w:rsid w:val="00424C39"/>
    <w:rsid w:val="004254B2"/>
    <w:rsid w:val="00425513"/>
    <w:rsid w:val="00425AF1"/>
    <w:rsid w:val="00426E5A"/>
    <w:rsid w:val="0042757E"/>
    <w:rsid w:val="00427FBF"/>
    <w:rsid w:val="004309E4"/>
    <w:rsid w:val="00432FF1"/>
    <w:rsid w:val="0043306C"/>
    <w:rsid w:val="00434199"/>
    <w:rsid w:val="00435B96"/>
    <w:rsid w:val="004364F6"/>
    <w:rsid w:val="00441C39"/>
    <w:rsid w:val="00441DDA"/>
    <w:rsid w:val="004427A2"/>
    <w:rsid w:val="00443463"/>
    <w:rsid w:val="00446203"/>
    <w:rsid w:val="004464CB"/>
    <w:rsid w:val="00446DF4"/>
    <w:rsid w:val="00450078"/>
    <w:rsid w:val="004536FF"/>
    <w:rsid w:val="00453D78"/>
    <w:rsid w:val="0045423E"/>
    <w:rsid w:val="004573CB"/>
    <w:rsid w:val="0046073B"/>
    <w:rsid w:val="00460C4E"/>
    <w:rsid w:val="0046115F"/>
    <w:rsid w:val="0046144A"/>
    <w:rsid w:val="004618B6"/>
    <w:rsid w:val="0046192B"/>
    <w:rsid w:val="00461FA9"/>
    <w:rsid w:val="0046219F"/>
    <w:rsid w:val="00462BC8"/>
    <w:rsid w:val="00463CB5"/>
    <w:rsid w:val="00464394"/>
    <w:rsid w:val="0046549F"/>
    <w:rsid w:val="00465A2E"/>
    <w:rsid w:val="00470D19"/>
    <w:rsid w:val="00471398"/>
    <w:rsid w:val="00472DC4"/>
    <w:rsid w:val="00473B4E"/>
    <w:rsid w:val="004750CC"/>
    <w:rsid w:val="00475767"/>
    <w:rsid w:val="0047591F"/>
    <w:rsid w:val="00475C9F"/>
    <w:rsid w:val="004777BC"/>
    <w:rsid w:val="00477B9F"/>
    <w:rsid w:val="0048193E"/>
    <w:rsid w:val="00483849"/>
    <w:rsid w:val="00483CF3"/>
    <w:rsid w:val="0049016D"/>
    <w:rsid w:val="00490B7A"/>
    <w:rsid w:val="00490EDD"/>
    <w:rsid w:val="004924C6"/>
    <w:rsid w:val="00492E9F"/>
    <w:rsid w:val="00492F13"/>
    <w:rsid w:val="004A1FFB"/>
    <w:rsid w:val="004A3B46"/>
    <w:rsid w:val="004A48D0"/>
    <w:rsid w:val="004A719F"/>
    <w:rsid w:val="004B1302"/>
    <w:rsid w:val="004B2FCF"/>
    <w:rsid w:val="004B3CAF"/>
    <w:rsid w:val="004B500B"/>
    <w:rsid w:val="004B5519"/>
    <w:rsid w:val="004B5777"/>
    <w:rsid w:val="004B5CB6"/>
    <w:rsid w:val="004B78D4"/>
    <w:rsid w:val="004B7BD8"/>
    <w:rsid w:val="004C0916"/>
    <w:rsid w:val="004C1ABF"/>
    <w:rsid w:val="004C1BF7"/>
    <w:rsid w:val="004C23E8"/>
    <w:rsid w:val="004C3F3F"/>
    <w:rsid w:val="004C4B3B"/>
    <w:rsid w:val="004C599E"/>
    <w:rsid w:val="004C61B9"/>
    <w:rsid w:val="004D1D49"/>
    <w:rsid w:val="004D3519"/>
    <w:rsid w:val="004D537D"/>
    <w:rsid w:val="004D5CFE"/>
    <w:rsid w:val="004D6813"/>
    <w:rsid w:val="004D6F0C"/>
    <w:rsid w:val="004E03AD"/>
    <w:rsid w:val="004E1E79"/>
    <w:rsid w:val="004E1F5D"/>
    <w:rsid w:val="004E2305"/>
    <w:rsid w:val="004E294A"/>
    <w:rsid w:val="004E30D9"/>
    <w:rsid w:val="004E3DBA"/>
    <w:rsid w:val="004E7016"/>
    <w:rsid w:val="004F135D"/>
    <w:rsid w:val="004F2F50"/>
    <w:rsid w:val="004F3C51"/>
    <w:rsid w:val="004F3F58"/>
    <w:rsid w:val="004F6A59"/>
    <w:rsid w:val="004F7511"/>
    <w:rsid w:val="004F78D4"/>
    <w:rsid w:val="00500A91"/>
    <w:rsid w:val="00501D58"/>
    <w:rsid w:val="0050433B"/>
    <w:rsid w:val="0050575C"/>
    <w:rsid w:val="00505A3A"/>
    <w:rsid w:val="00506F96"/>
    <w:rsid w:val="00510062"/>
    <w:rsid w:val="00512041"/>
    <w:rsid w:val="005136AC"/>
    <w:rsid w:val="00513B77"/>
    <w:rsid w:val="0051519C"/>
    <w:rsid w:val="00517F15"/>
    <w:rsid w:val="00521548"/>
    <w:rsid w:val="005226CC"/>
    <w:rsid w:val="00533FF4"/>
    <w:rsid w:val="005376C7"/>
    <w:rsid w:val="005376E1"/>
    <w:rsid w:val="00540BAA"/>
    <w:rsid w:val="005420F6"/>
    <w:rsid w:val="0054224A"/>
    <w:rsid w:val="005429F4"/>
    <w:rsid w:val="00544886"/>
    <w:rsid w:val="00545021"/>
    <w:rsid w:val="00545BCE"/>
    <w:rsid w:val="00546234"/>
    <w:rsid w:val="00546D7C"/>
    <w:rsid w:val="005527C3"/>
    <w:rsid w:val="00553016"/>
    <w:rsid w:val="00553165"/>
    <w:rsid w:val="00553AD7"/>
    <w:rsid w:val="00554E30"/>
    <w:rsid w:val="00556E07"/>
    <w:rsid w:val="005606B1"/>
    <w:rsid w:val="00562A77"/>
    <w:rsid w:val="00564FE5"/>
    <w:rsid w:val="005653F9"/>
    <w:rsid w:val="00566B67"/>
    <w:rsid w:val="005709B1"/>
    <w:rsid w:val="00571B91"/>
    <w:rsid w:val="00571D12"/>
    <w:rsid w:val="0057275A"/>
    <w:rsid w:val="00572A75"/>
    <w:rsid w:val="00573584"/>
    <w:rsid w:val="005748B8"/>
    <w:rsid w:val="00581A06"/>
    <w:rsid w:val="00582CB1"/>
    <w:rsid w:val="00582DD0"/>
    <w:rsid w:val="00582FD6"/>
    <w:rsid w:val="005831B5"/>
    <w:rsid w:val="005839C5"/>
    <w:rsid w:val="00583F31"/>
    <w:rsid w:val="00590142"/>
    <w:rsid w:val="005909C3"/>
    <w:rsid w:val="00590B8A"/>
    <w:rsid w:val="00590EE9"/>
    <w:rsid w:val="00591F5B"/>
    <w:rsid w:val="0059499B"/>
    <w:rsid w:val="005949B9"/>
    <w:rsid w:val="00594E61"/>
    <w:rsid w:val="0059646E"/>
    <w:rsid w:val="00597799"/>
    <w:rsid w:val="00597820"/>
    <w:rsid w:val="005A42D4"/>
    <w:rsid w:val="005A72E9"/>
    <w:rsid w:val="005B046F"/>
    <w:rsid w:val="005B08CE"/>
    <w:rsid w:val="005B2D57"/>
    <w:rsid w:val="005B3996"/>
    <w:rsid w:val="005B4AB6"/>
    <w:rsid w:val="005B6B6F"/>
    <w:rsid w:val="005B6E38"/>
    <w:rsid w:val="005B7115"/>
    <w:rsid w:val="005C025B"/>
    <w:rsid w:val="005C08C5"/>
    <w:rsid w:val="005C1163"/>
    <w:rsid w:val="005C1AA6"/>
    <w:rsid w:val="005C24B7"/>
    <w:rsid w:val="005C38C5"/>
    <w:rsid w:val="005C3D9C"/>
    <w:rsid w:val="005C4C9A"/>
    <w:rsid w:val="005C5071"/>
    <w:rsid w:val="005C7572"/>
    <w:rsid w:val="005C7A2F"/>
    <w:rsid w:val="005C7A82"/>
    <w:rsid w:val="005C7D40"/>
    <w:rsid w:val="005D0DF8"/>
    <w:rsid w:val="005D17B9"/>
    <w:rsid w:val="005D18E7"/>
    <w:rsid w:val="005D45AE"/>
    <w:rsid w:val="005D5EB6"/>
    <w:rsid w:val="005D68BB"/>
    <w:rsid w:val="005E22AC"/>
    <w:rsid w:val="005E3CF0"/>
    <w:rsid w:val="005E4283"/>
    <w:rsid w:val="005E439D"/>
    <w:rsid w:val="005E4CA1"/>
    <w:rsid w:val="005E4E6A"/>
    <w:rsid w:val="005F08FF"/>
    <w:rsid w:val="005F113F"/>
    <w:rsid w:val="005F256D"/>
    <w:rsid w:val="005F4AE9"/>
    <w:rsid w:val="005F5ADB"/>
    <w:rsid w:val="005F7E0A"/>
    <w:rsid w:val="0060253B"/>
    <w:rsid w:val="0060256C"/>
    <w:rsid w:val="00604270"/>
    <w:rsid w:val="006053D5"/>
    <w:rsid w:val="006072AC"/>
    <w:rsid w:val="00613E8C"/>
    <w:rsid w:val="00615600"/>
    <w:rsid w:val="006160C1"/>
    <w:rsid w:val="00616729"/>
    <w:rsid w:val="0061681B"/>
    <w:rsid w:val="00620D63"/>
    <w:rsid w:val="00621545"/>
    <w:rsid w:val="00621699"/>
    <w:rsid w:val="006231A3"/>
    <w:rsid w:val="006260DF"/>
    <w:rsid w:val="00627F06"/>
    <w:rsid w:val="0063003C"/>
    <w:rsid w:val="00633790"/>
    <w:rsid w:val="00634668"/>
    <w:rsid w:val="00635733"/>
    <w:rsid w:val="00636488"/>
    <w:rsid w:val="006366BB"/>
    <w:rsid w:val="00643719"/>
    <w:rsid w:val="00645573"/>
    <w:rsid w:val="00646C7E"/>
    <w:rsid w:val="00647A40"/>
    <w:rsid w:val="00647B83"/>
    <w:rsid w:val="00650CBC"/>
    <w:rsid w:val="00651039"/>
    <w:rsid w:val="00651BA8"/>
    <w:rsid w:val="00652AB8"/>
    <w:rsid w:val="00653D30"/>
    <w:rsid w:val="00655C63"/>
    <w:rsid w:val="006560AB"/>
    <w:rsid w:val="00657DFB"/>
    <w:rsid w:val="006603B8"/>
    <w:rsid w:val="00660BF3"/>
    <w:rsid w:val="00661437"/>
    <w:rsid w:val="00661BBF"/>
    <w:rsid w:val="006622BE"/>
    <w:rsid w:val="00662C01"/>
    <w:rsid w:val="00662D48"/>
    <w:rsid w:val="00663A80"/>
    <w:rsid w:val="00664A89"/>
    <w:rsid w:val="00664DD8"/>
    <w:rsid w:val="0066591C"/>
    <w:rsid w:val="00665F6D"/>
    <w:rsid w:val="00670573"/>
    <w:rsid w:val="00671A4D"/>
    <w:rsid w:val="00673715"/>
    <w:rsid w:val="00673BF5"/>
    <w:rsid w:val="0067477D"/>
    <w:rsid w:val="00681707"/>
    <w:rsid w:val="006818A5"/>
    <w:rsid w:val="006833A4"/>
    <w:rsid w:val="0068375A"/>
    <w:rsid w:val="00685CB9"/>
    <w:rsid w:val="00686B1A"/>
    <w:rsid w:val="00687E0C"/>
    <w:rsid w:val="00690F61"/>
    <w:rsid w:val="006913E3"/>
    <w:rsid w:val="0069219B"/>
    <w:rsid w:val="00692A9E"/>
    <w:rsid w:val="00693528"/>
    <w:rsid w:val="00693650"/>
    <w:rsid w:val="0069536B"/>
    <w:rsid w:val="006962E7"/>
    <w:rsid w:val="006963BE"/>
    <w:rsid w:val="006A0B62"/>
    <w:rsid w:val="006A1B00"/>
    <w:rsid w:val="006A1F8B"/>
    <w:rsid w:val="006A491F"/>
    <w:rsid w:val="006A5B29"/>
    <w:rsid w:val="006A67E8"/>
    <w:rsid w:val="006A68EA"/>
    <w:rsid w:val="006A79A6"/>
    <w:rsid w:val="006B2BB4"/>
    <w:rsid w:val="006B641D"/>
    <w:rsid w:val="006B7241"/>
    <w:rsid w:val="006C12DB"/>
    <w:rsid w:val="006C28A7"/>
    <w:rsid w:val="006C2CD2"/>
    <w:rsid w:val="006C2CD6"/>
    <w:rsid w:val="006C2E1E"/>
    <w:rsid w:val="006C387F"/>
    <w:rsid w:val="006C3BD1"/>
    <w:rsid w:val="006C4A48"/>
    <w:rsid w:val="006C4B5E"/>
    <w:rsid w:val="006C586D"/>
    <w:rsid w:val="006C659B"/>
    <w:rsid w:val="006C69C2"/>
    <w:rsid w:val="006C6FE5"/>
    <w:rsid w:val="006D2402"/>
    <w:rsid w:val="006D2687"/>
    <w:rsid w:val="006D5533"/>
    <w:rsid w:val="006D7D9E"/>
    <w:rsid w:val="006D7FC6"/>
    <w:rsid w:val="006E0AFA"/>
    <w:rsid w:val="006E1BE6"/>
    <w:rsid w:val="006E3737"/>
    <w:rsid w:val="006E5C42"/>
    <w:rsid w:val="006E62AB"/>
    <w:rsid w:val="006E725B"/>
    <w:rsid w:val="006F1889"/>
    <w:rsid w:val="006F1EE0"/>
    <w:rsid w:val="006F2147"/>
    <w:rsid w:val="006F4232"/>
    <w:rsid w:val="006F4BF5"/>
    <w:rsid w:val="006F60DE"/>
    <w:rsid w:val="006F630C"/>
    <w:rsid w:val="006F6E13"/>
    <w:rsid w:val="006F76EB"/>
    <w:rsid w:val="007000C9"/>
    <w:rsid w:val="00700A65"/>
    <w:rsid w:val="007033BF"/>
    <w:rsid w:val="0070506A"/>
    <w:rsid w:val="00705B7C"/>
    <w:rsid w:val="007066D8"/>
    <w:rsid w:val="0070673B"/>
    <w:rsid w:val="00714033"/>
    <w:rsid w:val="00714C49"/>
    <w:rsid w:val="007203DD"/>
    <w:rsid w:val="00720624"/>
    <w:rsid w:val="00722FE4"/>
    <w:rsid w:val="00723919"/>
    <w:rsid w:val="00724628"/>
    <w:rsid w:val="00724C83"/>
    <w:rsid w:val="007253FE"/>
    <w:rsid w:val="00725981"/>
    <w:rsid w:val="00726D43"/>
    <w:rsid w:val="00727789"/>
    <w:rsid w:val="00730141"/>
    <w:rsid w:val="00730677"/>
    <w:rsid w:val="00730742"/>
    <w:rsid w:val="00731282"/>
    <w:rsid w:val="00731EA7"/>
    <w:rsid w:val="00732C2A"/>
    <w:rsid w:val="007335DC"/>
    <w:rsid w:val="00735654"/>
    <w:rsid w:val="007360DE"/>
    <w:rsid w:val="00740C50"/>
    <w:rsid w:val="00741D55"/>
    <w:rsid w:val="00742488"/>
    <w:rsid w:val="00742A56"/>
    <w:rsid w:val="00751095"/>
    <w:rsid w:val="007521A0"/>
    <w:rsid w:val="0075724A"/>
    <w:rsid w:val="00757C79"/>
    <w:rsid w:val="00760CCB"/>
    <w:rsid w:val="00762852"/>
    <w:rsid w:val="00765C03"/>
    <w:rsid w:val="00765C7B"/>
    <w:rsid w:val="00766437"/>
    <w:rsid w:val="00767C13"/>
    <w:rsid w:val="00767C2F"/>
    <w:rsid w:val="00771122"/>
    <w:rsid w:val="00771F4B"/>
    <w:rsid w:val="00772B93"/>
    <w:rsid w:val="00775596"/>
    <w:rsid w:val="007829C6"/>
    <w:rsid w:val="00785210"/>
    <w:rsid w:val="00785625"/>
    <w:rsid w:val="00786374"/>
    <w:rsid w:val="007937A1"/>
    <w:rsid w:val="00795667"/>
    <w:rsid w:val="00796EDF"/>
    <w:rsid w:val="00797280"/>
    <w:rsid w:val="007A41AF"/>
    <w:rsid w:val="007A4CCD"/>
    <w:rsid w:val="007A6070"/>
    <w:rsid w:val="007A6177"/>
    <w:rsid w:val="007A7A65"/>
    <w:rsid w:val="007B0390"/>
    <w:rsid w:val="007B06D9"/>
    <w:rsid w:val="007B0853"/>
    <w:rsid w:val="007B540E"/>
    <w:rsid w:val="007B577F"/>
    <w:rsid w:val="007B6AED"/>
    <w:rsid w:val="007B7EC8"/>
    <w:rsid w:val="007C2258"/>
    <w:rsid w:val="007C29BF"/>
    <w:rsid w:val="007C33DD"/>
    <w:rsid w:val="007C3B8B"/>
    <w:rsid w:val="007C43EB"/>
    <w:rsid w:val="007C4892"/>
    <w:rsid w:val="007C51B9"/>
    <w:rsid w:val="007C53ED"/>
    <w:rsid w:val="007C59F3"/>
    <w:rsid w:val="007C6061"/>
    <w:rsid w:val="007C61EB"/>
    <w:rsid w:val="007C71D8"/>
    <w:rsid w:val="007C79E3"/>
    <w:rsid w:val="007D252F"/>
    <w:rsid w:val="007D3CB5"/>
    <w:rsid w:val="007D3CC5"/>
    <w:rsid w:val="007D63ED"/>
    <w:rsid w:val="007D6FE9"/>
    <w:rsid w:val="007D7226"/>
    <w:rsid w:val="007D722B"/>
    <w:rsid w:val="007E152A"/>
    <w:rsid w:val="007E2627"/>
    <w:rsid w:val="007E4E99"/>
    <w:rsid w:val="007E55C6"/>
    <w:rsid w:val="007E7ECA"/>
    <w:rsid w:val="007F07D4"/>
    <w:rsid w:val="007F0A9E"/>
    <w:rsid w:val="007F198F"/>
    <w:rsid w:val="007F1A33"/>
    <w:rsid w:val="007F1FAA"/>
    <w:rsid w:val="007F415D"/>
    <w:rsid w:val="007F41CF"/>
    <w:rsid w:val="007F4C39"/>
    <w:rsid w:val="007F5994"/>
    <w:rsid w:val="008017B3"/>
    <w:rsid w:val="008028B3"/>
    <w:rsid w:val="00804211"/>
    <w:rsid w:val="008050C1"/>
    <w:rsid w:val="00805177"/>
    <w:rsid w:val="00805667"/>
    <w:rsid w:val="008067F3"/>
    <w:rsid w:val="00807422"/>
    <w:rsid w:val="0080762B"/>
    <w:rsid w:val="008103F6"/>
    <w:rsid w:val="00810658"/>
    <w:rsid w:val="00812207"/>
    <w:rsid w:val="008141A3"/>
    <w:rsid w:val="00814787"/>
    <w:rsid w:val="00817D20"/>
    <w:rsid w:val="00820195"/>
    <w:rsid w:val="0082070E"/>
    <w:rsid w:val="0082101D"/>
    <w:rsid w:val="0082206D"/>
    <w:rsid w:val="00825290"/>
    <w:rsid w:val="00825756"/>
    <w:rsid w:val="00826EC8"/>
    <w:rsid w:val="00827C7C"/>
    <w:rsid w:val="00830607"/>
    <w:rsid w:val="00830F90"/>
    <w:rsid w:val="008319C0"/>
    <w:rsid w:val="0083298E"/>
    <w:rsid w:val="00832B1C"/>
    <w:rsid w:val="008336DD"/>
    <w:rsid w:val="00834096"/>
    <w:rsid w:val="00834168"/>
    <w:rsid w:val="00834F03"/>
    <w:rsid w:val="00836CAB"/>
    <w:rsid w:val="00841894"/>
    <w:rsid w:val="00842CFB"/>
    <w:rsid w:val="00843120"/>
    <w:rsid w:val="00844481"/>
    <w:rsid w:val="00844CE6"/>
    <w:rsid w:val="00846589"/>
    <w:rsid w:val="00850583"/>
    <w:rsid w:val="00851299"/>
    <w:rsid w:val="00851851"/>
    <w:rsid w:val="00853414"/>
    <w:rsid w:val="00855D08"/>
    <w:rsid w:val="00855F29"/>
    <w:rsid w:val="0086464C"/>
    <w:rsid w:val="00864853"/>
    <w:rsid w:val="00864DB3"/>
    <w:rsid w:val="00865ABB"/>
    <w:rsid w:val="008672D7"/>
    <w:rsid w:val="0087032E"/>
    <w:rsid w:val="0087215E"/>
    <w:rsid w:val="008722CD"/>
    <w:rsid w:val="008738B9"/>
    <w:rsid w:val="008746C3"/>
    <w:rsid w:val="00874F11"/>
    <w:rsid w:val="008779AC"/>
    <w:rsid w:val="00880019"/>
    <w:rsid w:val="008828B1"/>
    <w:rsid w:val="00883A98"/>
    <w:rsid w:val="00885532"/>
    <w:rsid w:val="00885AAA"/>
    <w:rsid w:val="00890402"/>
    <w:rsid w:val="00890507"/>
    <w:rsid w:val="00890EA1"/>
    <w:rsid w:val="008942CC"/>
    <w:rsid w:val="0089461D"/>
    <w:rsid w:val="00894B7C"/>
    <w:rsid w:val="00895F4E"/>
    <w:rsid w:val="008974A2"/>
    <w:rsid w:val="008A14BE"/>
    <w:rsid w:val="008A1BA3"/>
    <w:rsid w:val="008A39D0"/>
    <w:rsid w:val="008A4735"/>
    <w:rsid w:val="008A4D8E"/>
    <w:rsid w:val="008A597D"/>
    <w:rsid w:val="008A5C68"/>
    <w:rsid w:val="008A6F13"/>
    <w:rsid w:val="008B080A"/>
    <w:rsid w:val="008B1CE2"/>
    <w:rsid w:val="008B225B"/>
    <w:rsid w:val="008B239C"/>
    <w:rsid w:val="008B63A1"/>
    <w:rsid w:val="008C0EA7"/>
    <w:rsid w:val="008C2209"/>
    <w:rsid w:val="008C5632"/>
    <w:rsid w:val="008D02CD"/>
    <w:rsid w:val="008D044A"/>
    <w:rsid w:val="008D1FBD"/>
    <w:rsid w:val="008D51B1"/>
    <w:rsid w:val="008D5AC2"/>
    <w:rsid w:val="008D5F42"/>
    <w:rsid w:val="008E3728"/>
    <w:rsid w:val="008E4162"/>
    <w:rsid w:val="008E541F"/>
    <w:rsid w:val="008E5D53"/>
    <w:rsid w:val="008E6430"/>
    <w:rsid w:val="008E79AE"/>
    <w:rsid w:val="008F032D"/>
    <w:rsid w:val="008F0A51"/>
    <w:rsid w:val="008F0D45"/>
    <w:rsid w:val="008F29AF"/>
    <w:rsid w:val="008F439E"/>
    <w:rsid w:val="008F45E5"/>
    <w:rsid w:val="008F4AD7"/>
    <w:rsid w:val="008F5DD6"/>
    <w:rsid w:val="008F5E20"/>
    <w:rsid w:val="008F6058"/>
    <w:rsid w:val="008F76E3"/>
    <w:rsid w:val="008F7A0B"/>
    <w:rsid w:val="008F7D97"/>
    <w:rsid w:val="009008EA"/>
    <w:rsid w:val="009025AD"/>
    <w:rsid w:val="00902706"/>
    <w:rsid w:val="00903834"/>
    <w:rsid w:val="00904734"/>
    <w:rsid w:val="00905687"/>
    <w:rsid w:val="00906614"/>
    <w:rsid w:val="00911EA1"/>
    <w:rsid w:val="00913770"/>
    <w:rsid w:val="009143B3"/>
    <w:rsid w:val="0092152D"/>
    <w:rsid w:val="00921696"/>
    <w:rsid w:val="00921C1C"/>
    <w:rsid w:val="00922F9A"/>
    <w:rsid w:val="009275D6"/>
    <w:rsid w:val="0093020D"/>
    <w:rsid w:val="009312F8"/>
    <w:rsid w:val="0093382C"/>
    <w:rsid w:val="00936C98"/>
    <w:rsid w:val="00936E6A"/>
    <w:rsid w:val="009416AE"/>
    <w:rsid w:val="00943B12"/>
    <w:rsid w:val="009441A9"/>
    <w:rsid w:val="00944423"/>
    <w:rsid w:val="00944638"/>
    <w:rsid w:val="00944E80"/>
    <w:rsid w:val="00945A5D"/>
    <w:rsid w:val="00945BD4"/>
    <w:rsid w:val="00947C71"/>
    <w:rsid w:val="00947EC0"/>
    <w:rsid w:val="00950734"/>
    <w:rsid w:val="009536B4"/>
    <w:rsid w:val="009550F7"/>
    <w:rsid w:val="00955762"/>
    <w:rsid w:val="00955C07"/>
    <w:rsid w:val="00955C78"/>
    <w:rsid w:val="00956DD9"/>
    <w:rsid w:val="009609B8"/>
    <w:rsid w:val="009627E0"/>
    <w:rsid w:val="0096358F"/>
    <w:rsid w:val="00963617"/>
    <w:rsid w:val="00964A48"/>
    <w:rsid w:val="00964A59"/>
    <w:rsid w:val="009658EF"/>
    <w:rsid w:val="009673DD"/>
    <w:rsid w:val="009674BA"/>
    <w:rsid w:val="00970C9D"/>
    <w:rsid w:val="00970CA6"/>
    <w:rsid w:val="009710AC"/>
    <w:rsid w:val="00971DF5"/>
    <w:rsid w:val="00971F52"/>
    <w:rsid w:val="00972C45"/>
    <w:rsid w:val="00973E89"/>
    <w:rsid w:val="0097697A"/>
    <w:rsid w:val="00977510"/>
    <w:rsid w:val="00977A05"/>
    <w:rsid w:val="00977BE9"/>
    <w:rsid w:val="009814A3"/>
    <w:rsid w:val="00981AD1"/>
    <w:rsid w:val="00983361"/>
    <w:rsid w:val="00983CBA"/>
    <w:rsid w:val="00985BEB"/>
    <w:rsid w:val="009862C6"/>
    <w:rsid w:val="0098638D"/>
    <w:rsid w:val="00986D07"/>
    <w:rsid w:val="00987F6C"/>
    <w:rsid w:val="009907F2"/>
    <w:rsid w:val="0099196D"/>
    <w:rsid w:val="00992702"/>
    <w:rsid w:val="00995DEF"/>
    <w:rsid w:val="00996597"/>
    <w:rsid w:val="00997175"/>
    <w:rsid w:val="009972D9"/>
    <w:rsid w:val="0099741F"/>
    <w:rsid w:val="00997666"/>
    <w:rsid w:val="009A2F3C"/>
    <w:rsid w:val="009A408B"/>
    <w:rsid w:val="009A6938"/>
    <w:rsid w:val="009A787C"/>
    <w:rsid w:val="009B1468"/>
    <w:rsid w:val="009B271D"/>
    <w:rsid w:val="009B4F05"/>
    <w:rsid w:val="009B5A5C"/>
    <w:rsid w:val="009B5DAF"/>
    <w:rsid w:val="009B6393"/>
    <w:rsid w:val="009B7B5B"/>
    <w:rsid w:val="009C0E53"/>
    <w:rsid w:val="009C1E08"/>
    <w:rsid w:val="009C362B"/>
    <w:rsid w:val="009C4B06"/>
    <w:rsid w:val="009C5051"/>
    <w:rsid w:val="009C6972"/>
    <w:rsid w:val="009D04C5"/>
    <w:rsid w:val="009D12A2"/>
    <w:rsid w:val="009D435A"/>
    <w:rsid w:val="009D49E1"/>
    <w:rsid w:val="009E015D"/>
    <w:rsid w:val="009E030A"/>
    <w:rsid w:val="009E3AFA"/>
    <w:rsid w:val="009E4345"/>
    <w:rsid w:val="009E513A"/>
    <w:rsid w:val="009E58DA"/>
    <w:rsid w:val="009E67B8"/>
    <w:rsid w:val="009F0755"/>
    <w:rsid w:val="009F3474"/>
    <w:rsid w:val="009F63BF"/>
    <w:rsid w:val="009F7363"/>
    <w:rsid w:val="009F764B"/>
    <w:rsid w:val="009F778B"/>
    <w:rsid w:val="00A01059"/>
    <w:rsid w:val="00A01361"/>
    <w:rsid w:val="00A023AC"/>
    <w:rsid w:val="00A02CF0"/>
    <w:rsid w:val="00A041BC"/>
    <w:rsid w:val="00A06D8C"/>
    <w:rsid w:val="00A10EF1"/>
    <w:rsid w:val="00A118FB"/>
    <w:rsid w:val="00A14DD9"/>
    <w:rsid w:val="00A162F7"/>
    <w:rsid w:val="00A16346"/>
    <w:rsid w:val="00A17883"/>
    <w:rsid w:val="00A201A7"/>
    <w:rsid w:val="00A212B0"/>
    <w:rsid w:val="00A214A1"/>
    <w:rsid w:val="00A23A47"/>
    <w:rsid w:val="00A23A63"/>
    <w:rsid w:val="00A26496"/>
    <w:rsid w:val="00A27F7B"/>
    <w:rsid w:val="00A30FC8"/>
    <w:rsid w:val="00A32740"/>
    <w:rsid w:val="00A32917"/>
    <w:rsid w:val="00A34DD1"/>
    <w:rsid w:val="00A367FD"/>
    <w:rsid w:val="00A375CC"/>
    <w:rsid w:val="00A40158"/>
    <w:rsid w:val="00A44FB3"/>
    <w:rsid w:val="00A454D7"/>
    <w:rsid w:val="00A46266"/>
    <w:rsid w:val="00A469BA"/>
    <w:rsid w:val="00A46B88"/>
    <w:rsid w:val="00A4761E"/>
    <w:rsid w:val="00A47D3A"/>
    <w:rsid w:val="00A513B5"/>
    <w:rsid w:val="00A51607"/>
    <w:rsid w:val="00A52429"/>
    <w:rsid w:val="00A5354D"/>
    <w:rsid w:val="00A535BF"/>
    <w:rsid w:val="00A53AED"/>
    <w:rsid w:val="00A53D46"/>
    <w:rsid w:val="00A54291"/>
    <w:rsid w:val="00A54CAC"/>
    <w:rsid w:val="00A55176"/>
    <w:rsid w:val="00A554B0"/>
    <w:rsid w:val="00A56D9A"/>
    <w:rsid w:val="00A5781B"/>
    <w:rsid w:val="00A60354"/>
    <w:rsid w:val="00A604D3"/>
    <w:rsid w:val="00A60778"/>
    <w:rsid w:val="00A608CF"/>
    <w:rsid w:val="00A61214"/>
    <w:rsid w:val="00A615ED"/>
    <w:rsid w:val="00A6175B"/>
    <w:rsid w:val="00A6277F"/>
    <w:rsid w:val="00A62C0D"/>
    <w:rsid w:val="00A63B32"/>
    <w:rsid w:val="00A63F0A"/>
    <w:rsid w:val="00A65A1B"/>
    <w:rsid w:val="00A66A45"/>
    <w:rsid w:val="00A67186"/>
    <w:rsid w:val="00A67A12"/>
    <w:rsid w:val="00A67BCA"/>
    <w:rsid w:val="00A70080"/>
    <w:rsid w:val="00A71310"/>
    <w:rsid w:val="00A73D1B"/>
    <w:rsid w:val="00A7561F"/>
    <w:rsid w:val="00A76D82"/>
    <w:rsid w:val="00A772C2"/>
    <w:rsid w:val="00A80009"/>
    <w:rsid w:val="00A81258"/>
    <w:rsid w:val="00A83F6E"/>
    <w:rsid w:val="00A84B4E"/>
    <w:rsid w:val="00A854F0"/>
    <w:rsid w:val="00A859E3"/>
    <w:rsid w:val="00A87339"/>
    <w:rsid w:val="00A90F28"/>
    <w:rsid w:val="00A9372B"/>
    <w:rsid w:val="00A93FF5"/>
    <w:rsid w:val="00A94D10"/>
    <w:rsid w:val="00A96A1C"/>
    <w:rsid w:val="00AA1405"/>
    <w:rsid w:val="00AA151D"/>
    <w:rsid w:val="00AA1B3B"/>
    <w:rsid w:val="00AA320C"/>
    <w:rsid w:val="00AA5CB6"/>
    <w:rsid w:val="00AA69CD"/>
    <w:rsid w:val="00AA70A7"/>
    <w:rsid w:val="00AA7155"/>
    <w:rsid w:val="00AB154E"/>
    <w:rsid w:val="00AB1ED0"/>
    <w:rsid w:val="00AB25EC"/>
    <w:rsid w:val="00AC0588"/>
    <w:rsid w:val="00AC0B1C"/>
    <w:rsid w:val="00AC2163"/>
    <w:rsid w:val="00AC30D7"/>
    <w:rsid w:val="00AC4ABA"/>
    <w:rsid w:val="00AC5A57"/>
    <w:rsid w:val="00AC7E53"/>
    <w:rsid w:val="00AD4A8C"/>
    <w:rsid w:val="00AD5AC5"/>
    <w:rsid w:val="00AD5CA0"/>
    <w:rsid w:val="00AD6BAC"/>
    <w:rsid w:val="00AE0849"/>
    <w:rsid w:val="00AE08A2"/>
    <w:rsid w:val="00AE0F6B"/>
    <w:rsid w:val="00AE1463"/>
    <w:rsid w:val="00AE342B"/>
    <w:rsid w:val="00AE3529"/>
    <w:rsid w:val="00AE429D"/>
    <w:rsid w:val="00AE65C9"/>
    <w:rsid w:val="00AE72D3"/>
    <w:rsid w:val="00AE7F77"/>
    <w:rsid w:val="00AF112F"/>
    <w:rsid w:val="00AF23FE"/>
    <w:rsid w:val="00AF3413"/>
    <w:rsid w:val="00AF4EF0"/>
    <w:rsid w:val="00AF5F8E"/>
    <w:rsid w:val="00AF69CE"/>
    <w:rsid w:val="00AF6D95"/>
    <w:rsid w:val="00B01EBA"/>
    <w:rsid w:val="00B025CE"/>
    <w:rsid w:val="00B037FA"/>
    <w:rsid w:val="00B04CE3"/>
    <w:rsid w:val="00B05E20"/>
    <w:rsid w:val="00B0642E"/>
    <w:rsid w:val="00B06D17"/>
    <w:rsid w:val="00B06E31"/>
    <w:rsid w:val="00B10E28"/>
    <w:rsid w:val="00B1176D"/>
    <w:rsid w:val="00B13045"/>
    <w:rsid w:val="00B140B9"/>
    <w:rsid w:val="00B16B00"/>
    <w:rsid w:val="00B16E86"/>
    <w:rsid w:val="00B204B2"/>
    <w:rsid w:val="00B23924"/>
    <w:rsid w:val="00B24069"/>
    <w:rsid w:val="00B26700"/>
    <w:rsid w:val="00B269DC"/>
    <w:rsid w:val="00B27E09"/>
    <w:rsid w:val="00B31A45"/>
    <w:rsid w:val="00B3372C"/>
    <w:rsid w:val="00B37FF4"/>
    <w:rsid w:val="00B416B1"/>
    <w:rsid w:val="00B43F47"/>
    <w:rsid w:val="00B45657"/>
    <w:rsid w:val="00B4579B"/>
    <w:rsid w:val="00B47554"/>
    <w:rsid w:val="00B51523"/>
    <w:rsid w:val="00B537A5"/>
    <w:rsid w:val="00B54B31"/>
    <w:rsid w:val="00B550C1"/>
    <w:rsid w:val="00B559C7"/>
    <w:rsid w:val="00B57193"/>
    <w:rsid w:val="00B5775A"/>
    <w:rsid w:val="00B63712"/>
    <w:rsid w:val="00B64796"/>
    <w:rsid w:val="00B64C23"/>
    <w:rsid w:val="00B67F0F"/>
    <w:rsid w:val="00B7068D"/>
    <w:rsid w:val="00B7095B"/>
    <w:rsid w:val="00B71A79"/>
    <w:rsid w:val="00B720BA"/>
    <w:rsid w:val="00B720EC"/>
    <w:rsid w:val="00B72643"/>
    <w:rsid w:val="00B72B65"/>
    <w:rsid w:val="00B7380C"/>
    <w:rsid w:val="00B74B27"/>
    <w:rsid w:val="00B7635D"/>
    <w:rsid w:val="00B80302"/>
    <w:rsid w:val="00B82C46"/>
    <w:rsid w:val="00B83043"/>
    <w:rsid w:val="00B84112"/>
    <w:rsid w:val="00B8426E"/>
    <w:rsid w:val="00B846C3"/>
    <w:rsid w:val="00B87E8B"/>
    <w:rsid w:val="00B908C8"/>
    <w:rsid w:val="00B93901"/>
    <w:rsid w:val="00B93923"/>
    <w:rsid w:val="00B943EA"/>
    <w:rsid w:val="00B9490C"/>
    <w:rsid w:val="00BA245C"/>
    <w:rsid w:val="00BA2C72"/>
    <w:rsid w:val="00BA33B0"/>
    <w:rsid w:val="00BA6043"/>
    <w:rsid w:val="00BA6176"/>
    <w:rsid w:val="00BA6B25"/>
    <w:rsid w:val="00BA6D76"/>
    <w:rsid w:val="00BA7167"/>
    <w:rsid w:val="00BA7899"/>
    <w:rsid w:val="00BA7D8A"/>
    <w:rsid w:val="00BB0872"/>
    <w:rsid w:val="00BB17FC"/>
    <w:rsid w:val="00BB25E2"/>
    <w:rsid w:val="00BB6A0E"/>
    <w:rsid w:val="00BC0DAB"/>
    <w:rsid w:val="00BC196C"/>
    <w:rsid w:val="00BC4E39"/>
    <w:rsid w:val="00BC5C22"/>
    <w:rsid w:val="00BD346C"/>
    <w:rsid w:val="00BD3DAD"/>
    <w:rsid w:val="00BD6E87"/>
    <w:rsid w:val="00BD6F28"/>
    <w:rsid w:val="00BE148F"/>
    <w:rsid w:val="00BE1655"/>
    <w:rsid w:val="00BE2333"/>
    <w:rsid w:val="00BE249F"/>
    <w:rsid w:val="00BE4E9B"/>
    <w:rsid w:val="00BE7B20"/>
    <w:rsid w:val="00BF02E9"/>
    <w:rsid w:val="00BF2CDB"/>
    <w:rsid w:val="00BF6528"/>
    <w:rsid w:val="00BF7C10"/>
    <w:rsid w:val="00C0050E"/>
    <w:rsid w:val="00C01017"/>
    <w:rsid w:val="00C0239F"/>
    <w:rsid w:val="00C033EA"/>
    <w:rsid w:val="00C05520"/>
    <w:rsid w:val="00C05E13"/>
    <w:rsid w:val="00C1267F"/>
    <w:rsid w:val="00C13018"/>
    <w:rsid w:val="00C14426"/>
    <w:rsid w:val="00C1469D"/>
    <w:rsid w:val="00C15E54"/>
    <w:rsid w:val="00C1676C"/>
    <w:rsid w:val="00C17ED1"/>
    <w:rsid w:val="00C17EF1"/>
    <w:rsid w:val="00C20D4E"/>
    <w:rsid w:val="00C20E65"/>
    <w:rsid w:val="00C214F8"/>
    <w:rsid w:val="00C219C2"/>
    <w:rsid w:val="00C245C0"/>
    <w:rsid w:val="00C260F6"/>
    <w:rsid w:val="00C266CA"/>
    <w:rsid w:val="00C319D5"/>
    <w:rsid w:val="00C31C29"/>
    <w:rsid w:val="00C326A5"/>
    <w:rsid w:val="00C33809"/>
    <w:rsid w:val="00C341CA"/>
    <w:rsid w:val="00C34623"/>
    <w:rsid w:val="00C364C4"/>
    <w:rsid w:val="00C401BF"/>
    <w:rsid w:val="00C425BE"/>
    <w:rsid w:val="00C43137"/>
    <w:rsid w:val="00C45501"/>
    <w:rsid w:val="00C45FB7"/>
    <w:rsid w:val="00C505E9"/>
    <w:rsid w:val="00C50FA1"/>
    <w:rsid w:val="00C51613"/>
    <w:rsid w:val="00C522B3"/>
    <w:rsid w:val="00C52A1D"/>
    <w:rsid w:val="00C53D67"/>
    <w:rsid w:val="00C53E56"/>
    <w:rsid w:val="00C547C4"/>
    <w:rsid w:val="00C55915"/>
    <w:rsid w:val="00C55C88"/>
    <w:rsid w:val="00C610C9"/>
    <w:rsid w:val="00C62942"/>
    <w:rsid w:val="00C65284"/>
    <w:rsid w:val="00C65F66"/>
    <w:rsid w:val="00C66653"/>
    <w:rsid w:val="00C67035"/>
    <w:rsid w:val="00C726F6"/>
    <w:rsid w:val="00C74BCA"/>
    <w:rsid w:val="00C753B6"/>
    <w:rsid w:val="00C75604"/>
    <w:rsid w:val="00C762CC"/>
    <w:rsid w:val="00C777D1"/>
    <w:rsid w:val="00C80B68"/>
    <w:rsid w:val="00C8217E"/>
    <w:rsid w:val="00C8309A"/>
    <w:rsid w:val="00C843D4"/>
    <w:rsid w:val="00C8441D"/>
    <w:rsid w:val="00C847C4"/>
    <w:rsid w:val="00C84932"/>
    <w:rsid w:val="00C86A16"/>
    <w:rsid w:val="00C86BD4"/>
    <w:rsid w:val="00C90E39"/>
    <w:rsid w:val="00C926A6"/>
    <w:rsid w:val="00C9346D"/>
    <w:rsid w:val="00C94146"/>
    <w:rsid w:val="00C954A0"/>
    <w:rsid w:val="00C9581C"/>
    <w:rsid w:val="00C95BD3"/>
    <w:rsid w:val="00CA0921"/>
    <w:rsid w:val="00CA16A2"/>
    <w:rsid w:val="00CA183E"/>
    <w:rsid w:val="00CA3EC4"/>
    <w:rsid w:val="00CA43A2"/>
    <w:rsid w:val="00CA54D9"/>
    <w:rsid w:val="00CA5F23"/>
    <w:rsid w:val="00CA5F5C"/>
    <w:rsid w:val="00CA6BF4"/>
    <w:rsid w:val="00CB57C9"/>
    <w:rsid w:val="00CB583C"/>
    <w:rsid w:val="00CC0874"/>
    <w:rsid w:val="00CC08F4"/>
    <w:rsid w:val="00CC39FD"/>
    <w:rsid w:val="00CC4EF7"/>
    <w:rsid w:val="00CC566A"/>
    <w:rsid w:val="00CD011C"/>
    <w:rsid w:val="00CD26A5"/>
    <w:rsid w:val="00CD297C"/>
    <w:rsid w:val="00CD2DF1"/>
    <w:rsid w:val="00CD32DF"/>
    <w:rsid w:val="00CD3E22"/>
    <w:rsid w:val="00CD548A"/>
    <w:rsid w:val="00CD729B"/>
    <w:rsid w:val="00CD72E7"/>
    <w:rsid w:val="00CD7357"/>
    <w:rsid w:val="00CD7DB9"/>
    <w:rsid w:val="00CD7F81"/>
    <w:rsid w:val="00CE0310"/>
    <w:rsid w:val="00CE1A2F"/>
    <w:rsid w:val="00CE1A51"/>
    <w:rsid w:val="00CE1E57"/>
    <w:rsid w:val="00CE2F8C"/>
    <w:rsid w:val="00CE3F8D"/>
    <w:rsid w:val="00CE43B9"/>
    <w:rsid w:val="00CE443B"/>
    <w:rsid w:val="00CE4CFF"/>
    <w:rsid w:val="00CE7378"/>
    <w:rsid w:val="00CE7C36"/>
    <w:rsid w:val="00CF22E9"/>
    <w:rsid w:val="00CF23ED"/>
    <w:rsid w:val="00CF4A5F"/>
    <w:rsid w:val="00CF4F49"/>
    <w:rsid w:val="00D01C2F"/>
    <w:rsid w:val="00D01C87"/>
    <w:rsid w:val="00D01D28"/>
    <w:rsid w:val="00D028BD"/>
    <w:rsid w:val="00D03EFA"/>
    <w:rsid w:val="00D041E3"/>
    <w:rsid w:val="00D04BFC"/>
    <w:rsid w:val="00D05B12"/>
    <w:rsid w:val="00D05BD2"/>
    <w:rsid w:val="00D0734A"/>
    <w:rsid w:val="00D115CB"/>
    <w:rsid w:val="00D14872"/>
    <w:rsid w:val="00D14E90"/>
    <w:rsid w:val="00D15725"/>
    <w:rsid w:val="00D17A71"/>
    <w:rsid w:val="00D17FD9"/>
    <w:rsid w:val="00D208AA"/>
    <w:rsid w:val="00D21427"/>
    <w:rsid w:val="00D219B3"/>
    <w:rsid w:val="00D21DB1"/>
    <w:rsid w:val="00D235B6"/>
    <w:rsid w:val="00D23689"/>
    <w:rsid w:val="00D23F03"/>
    <w:rsid w:val="00D25C02"/>
    <w:rsid w:val="00D26044"/>
    <w:rsid w:val="00D30C7A"/>
    <w:rsid w:val="00D3353D"/>
    <w:rsid w:val="00D3633C"/>
    <w:rsid w:val="00D40A32"/>
    <w:rsid w:val="00D41A9D"/>
    <w:rsid w:val="00D43446"/>
    <w:rsid w:val="00D46FA8"/>
    <w:rsid w:val="00D505AD"/>
    <w:rsid w:val="00D510B0"/>
    <w:rsid w:val="00D511FF"/>
    <w:rsid w:val="00D52C40"/>
    <w:rsid w:val="00D5468D"/>
    <w:rsid w:val="00D54FC0"/>
    <w:rsid w:val="00D561C4"/>
    <w:rsid w:val="00D5757D"/>
    <w:rsid w:val="00D578EB"/>
    <w:rsid w:val="00D611B9"/>
    <w:rsid w:val="00D70CBB"/>
    <w:rsid w:val="00D70D55"/>
    <w:rsid w:val="00D71009"/>
    <w:rsid w:val="00D7222D"/>
    <w:rsid w:val="00D73603"/>
    <w:rsid w:val="00D76380"/>
    <w:rsid w:val="00D7730E"/>
    <w:rsid w:val="00D81875"/>
    <w:rsid w:val="00D843B7"/>
    <w:rsid w:val="00D84584"/>
    <w:rsid w:val="00D8528E"/>
    <w:rsid w:val="00D85545"/>
    <w:rsid w:val="00D856FA"/>
    <w:rsid w:val="00D91139"/>
    <w:rsid w:val="00D9218B"/>
    <w:rsid w:val="00D94D1A"/>
    <w:rsid w:val="00D97A59"/>
    <w:rsid w:val="00DA1530"/>
    <w:rsid w:val="00DA4023"/>
    <w:rsid w:val="00DA49B8"/>
    <w:rsid w:val="00DA519D"/>
    <w:rsid w:val="00DA5356"/>
    <w:rsid w:val="00DA7B9C"/>
    <w:rsid w:val="00DB0E9F"/>
    <w:rsid w:val="00DB2B51"/>
    <w:rsid w:val="00DB3747"/>
    <w:rsid w:val="00DB469E"/>
    <w:rsid w:val="00DB48C8"/>
    <w:rsid w:val="00DB5BD7"/>
    <w:rsid w:val="00DB5CBE"/>
    <w:rsid w:val="00DB5FD7"/>
    <w:rsid w:val="00DB627D"/>
    <w:rsid w:val="00DB69C0"/>
    <w:rsid w:val="00DB6F7A"/>
    <w:rsid w:val="00DC2C53"/>
    <w:rsid w:val="00DC4619"/>
    <w:rsid w:val="00DC54F3"/>
    <w:rsid w:val="00DC63C0"/>
    <w:rsid w:val="00DD1EAB"/>
    <w:rsid w:val="00DD28A6"/>
    <w:rsid w:val="00DD3B6F"/>
    <w:rsid w:val="00DD41C4"/>
    <w:rsid w:val="00DD45ED"/>
    <w:rsid w:val="00DD4FBC"/>
    <w:rsid w:val="00DD5254"/>
    <w:rsid w:val="00DD6136"/>
    <w:rsid w:val="00DD7176"/>
    <w:rsid w:val="00DE31EA"/>
    <w:rsid w:val="00DE4F54"/>
    <w:rsid w:val="00DE6E4B"/>
    <w:rsid w:val="00DE764B"/>
    <w:rsid w:val="00DE7995"/>
    <w:rsid w:val="00DF0B63"/>
    <w:rsid w:val="00DF2685"/>
    <w:rsid w:val="00DF40D1"/>
    <w:rsid w:val="00DF5713"/>
    <w:rsid w:val="00DF5B65"/>
    <w:rsid w:val="00DF6982"/>
    <w:rsid w:val="00E001F8"/>
    <w:rsid w:val="00E02B0C"/>
    <w:rsid w:val="00E02CD7"/>
    <w:rsid w:val="00E030BC"/>
    <w:rsid w:val="00E03151"/>
    <w:rsid w:val="00E033BF"/>
    <w:rsid w:val="00E038B1"/>
    <w:rsid w:val="00E04890"/>
    <w:rsid w:val="00E0552D"/>
    <w:rsid w:val="00E05719"/>
    <w:rsid w:val="00E05FF4"/>
    <w:rsid w:val="00E06CAB"/>
    <w:rsid w:val="00E076A5"/>
    <w:rsid w:val="00E1018B"/>
    <w:rsid w:val="00E1175F"/>
    <w:rsid w:val="00E11DD2"/>
    <w:rsid w:val="00E1239D"/>
    <w:rsid w:val="00E12D33"/>
    <w:rsid w:val="00E13106"/>
    <w:rsid w:val="00E133F1"/>
    <w:rsid w:val="00E163C7"/>
    <w:rsid w:val="00E206EC"/>
    <w:rsid w:val="00E20C2D"/>
    <w:rsid w:val="00E23D5D"/>
    <w:rsid w:val="00E26839"/>
    <w:rsid w:val="00E2727B"/>
    <w:rsid w:val="00E31D69"/>
    <w:rsid w:val="00E371E9"/>
    <w:rsid w:val="00E41243"/>
    <w:rsid w:val="00E420B2"/>
    <w:rsid w:val="00E42FE7"/>
    <w:rsid w:val="00E43210"/>
    <w:rsid w:val="00E439C2"/>
    <w:rsid w:val="00E454BB"/>
    <w:rsid w:val="00E46F58"/>
    <w:rsid w:val="00E47CF2"/>
    <w:rsid w:val="00E53071"/>
    <w:rsid w:val="00E5307B"/>
    <w:rsid w:val="00E532AA"/>
    <w:rsid w:val="00E54DCD"/>
    <w:rsid w:val="00E57C2A"/>
    <w:rsid w:val="00E57C94"/>
    <w:rsid w:val="00E60961"/>
    <w:rsid w:val="00E60B8E"/>
    <w:rsid w:val="00E61501"/>
    <w:rsid w:val="00E61D01"/>
    <w:rsid w:val="00E646B2"/>
    <w:rsid w:val="00E65EB7"/>
    <w:rsid w:val="00E66142"/>
    <w:rsid w:val="00E66E19"/>
    <w:rsid w:val="00E673D2"/>
    <w:rsid w:val="00E709E1"/>
    <w:rsid w:val="00E711DB"/>
    <w:rsid w:val="00E7199E"/>
    <w:rsid w:val="00E738B3"/>
    <w:rsid w:val="00E73D02"/>
    <w:rsid w:val="00E76FF4"/>
    <w:rsid w:val="00E8177E"/>
    <w:rsid w:val="00E819BE"/>
    <w:rsid w:val="00E82B7F"/>
    <w:rsid w:val="00E830AB"/>
    <w:rsid w:val="00E83B80"/>
    <w:rsid w:val="00E83D0E"/>
    <w:rsid w:val="00E86EC4"/>
    <w:rsid w:val="00E90F31"/>
    <w:rsid w:val="00E92282"/>
    <w:rsid w:val="00E92A75"/>
    <w:rsid w:val="00E938F6"/>
    <w:rsid w:val="00E94156"/>
    <w:rsid w:val="00E94D1F"/>
    <w:rsid w:val="00E94EBB"/>
    <w:rsid w:val="00E95A49"/>
    <w:rsid w:val="00E96055"/>
    <w:rsid w:val="00E96AF6"/>
    <w:rsid w:val="00EA1E1E"/>
    <w:rsid w:val="00EA2437"/>
    <w:rsid w:val="00EA2F5D"/>
    <w:rsid w:val="00EA4228"/>
    <w:rsid w:val="00EA7C5D"/>
    <w:rsid w:val="00EB07C8"/>
    <w:rsid w:val="00EB0901"/>
    <w:rsid w:val="00EB4486"/>
    <w:rsid w:val="00EB5523"/>
    <w:rsid w:val="00EC2C47"/>
    <w:rsid w:val="00EC2DC0"/>
    <w:rsid w:val="00EC59BA"/>
    <w:rsid w:val="00EC63E2"/>
    <w:rsid w:val="00EC77BC"/>
    <w:rsid w:val="00ED16D1"/>
    <w:rsid w:val="00ED2258"/>
    <w:rsid w:val="00ED296E"/>
    <w:rsid w:val="00ED457C"/>
    <w:rsid w:val="00ED5618"/>
    <w:rsid w:val="00ED640E"/>
    <w:rsid w:val="00ED6618"/>
    <w:rsid w:val="00ED77F6"/>
    <w:rsid w:val="00EE05CB"/>
    <w:rsid w:val="00EE3073"/>
    <w:rsid w:val="00EE4B66"/>
    <w:rsid w:val="00EE5523"/>
    <w:rsid w:val="00EE630E"/>
    <w:rsid w:val="00EF056F"/>
    <w:rsid w:val="00EF3396"/>
    <w:rsid w:val="00EF42DB"/>
    <w:rsid w:val="00EF530D"/>
    <w:rsid w:val="00EF7796"/>
    <w:rsid w:val="00F01760"/>
    <w:rsid w:val="00F01F25"/>
    <w:rsid w:val="00F106CB"/>
    <w:rsid w:val="00F10DF6"/>
    <w:rsid w:val="00F10FC7"/>
    <w:rsid w:val="00F11499"/>
    <w:rsid w:val="00F12724"/>
    <w:rsid w:val="00F1360C"/>
    <w:rsid w:val="00F14D2E"/>
    <w:rsid w:val="00F158A8"/>
    <w:rsid w:val="00F17FDC"/>
    <w:rsid w:val="00F20EB4"/>
    <w:rsid w:val="00F23779"/>
    <w:rsid w:val="00F245C2"/>
    <w:rsid w:val="00F2496B"/>
    <w:rsid w:val="00F250EF"/>
    <w:rsid w:val="00F2578A"/>
    <w:rsid w:val="00F25ABC"/>
    <w:rsid w:val="00F26AE4"/>
    <w:rsid w:val="00F318AA"/>
    <w:rsid w:val="00F32289"/>
    <w:rsid w:val="00F32C51"/>
    <w:rsid w:val="00F34BC3"/>
    <w:rsid w:val="00F35F10"/>
    <w:rsid w:val="00F4250D"/>
    <w:rsid w:val="00F43F99"/>
    <w:rsid w:val="00F449AB"/>
    <w:rsid w:val="00F451C7"/>
    <w:rsid w:val="00F4798A"/>
    <w:rsid w:val="00F513D9"/>
    <w:rsid w:val="00F51465"/>
    <w:rsid w:val="00F51AF5"/>
    <w:rsid w:val="00F52186"/>
    <w:rsid w:val="00F52336"/>
    <w:rsid w:val="00F52E2D"/>
    <w:rsid w:val="00F53EE4"/>
    <w:rsid w:val="00F541EB"/>
    <w:rsid w:val="00F575BD"/>
    <w:rsid w:val="00F61701"/>
    <w:rsid w:val="00F62D09"/>
    <w:rsid w:val="00F65A6B"/>
    <w:rsid w:val="00F67C69"/>
    <w:rsid w:val="00F67DED"/>
    <w:rsid w:val="00F71823"/>
    <w:rsid w:val="00F808A7"/>
    <w:rsid w:val="00F80E0A"/>
    <w:rsid w:val="00F84409"/>
    <w:rsid w:val="00F84EBA"/>
    <w:rsid w:val="00F850B4"/>
    <w:rsid w:val="00F87E4B"/>
    <w:rsid w:val="00F910C7"/>
    <w:rsid w:val="00F92528"/>
    <w:rsid w:val="00F929DB"/>
    <w:rsid w:val="00F92C1E"/>
    <w:rsid w:val="00F9475F"/>
    <w:rsid w:val="00F94BF3"/>
    <w:rsid w:val="00F95158"/>
    <w:rsid w:val="00F95420"/>
    <w:rsid w:val="00F95898"/>
    <w:rsid w:val="00F95AFD"/>
    <w:rsid w:val="00F96728"/>
    <w:rsid w:val="00FA3667"/>
    <w:rsid w:val="00FA470D"/>
    <w:rsid w:val="00FA61CC"/>
    <w:rsid w:val="00FA67FF"/>
    <w:rsid w:val="00FA7BB5"/>
    <w:rsid w:val="00FB022D"/>
    <w:rsid w:val="00FB0637"/>
    <w:rsid w:val="00FB08AC"/>
    <w:rsid w:val="00FB2054"/>
    <w:rsid w:val="00FB227D"/>
    <w:rsid w:val="00FB2400"/>
    <w:rsid w:val="00FB24A4"/>
    <w:rsid w:val="00FB31FB"/>
    <w:rsid w:val="00FB77BE"/>
    <w:rsid w:val="00FB7894"/>
    <w:rsid w:val="00FC0134"/>
    <w:rsid w:val="00FC1291"/>
    <w:rsid w:val="00FC3F1E"/>
    <w:rsid w:val="00FC42D5"/>
    <w:rsid w:val="00FC55DD"/>
    <w:rsid w:val="00FC6FDC"/>
    <w:rsid w:val="00FC7D61"/>
    <w:rsid w:val="00FD10A4"/>
    <w:rsid w:val="00FD1A77"/>
    <w:rsid w:val="00FD3980"/>
    <w:rsid w:val="00FD3D09"/>
    <w:rsid w:val="00FD4504"/>
    <w:rsid w:val="00FD4D5E"/>
    <w:rsid w:val="00FD53D4"/>
    <w:rsid w:val="00FD6C8C"/>
    <w:rsid w:val="00FD72DB"/>
    <w:rsid w:val="00FE043C"/>
    <w:rsid w:val="00FE32A5"/>
    <w:rsid w:val="00FE37D9"/>
    <w:rsid w:val="00FE38DC"/>
    <w:rsid w:val="00FE3EC1"/>
    <w:rsid w:val="00FE43AC"/>
    <w:rsid w:val="00FE61C6"/>
    <w:rsid w:val="00FE6FC3"/>
    <w:rsid w:val="00FE7208"/>
    <w:rsid w:val="00FF0A87"/>
    <w:rsid w:val="00FF1A23"/>
    <w:rsid w:val="00FF1BBB"/>
    <w:rsid w:val="00FF3275"/>
    <w:rsid w:val="00FF4157"/>
    <w:rsid w:val="00FF5219"/>
    <w:rsid w:val="00FF582D"/>
    <w:rsid w:val="00FF5B9A"/>
    <w:rsid w:val="00FF5EC7"/>
    <w:rsid w:val="00FF698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28AB"/>
  <w15:chartTrackingRefBased/>
  <w15:docId w15:val="{4CE7C849-3290-4059-87C0-570B75D83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1F0DC5"/>
    <w:pPr>
      <w:widowControl w:val="0"/>
      <w:ind w:left="480" w:hanging="480"/>
    </w:pPr>
  </w:style>
  <w:style w:type="paragraph" w:styleId="10">
    <w:name w:val="heading 1"/>
    <w:aliases w:val="H1,Heading 0,h1,A MAJOR/BOLD,1,Char Char,Char,Char Char Char,PIM 1,Header 1,Header1,标书1,L1,boc,Section Head,l1,ÕÂ±êÌâ,Head 1,Head 11,Head 12,Head 111,Head 13,Head 112,Head 14,Head 113,Head 15,Head 114,Head 16,Head 115,Head 17,Head 116,Head 18,章節名稱"/>
    <w:basedOn w:val="a7"/>
    <w:next w:val="a7"/>
    <w:link w:val="11"/>
    <w:qFormat/>
    <w:rsid w:val="0080762B"/>
    <w:pPr>
      <w:keepNext/>
      <w:numPr>
        <w:ilvl w:val="1"/>
        <w:numId w:val="1"/>
      </w:numPr>
      <w:spacing w:before="180" w:after="180" w:line="400" w:lineRule="exact"/>
      <w:outlineLvl w:val="0"/>
    </w:pPr>
    <w:rPr>
      <w:rFonts w:ascii="微軟正黑體" w:eastAsia="微軟正黑體" w:hAnsi="微軟正黑體" w:cstheme="majorBidi"/>
      <w:b/>
      <w:bCs/>
      <w:kern w:val="52"/>
      <w:szCs w:val="18"/>
    </w:rPr>
  </w:style>
  <w:style w:type="paragraph" w:styleId="2">
    <w:name w:val="heading 2"/>
    <w:aliases w:val="BRD内文-段落2,H2,Heading 2 Hidden,Heading 2 CCBS,heading 2,第一章 标题 2,ISO1,h2,2nd level,2,Header 2,제목 1.1,h2 main heading,B Sub/Bold,B Sub/Bold1,B Sub/Bold2,B Sub/Bold11,h2 main heading1,h2 main heading2,B Sub/Bold3,B Sub/Bold12,h2 main heading3,m,h21"/>
    <w:basedOn w:val="a7"/>
    <w:next w:val="a7"/>
    <w:link w:val="20"/>
    <w:qFormat/>
    <w:rsid w:val="00F106CB"/>
    <w:pPr>
      <w:keepNext/>
      <w:widowControl/>
      <w:numPr>
        <w:ilvl w:val="1"/>
        <w:numId w:val="4"/>
      </w:numPr>
      <w:overflowPunct w:val="0"/>
      <w:autoSpaceDE w:val="0"/>
      <w:autoSpaceDN w:val="0"/>
      <w:adjustRightInd w:val="0"/>
      <w:spacing w:before="240" w:after="60"/>
      <w:ind w:left="3883"/>
      <w:textAlignment w:val="baseline"/>
      <w:outlineLvl w:val="1"/>
    </w:pPr>
    <w:rPr>
      <w:rFonts w:ascii="Times New Roman" w:eastAsia="SimSun" w:hAnsi="Times New Roman" w:cs="Times New Roman"/>
      <w:b/>
      <w:kern w:val="0"/>
      <w:sz w:val="28"/>
      <w:szCs w:val="20"/>
      <w:lang w:eastAsia="zh-CN"/>
    </w:rPr>
  </w:style>
  <w:style w:type="paragraph" w:styleId="3">
    <w:name w:val="heading 3"/>
    <w:aliases w:val="l3,CT,Heading 3 - old,H3,h3,3rd level,Level 3 Head,제목1.1.1,H31,l31,CT1,Heading 3 - old1,(A-3),Bold Head,bh,level_3,PIM 3,sect1.2.3,sect1.2.31,sect1.2.32,sect1.2.311,sect1.2.33,sect1.2.312,标题 3 Char Char Char Char,3,PRTM Heading 3,BOD 0,heading"/>
    <w:basedOn w:val="a7"/>
    <w:next w:val="a7"/>
    <w:link w:val="30"/>
    <w:qFormat/>
    <w:rsid w:val="00F106CB"/>
    <w:pPr>
      <w:keepNext/>
      <w:widowControl/>
      <w:overflowPunct w:val="0"/>
      <w:autoSpaceDE w:val="0"/>
      <w:autoSpaceDN w:val="0"/>
      <w:adjustRightInd w:val="0"/>
      <w:spacing w:before="240" w:after="60"/>
      <w:ind w:left="3883"/>
      <w:textAlignment w:val="baseline"/>
      <w:outlineLvl w:val="2"/>
    </w:pPr>
    <w:rPr>
      <w:rFonts w:ascii="Times New Roman" w:eastAsia="SimSun" w:hAnsi="Times New Roman" w:cs="Times New Roman"/>
      <w:b/>
      <w:kern w:val="0"/>
      <w:szCs w:val="20"/>
      <w:lang w:eastAsia="zh-CN"/>
    </w:rPr>
  </w:style>
  <w:style w:type="paragraph" w:styleId="4">
    <w:name w:val="heading 4"/>
    <w:aliases w:val="H4,(A-4),PIM 4,h4,bl,bb,Annex 4,Subhead C,Level3 Hd,(Alt+4),H41,(Alt+4)1,H42,(Alt+4)2,H43,(Alt+4)3,H44,(Alt+4)4,H45,(Alt+4)5,H411,(Alt+4)11,H421,(Alt+4)21,H431,(Alt+4)31,H46,(Alt+4)6,H412,(Alt+4)12,H422,(Alt+4)22,H432,(Alt+4)32,H47,bullet,(X.X.X.X)"/>
    <w:basedOn w:val="a7"/>
    <w:next w:val="a7"/>
    <w:link w:val="40"/>
    <w:qFormat/>
    <w:rsid w:val="00F106CB"/>
    <w:pPr>
      <w:keepNext/>
      <w:widowControl/>
      <w:overflowPunct w:val="0"/>
      <w:autoSpaceDE w:val="0"/>
      <w:autoSpaceDN w:val="0"/>
      <w:adjustRightInd w:val="0"/>
      <w:spacing w:before="240" w:after="60"/>
      <w:textAlignment w:val="baseline"/>
      <w:outlineLvl w:val="3"/>
    </w:pPr>
    <w:rPr>
      <w:rFonts w:ascii="Times New Roman" w:eastAsia="SimSun" w:hAnsi="Times New Roman" w:cs="Times New Roman"/>
      <w:b/>
      <w:i/>
      <w:kern w:val="0"/>
      <w:szCs w:val="20"/>
      <w:lang w:eastAsia="zh-CN"/>
    </w:rPr>
  </w:style>
  <w:style w:type="paragraph" w:styleId="5">
    <w:name w:val="heading 5"/>
    <w:aliases w:val="dash,ds,dd,H5,First Bullet,L5,5,PIM 5,Schedule A to X,Level4 Hd,h5,Gliederung 5,H51,H52,H53,H54,H55,H56,H57,H58,H59,H510,H511,H512,H513,H514,H515,H516,H517,H518,H519,H520,H521,H522,H523,H524,H525,H526,H527,H528,H529,H530,H531,H532,H533,H534"/>
    <w:basedOn w:val="a7"/>
    <w:next w:val="a7"/>
    <w:link w:val="50"/>
    <w:qFormat/>
    <w:rsid w:val="00F106CB"/>
    <w:pPr>
      <w:widowControl/>
      <w:overflowPunct w:val="0"/>
      <w:autoSpaceDE w:val="0"/>
      <w:autoSpaceDN w:val="0"/>
      <w:adjustRightInd w:val="0"/>
      <w:spacing w:before="240" w:after="60"/>
      <w:ind w:left="3883"/>
      <w:textAlignment w:val="baseline"/>
      <w:outlineLvl w:val="4"/>
    </w:pPr>
    <w:rPr>
      <w:rFonts w:ascii="Times New Roman" w:eastAsia="SimSun" w:hAnsi="Times New Roman" w:cs="Times New Roman"/>
      <w:i/>
      <w:kern w:val="0"/>
      <w:szCs w:val="20"/>
      <w:lang w:eastAsia="zh-CN"/>
    </w:rPr>
  </w:style>
  <w:style w:type="paragraph" w:styleId="6">
    <w:name w:val="heading 6"/>
    <w:aliases w:val="H6,PIM 6,BOD 4,sub-dash,sd,Heading6_Titre6,Heading 6  Appendix Y &amp; Z"/>
    <w:basedOn w:val="a7"/>
    <w:next w:val="a7"/>
    <w:link w:val="60"/>
    <w:qFormat/>
    <w:rsid w:val="00F106CB"/>
    <w:pPr>
      <w:widowControl/>
      <w:overflowPunct w:val="0"/>
      <w:autoSpaceDE w:val="0"/>
      <w:autoSpaceDN w:val="0"/>
      <w:adjustRightInd w:val="0"/>
      <w:spacing w:before="240" w:after="60"/>
      <w:ind w:left="3883"/>
      <w:textAlignment w:val="baseline"/>
      <w:outlineLvl w:val="5"/>
    </w:pPr>
    <w:rPr>
      <w:rFonts w:ascii="Times New Roman" w:eastAsia="SimSun" w:hAnsi="Times New Roman" w:cs="Times New Roman"/>
      <w:i/>
      <w:kern w:val="0"/>
      <w:sz w:val="22"/>
      <w:szCs w:val="20"/>
      <w:lang w:eastAsia="zh-CN"/>
    </w:rPr>
  </w:style>
  <w:style w:type="paragraph" w:styleId="7">
    <w:name w:val="heading 7"/>
    <w:basedOn w:val="a7"/>
    <w:next w:val="a7"/>
    <w:link w:val="70"/>
    <w:qFormat/>
    <w:rsid w:val="00F106CB"/>
    <w:pPr>
      <w:widowControl/>
      <w:overflowPunct w:val="0"/>
      <w:autoSpaceDE w:val="0"/>
      <w:autoSpaceDN w:val="0"/>
      <w:adjustRightInd w:val="0"/>
      <w:spacing w:before="240" w:after="60"/>
      <w:ind w:left="3883"/>
      <w:textAlignment w:val="baseline"/>
      <w:outlineLvl w:val="6"/>
    </w:pPr>
    <w:rPr>
      <w:rFonts w:ascii="Arial" w:eastAsia="SimSun" w:hAnsi="Arial" w:cs="Times New Roman"/>
      <w:kern w:val="0"/>
      <w:szCs w:val="20"/>
      <w:lang w:eastAsia="zh-CN"/>
    </w:rPr>
  </w:style>
  <w:style w:type="paragraph" w:styleId="8">
    <w:name w:val="heading 8"/>
    <w:aliases w:val="Heading8_Titre8"/>
    <w:basedOn w:val="a7"/>
    <w:next w:val="a7"/>
    <w:link w:val="80"/>
    <w:qFormat/>
    <w:rsid w:val="00F106CB"/>
    <w:pPr>
      <w:widowControl/>
      <w:overflowPunct w:val="0"/>
      <w:autoSpaceDE w:val="0"/>
      <w:autoSpaceDN w:val="0"/>
      <w:adjustRightInd w:val="0"/>
      <w:spacing w:before="240" w:after="60"/>
      <w:ind w:left="3883"/>
      <w:textAlignment w:val="baseline"/>
      <w:outlineLvl w:val="7"/>
    </w:pPr>
    <w:rPr>
      <w:rFonts w:ascii="Arial" w:eastAsia="SimSun" w:hAnsi="Arial" w:cs="Times New Roman"/>
      <w:i/>
      <w:kern w:val="0"/>
      <w:szCs w:val="20"/>
      <w:lang w:eastAsia="zh-CN"/>
    </w:rPr>
  </w:style>
  <w:style w:type="paragraph" w:styleId="9">
    <w:name w:val="heading 9"/>
    <w:aliases w:val="App Heading,Appendix,Titre 10,Heading9_Titre9,appendix"/>
    <w:basedOn w:val="a7"/>
    <w:next w:val="a7"/>
    <w:link w:val="90"/>
    <w:qFormat/>
    <w:rsid w:val="00F106CB"/>
    <w:pPr>
      <w:widowControl/>
      <w:overflowPunct w:val="0"/>
      <w:autoSpaceDE w:val="0"/>
      <w:autoSpaceDN w:val="0"/>
      <w:adjustRightInd w:val="0"/>
      <w:spacing w:before="240" w:after="60"/>
      <w:ind w:left="3883"/>
      <w:textAlignment w:val="baseline"/>
      <w:outlineLvl w:val="8"/>
    </w:pPr>
    <w:rPr>
      <w:rFonts w:ascii="Arial" w:eastAsia="SimSun" w:hAnsi="Arial" w:cs="Times New Roman"/>
      <w:b/>
      <w:i/>
      <w:kern w:val="0"/>
      <w:sz w:val="18"/>
      <w:szCs w:val="20"/>
      <w:lang w:eastAsia="zh-CN"/>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basedOn w:val="a7"/>
    <w:link w:val="ac"/>
    <w:uiPriority w:val="99"/>
    <w:unhideWhenUsed/>
    <w:rsid w:val="005E4283"/>
    <w:pPr>
      <w:tabs>
        <w:tab w:val="center" w:pos="4153"/>
        <w:tab w:val="right" w:pos="8306"/>
      </w:tabs>
      <w:snapToGrid w:val="0"/>
      <w:ind w:left="3883"/>
    </w:pPr>
    <w:rPr>
      <w:sz w:val="20"/>
      <w:szCs w:val="20"/>
    </w:rPr>
  </w:style>
  <w:style w:type="character" w:customStyle="1" w:styleId="ac">
    <w:name w:val="頁首 字元"/>
    <w:basedOn w:val="a8"/>
    <w:link w:val="ab"/>
    <w:uiPriority w:val="99"/>
    <w:rsid w:val="005E4283"/>
    <w:rPr>
      <w:sz w:val="20"/>
      <w:szCs w:val="20"/>
    </w:rPr>
  </w:style>
  <w:style w:type="paragraph" w:styleId="ad">
    <w:name w:val="footer"/>
    <w:basedOn w:val="a7"/>
    <w:link w:val="ae"/>
    <w:uiPriority w:val="99"/>
    <w:unhideWhenUsed/>
    <w:rsid w:val="005E4283"/>
    <w:pPr>
      <w:tabs>
        <w:tab w:val="center" w:pos="4153"/>
        <w:tab w:val="right" w:pos="8306"/>
      </w:tabs>
      <w:snapToGrid w:val="0"/>
      <w:ind w:left="3883"/>
    </w:pPr>
    <w:rPr>
      <w:sz w:val="20"/>
      <w:szCs w:val="20"/>
    </w:rPr>
  </w:style>
  <w:style w:type="character" w:customStyle="1" w:styleId="ae">
    <w:name w:val="頁尾 字元"/>
    <w:basedOn w:val="a8"/>
    <w:link w:val="ad"/>
    <w:uiPriority w:val="99"/>
    <w:rsid w:val="005E4283"/>
    <w:rPr>
      <w:sz w:val="20"/>
      <w:szCs w:val="20"/>
    </w:rPr>
  </w:style>
  <w:style w:type="paragraph" w:styleId="21">
    <w:name w:val="Body Text 2"/>
    <w:basedOn w:val="a7"/>
    <w:link w:val="22"/>
    <w:rsid w:val="005E4283"/>
    <w:pPr>
      <w:widowControl/>
      <w:overflowPunct w:val="0"/>
      <w:autoSpaceDE w:val="0"/>
      <w:autoSpaceDN w:val="0"/>
      <w:adjustRightInd w:val="0"/>
      <w:ind w:left="3883"/>
      <w:textAlignment w:val="baseline"/>
    </w:pPr>
    <w:rPr>
      <w:rFonts w:ascii="Times New Roman" w:eastAsia="SimSun" w:hAnsi="Times New Roman" w:cs="Times New Roman"/>
      <w:kern w:val="0"/>
      <w:szCs w:val="20"/>
      <w:lang w:eastAsia="zh-CN"/>
    </w:rPr>
  </w:style>
  <w:style w:type="character" w:customStyle="1" w:styleId="22">
    <w:name w:val="本文 2 字元"/>
    <w:basedOn w:val="a8"/>
    <w:link w:val="21"/>
    <w:rsid w:val="005E4283"/>
    <w:rPr>
      <w:rFonts w:ascii="Times New Roman" w:eastAsia="SimSun" w:hAnsi="Times New Roman" w:cs="Times New Roman"/>
      <w:kern w:val="0"/>
      <w:szCs w:val="20"/>
      <w:lang w:eastAsia="zh-CN"/>
    </w:rPr>
  </w:style>
  <w:style w:type="paragraph" w:customStyle="1" w:styleId="SubFooter">
    <w:name w:val="SubFooter"/>
    <w:basedOn w:val="ad"/>
    <w:rsid w:val="005E4283"/>
    <w:pPr>
      <w:widowControl/>
      <w:tabs>
        <w:tab w:val="clear" w:pos="4153"/>
        <w:tab w:val="clear" w:pos="8306"/>
        <w:tab w:val="left" w:pos="1276"/>
        <w:tab w:val="right" w:pos="9356"/>
      </w:tabs>
      <w:overflowPunct w:val="0"/>
      <w:autoSpaceDE w:val="0"/>
      <w:autoSpaceDN w:val="0"/>
      <w:adjustRightInd w:val="0"/>
      <w:snapToGrid/>
      <w:textAlignment w:val="baseline"/>
    </w:pPr>
    <w:rPr>
      <w:rFonts w:ascii="Tahoma" w:eastAsia="SimSun" w:hAnsi="Tahoma" w:cs="Times New Roman"/>
      <w:kern w:val="0"/>
      <w:sz w:val="18"/>
      <w:szCs w:val="18"/>
      <w:lang w:eastAsia="en-US"/>
    </w:rPr>
  </w:style>
  <w:style w:type="paragraph" w:styleId="af">
    <w:name w:val="No Spacing"/>
    <w:link w:val="af0"/>
    <w:uiPriority w:val="1"/>
    <w:qFormat/>
    <w:rsid w:val="005E4283"/>
    <w:rPr>
      <w:kern w:val="0"/>
      <w:sz w:val="22"/>
    </w:rPr>
  </w:style>
  <w:style w:type="character" w:customStyle="1" w:styleId="af0">
    <w:name w:val="無間距 字元"/>
    <w:basedOn w:val="a8"/>
    <w:link w:val="af"/>
    <w:uiPriority w:val="1"/>
    <w:rsid w:val="005E4283"/>
    <w:rPr>
      <w:kern w:val="0"/>
      <w:sz w:val="22"/>
    </w:rPr>
  </w:style>
  <w:style w:type="table" w:styleId="af1">
    <w:name w:val="Table Grid"/>
    <w:basedOn w:val="a9"/>
    <w:uiPriority w:val="39"/>
    <w:rsid w:val="009056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aliases w:val="Figure_name,Equipment,Numbered Indented Text,Paragraphe de liste,lp1,Citation List,List Paragraph-rfp content,bullet 1,Use Case List Paragraph,Bullet List Paragraph,List_TIS,Ref,EG Bullet 1,List Paragraph111,Bullet Normal,Bulleted List1,Listed Body"/>
    <w:basedOn w:val="a7"/>
    <w:link w:val="af3"/>
    <w:uiPriority w:val="34"/>
    <w:qFormat/>
    <w:rsid w:val="00A70080"/>
    <w:pPr>
      <w:ind w:leftChars="200" w:left="200"/>
    </w:pPr>
  </w:style>
  <w:style w:type="character" w:customStyle="1" w:styleId="11">
    <w:name w:val="標題 1 字元"/>
    <w:aliases w:val="H1 字元,Heading 0 字元,h1 字元,A MAJOR/BOLD 字元,1 字元,Char Char 字元,Char 字元,Char Char Char 字元,PIM 1 字元,Header 1 字元,Header1 字元,标书1 字元,L1 字元,boc 字元,Section Head 字元,l1 字元,ÕÂ±êÌâ 字元,Head 1 字元,Head 11 字元,Head 12 字元,Head 111 字元,Head 13 字元,Head 112 字元,章節名稱 字元"/>
    <w:basedOn w:val="a8"/>
    <w:link w:val="10"/>
    <w:rsid w:val="0080762B"/>
    <w:rPr>
      <w:rFonts w:ascii="微軟正黑體" w:eastAsia="微軟正黑體" w:hAnsi="微軟正黑體" w:cstheme="majorBidi"/>
      <w:b/>
      <w:bCs/>
      <w:kern w:val="52"/>
      <w:szCs w:val="18"/>
    </w:rPr>
  </w:style>
  <w:style w:type="paragraph" w:styleId="af4">
    <w:name w:val="TOC Heading"/>
    <w:basedOn w:val="10"/>
    <w:next w:val="a7"/>
    <w:uiPriority w:val="39"/>
    <w:unhideWhenUsed/>
    <w:qFormat/>
    <w:rsid w:val="00A60778"/>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7"/>
    <w:next w:val="a7"/>
    <w:autoRedefine/>
    <w:uiPriority w:val="39"/>
    <w:unhideWhenUsed/>
    <w:rsid w:val="001B7BDE"/>
    <w:pPr>
      <w:widowControl/>
      <w:tabs>
        <w:tab w:val="right" w:leader="dot" w:pos="8296"/>
      </w:tabs>
      <w:spacing w:after="100" w:line="259" w:lineRule="auto"/>
      <w:ind w:leftChars="100" w:left="100" w:rightChars="100" w:right="240" w:firstLine="0"/>
    </w:pPr>
    <w:rPr>
      <w:rFonts w:cs="Times New Roman"/>
      <w:kern w:val="0"/>
      <w:sz w:val="22"/>
    </w:rPr>
  </w:style>
  <w:style w:type="paragraph" w:styleId="12">
    <w:name w:val="toc 1"/>
    <w:basedOn w:val="a7"/>
    <w:next w:val="a7"/>
    <w:autoRedefine/>
    <w:uiPriority w:val="39"/>
    <w:unhideWhenUsed/>
    <w:rsid w:val="00546234"/>
    <w:pPr>
      <w:widowControl/>
      <w:tabs>
        <w:tab w:val="left" w:pos="720"/>
        <w:tab w:val="right" w:leader="dot" w:pos="8296"/>
      </w:tabs>
      <w:spacing w:after="100" w:line="259" w:lineRule="auto"/>
      <w:ind w:left="0" w:rightChars="100" w:right="240" w:firstLine="0"/>
    </w:pPr>
    <w:rPr>
      <w:rFonts w:cs="Times New Roman"/>
      <w:kern w:val="0"/>
      <w:sz w:val="22"/>
    </w:rPr>
  </w:style>
  <w:style w:type="paragraph" w:styleId="31">
    <w:name w:val="toc 3"/>
    <w:basedOn w:val="a7"/>
    <w:next w:val="a7"/>
    <w:autoRedefine/>
    <w:uiPriority w:val="39"/>
    <w:unhideWhenUsed/>
    <w:rsid w:val="009B4F05"/>
    <w:pPr>
      <w:widowControl/>
      <w:tabs>
        <w:tab w:val="right" w:leader="dot" w:pos="8296"/>
      </w:tabs>
      <w:spacing w:after="100" w:line="259" w:lineRule="auto"/>
      <w:ind w:left="0" w:firstLine="0"/>
    </w:pPr>
    <w:rPr>
      <w:rFonts w:eastAsia="微軟正黑體" w:cstheme="minorHAnsi"/>
      <w:noProof/>
      <w:kern w:val="0"/>
      <w:sz w:val="22"/>
    </w:rPr>
  </w:style>
  <w:style w:type="character" w:customStyle="1" w:styleId="20">
    <w:name w:val="標題 2 字元"/>
    <w:aliases w:val="BRD内文-段落2 字元,H2 字元,Heading 2 Hidden 字元,Heading 2 CCBS 字元,heading 2 字元,第一章 标题 2 字元,ISO1 字元,h2 字元,2nd level 字元,2 字元,Header 2 字元,제목 1.1 字元,h2 main heading 字元,B Sub/Bold 字元,B Sub/Bold1 字元,B Sub/Bold2 字元,B Sub/Bold11 字元,h2 main heading1 字元,m 字元"/>
    <w:basedOn w:val="a8"/>
    <w:link w:val="2"/>
    <w:rsid w:val="00F106CB"/>
    <w:rPr>
      <w:rFonts w:ascii="Times New Roman" w:eastAsia="SimSun" w:hAnsi="Times New Roman" w:cs="Times New Roman"/>
      <w:b/>
      <w:kern w:val="0"/>
      <w:sz w:val="28"/>
      <w:szCs w:val="20"/>
      <w:lang w:eastAsia="zh-CN"/>
    </w:rPr>
  </w:style>
  <w:style w:type="character" w:customStyle="1" w:styleId="30">
    <w:name w:val="標題 3 字元"/>
    <w:aliases w:val="l3 字元,CT 字元,Heading 3 - old 字元,H3 字元,h3 字元,3rd level 字元,Level 3 Head 字元,제목1.1.1 字元,H31 字元,l31 字元,CT1 字元,Heading 3 - old1 字元,(A-3) 字元,Bold Head 字元,bh 字元,level_3 字元,PIM 3 字元,sect1.2.3 字元,sect1.2.31 字元,sect1.2.32 字元,sect1.2.311 字元,sect1.2.33 字元"/>
    <w:basedOn w:val="a8"/>
    <w:link w:val="3"/>
    <w:rsid w:val="00F106CB"/>
    <w:rPr>
      <w:rFonts w:ascii="Times New Roman" w:eastAsia="SimSun" w:hAnsi="Times New Roman" w:cs="Times New Roman"/>
      <w:b/>
      <w:kern w:val="0"/>
      <w:szCs w:val="20"/>
      <w:lang w:eastAsia="zh-CN"/>
    </w:rPr>
  </w:style>
  <w:style w:type="character" w:customStyle="1" w:styleId="40">
    <w:name w:val="標題 4 字元"/>
    <w:aliases w:val="H4 字元,(A-4) 字元,PIM 4 字元,h4 字元,bl 字元,bb 字元,Annex 4 字元,Subhead C 字元,Level3 Hd 字元,(Alt+4) 字元,H41 字元,(Alt+4)1 字元,H42 字元,(Alt+4)2 字元,H43 字元,(Alt+4)3 字元,H44 字元,(Alt+4)4 字元,H45 字元,(Alt+4)5 字元,H411 字元,(Alt+4)11 字元,H421 字元,(Alt+4)21 字元,H431 字元,H46 字元"/>
    <w:basedOn w:val="a8"/>
    <w:link w:val="4"/>
    <w:rsid w:val="00F106CB"/>
    <w:rPr>
      <w:rFonts w:ascii="Times New Roman" w:eastAsia="SimSun" w:hAnsi="Times New Roman" w:cs="Times New Roman"/>
      <w:b/>
      <w:i/>
      <w:kern w:val="0"/>
      <w:szCs w:val="20"/>
      <w:lang w:eastAsia="zh-CN"/>
    </w:rPr>
  </w:style>
  <w:style w:type="character" w:customStyle="1" w:styleId="50">
    <w:name w:val="標題 5 字元"/>
    <w:aliases w:val="dash 字元,ds 字元,dd 字元,H5 字元,First Bullet 字元,L5 字元,5 字元,PIM 5 字元,Schedule A to X 字元,Level4 Hd 字元,h5 字元,Gliederung 5 字元,H51 字元,H52 字元,H53 字元,H54 字元,H55 字元,H56 字元,H57 字元,H58 字元,H59 字元,H510 字元,H511 字元,H512 字元,H513 字元,H514 字元,H515 字元,H516 字元,H517 字元"/>
    <w:basedOn w:val="a8"/>
    <w:link w:val="5"/>
    <w:rsid w:val="00F106CB"/>
    <w:rPr>
      <w:rFonts w:ascii="Times New Roman" w:eastAsia="SimSun" w:hAnsi="Times New Roman" w:cs="Times New Roman"/>
      <w:i/>
      <w:kern w:val="0"/>
      <w:szCs w:val="20"/>
      <w:lang w:eastAsia="zh-CN"/>
    </w:rPr>
  </w:style>
  <w:style w:type="character" w:customStyle="1" w:styleId="60">
    <w:name w:val="標題 6 字元"/>
    <w:aliases w:val="H6 字元,PIM 6 字元,BOD 4 字元,sub-dash 字元,sd 字元,Heading6_Titre6 字元,Heading 6  Appendix Y &amp; Z 字元"/>
    <w:basedOn w:val="a8"/>
    <w:link w:val="6"/>
    <w:rsid w:val="00F106CB"/>
    <w:rPr>
      <w:rFonts w:ascii="Times New Roman" w:eastAsia="SimSun" w:hAnsi="Times New Roman" w:cs="Times New Roman"/>
      <w:i/>
      <w:kern w:val="0"/>
      <w:sz w:val="22"/>
      <w:szCs w:val="20"/>
      <w:lang w:eastAsia="zh-CN"/>
    </w:rPr>
  </w:style>
  <w:style w:type="character" w:customStyle="1" w:styleId="70">
    <w:name w:val="標題 7 字元"/>
    <w:basedOn w:val="a8"/>
    <w:link w:val="7"/>
    <w:rsid w:val="00F106CB"/>
    <w:rPr>
      <w:rFonts w:ascii="Arial" w:eastAsia="SimSun" w:hAnsi="Arial" w:cs="Times New Roman"/>
      <w:kern w:val="0"/>
      <w:szCs w:val="20"/>
      <w:lang w:eastAsia="zh-CN"/>
    </w:rPr>
  </w:style>
  <w:style w:type="character" w:customStyle="1" w:styleId="80">
    <w:name w:val="標題 8 字元"/>
    <w:aliases w:val="Heading8_Titre8 字元"/>
    <w:basedOn w:val="a8"/>
    <w:link w:val="8"/>
    <w:rsid w:val="00F106CB"/>
    <w:rPr>
      <w:rFonts w:ascii="Arial" w:eastAsia="SimSun" w:hAnsi="Arial" w:cs="Times New Roman"/>
      <w:i/>
      <w:kern w:val="0"/>
      <w:szCs w:val="20"/>
      <w:lang w:eastAsia="zh-CN"/>
    </w:rPr>
  </w:style>
  <w:style w:type="character" w:customStyle="1" w:styleId="90">
    <w:name w:val="標題 9 字元"/>
    <w:aliases w:val="App Heading 字元,Appendix 字元,Titre 10 字元,Heading9_Titre9 字元,appendix 字元"/>
    <w:basedOn w:val="a8"/>
    <w:link w:val="9"/>
    <w:rsid w:val="00F106CB"/>
    <w:rPr>
      <w:rFonts w:ascii="Arial" w:eastAsia="SimSun" w:hAnsi="Arial" w:cs="Times New Roman"/>
      <w:b/>
      <w:i/>
      <w:kern w:val="0"/>
      <w:sz w:val="18"/>
      <w:szCs w:val="20"/>
      <w:lang w:eastAsia="zh-CN"/>
    </w:rPr>
  </w:style>
  <w:style w:type="character" w:styleId="af5">
    <w:name w:val="Hyperlink"/>
    <w:basedOn w:val="a8"/>
    <w:uiPriority w:val="99"/>
    <w:unhideWhenUsed/>
    <w:rsid w:val="00F106CB"/>
    <w:rPr>
      <w:color w:val="0563C1" w:themeColor="hyperlink"/>
      <w:u w:val="single"/>
    </w:rPr>
  </w:style>
  <w:style w:type="character" w:styleId="af6">
    <w:name w:val="Placeholder Text"/>
    <w:basedOn w:val="a8"/>
    <w:uiPriority w:val="99"/>
    <w:semiHidden/>
    <w:rsid w:val="004F78D4"/>
    <w:rPr>
      <w:color w:val="808080"/>
    </w:rPr>
  </w:style>
  <w:style w:type="paragraph" w:styleId="Web">
    <w:name w:val="Normal (Web)"/>
    <w:basedOn w:val="a7"/>
    <w:uiPriority w:val="99"/>
    <w:semiHidden/>
    <w:unhideWhenUsed/>
    <w:rsid w:val="00B269DC"/>
    <w:pPr>
      <w:widowControl/>
      <w:spacing w:before="100" w:beforeAutospacing="1" w:after="100" w:afterAutospacing="1"/>
      <w:ind w:left="3883"/>
    </w:pPr>
    <w:rPr>
      <w:rFonts w:ascii="新細明體" w:eastAsia="新細明體" w:hAnsi="新細明體" w:cs="新細明體"/>
      <w:kern w:val="0"/>
      <w:szCs w:val="24"/>
    </w:rPr>
  </w:style>
  <w:style w:type="paragraph" w:customStyle="1" w:styleId="Body">
    <w:name w:val="Body"/>
    <w:aliases w:val="B"/>
    <w:rsid w:val="0092152D"/>
    <w:pPr>
      <w:overflowPunct w:val="0"/>
      <w:autoSpaceDE w:val="0"/>
      <w:autoSpaceDN w:val="0"/>
      <w:adjustRightInd w:val="0"/>
      <w:spacing w:before="40" w:after="80"/>
      <w:jc w:val="both"/>
      <w:textAlignment w:val="baseline"/>
    </w:pPr>
    <w:rPr>
      <w:rFonts w:ascii="Times New Roman" w:eastAsia="Times New Roman" w:hAnsi="Times New Roman" w:cs="Times New Roman"/>
      <w:color w:val="000000"/>
      <w:kern w:val="0"/>
      <w:szCs w:val="20"/>
      <w:lang w:val="en-GB" w:eastAsia="en-US"/>
    </w:rPr>
  </w:style>
  <w:style w:type="character" w:customStyle="1" w:styleId="af3">
    <w:name w:val="清單段落 字元"/>
    <w:aliases w:val="Figure_name 字元,Equipment 字元,Numbered Indented Text 字元,Paragraphe de liste 字元,lp1 字元,Citation List 字元,List Paragraph-rfp content 字元,bullet 1 字元,Use Case List Paragraph 字元,Bullet List Paragraph 字元,List_TIS 字元,Ref 字元,EG Bullet 1 字元,Bullet Normal 字元"/>
    <w:link w:val="af2"/>
    <w:uiPriority w:val="34"/>
    <w:qFormat/>
    <w:locked/>
    <w:rsid w:val="0092152D"/>
  </w:style>
  <w:style w:type="paragraph" w:customStyle="1" w:styleId="ColorfulList-Accent12">
    <w:name w:val="Colorful List - Accent 12"/>
    <w:aliases w:val="清單段落一,FooterText,numbered,Paragraphe de liste1,Bulletr List Paragraph,列出段落,列出段落1,List Paragraph21,Listeafsnit1,Parágrafo da Lista1,Bullet list,Párrafo de lista1,リスト段落1,List Paragraph11,Foot,Number_1,SGLText List Paragraph"/>
    <w:basedOn w:val="a7"/>
    <w:link w:val="ColorfulList-Accent1Char"/>
    <w:uiPriority w:val="34"/>
    <w:qFormat/>
    <w:rsid w:val="00A44FB3"/>
    <w:pPr>
      <w:widowControl/>
      <w:spacing w:after="60"/>
      <w:ind w:leftChars="200" w:left="200"/>
      <w:contextualSpacing/>
    </w:pPr>
    <w:rPr>
      <w:rFonts w:ascii="Times New Roman" w:eastAsia="標楷體" w:hAnsi="Times New Roman" w:cs="Times New Roman"/>
      <w:szCs w:val="24"/>
      <w:lang w:val="x-none"/>
    </w:rPr>
  </w:style>
  <w:style w:type="character" w:customStyle="1" w:styleId="ColorfulList-Accent1Char">
    <w:name w:val="Colorful List - Accent 1 Char"/>
    <w:aliases w:val="清單段落一 Char,FooterText Char,numbered Char,Paragraphe de liste1 Char,Bulletr List Paragraph Char,列出段落 Char,列出段落1 Char,List Paragraph21 Char,Listeafsnit1 Char,Parágrafo da Lista1 Char,Bullet list Char,Párrafo de lista1 Char"/>
    <w:link w:val="ColorfulList-Accent12"/>
    <w:uiPriority w:val="34"/>
    <w:qFormat/>
    <w:rsid w:val="00A44FB3"/>
    <w:rPr>
      <w:rFonts w:ascii="Times New Roman" w:eastAsia="標楷體" w:hAnsi="Times New Roman" w:cs="Times New Roman"/>
      <w:szCs w:val="24"/>
      <w:lang w:val="x-none"/>
    </w:rPr>
  </w:style>
  <w:style w:type="paragraph" w:styleId="af7">
    <w:name w:val="Date"/>
    <w:basedOn w:val="a7"/>
    <w:next w:val="a7"/>
    <w:link w:val="af8"/>
    <w:uiPriority w:val="99"/>
    <w:semiHidden/>
    <w:unhideWhenUsed/>
    <w:rsid w:val="00FB31FB"/>
    <w:pPr>
      <w:ind w:left="3883"/>
      <w:jc w:val="right"/>
    </w:pPr>
  </w:style>
  <w:style w:type="character" w:customStyle="1" w:styleId="af8">
    <w:name w:val="日期 字元"/>
    <w:basedOn w:val="a8"/>
    <w:link w:val="af7"/>
    <w:uiPriority w:val="99"/>
    <w:semiHidden/>
    <w:rsid w:val="00FB31FB"/>
  </w:style>
  <w:style w:type="character" w:styleId="af9">
    <w:name w:val="page number"/>
    <w:basedOn w:val="a8"/>
    <w:rsid w:val="007A41AF"/>
  </w:style>
  <w:style w:type="paragraph" w:customStyle="1" w:styleId="TableSpace">
    <w:name w:val="Table Space"/>
    <w:basedOn w:val="a7"/>
    <w:rsid w:val="00725981"/>
    <w:pPr>
      <w:autoSpaceDE w:val="0"/>
      <w:autoSpaceDN w:val="0"/>
      <w:adjustRightInd w:val="0"/>
      <w:spacing w:before="100" w:after="100"/>
      <w:ind w:left="0" w:firstLine="0"/>
    </w:pPr>
    <w:rPr>
      <w:rFonts w:ascii="Tahoma" w:eastAsia="SimSun" w:hAnsi="Tahoma" w:cs="Arial"/>
      <w:kern w:val="0"/>
      <w:sz w:val="22"/>
      <w:lang w:eastAsia="en-US"/>
    </w:rPr>
  </w:style>
  <w:style w:type="numbering" w:customStyle="1" w:styleId="1">
    <w:name w:val="樣式1"/>
    <w:uiPriority w:val="99"/>
    <w:rsid w:val="001135DC"/>
    <w:pPr>
      <w:numPr>
        <w:numId w:val="5"/>
      </w:numPr>
    </w:pPr>
  </w:style>
  <w:style w:type="paragraph" w:customStyle="1" w:styleId="Level1">
    <w:name w:val="Level_1"/>
    <w:basedOn w:val="a7"/>
    <w:uiPriority w:val="99"/>
    <w:rsid w:val="008C0EA7"/>
    <w:pPr>
      <w:numPr>
        <w:numId w:val="7"/>
      </w:numPr>
      <w:adjustRightInd w:val="0"/>
      <w:spacing w:line="360" w:lineRule="atLeast"/>
      <w:jc w:val="both"/>
      <w:textAlignment w:val="baseline"/>
    </w:pPr>
    <w:rPr>
      <w:rFonts w:ascii="Times New Roman" w:eastAsia="標楷體" w:hAnsi="Times New Roman" w:cs="Times New Roman"/>
      <w:kern w:val="0"/>
      <w:szCs w:val="20"/>
    </w:rPr>
  </w:style>
  <w:style w:type="character" w:styleId="afa">
    <w:name w:val="annotation reference"/>
    <w:basedOn w:val="a8"/>
    <w:unhideWhenUsed/>
    <w:rsid w:val="007F0A9E"/>
    <w:rPr>
      <w:sz w:val="18"/>
      <w:szCs w:val="18"/>
    </w:rPr>
  </w:style>
  <w:style w:type="paragraph" w:styleId="afb">
    <w:name w:val="annotation text"/>
    <w:basedOn w:val="a7"/>
    <w:link w:val="afc"/>
    <w:unhideWhenUsed/>
    <w:rsid w:val="007F0A9E"/>
    <w:pPr>
      <w:ind w:left="3883"/>
    </w:pPr>
  </w:style>
  <w:style w:type="character" w:customStyle="1" w:styleId="afc">
    <w:name w:val="註解文字 字元"/>
    <w:basedOn w:val="a8"/>
    <w:link w:val="afb"/>
    <w:rsid w:val="007F0A9E"/>
  </w:style>
  <w:style w:type="paragraph" w:styleId="afd">
    <w:name w:val="annotation subject"/>
    <w:basedOn w:val="afb"/>
    <w:next w:val="afb"/>
    <w:link w:val="afe"/>
    <w:uiPriority w:val="99"/>
    <w:semiHidden/>
    <w:unhideWhenUsed/>
    <w:rsid w:val="007F0A9E"/>
    <w:rPr>
      <w:b/>
      <w:bCs/>
    </w:rPr>
  </w:style>
  <w:style w:type="character" w:customStyle="1" w:styleId="afe">
    <w:name w:val="註解主旨 字元"/>
    <w:basedOn w:val="afc"/>
    <w:link w:val="afd"/>
    <w:uiPriority w:val="99"/>
    <w:semiHidden/>
    <w:rsid w:val="007F0A9E"/>
    <w:rPr>
      <w:b/>
      <w:bCs/>
    </w:rPr>
  </w:style>
  <w:style w:type="table" w:customStyle="1" w:styleId="13">
    <w:name w:val="表格格線1"/>
    <w:basedOn w:val="a9"/>
    <w:next w:val="af1"/>
    <w:rsid w:val="00513B77"/>
    <w:pPr>
      <w:spacing w:before="120" w:after="120"/>
    </w:pPr>
    <w:rPr>
      <w:rFonts w:ascii="Arial" w:eastAsia="新細明體" w:hAnsi="Arial" w:cs="Times New Roman"/>
      <w:kern w:val="0"/>
      <w:sz w:val="20"/>
      <w:szCs w:val="20"/>
      <w:lang w:eastAsia="en-US"/>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57" w:type="dxa"/>
        <w:right w:w="57" w:type="dxa"/>
      </w:tblCellMar>
    </w:tblPr>
  </w:style>
  <w:style w:type="paragraph" w:styleId="aff">
    <w:name w:val="Plain Text"/>
    <w:basedOn w:val="a7"/>
    <w:link w:val="aff0"/>
    <w:uiPriority w:val="99"/>
    <w:unhideWhenUsed/>
    <w:rsid w:val="007E152A"/>
    <w:pPr>
      <w:ind w:left="0" w:firstLine="0"/>
    </w:pPr>
    <w:rPr>
      <w:rFonts w:ascii="細明體" w:eastAsia="細明體" w:hAnsi="Courier New" w:cs="Courier New"/>
    </w:rPr>
  </w:style>
  <w:style w:type="character" w:customStyle="1" w:styleId="aff0">
    <w:name w:val="純文字 字元"/>
    <w:basedOn w:val="a8"/>
    <w:link w:val="aff"/>
    <w:uiPriority w:val="99"/>
    <w:rsid w:val="007E152A"/>
    <w:rPr>
      <w:rFonts w:ascii="細明體" w:eastAsia="細明體" w:hAnsi="Courier New" w:cs="Courier New"/>
    </w:rPr>
  </w:style>
  <w:style w:type="paragraph" w:styleId="aff1">
    <w:name w:val="Revision"/>
    <w:hidden/>
    <w:uiPriority w:val="99"/>
    <w:semiHidden/>
    <w:rsid w:val="00105195"/>
  </w:style>
  <w:style w:type="paragraph" w:customStyle="1" w:styleId="a0">
    <w:name w:val="(第一階)"/>
    <w:basedOn w:val="10"/>
    <w:uiPriority w:val="1"/>
    <w:qFormat/>
    <w:rsid w:val="00973E89"/>
    <w:pPr>
      <w:keepNext w:val="0"/>
      <w:widowControl/>
      <w:numPr>
        <w:ilvl w:val="0"/>
        <w:numId w:val="8"/>
      </w:numPr>
      <w:tabs>
        <w:tab w:val="num" w:pos="360"/>
      </w:tabs>
      <w:spacing w:beforeLines="20" w:before="20" w:after="0" w:line="360" w:lineRule="auto"/>
      <w:ind w:left="567" w:firstLine="0"/>
    </w:pPr>
    <w:rPr>
      <w:rFonts w:ascii="Times New Roman" w:eastAsia="標楷體" w:hAnsi="Times New Roman" w:cs="Times New Roman"/>
      <w:b w:val="0"/>
      <w:sz w:val="32"/>
      <w:szCs w:val="52"/>
      <w:lang w:val="x-none" w:eastAsia="x-none"/>
    </w:rPr>
  </w:style>
  <w:style w:type="paragraph" w:customStyle="1" w:styleId="a1">
    <w:name w:val="(第二階)"/>
    <w:basedOn w:val="2"/>
    <w:uiPriority w:val="2"/>
    <w:qFormat/>
    <w:rsid w:val="00973E89"/>
    <w:pPr>
      <w:keepNext w:val="0"/>
      <w:numPr>
        <w:numId w:val="8"/>
      </w:numPr>
      <w:tabs>
        <w:tab w:val="num" w:pos="360"/>
      </w:tabs>
      <w:overflowPunct/>
      <w:autoSpaceDE/>
      <w:autoSpaceDN/>
      <w:adjustRightInd/>
      <w:spacing w:beforeLines="20" w:before="20" w:after="0"/>
      <w:ind w:left="567" w:firstLine="0"/>
      <w:textAlignment w:val="auto"/>
    </w:pPr>
    <w:rPr>
      <w:rFonts w:eastAsia="標楷體"/>
      <w:b w:val="0"/>
      <w:bCs/>
      <w:sz w:val="24"/>
      <w:szCs w:val="24"/>
      <w:lang w:val="x-none" w:eastAsia="x-none"/>
    </w:rPr>
  </w:style>
  <w:style w:type="paragraph" w:customStyle="1" w:styleId="a2">
    <w:name w:val="(第三階)"/>
    <w:uiPriority w:val="3"/>
    <w:qFormat/>
    <w:rsid w:val="00973E89"/>
    <w:pPr>
      <w:numPr>
        <w:ilvl w:val="2"/>
        <w:numId w:val="8"/>
      </w:numPr>
      <w:spacing w:beforeLines="20" w:before="20"/>
    </w:pPr>
    <w:rPr>
      <w:rFonts w:ascii="Times New Roman" w:eastAsia="標楷體" w:hAnsi="Times New Roman" w:cs="Times New Roman"/>
      <w:bCs/>
      <w:kern w:val="0"/>
      <w:szCs w:val="24"/>
    </w:rPr>
  </w:style>
  <w:style w:type="paragraph" w:customStyle="1" w:styleId="a3">
    <w:name w:val="(第四階)"/>
    <w:uiPriority w:val="4"/>
    <w:qFormat/>
    <w:rsid w:val="00973E89"/>
    <w:pPr>
      <w:numPr>
        <w:ilvl w:val="3"/>
        <w:numId w:val="8"/>
      </w:numPr>
      <w:spacing w:beforeLines="20" w:before="20"/>
    </w:pPr>
    <w:rPr>
      <w:rFonts w:ascii="Times New Roman" w:eastAsia="標楷體" w:hAnsi="Times New Roman" w:cs="Times New Roman"/>
      <w:bCs/>
      <w:kern w:val="0"/>
      <w:szCs w:val="24"/>
    </w:rPr>
  </w:style>
  <w:style w:type="paragraph" w:customStyle="1" w:styleId="a4">
    <w:name w:val="(第五階)"/>
    <w:uiPriority w:val="5"/>
    <w:qFormat/>
    <w:rsid w:val="00973E89"/>
    <w:pPr>
      <w:numPr>
        <w:ilvl w:val="4"/>
        <w:numId w:val="8"/>
      </w:numPr>
      <w:spacing w:beforeLines="20" w:before="20"/>
    </w:pPr>
    <w:rPr>
      <w:rFonts w:ascii="Times New Roman" w:eastAsia="標楷體" w:hAnsi="Times New Roman" w:cs="Times New Roman"/>
      <w:bCs/>
      <w:kern w:val="0"/>
      <w:szCs w:val="24"/>
    </w:rPr>
  </w:style>
  <w:style w:type="paragraph" w:customStyle="1" w:styleId="a5">
    <w:name w:val="(第六階)"/>
    <w:uiPriority w:val="6"/>
    <w:qFormat/>
    <w:rsid w:val="00973E89"/>
    <w:pPr>
      <w:numPr>
        <w:ilvl w:val="5"/>
        <w:numId w:val="8"/>
      </w:numPr>
      <w:spacing w:beforeLines="20" w:before="20"/>
    </w:pPr>
    <w:rPr>
      <w:rFonts w:ascii="Times New Roman" w:eastAsia="標楷體" w:hAnsi="Times New Roman" w:cs="Times New Roman"/>
      <w:bCs/>
      <w:kern w:val="0"/>
      <w:szCs w:val="24"/>
    </w:rPr>
  </w:style>
  <w:style w:type="paragraph" w:customStyle="1" w:styleId="a6">
    <w:name w:val="(第七階)"/>
    <w:uiPriority w:val="7"/>
    <w:qFormat/>
    <w:rsid w:val="00973E89"/>
    <w:pPr>
      <w:numPr>
        <w:ilvl w:val="6"/>
        <w:numId w:val="8"/>
      </w:numPr>
      <w:spacing w:beforeLines="20" w:before="20"/>
    </w:pPr>
    <w:rPr>
      <w:rFonts w:ascii="Times New Roman" w:eastAsia="標楷體" w:hAnsi="Times New Roman" w:cs="Times New Roman"/>
      <w:bCs/>
      <w:kern w:val="0"/>
      <w:szCs w:val="24"/>
    </w:rPr>
  </w:style>
  <w:style w:type="paragraph" w:customStyle="1" w:styleId="aff2">
    <w:name w:val="標籤"/>
    <w:basedOn w:val="a7"/>
    <w:rsid w:val="00082377"/>
    <w:pPr>
      <w:suppressLineNumbers/>
      <w:suppressAutoHyphens/>
      <w:spacing w:before="120" w:after="120"/>
      <w:ind w:left="0" w:firstLine="0"/>
    </w:pPr>
    <w:rPr>
      <w:rFonts w:ascii="Times New Roman" w:eastAsia="新細明體" w:hAnsi="Times New Roman" w:cs="Mangal"/>
      <w:i/>
      <w:iCs/>
      <w:kern w:val="1"/>
      <w:szCs w:val="24"/>
      <w:lang w:eastAsia="ar-SA"/>
    </w:rPr>
  </w:style>
  <w:style w:type="paragraph" w:styleId="a">
    <w:name w:val="List Bullet"/>
    <w:basedOn w:val="a7"/>
    <w:uiPriority w:val="99"/>
    <w:unhideWhenUsed/>
    <w:rsid w:val="001214A5"/>
    <w:pPr>
      <w:numPr>
        <w:numId w:val="18"/>
      </w:numPr>
      <w:contextualSpacing/>
    </w:pPr>
  </w:style>
  <w:style w:type="character" w:styleId="aff3">
    <w:name w:val="FollowedHyperlink"/>
    <w:basedOn w:val="a8"/>
    <w:uiPriority w:val="99"/>
    <w:semiHidden/>
    <w:unhideWhenUsed/>
    <w:rsid w:val="001E2773"/>
    <w:rPr>
      <w:color w:val="954F72" w:themeColor="followedHyperlink"/>
      <w:u w:val="single"/>
    </w:rPr>
  </w:style>
  <w:style w:type="table" w:customStyle="1" w:styleId="24">
    <w:name w:val="表格格線2"/>
    <w:basedOn w:val="a9"/>
    <w:next w:val="af1"/>
    <w:uiPriority w:val="39"/>
    <w:rsid w:val="00616729"/>
    <w:rPr>
      <w:rFonts w:ascii="Times New Roman" w:eastAsia="新細明體"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3496">
      <w:bodyDiv w:val="1"/>
      <w:marLeft w:val="0"/>
      <w:marRight w:val="0"/>
      <w:marTop w:val="0"/>
      <w:marBottom w:val="0"/>
      <w:divBdr>
        <w:top w:val="none" w:sz="0" w:space="0" w:color="auto"/>
        <w:left w:val="none" w:sz="0" w:space="0" w:color="auto"/>
        <w:bottom w:val="none" w:sz="0" w:space="0" w:color="auto"/>
        <w:right w:val="none" w:sz="0" w:space="0" w:color="auto"/>
      </w:divBdr>
    </w:div>
    <w:div w:id="44840899">
      <w:bodyDiv w:val="1"/>
      <w:marLeft w:val="0"/>
      <w:marRight w:val="0"/>
      <w:marTop w:val="0"/>
      <w:marBottom w:val="0"/>
      <w:divBdr>
        <w:top w:val="none" w:sz="0" w:space="0" w:color="auto"/>
        <w:left w:val="none" w:sz="0" w:space="0" w:color="auto"/>
        <w:bottom w:val="none" w:sz="0" w:space="0" w:color="auto"/>
        <w:right w:val="none" w:sz="0" w:space="0" w:color="auto"/>
      </w:divBdr>
    </w:div>
    <w:div w:id="105317955">
      <w:bodyDiv w:val="1"/>
      <w:marLeft w:val="0"/>
      <w:marRight w:val="0"/>
      <w:marTop w:val="0"/>
      <w:marBottom w:val="0"/>
      <w:divBdr>
        <w:top w:val="none" w:sz="0" w:space="0" w:color="auto"/>
        <w:left w:val="none" w:sz="0" w:space="0" w:color="auto"/>
        <w:bottom w:val="none" w:sz="0" w:space="0" w:color="auto"/>
        <w:right w:val="none" w:sz="0" w:space="0" w:color="auto"/>
      </w:divBdr>
    </w:div>
    <w:div w:id="113134924">
      <w:bodyDiv w:val="1"/>
      <w:marLeft w:val="0"/>
      <w:marRight w:val="0"/>
      <w:marTop w:val="0"/>
      <w:marBottom w:val="0"/>
      <w:divBdr>
        <w:top w:val="none" w:sz="0" w:space="0" w:color="auto"/>
        <w:left w:val="none" w:sz="0" w:space="0" w:color="auto"/>
        <w:bottom w:val="none" w:sz="0" w:space="0" w:color="auto"/>
        <w:right w:val="none" w:sz="0" w:space="0" w:color="auto"/>
      </w:divBdr>
    </w:div>
    <w:div w:id="148330281">
      <w:bodyDiv w:val="1"/>
      <w:marLeft w:val="0"/>
      <w:marRight w:val="0"/>
      <w:marTop w:val="0"/>
      <w:marBottom w:val="0"/>
      <w:divBdr>
        <w:top w:val="none" w:sz="0" w:space="0" w:color="auto"/>
        <w:left w:val="none" w:sz="0" w:space="0" w:color="auto"/>
        <w:bottom w:val="none" w:sz="0" w:space="0" w:color="auto"/>
        <w:right w:val="none" w:sz="0" w:space="0" w:color="auto"/>
      </w:divBdr>
    </w:div>
    <w:div w:id="235870866">
      <w:bodyDiv w:val="1"/>
      <w:marLeft w:val="0"/>
      <w:marRight w:val="0"/>
      <w:marTop w:val="0"/>
      <w:marBottom w:val="0"/>
      <w:divBdr>
        <w:top w:val="none" w:sz="0" w:space="0" w:color="auto"/>
        <w:left w:val="none" w:sz="0" w:space="0" w:color="auto"/>
        <w:bottom w:val="none" w:sz="0" w:space="0" w:color="auto"/>
        <w:right w:val="none" w:sz="0" w:space="0" w:color="auto"/>
      </w:divBdr>
    </w:div>
    <w:div w:id="286284029">
      <w:bodyDiv w:val="1"/>
      <w:marLeft w:val="0"/>
      <w:marRight w:val="0"/>
      <w:marTop w:val="0"/>
      <w:marBottom w:val="0"/>
      <w:divBdr>
        <w:top w:val="none" w:sz="0" w:space="0" w:color="auto"/>
        <w:left w:val="none" w:sz="0" w:space="0" w:color="auto"/>
        <w:bottom w:val="none" w:sz="0" w:space="0" w:color="auto"/>
        <w:right w:val="none" w:sz="0" w:space="0" w:color="auto"/>
      </w:divBdr>
    </w:div>
    <w:div w:id="298994179">
      <w:bodyDiv w:val="1"/>
      <w:marLeft w:val="0"/>
      <w:marRight w:val="0"/>
      <w:marTop w:val="0"/>
      <w:marBottom w:val="0"/>
      <w:divBdr>
        <w:top w:val="none" w:sz="0" w:space="0" w:color="auto"/>
        <w:left w:val="none" w:sz="0" w:space="0" w:color="auto"/>
        <w:bottom w:val="none" w:sz="0" w:space="0" w:color="auto"/>
        <w:right w:val="none" w:sz="0" w:space="0" w:color="auto"/>
      </w:divBdr>
    </w:div>
    <w:div w:id="309360692">
      <w:bodyDiv w:val="1"/>
      <w:marLeft w:val="0"/>
      <w:marRight w:val="0"/>
      <w:marTop w:val="0"/>
      <w:marBottom w:val="0"/>
      <w:divBdr>
        <w:top w:val="none" w:sz="0" w:space="0" w:color="auto"/>
        <w:left w:val="none" w:sz="0" w:space="0" w:color="auto"/>
        <w:bottom w:val="none" w:sz="0" w:space="0" w:color="auto"/>
        <w:right w:val="none" w:sz="0" w:space="0" w:color="auto"/>
      </w:divBdr>
    </w:div>
    <w:div w:id="392195158">
      <w:bodyDiv w:val="1"/>
      <w:marLeft w:val="0"/>
      <w:marRight w:val="0"/>
      <w:marTop w:val="0"/>
      <w:marBottom w:val="0"/>
      <w:divBdr>
        <w:top w:val="none" w:sz="0" w:space="0" w:color="auto"/>
        <w:left w:val="none" w:sz="0" w:space="0" w:color="auto"/>
        <w:bottom w:val="none" w:sz="0" w:space="0" w:color="auto"/>
        <w:right w:val="none" w:sz="0" w:space="0" w:color="auto"/>
      </w:divBdr>
    </w:div>
    <w:div w:id="503278758">
      <w:bodyDiv w:val="1"/>
      <w:marLeft w:val="0"/>
      <w:marRight w:val="0"/>
      <w:marTop w:val="0"/>
      <w:marBottom w:val="0"/>
      <w:divBdr>
        <w:top w:val="none" w:sz="0" w:space="0" w:color="auto"/>
        <w:left w:val="none" w:sz="0" w:space="0" w:color="auto"/>
        <w:bottom w:val="none" w:sz="0" w:space="0" w:color="auto"/>
        <w:right w:val="none" w:sz="0" w:space="0" w:color="auto"/>
      </w:divBdr>
      <w:divsChild>
        <w:div w:id="1132211003">
          <w:marLeft w:val="1440"/>
          <w:marRight w:val="0"/>
          <w:marTop w:val="0"/>
          <w:marBottom w:val="0"/>
          <w:divBdr>
            <w:top w:val="none" w:sz="0" w:space="0" w:color="auto"/>
            <w:left w:val="none" w:sz="0" w:space="0" w:color="auto"/>
            <w:bottom w:val="none" w:sz="0" w:space="0" w:color="auto"/>
            <w:right w:val="none" w:sz="0" w:space="0" w:color="auto"/>
          </w:divBdr>
        </w:div>
      </w:divsChild>
    </w:div>
    <w:div w:id="574824104">
      <w:bodyDiv w:val="1"/>
      <w:marLeft w:val="0"/>
      <w:marRight w:val="0"/>
      <w:marTop w:val="0"/>
      <w:marBottom w:val="0"/>
      <w:divBdr>
        <w:top w:val="none" w:sz="0" w:space="0" w:color="auto"/>
        <w:left w:val="none" w:sz="0" w:space="0" w:color="auto"/>
        <w:bottom w:val="none" w:sz="0" w:space="0" w:color="auto"/>
        <w:right w:val="none" w:sz="0" w:space="0" w:color="auto"/>
      </w:divBdr>
    </w:div>
    <w:div w:id="598609981">
      <w:bodyDiv w:val="1"/>
      <w:marLeft w:val="0"/>
      <w:marRight w:val="0"/>
      <w:marTop w:val="0"/>
      <w:marBottom w:val="0"/>
      <w:divBdr>
        <w:top w:val="none" w:sz="0" w:space="0" w:color="auto"/>
        <w:left w:val="none" w:sz="0" w:space="0" w:color="auto"/>
        <w:bottom w:val="none" w:sz="0" w:space="0" w:color="auto"/>
        <w:right w:val="none" w:sz="0" w:space="0" w:color="auto"/>
      </w:divBdr>
    </w:div>
    <w:div w:id="678194908">
      <w:bodyDiv w:val="1"/>
      <w:marLeft w:val="0"/>
      <w:marRight w:val="0"/>
      <w:marTop w:val="0"/>
      <w:marBottom w:val="0"/>
      <w:divBdr>
        <w:top w:val="none" w:sz="0" w:space="0" w:color="auto"/>
        <w:left w:val="none" w:sz="0" w:space="0" w:color="auto"/>
        <w:bottom w:val="none" w:sz="0" w:space="0" w:color="auto"/>
        <w:right w:val="none" w:sz="0" w:space="0" w:color="auto"/>
      </w:divBdr>
    </w:div>
    <w:div w:id="691537425">
      <w:bodyDiv w:val="1"/>
      <w:marLeft w:val="0"/>
      <w:marRight w:val="0"/>
      <w:marTop w:val="0"/>
      <w:marBottom w:val="0"/>
      <w:divBdr>
        <w:top w:val="none" w:sz="0" w:space="0" w:color="auto"/>
        <w:left w:val="none" w:sz="0" w:space="0" w:color="auto"/>
        <w:bottom w:val="none" w:sz="0" w:space="0" w:color="auto"/>
        <w:right w:val="none" w:sz="0" w:space="0" w:color="auto"/>
      </w:divBdr>
    </w:div>
    <w:div w:id="706031882">
      <w:bodyDiv w:val="1"/>
      <w:marLeft w:val="0"/>
      <w:marRight w:val="0"/>
      <w:marTop w:val="0"/>
      <w:marBottom w:val="0"/>
      <w:divBdr>
        <w:top w:val="none" w:sz="0" w:space="0" w:color="auto"/>
        <w:left w:val="none" w:sz="0" w:space="0" w:color="auto"/>
        <w:bottom w:val="none" w:sz="0" w:space="0" w:color="auto"/>
        <w:right w:val="none" w:sz="0" w:space="0" w:color="auto"/>
      </w:divBdr>
    </w:div>
    <w:div w:id="793016910">
      <w:bodyDiv w:val="1"/>
      <w:marLeft w:val="0"/>
      <w:marRight w:val="0"/>
      <w:marTop w:val="0"/>
      <w:marBottom w:val="0"/>
      <w:divBdr>
        <w:top w:val="none" w:sz="0" w:space="0" w:color="auto"/>
        <w:left w:val="none" w:sz="0" w:space="0" w:color="auto"/>
        <w:bottom w:val="none" w:sz="0" w:space="0" w:color="auto"/>
        <w:right w:val="none" w:sz="0" w:space="0" w:color="auto"/>
      </w:divBdr>
    </w:div>
    <w:div w:id="798693643">
      <w:bodyDiv w:val="1"/>
      <w:marLeft w:val="0"/>
      <w:marRight w:val="0"/>
      <w:marTop w:val="0"/>
      <w:marBottom w:val="0"/>
      <w:divBdr>
        <w:top w:val="none" w:sz="0" w:space="0" w:color="auto"/>
        <w:left w:val="none" w:sz="0" w:space="0" w:color="auto"/>
        <w:bottom w:val="none" w:sz="0" w:space="0" w:color="auto"/>
        <w:right w:val="none" w:sz="0" w:space="0" w:color="auto"/>
      </w:divBdr>
    </w:div>
    <w:div w:id="1043478194">
      <w:bodyDiv w:val="1"/>
      <w:marLeft w:val="0"/>
      <w:marRight w:val="0"/>
      <w:marTop w:val="0"/>
      <w:marBottom w:val="0"/>
      <w:divBdr>
        <w:top w:val="none" w:sz="0" w:space="0" w:color="auto"/>
        <w:left w:val="none" w:sz="0" w:space="0" w:color="auto"/>
        <w:bottom w:val="none" w:sz="0" w:space="0" w:color="auto"/>
        <w:right w:val="none" w:sz="0" w:space="0" w:color="auto"/>
      </w:divBdr>
      <w:divsChild>
        <w:div w:id="479157980">
          <w:marLeft w:val="547"/>
          <w:marRight w:val="0"/>
          <w:marTop w:val="0"/>
          <w:marBottom w:val="0"/>
          <w:divBdr>
            <w:top w:val="none" w:sz="0" w:space="0" w:color="auto"/>
            <w:left w:val="none" w:sz="0" w:space="0" w:color="auto"/>
            <w:bottom w:val="none" w:sz="0" w:space="0" w:color="auto"/>
            <w:right w:val="none" w:sz="0" w:space="0" w:color="auto"/>
          </w:divBdr>
        </w:div>
      </w:divsChild>
    </w:div>
    <w:div w:id="1045644286">
      <w:bodyDiv w:val="1"/>
      <w:marLeft w:val="0"/>
      <w:marRight w:val="0"/>
      <w:marTop w:val="0"/>
      <w:marBottom w:val="0"/>
      <w:divBdr>
        <w:top w:val="none" w:sz="0" w:space="0" w:color="auto"/>
        <w:left w:val="none" w:sz="0" w:space="0" w:color="auto"/>
        <w:bottom w:val="none" w:sz="0" w:space="0" w:color="auto"/>
        <w:right w:val="none" w:sz="0" w:space="0" w:color="auto"/>
      </w:divBdr>
    </w:div>
    <w:div w:id="1109080104">
      <w:bodyDiv w:val="1"/>
      <w:marLeft w:val="0"/>
      <w:marRight w:val="0"/>
      <w:marTop w:val="0"/>
      <w:marBottom w:val="0"/>
      <w:divBdr>
        <w:top w:val="none" w:sz="0" w:space="0" w:color="auto"/>
        <w:left w:val="none" w:sz="0" w:space="0" w:color="auto"/>
        <w:bottom w:val="none" w:sz="0" w:space="0" w:color="auto"/>
        <w:right w:val="none" w:sz="0" w:space="0" w:color="auto"/>
      </w:divBdr>
    </w:div>
    <w:div w:id="1133838533">
      <w:bodyDiv w:val="1"/>
      <w:marLeft w:val="0"/>
      <w:marRight w:val="0"/>
      <w:marTop w:val="0"/>
      <w:marBottom w:val="0"/>
      <w:divBdr>
        <w:top w:val="none" w:sz="0" w:space="0" w:color="auto"/>
        <w:left w:val="none" w:sz="0" w:space="0" w:color="auto"/>
        <w:bottom w:val="none" w:sz="0" w:space="0" w:color="auto"/>
        <w:right w:val="none" w:sz="0" w:space="0" w:color="auto"/>
      </w:divBdr>
    </w:div>
    <w:div w:id="1183327230">
      <w:bodyDiv w:val="1"/>
      <w:marLeft w:val="0"/>
      <w:marRight w:val="0"/>
      <w:marTop w:val="0"/>
      <w:marBottom w:val="0"/>
      <w:divBdr>
        <w:top w:val="none" w:sz="0" w:space="0" w:color="auto"/>
        <w:left w:val="none" w:sz="0" w:space="0" w:color="auto"/>
        <w:bottom w:val="none" w:sz="0" w:space="0" w:color="auto"/>
        <w:right w:val="none" w:sz="0" w:space="0" w:color="auto"/>
      </w:divBdr>
    </w:div>
    <w:div w:id="1195650418">
      <w:bodyDiv w:val="1"/>
      <w:marLeft w:val="0"/>
      <w:marRight w:val="0"/>
      <w:marTop w:val="0"/>
      <w:marBottom w:val="0"/>
      <w:divBdr>
        <w:top w:val="none" w:sz="0" w:space="0" w:color="auto"/>
        <w:left w:val="none" w:sz="0" w:space="0" w:color="auto"/>
        <w:bottom w:val="none" w:sz="0" w:space="0" w:color="auto"/>
        <w:right w:val="none" w:sz="0" w:space="0" w:color="auto"/>
      </w:divBdr>
    </w:div>
    <w:div w:id="1249118633">
      <w:bodyDiv w:val="1"/>
      <w:marLeft w:val="0"/>
      <w:marRight w:val="0"/>
      <w:marTop w:val="0"/>
      <w:marBottom w:val="0"/>
      <w:divBdr>
        <w:top w:val="none" w:sz="0" w:space="0" w:color="auto"/>
        <w:left w:val="none" w:sz="0" w:space="0" w:color="auto"/>
        <w:bottom w:val="none" w:sz="0" w:space="0" w:color="auto"/>
        <w:right w:val="none" w:sz="0" w:space="0" w:color="auto"/>
      </w:divBdr>
    </w:div>
    <w:div w:id="1342581083">
      <w:bodyDiv w:val="1"/>
      <w:marLeft w:val="0"/>
      <w:marRight w:val="0"/>
      <w:marTop w:val="0"/>
      <w:marBottom w:val="0"/>
      <w:divBdr>
        <w:top w:val="none" w:sz="0" w:space="0" w:color="auto"/>
        <w:left w:val="none" w:sz="0" w:space="0" w:color="auto"/>
        <w:bottom w:val="none" w:sz="0" w:space="0" w:color="auto"/>
        <w:right w:val="none" w:sz="0" w:space="0" w:color="auto"/>
      </w:divBdr>
    </w:div>
    <w:div w:id="1444308151">
      <w:bodyDiv w:val="1"/>
      <w:marLeft w:val="0"/>
      <w:marRight w:val="0"/>
      <w:marTop w:val="0"/>
      <w:marBottom w:val="0"/>
      <w:divBdr>
        <w:top w:val="none" w:sz="0" w:space="0" w:color="auto"/>
        <w:left w:val="none" w:sz="0" w:space="0" w:color="auto"/>
        <w:bottom w:val="none" w:sz="0" w:space="0" w:color="auto"/>
        <w:right w:val="none" w:sz="0" w:space="0" w:color="auto"/>
      </w:divBdr>
    </w:div>
    <w:div w:id="1488282711">
      <w:bodyDiv w:val="1"/>
      <w:marLeft w:val="0"/>
      <w:marRight w:val="0"/>
      <w:marTop w:val="0"/>
      <w:marBottom w:val="0"/>
      <w:divBdr>
        <w:top w:val="none" w:sz="0" w:space="0" w:color="auto"/>
        <w:left w:val="none" w:sz="0" w:space="0" w:color="auto"/>
        <w:bottom w:val="none" w:sz="0" w:space="0" w:color="auto"/>
        <w:right w:val="none" w:sz="0" w:space="0" w:color="auto"/>
      </w:divBdr>
      <w:divsChild>
        <w:div w:id="1200900413">
          <w:marLeft w:val="1440"/>
          <w:marRight w:val="0"/>
          <w:marTop w:val="0"/>
          <w:marBottom w:val="0"/>
          <w:divBdr>
            <w:top w:val="none" w:sz="0" w:space="0" w:color="auto"/>
            <w:left w:val="none" w:sz="0" w:space="0" w:color="auto"/>
            <w:bottom w:val="none" w:sz="0" w:space="0" w:color="auto"/>
            <w:right w:val="none" w:sz="0" w:space="0" w:color="auto"/>
          </w:divBdr>
        </w:div>
      </w:divsChild>
    </w:div>
    <w:div w:id="1692296169">
      <w:bodyDiv w:val="1"/>
      <w:marLeft w:val="0"/>
      <w:marRight w:val="0"/>
      <w:marTop w:val="0"/>
      <w:marBottom w:val="0"/>
      <w:divBdr>
        <w:top w:val="none" w:sz="0" w:space="0" w:color="auto"/>
        <w:left w:val="none" w:sz="0" w:space="0" w:color="auto"/>
        <w:bottom w:val="none" w:sz="0" w:space="0" w:color="auto"/>
        <w:right w:val="none" w:sz="0" w:space="0" w:color="auto"/>
      </w:divBdr>
    </w:div>
    <w:div w:id="1757167468">
      <w:bodyDiv w:val="1"/>
      <w:marLeft w:val="0"/>
      <w:marRight w:val="0"/>
      <w:marTop w:val="0"/>
      <w:marBottom w:val="0"/>
      <w:divBdr>
        <w:top w:val="none" w:sz="0" w:space="0" w:color="auto"/>
        <w:left w:val="none" w:sz="0" w:space="0" w:color="auto"/>
        <w:bottom w:val="none" w:sz="0" w:space="0" w:color="auto"/>
        <w:right w:val="none" w:sz="0" w:space="0" w:color="auto"/>
      </w:divBdr>
    </w:div>
    <w:div w:id="1863663043">
      <w:bodyDiv w:val="1"/>
      <w:marLeft w:val="0"/>
      <w:marRight w:val="0"/>
      <w:marTop w:val="0"/>
      <w:marBottom w:val="0"/>
      <w:divBdr>
        <w:top w:val="none" w:sz="0" w:space="0" w:color="auto"/>
        <w:left w:val="none" w:sz="0" w:space="0" w:color="auto"/>
        <w:bottom w:val="none" w:sz="0" w:space="0" w:color="auto"/>
        <w:right w:val="none" w:sz="0" w:space="0" w:color="auto"/>
      </w:divBdr>
    </w:div>
    <w:div w:id="1955601375">
      <w:bodyDiv w:val="1"/>
      <w:marLeft w:val="0"/>
      <w:marRight w:val="0"/>
      <w:marTop w:val="0"/>
      <w:marBottom w:val="0"/>
      <w:divBdr>
        <w:top w:val="none" w:sz="0" w:space="0" w:color="auto"/>
        <w:left w:val="none" w:sz="0" w:space="0" w:color="auto"/>
        <w:bottom w:val="none" w:sz="0" w:space="0" w:color="auto"/>
        <w:right w:val="none" w:sz="0" w:space="0" w:color="auto"/>
      </w:divBdr>
    </w:div>
    <w:div w:id="1975135359">
      <w:bodyDiv w:val="1"/>
      <w:marLeft w:val="0"/>
      <w:marRight w:val="0"/>
      <w:marTop w:val="0"/>
      <w:marBottom w:val="0"/>
      <w:divBdr>
        <w:top w:val="none" w:sz="0" w:space="0" w:color="auto"/>
        <w:left w:val="none" w:sz="0" w:space="0" w:color="auto"/>
        <w:bottom w:val="none" w:sz="0" w:space="0" w:color="auto"/>
        <w:right w:val="none" w:sz="0" w:space="0" w:color="auto"/>
      </w:divBdr>
    </w:div>
    <w:div w:id="198731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eader" Target="header2.xml"/><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oleObject" Target="embeddings/oleObject3.bin"/><Relationship Id="rId5" Type="http://schemas.openxmlformats.org/officeDocument/2006/relationships/numbering" Target="numbering.xm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48" Type="http://schemas.openxmlformats.org/officeDocument/2006/relationships/image" Target="media/image31.png"/><Relationship Id="rId56" Type="http://schemas.openxmlformats.org/officeDocument/2006/relationships/header" Target="header4.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8.emf"/><Relationship Id="rId85" Type="http://schemas.microsoft.com/office/2011/relationships/people" Target="people.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jpeg"/><Relationship Id="rId25" Type="http://schemas.microsoft.com/office/2011/relationships/commentsExtended" Target="commentsExtended.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footer" Target="footer1.xml"/><Relationship Id="rId54" Type="http://schemas.openxmlformats.org/officeDocument/2006/relationships/header" Target="header3.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oleObject" Target="embeddings/Microsoft_Excel_97-2003_Worksheet1.xls"/><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oleObject" Target="embeddings/Microsoft_Excel_97-2003_Worksheet.xls"/><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footer" Target="footer3.xml"/><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comments" Target="comments.xml"/><Relationship Id="rId40" Type="http://schemas.openxmlformats.org/officeDocument/2006/relationships/header" Target="header1.xml"/><Relationship Id="rId45" Type="http://schemas.openxmlformats.org/officeDocument/2006/relationships/image" Target="media/image28.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image" Target="media/image59.emf"/></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oleObject" Target="embeddings/oleObject1.bin"/><Relationship Id="rId1" Type="http://schemas.openxmlformats.org/officeDocument/2006/relationships/image" Target="media/image25.wmf"/></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oleObject" Target="embeddings/oleObject2.bin"/><Relationship Id="rId1" Type="http://schemas.openxmlformats.org/officeDocument/2006/relationships/image" Target="media/image25.wmf"/></Relationships>
</file>

<file path=word/_rels/header4.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25DF1A51A55B549BF46F6C5CD67A231" ma:contentTypeVersion="0" ma:contentTypeDescription="Create a new document." ma:contentTypeScope="" ma:versionID="949cebf2c5b1ccff03ade7875881f3fc">
  <xsd:schema xmlns:xsd="http://www.w3.org/2001/XMLSchema" xmlns:xs="http://www.w3.org/2001/XMLSchema" xmlns:p="http://schemas.microsoft.com/office/2006/metadata/properties" targetNamespace="http://schemas.microsoft.com/office/2006/metadata/properties" ma:root="true" ma:fieldsID="027e3a7aabfa2014073a83179dd781a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6D44FB-93FD-423E-890B-42E2E0225469}">
  <ds:schemaRefs>
    <ds:schemaRef ds:uri="http://schemas.microsoft.com/sharepoint/v3/contenttype/forms"/>
  </ds:schemaRefs>
</ds:datastoreItem>
</file>

<file path=customXml/itemProps2.xml><?xml version="1.0" encoding="utf-8"?>
<ds:datastoreItem xmlns:ds="http://schemas.openxmlformats.org/officeDocument/2006/customXml" ds:itemID="{E5D0F551-F91B-473F-BD59-C51855097A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5E21185-2A44-42E6-AD7B-483BB4EB290C}">
  <ds:schemaRefs>
    <ds:schemaRef ds:uri="http://schemas.openxmlformats.org/officeDocument/2006/bibliography"/>
  </ds:schemaRefs>
</ds:datastoreItem>
</file>

<file path=customXml/itemProps4.xml><?xml version="1.0" encoding="utf-8"?>
<ds:datastoreItem xmlns:ds="http://schemas.openxmlformats.org/officeDocument/2006/customXml" ds:itemID="{CF143B0E-2B3A-45D8-8B6B-384265C55D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97</Pages>
  <Words>5439</Words>
  <Characters>31003</Characters>
  <Application>Microsoft Office Word</Application>
  <DocSecurity>0</DocSecurity>
  <Lines>258</Lines>
  <Paragraphs>72</Paragraphs>
  <ScaleCrop>false</ScaleCrop>
  <Company>IBM Corporation</Company>
  <LinksUpToDate>false</LinksUpToDate>
  <CharactersWithSpaces>36370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需求功能規格書</dc:title>
  <dc:subject/>
  <dc:creator>Josie SH Chang</dc:creator>
  <cp:keywords/>
  <dc:description/>
  <cp:lastModifiedBy>Annie Chao</cp:lastModifiedBy>
  <cp:revision>44</cp:revision>
  <dcterms:created xsi:type="dcterms:W3CDTF">2023-12-27T10:13:00Z</dcterms:created>
  <dcterms:modified xsi:type="dcterms:W3CDTF">2024-07-12T02:50:00Z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0x010100425DF1A51A55B549BF46F6C5CD67A231</vt:lpwstr>
  </property>
</Properties>
</file>