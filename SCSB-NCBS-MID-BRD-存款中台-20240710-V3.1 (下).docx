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word/commentsExtensible.xml" ContentType="application/vnd.openxmlformats-officedocument.wordprocessingml.commentsExtensible+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xls" ContentType="application/vnd.ms-exce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Default Extension="doc" ContentType="application/msword"/>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283" w:rsidRPr="00F02179" w:rsidRDefault="000C2E11" w:rsidP="00EA1E1E">
      <w:pPr>
        <w:spacing w:line="500" w:lineRule="exact"/>
        <w:ind w:left="1472" w:firstLine="0"/>
        <w:rPr>
          <w:rFonts w:eastAsia="微軟正黑體" w:cstheme="minorHAnsi"/>
        </w:rPr>
      </w:pPr>
      <w:r>
        <w:rPr>
          <w:rFonts w:eastAsia="微軟正黑體" w:cstheme="minorHAnsi"/>
          <w:noProof/>
        </w:rPr>
        <w:pict>
          <v:shapetype id="_x0000_t202" coordsize="21600,21600" o:spt="202" path="m,l,21600r21600,l21600,xe">
            <v:stroke joinstyle="miter"/>
            <v:path gradientshapeok="t" o:connecttype="rect"/>
          </v:shapetype>
          <v:shape id="文字方塊 6" o:spid="_x0000_s2062" type="#_x0000_t202" style="position:absolute;left:0;text-align:left;margin-left:-17.55pt;margin-top:20.85pt;width:422pt;height:132pt;z-index:25164441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" fillcolor="white [3201]" stroked="f" strokeweight=".5pt">
            <v:textbox>
              <w:txbxContent>
                <w:p w:rsidR="00A47D3A" w:rsidRPr="00D94D1A" w:rsidRDefault="00A47D3A" w:rsidP="00EA1E1E">
                  <w:pPr>
                    <w:ind w:left="992" w:hanging="425"/>
                    <w:rPr>
                      <w:rFonts w:ascii="微軟正黑體" w:eastAsia="微軟正黑體" w:hAnsi="微軟正黑體"/>
                      <w:b/>
                      <w:bCs/>
                      <w:color w:val="003399"/>
                      <w:sz w:val="52"/>
                      <w:szCs w:val="52"/>
                    </w:rPr>
                  </w:pPr>
                  <w:r w:rsidRPr="00D94D1A">
                    <w:rPr>
                      <w:rFonts w:ascii="微軟正黑體" w:eastAsia="微軟正黑體" w:hAnsi="微軟正黑體" w:hint="eastAsia"/>
                      <w:b/>
                      <w:bCs/>
                      <w:color w:val="003399"/>
                      <w:sz w:val="52"/>
                      <w:szCs w:val="52"/>
                    </w:rPr>
                    <w:t xml:space="preserve">需求功能規格書 </w:t>
                  </w:r>
                  <w:r w:rsidRPr="00D94D1A">
                    <w:rPr>
                      <w:rFonts w:ascii="微軟正黑體" w:eastAsia="微軟正黑體" w:hAnsi="微軟正黑體"/>
                      <w:b/>
                      <w:bCs/>
                      <w:color w:val="003399"/>
                      <w:sz w:val="52"/>
                      <w:szCs w:val="52"/>
                    </w:rPr>
                    <w:t>(BRD)</w:t>
                  </w:r>
                </w:p>
                <w:p w:rsidR="00A47D3A" w:rsidRPr="00D94D1A" w:rsidRDefault="00A47D3A" w:rsidP="00EA1E1E">
                  <w:pPr>
                    <w:ind w:left="567" w:firstLine="0"/>
                    <w:rPr>
                      <w:rFonts w:ascii="微軟正黑體" w:eastAsia="微軟正黑體" w:hAnsi="微軟正黑體"/>
                      <w:b/>
                      <w:bCs/>
                      <w:color w:val="003399"/>
                      <w:sz w:val="28"/>
                      <w:szCs w:val="28"/>
                    </w:rPr>
                  </w:pPr>
                  <w:r w:rsidRPr="00D94D1A">
                    <w:rPr>
                      <w:rFonts w:ascii="微軟正黑體" w:eastAsia="微軟正黑體" w:hAnsi="微軟正黑體"/>
                      <w:b/>
                      <w:bCs/>
                      <w:color w:val="003399"/>
                      <w:sz w:val="40"/>
                      <w:szCs w:val="40"/>
                    </w:rPr>
                    <w:t>Business Requirement Document</w:t>
                  </w:r>
                </w:p>
              </w:txbxContent>
            </v:textbox>
            <w10:wrap anchorx="margin"/>
          </v:shape>
        </w:pict>
      </w:r>
    </w:p>
    <w:p w:rsidR="00FC7D61" w:rsidRPr="00F02179" w:rsidRDefault="000C2E11" w:rsidP="00EC77BC">
      <w:pPr>
        <w:widowControl/>
        <w:spacing w:line="500" w:lineRule="exact"/>
        <w:ind w:left="0" w:firstLine="0"/>
        <w:rPr>
          <w:rFonts w:eastAsia="微軟正黑體" w:cstheme="minorHAnsi"/>
          <w:szCs w:val="24"/>
        </w:rPr>
      </w:pPr>
      <w:r w:rsidRPr="000C2E11">
        <w:rPr>
          <w:rFonts w:eastAsia="微軟正黑體" w:cstheme="minorHAnsi"/>
          <w:noProof/>
        </w:rPr>
        <w:pict>
          <v:rect id="Title" o:spid="_x0000_s2061" style="position:absolute;margin-left:-12pt;margin-top:164.45pt;width:326.15pt;height:77.55pt;z-index:251758080;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" filled="f" stroked="f">
            <o:lock v:ext="edit" grouping="t"/>
            <v:textbox inset="0,0,0,0">
              <w:txbxContent>
                <w:p w:rsidR="007A41AF" w:rsidRPr="00EC77BC" w:rsidRDefault="00936C98" w:rsidP="00EA1E1E">
                  <w:pPr>
                    <w:ind w:left="567" w:firstLine="0"/>
                    <w:rPr>
                      <w:rFonts w:ascii="微軟正黑體" w:eastAsia="微軟正黑體" w:hAnsi="微軟正黑體"/>
                      <w:color w:val="0033CC"/>
                      <w:sz w:val="32"/>
                      <w:szCs w:val="32"/>
                    </w:rPr>
                  </w:pPr>
                  <w:r>
                    <w:rPr>
                      <w:rFonts w:ascii="微軟正黑體" w:eastAsia="微軟正黑體" w:hAnsi="微軟正黑體" w:hint="eastAsia"/>
                      <w:color w:val="0033CC"/>
                      <w:sz w:val="32"/>
                      <w:szCs w:val="32"/>
                    </w:rPr>
                    <w:t>業務中台</w:t>
                  </w:r>
                  <w:r w:rsidR="007A41AF" w:rsidRPr="00EC77BC">
                    <w:rPr>
                      <w:rFonts w:ascii="微軟正黑體" w:eastAsia="微軟正黑體" w:hAnsi="微軟正黑體" w:hint="eastAsia"/>
                      <w:color w:val="0033CC"/>
                      <w:sz w:val="32"/>
                      <w:szCs w:val="32"/>
                    </w:rPr>
                    <w:t>子專案</w:t>
                  </w:r>
                  <w:r w:rsidR="00A02CF0">
                    <w:rPr>
                      <w:rFonts w:ascii="微軟正黑體" w:eastAsia="微軟正黑體" w:hAnsi="微軟正黑體"/>
                      <w:color w:val="0033CC"/>
                      <w:sz w:val="32"/>
                      <w:szCs w:val="32"/>
                    </w:rPr>
                    <w:t>–</w:t>
                  </w:r>
                  <w:r w:rsidR="00E46F58">
                    <w:rPr>
                      <w:rFonts w:ascii="微軟正黑體" w:eastAsia="微軟正黑體" w:hAnsi="微軟正黑體" w:hint="eastAsia"/>
                      <w:color w:val="0033CC"/>
                      <w:sz w:val="32"/>
                      <w:szCs w:val="32"/>
                    </w:rPr>
                    <w:t>存款中台</w:t>
                  </w:r>
                  <w:r w:rsidR="00B02539">
                    <w:rPr>
                      <w:rFonts w:ascii="微軟正黑體" w:eastAsia="微軟正黑體" w:hAnsi="微軟正黑體" w:hint="eastAsia"/>
                      <w:color w:val="0033CC"/>
                      <w:sz w:val="32"/>
                      <w:szCs w:val="32"/>
                    </w:rPr>
                    <w:t>(下)</w:t>
                  </w:r>
                </w:p>
                <w:p w:rsidR="007A41AF" w:rsidRPr="00EC77BC" w:rsidRDefault="007A41AF" w:rsidP="00EA1E1E">
                  <w:pPr>
                    <w:spacing w:line="360" w:lineRule="exact"/>
                    <w:ind w:left="567" w:firstLine="0"/>
                    <w:rPr>
                      <w:rFonts w:ascii="微軟正黑體" w:eastAsia="微軟正黑體" w:hAnsi="微軟正黑體"/>
                    </w:rPr>
                  </w:pPr>
                  <w:r w:rsidRPr="00EC77BC">
                    <w:rPr>
                      <w:rFonts w:ascii="微軟正黑體" w:eastAsia="微軟正黑體" w:hAnsi="微軟正黑體" w:hint="eastAsia"/>
                    </w:rPr>
                    <w:t>版 本：V</w:t>
                  </w:r>
                  <w:r w:rsidR="00C11E83">
                    <w:rPr>
                      <w:rFonts w:ascii="微軟正黑體" w:eastAsia="微軟正黑體" w:hAnsi="微軟正黑體" w:hint="eastAsia"/>
                    </w:rPr>
                    <w:t>3.0</w:t>
                  </w:r>
                </w:p>
                <w:p w:rsidR="007A41AF" w:rsidRPr="00EC77BC" w:rsidRDefault="007A41AF" w:rsidP="00EA1E1E">
                  <w:pPr>
                    <w:spacing w:line="360" w:lineRule="exact"/>
                    <w:ind w:left="992" w:hanging="425"/>
                    <w:rPr>
                      <w:rFonts w:ascii="微軟正黑體" w:eastAsia="微軟正黑體" w:hAnsi="微軟正黑體"/>
                    </w:rPr>
                  </w:pPr>
                  <w:r w:rsidRPr="00EC77BC">
                    <w:rPr>
                      <w:rFonts w:ascii="微軟正黑體" w:eastAsia="微軟正黑體" w:hAnsi="微軟正黑體" w:hint="eastAsia"/>
                    </w:rPr>
                    <w:t>日 期：2</w:t>
                  </w:r>
                  <w:r w:rsidRPr="00EC77BC">
                    <w:rPr>
                      <w:rFonts w:ascii="微軟正黑體" w:eastAsia="微軟正黑體" w:hAnsi="微軟正黑體"/>
                    </w:rPr>
                    <w:t>02</w:t>
                  </w:r>
                  <w:r w:rsidR="00993A6E">
                    <w:rPr>
                      <w:rFonts w:ascii="微軟正黑體" w:eastAsia="微軟正黑體" w:hAnsi="微軟正黑體" w:hint="eastAsia"/>
                    </w:rPr>
                    <w:t>4</w:t>
                  </w:r>
                  <w:r w:rsidRPr="00EC77BC">
                    <w:rPr>
                      <w:rFonts w:ascii="微軟正黑體" w:eastAsia="微軟正黑體" w:hAnsi="微軟正黑體"/>
                    </w:rPr>
                    <w:t>/</w:t>
                  </w:r>
                  <w:r w:rsidR="00993A6E">
                    <w:rPr>
                      <w:rFonts w:ascii="微軟正黑體" w:eastAsia="微軟正黑體" w:hAnsi="微軟正黑體" w:hint="eastAsia"/>
                    </w:rPr>
                    <w:t>0</w:t>
                  </w:r>
                  <w:r w:rsidR="006C76D2">
                    <w:rPr>
                      <w:rFonts w:ascii="微軟正黑體" w:eastAsia="微軟正黑體" w:hAnsi="微軟正黑體" w:hint="eastAsia"/>
                    </w:rPr>
                    <w:t>7</w:t>
                  </w:r>
                  <w:r w:rsidR="00936C98">
                    <w:rPr>
                      <w:rFonts w:ascii="微軟正黑體" w:eastAsia="微軟正黑體" w:hAnsi="微軟正黑體"/>
                    </w:rPr>
                    <w:t>/</w:t>
                  </w:r>
                  <w:r w:rsidR="00993A6E">
                    <w:rPr>
                      <w:rFonts w:ascii="微軟正黑體" w:eastAsia="微軟正黑體" w:hAnsi="微軟正黑體" w:hint="eastAsia"/>
                    </w:rPr>
                    <w:t>1</w:t>
                  </w:r>
                  <w:r w:rsidR="006C76D2">
                    <w:rPr>
                      <w:rFonts w:ascii="微軟正黑體" w:eastAsia="微軟正黑體" w:hAnsi="微軟正黑體" w:hint="eastAsia"/>
                    </w:rPr>
                    <w:t>0</w:t>
                  </w:r>
                </w:p>
                <w:p w:rsidR="007A41AF" w:rsidRPr="00EC77BC" w:rsidRDefault="007A41AF" w:rsidP="007A41AF">
                  <w:pPr>
                    <w:rPr>
                      <w:rFonts w:ascii="微軟正黑體" w:eastAsia="微軟正黑體" w:hAnsi="微軟正黑體"/>
                      <w:sz w:val="32"/>
                      <w:szCs w:val="32"/>
                    </w:rPr>
                  </w:pPr>
                </w:p>
              </w:txbxContent>
            </v:textbox>
            <w10:wrap anchorx="margin"/>
          </v:rect>
        </w:pict>
      </w:r>
      <w:r w:rsidRPr="000C2E11">
        <w:rPr>
          <w:rFonts w:eastAsia="微軟正黑體" w:cstheme="minorHAnsi"/>
          <w:noProof/>
          <w:sz w:val="20"/>
          <w:szCs w:val="20"/>
        </w:rPr>
        <w:pict>
          <v:shape id="矩形: 剪去對角角落 8" o:spid="_x0000_s2060" style="position:absolute;margin-left:1pt;margin-top:309pt;width:593pt;height:529.4pt;z-index:2516433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7531100,672338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" path="m2425728,l4690472,,7531100,2840628r,1457024l5105372,6723380r-2264744,l,3882752,,2425728,2425728,xe" strokecolor="white [3212]" strokeweight="1.5pt">
            <v:fill r:id="rId11" o:title="" opacity="26214f" recolor="t" rotate="t" type="frame"/>
            <v:stroke joinstyle="miter"/>
            <v:imagedata recolortarget="#1c3259 [1444]"/>
            <v:path arrowok="t" o:connecttype="custom" o:connectlocs="2425728,0;4690472,0;7531100,2840628;7531100,4297652;5105372,6723380;2840628,6723380;0,3882752;0,2425728;2425728,0" o:connectangles="0,0,0,0,0,0,0,0,0"/>
            <w10:wrap anchorx="page" anchory="page"/>
          </v:shape>
        </w:pict>
      </w:r>
      <w:r w:rsidR="006A79A6" w:rsidRPr="00F02179">
        <w:rPr>
          <w:rFonts w:eastAsia="微軟正黑體" w:cstheme="minorHAnsi"/>
          <w:sz w:val="22"/>
        </w:rPr>
        <w:br w:type="page"/>
      </w:r>
      <w:bookmarkStart w:id="0" w:name="_Toc107392707"/>
      <w:bookmarkStart w:id="1" w:name="_Toc107392708"/>
      <w:r w:rsidR="00FC7D61" w:rsidRPr="00F02179">
        <w:rPr>
          <w:rFonts w:eastAsia="微軟正黑體" w:cstheme="minorHAnsi"/>
        </w:rPr>
        <w:lastRenderedPageBreak/>
        <w:t>文</w:t>
      </w:r>
      <w:r w:rsidR="00FC7D61" w:rsidRPr="00F02179">
        <w:rPr>
          <w:rFonts w:eastAsia="微軟正黑體" w:cstheme="minorHAnsi"/>
          <w:szCs w:val="24"/>
        </w:rPr>
        <w:t>件資訊</w:t>
      </w:r>
    </w:p>
    <w:tbl>
      <w:tblPr>
        <w:tblW w:w="8820" w:type="dxa"/>
        <w:tblInd w:w="108" w:type="dxa"/>
        <w:tblLayout w:type="fixed"/>
        <w:tblLook w:val="0000"/>
      </w:tblPr>
      <w:tblGrid>
        <w:gridCol w:w="2835"/>
        <w:gridCol w:w="5985"/>
      </w:tblGrid>
      <w:tr w:rsidR="00FC7D61" w:rsidRPr="00F02179"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rsidR="00FC7D61" w:rsidRPr="00F02179" w:rsidRDefault="00FC7D61" w:rsidP="00FC7D61">
            <w:pPr>
              <w:spacing w:line="0" w:lineRule="atLeast"/>
              <w:ind w:left="567" w:firstLine="0"/>
              <w:rPr>
                <w:rFonts w:eastAsia="微軟正黑體" w:cstheme="minorHAnsi"/>
                <w:b/>
                <w:bCs/>
                <w:szCs w:val="24"/>
              </w:rPr>
            </w:pPr>
            <w:r w:rsidRPr="00F02179">
              <w:rPr>
                <w:rFonts w:eastAsia="微軟正黑體" w:cstheme="minorHAnsi"/>
                <w:b/>
                <w:bCs/>
                <w:szCs w:val="24"/>
              </w:rPr>
              <w:t>文件標題</w:t>
            </w:r>
          </w:p>
        </w:tc>
        <w:tc>
          <w:tcPr>
            <w:tcW w:w="5985" w:type="dxa"/>
            <w:tcBorders>
              <w:top w:val="single" w:sz="6" w:space="0" w:color="auto"/>
              <w:left w:val="single" w:sz="6" w:space="0" w:color="auto"/>
              <w:bottom w:val="single" w:sz="6" w:space="0" w:color="auto"/>
              <w:right w:val="single" w:sz="6" w:space="0" w:color="auto"/>
            </w:tcBorders>
            <w:vAlign w:val="center"/>
          </w:tcPr>
          <w:p w:rsidR="00FC7D61" w:rsidRPr="00F02179" w:rsidRDefault="00FC7D61" w:rsidP="00EC77BC">
            <w:pPr>
              <w:spacing w:line="0" w:lineRule="atLeast"/>
              <w:ind w:left="0" w:firstLine="0"/>
              <w:jc w:val="both"/>
              <w:rPr>
                <w:rFonts w:eastAsia="微軟正黑體" w:cstheme="minorHAnsi"/>
                <w:color w:val="000000"/>
                <w:szCs w:val="24"/>
              </w:rPr>
            </w:pPr>
            <w:r w:rsidRPr="00F02179">
              <w:rPr>
                <w:rFonts w:eastAsia="微軟正黑體" w:cstheme="minorHAnsi"/>
                <w:szCs w:val="24"/>
              </w:rPr>
              <w:t>新核心系統建置專案</w:t>
            </w:r>
            <w:r w:rsidRPr="00F02179">
              <w:rPr>
                <w:rFonts w:eastAsia="微軟正黑體" w:cstheme="minorHAnsi"/>
                <w:szCs w:val="24"/>
              </w:rPr>
              <w:t>-</w:t>
            </w:r>
            <w:r w:rsidRPr="00F02179">
              <w:rPr>
                <w:rFonts w:eastAsia="微軟正黑體" w:cstheme="minorHAnsi"/>
                <w:color w:val="000000"/>
                <w:szCs w:val="24"/>
              </w:rPr>
              <w:t>需求功能規格書</w:t>
            </w:r>
            <w:r w:rsidR="00BF6528" w:rsidRPr="00F02179">
              <w:rPr>
                <w:rFonts w:eastAsia="微軟正黑體" w:cstheme="minorHAnsi"/>
                <w:szCs w:val="24"/>
              </w:rPr>
              <w:t>-</w:t>
            </w:r>
            <w:r w:rsidR="003740FC" w:rsidRPr="00F02179">
              <w:rPr>
                <w:rFonts w:eastAsia="微軟正黑體" w:cstheme="minorHAnsi"/>
                <w:szCs w:val="24"/>
              </w:rPr>
              <w:t>存款中台</w:t>
            </w:r>
          </w:p>
        </w:tc>
      </w:tr>
      <w:tr w:rsidR="00FC7D61" w:rsidRPr="00F02179"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rsidR="00FC7D61" w:rsidRPr="00F02179" w:rsidRDefault="00FC7D61" w:rsidP="00FC7D61">
            <w:pPr>
              <w:spacing w:line="0" w:lineRule="atLeast"/>
              <w:ind w:left="567" w:firstLine="0"/>
              <w:rPr>
                <w:rFonts w:eastAsia="微軟正黑體" w:cstheme="minorHAnsi"/>
                <w:b/>
                <w:bCs/>
                <w:szCs w:val="24"/>
              </w:rPr>
            </w:pPr>
            <w:r w:rsidRPr="00F02179">
              <w:rPr>
                <w:rFonts w:eastAsia="微軟正黑體" w:cstheme="minorHAnsi"/>
                <w:b/>
                <w:bCs/>
                <w:szCs w:val="24"/>
              </w:rPr>
              <w:t>版本號碼</w:t>
            </w:r>
          </w:p>
        </w:tc>
        <w:tc>
          <w:tcPr>
            <w:tcW w:w="5985" w:type="dxa"/>
            <w:tcBorders>
              <w:top w:val="single" w:sz="6" w:space="0" w:color="auto"/>
              <w:left w:val="single" w:sz="6" w:space="0" w:color="auto"/>
              <w:bottom w:val="single" w:sz="6" w:space="0" w:color="auto"/>
              <w:right w:val="single" w:sz="6" w:space="0" w:color="auto"/>
            </w:tcBorders>
            <w:vAlign w:val="center"/>
          </w:tcPr>
          <w:p w:rsidR="00FC7D61" w:rsidRPr="00F02179" w:rsidRDefault="00FC7D61" w:rsidP="00EC77BC">
            <w:pPr>
              <w:spacing w:line="0" w:lineRule="atLeast"/>
              <w:ind w:left="0" w:firstLine="0"/>
              <w:jc w:val="both"/>
              <w:rPr>
                <w:rFonts w:eastAsia="微軟正黑體" w:cstheme="minorHAnsi"/>
                <w:color w:val="0033CC"/>
                <w:szCs w:val="24"/>
              </w:rPr>
            </w:pPr>
            <w:r w:rsidRPr="00F02179">
              <w:rPr>
                <w:rFonts w:eastAsia="微軟正黑體" w:cstheme="minorHAnsi"/>
                <w:color w:val="0033CC"/>
                <w:szCs w:val="24"/>
              </w:rPr>
              <w:t>V</w:t>
            </w:r>
            <w:r w:rsidR="00693B39">
              <w:rPr>
                <w:rFonts w:eastAsia="微軟正黑體" w:cstheme="minorHAnsi" w:hint="eastAsia"/>
                <w:color w:val="0033CC"/>
                <w:szCs w:val="24"/>
              </w:rPr>
              <w:t>3.</w:t>
            </w:r>
            <w:ins w:id="2" w:author="Annie Chao" w:date="2024-10-05T14:05:00Z">
              <w:r w:rsidR="00B03B25">
                <w:rPr>
                  <w:rFonts w:eastAsia="微軟正黑體" w:cstheme="minorHAnsi" w:hint="eastAsia"/>
                  <w:color w:val="0033CC"/>
                  <w:szCs w:val="24"/>
                </w:rPr>
                <w:t>1</w:t>
              </w:r>
            </w:ins>
            <w:del w:id="3" w:author="Annie Chao" w:date="2024-10-05T14:05:00Z">
              <w:r w:rsidR="00693B39" w:rsidDel="00B03B25">
                <w:rPr>
                  <w:rFonts w:eastAsia="微軟正黑體" w:cstheme="minorHAnsi" w:hint="eastAsia"/>
                  <w:color w:val="0033CC"/>
                  <w:szCs w:val="24"/>
                </w:rPr>
                <w:delText>0</w:delText>
              </w:r>
            </w:del>
          </w:p>
        </w:tc>
      </w:tr>
      <w:tr w:rsidR="00FC7D61" w:rsidRPr="00F02179"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rsidR="00FC7D61" w:rsidRPr="00F02179" w:rsidRDefault="00FC7D61" w:rsidP="00FC7D61">
            <w:pPr>
              <w:spacing w:line="0" w:lineRule="atLeast"/>
              <w:ind w:left="567" w:firstLine="0"/>
              <w:rPr>
                <w:rFonts w:eastAsia="微軟正黑體" w:cstheme="minorHAnsi"/>
                <w:b/>
                <w:bCs/>
                <w:szCs w:val="24"/>
              </w:rPr>
            </w:pPr>
            <w:r w:rsidRPr="00F02179">
              <w:rPr>
                <w:rFonts w:eastAsia="微軟正黑體" w:cstheme="minorHAnsi"/>
                <w:b/>
                <w:bCs/>
                <w:szCs w:val="24"/>
              </w:rPr>
              <w:t>版本日期</w:t>
            </w:r>
          </w:p>
        </w:tc>
        <w:tc>
          <w:tcPr>
            <w:tcW w:w="5985" w:type="dxa"/>
            <w:tcBorders>
              <w:top w:val="single" w:sz="6" w:space="0" w:color="auto"/>
              <w:left w:val="single" w:sz="6" w:space="0" w:color="auto"/>
              <w:bottom w:val="single" w:sz="6" w:space="0" w:color="auto"/>
              <w:right w:val="single" w:sz="6" w:space="0" w:color="auto"/>
            </w:tcBorders>
            <w:vAlign w:val="center"/>
          </w:tcPr>
          <w:p w:rsidR="00FC7D61" w:rsidRPr="00F02179" w:rsidRDefault="00B02539" w:rsidP="00EC77BC">
            <w:pPr>
              <w:spacing w:line="0" w:lineRule="atLeast"/>
              <w:ind w:left="0" w:firstLine="0"/>
              <w:jc w:val="both"/>
              <w:rPr>
                <w:rFonts w:eastAsia="微軟正黑體" w:cstheme="minorHAnsi"/>
                <w:color w:val="0033CC"/>
                <w:szCs w:val="24"/>
              </w:rPr>
            </w:pPr>
            <w:r w:rsidRPr="00F02179">
              <w:rPr>
                <w:rFonts w:eastAsia="微軟正黑體" w:cstheme="minorHAnsi"/>
                <w:color w:val="0033CC"/>
                <w:szCs w:val="24"/>
              </w:rPr>
              <w:t>202</w:t>
            </w:r>
            <w:r w:rsidR="00801FBC">
              <w:rPr>
                <w:rFonts w:eastAsia="微軟正黑體" w:cstheme="minorHAnsi" w:hint="eastAsia"/>
                <w:color w:val="0033CC"/>
                <w:szCs w:val="24"/>
              </w:rPr>
              <w:t>4</w:t>
            </w:r>
            <w:r w:rsidRPr="00F02179">
              <w:rPr>
                <w:rFonts w:eastAsia="微軟正黑體" w:cstheme="minorHAnsi"/>
                <w:color w:val="0033CC"/>
                <w:szCs w:val="24"/>
              </w:rPr>
              <w:t>/</w:t>
            </w:r>
            <w:ins w:id="4" w:author="Annie Chao" w:date="2024-10-05T14:06:00Z">
              <w:r w:rsidR="00B03B25">
                <w:rPr>
                  <w:rFonts w:eastAsia="微軟正黑體" w:cstheme="minorHAnsi" w:hint="eastAsia"/>
                  <w:color w:val="0033CC"/>
                  <w:szCs w:val="24"/>
                </w:rPr>
                <w:t>10</w:t>
              </w:r>
            </w:ins>
            <w:del w:id="5" w:author="Annie Chao" w:date="2024-10-05T14:06:00Z">
              <w:r w:rsidR="000F6E5F" w:rsidDel="00B03B25">
                <w:rPr>
                  <w:rFonts w:eastAsia="微軟正黑體" w:cstheme="minorHAnsi" w:hint="eastAsia"/>
                  <w:color w:val="0033CC"/>
                  <w:szCs w:val="24"/>
                </w:rPr>
                <w:delText>0</w:delText>
              </w:r>
              <w:r w:rsidR="003E06E5" w:rsidDel="00B03B25">
                <w:rPr>
                  <w:rFonts w:eastAsia="微軟正黑體" w:cstheme="minorHAnsi" w:hint="eastAsia"/>
                  <w:color w:val="0033CC"/>
                  <w:szCs w:val="24"/>
                </w:rPr>
                <w:delText>7</w:delText>
              </w:r>
            </w:del>
            <w:r w:rsidR="000F6E5F">
              <w:rPr>
                <w:rFonts w:eastAsia="微軟正黑體" w:cstheme="minorHAnsi" w:hint="eastAsia"/>
                <w:color w:val="0033CC"/>
                <w:szCs w:val="24"/>
              </w:rPr>
              <w:t>/</w:t>
            </w:r>
            <w:ins w:id="6" w:author="Annie Chao" w:date="2024-10-05T14:06:00Z">
              <w:r w:rsidR="00B03B25">
                <w:rPr>
                  <w:rFonts w:eastAsia="微軟正黑體" w:cstheme="minorHAnsi" w:hint="eastAsia"/>
                  <w:color w:val="0033CC"/>
                  <w:szCs w:val="24"/>
                </w:rPr>
                <w:t>05</w:t>
              </w:r>
            </w:ins>
            <w:del w:id="7" w:author="Annie Chao" w:date="2024-10-05T14:06:00Z">
              <w:r w:rsidR="000F6E5F" w:rsidDel="00B03B25">
                <w:rPr>
                  <w:rFonts w:eastAsia="微軟正黑體" w:cstheme="minorHAnsi" w:hint="eastAsia"/>
                  <w:color w:val="0033CC"/>
                  <w:szCs w:val="24"/>
                </w:rPr>
                <w:delText>1</w:delText>
              </w:r>
              <w:r w:rsidR="003E06E5" w:rsidDel="00B03B25">
                <w:rPr>
                  <w:rFonts w:eastAsia="微軟正黑體" w:cstheme="minorHAnsi" w:hint="eastAsia"/>
                  <w:color w:val="0033CC"/>
                  <w:szCs w:val="24"/>
                </w:rPr>
                <w:delText>0</w:delText>
              </w:r>
            </w:del>
          </w:p>
        </w:tc>
      </w:tr>
      <w:tr w:rsidR="00FC7D61" w:rsidRPr="00F02179"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rsidR="00FC7D61" w:rsidRPr="00F02179" w:rsidRDefault="00FC7D61" w:rsidP="00FC7D61">
            <w:pPr>
              <w:spacing w:line="0" w:lineRule="atLeast"/>
              <w:ind w:left="567" w:firstLine="0"/>
              <w:rPr>
                <w:rFonts w:eastAsia="微軟正黑體" w:cstheme="minorHAnsi"/>
                <w:b/>
                <w:bCs/>
                <w:szCs w:val="24"/>
              </w:rPr>
            </w:pPr>
            <w:r w:rsidRPr="00F02179">
              <w:rPr>
                <w:rFonts w:eastAsia="微軟正黑體" w:cstheme="minorHAnsi"/>
                <w:b/>
                <w:bCs/>
                <w:szCs w:val="24"/>
              </w:rPr>
              <w:t>存放目錄</w:t>
            </w:r>
          </w:p>
        </w:tc>
        <w:tc>
          <w:tcPr>
            <w:tcW w:w="5985" w:type="dxa"/>
            <w:tcBorders>
              <w:top w:val="single" w:sz="6" w:space="0" w:color="auto"/>
              <w:left w:val="single" w:sz="6" w:space="0" w:color="auto"/>
              <w:bottom w:val="single" w:sz="6" w:space="0" w:color="auto"/>
              <w:right w:val="single" w:sz="6" w:space="0" w:color="auto"/>
            </w:tcBorders>
            <w:vAlign w:val="center"/>
          </w:tcPr>
          <w:p w:rsidR="00FC7D61" w:rsidRPr="00F02179" w:rsidRDefault="00FC7D61" w:rsidP="00EC77BC">
            <w:pPr>
              <w:spacing w:line="0" w:lineRule="atLeast"/>
              <w:ind w:left="0" w:firstLine="0"/>
              <w:jc w:val="both"/>
              <w:rPr>
                <w:rFonts w:eastAsia="微軟正黑體" w:cstheme="minorHAnsi"/>
                <w:szCs w:val="24"/>
              </w:rPr>
            </w:pPr>
            <w:r w:rsidRPr="00F02179">
              <w:rPr>
                <w:rFonts w:eastAsia="微軟正黑體" w:cstheme="minorHAnsi"/>
                <w:szCs w:val="24"/>
              </w:rPr>
              <w:t>依</w:t>
            </w:r>
            <w:r w:rsidRPr="00F02179">
              <w:rPr>
                <w:rFonts w:eastAsia="微軟正黑體" w:cstheme="minorHAnsi"/>
                <w:szCs w:val="24"/>
              </w:rPr>
              <w:t>PMO</w:t>
            </w:r>
            <w:r w:rsidRPr="00F02179">
              <w:rPr>
                <w:rFonts w:eastAsia="微軟正黑體" w:cstheme="minorHAnsi"/>
                <w:szCs w:val="24"/>
              </w:rPr>
              <w:t>規範辦理</w:t>
            </w:r>
          </w:p>
        </w:tc>
      </w:tr>
      <w:tr w:rsidR="00FC7D61" w:rsidRPr="00F02179"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rsidR="00FC7D61" w:rsidRPr="00F02179" w:rsidRDefault="00FC7D61" w:rsidP="00FC7D61">
            <w:pPr>
              <w:spacing w:line="0" w:lineRule="atLeast"/>
              <w:ind w:left="567" w:firstLine="0"/>
              <w:rPr>
                <w:rFonts w:eastAsia="微軟正黑體" w:cstheme="minorHAnsi"/>
                <w:b/>
                <w:bCs/>
                <w:szCs w:val="24"/>
              </w:rPr>
            </w:pPr>
            <w:r w:rsidRPr="00F02179">
              <w:rPr>
                <w:rFonts w:eastAsia="微軟正黑體" w:cstheme="minorHAnsi"/>
                <w:b/>
                <w:bCs/>
                <w:szCs w:val="24"/>
              </w:rPr>
              <w:t>作者</w:t>
            </w:r>
          </w:p>
        </w:tc>
        <w:tc>
          <w:tcPr>
            <w:tcW w:w="5985" w:type="dxa"/>
            <w:tcBorders>
              <w:top w:val="single" w:sz="6" w:space="0" w:color="auto"/>
              <w:left w:val="single" w:sz="6" w:space="0" w:color="auto"/>
              <w:bottom w:val="single" w:sz="6" w:space="0" w:color="auto"/>
              <w:right w:val="single" w:sz="6" w:space="0" w:color="auto"/>
            </w:tcBorders>
            <w:vAlign w:val="center"/>
          </w:tcPr>
          <w:p w:rsidR="00FC7D61" w:rsidRPr="00F02179" w:rsidRDefault="00B02539" w:rsidP="00EC77BC">
            <w:pPr>
              <w:spacing w:line="0" w:lineRule="atLeast"/>
              <w:ind w:left="0" w:firstLine="0"/>
              <w:jc w:val="both"/>
              <w:rPr>
                <w:rFonts w:eastAsia="微軟正黑體" w:cstheme="minorHAnsi"/>
                <w:color w:val="3333FF"/>
                <w:szCs w:val="24"/>
              </w:rPr>
            </w:pPr>
            <w:r w:rsidRPr="00F02179">
              <w:rPr>
                <w:rFonts w:eastAsia="微軟正黑體" w:cstheme="minorHAnsi"/>
                <w:color w:val="3333FF"/>
                <w:szCs w:val="24"/>
              </w:rPr>
              <w:t>&lt;IBM</w:t>
            </w:r>
            <w:r w:rsidRPr="00F02179">
              <w:rPr>
                <w:rFonts w:eastAsia="微軟正黑體" w:cstheme="minorHAnsi"/>
                <w:color w:val="3333FF"/>
                <w:szCs w:val="24"/>
              </w:rPr>
              <w:t>蔡靜宜</w:t>
            </w:r>
            <w:r w:rsidRPr="00F02179">
              <w:rPr>
                <w:rFonts w:eastAsia="微軟正黑體" w:cstheme="minorHAnsi"/>
                <w:color w:val="3333FF"/>
                <w:szCs w:val="24"/>
              </w:rPr>
              <w:t>&gt;&lt;IBM</w:t>
            </w:r>
            <w:r w:rsidR="000F6E5F">
              <w:rPr>
                <w:rFonts w:eastAsia="微軟正黑體" w:cstheme="minorHAnsi" w:hint="eastAsia"/>
                <w:color w:val="3333FF"/>
                <w:szCs w:val="24"/>
              </w:rPr>
              <w:t>趙柔瑄</w:t>
            </w:r>
            <w:r w:rsidRPr="00F02179">
              <w:rPr>
                <w:rFonts w:eastAsia="微軟正黑體" w:cstheme="minorHAnsi"/>
                <w:color w:val="3333FF"/>
                <w:szCs w:val="24"/>
              </w:rPr>
              <w:t>&gt;</w:t>
            </w:r>
          </w:p>
        </w:tc>
      </w:tr>
    </w:tbl>
    <w:p w:rsidR="00C610C9" w:rsidRPr="00F02179" w:rsidRDefault="00C610C9"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FC7D61" w:rsidRPr="00F02179" w:rsidRDefault="00FC7D61" w:rsidP="00036EA9">
      <w:pPr>
        <w:widowControl/>
        <w:spacing w:line="500" w:lineRule="exact"/>
        <w:ind w:left="992" w:firstLine="0"/>
        <w:rPr>
          <w:rFonts w:eastAsia="微軟正黑體" w:cstheme="minorHAnsi"/>
          <w:sz w:val="20"/>
          <w:szCs w:val="20"/>
        </w:rPr>
      </w:pPr>
    </w:p>
    <w:p w:rsidR="00725981" w:rsidRPr="00F02179" w:rsidRDefault="00725981" w:rsidP="00725981">
      <w:pPr>
        <w:pStyle w:val="SubFooter"/>
        <w:tabs>
          <w:tab w:val="left" w:pos="1800"/>
          <w:tab w:val="left" w:pos="2520"/>
          <w:tab w:val="left" w:pos="3240"/>
          <w:tab w:val="left" w:pos="3960"/>
          <w:tab w:val="left" w:pos="4680"/>
          <w:tab w:val="left" w:pos="5400"/>
          <w:tab w:val="left" w:pos="6120"/>
          <w:tab w:val="left" w:pos="6840"/>
          <w:tab w:val="left" w:pos="7560"/>
          <w:tab w:val="left" w:pos="8280"/>
          <w:tab w:val="right" w:pos="9000"/>
        </w:tabs>
        <w:ind w:left="0" w:firstLine="0"/>
        <w:rPr>
          <w:rFonts w:asciiTheme="minorHAnsi" w:eastAsia="微軟正黑體" w:hAnsiTheme="minorHAnsi" w:cstheme="minorHAnsi"/>
          <w:sz w:val="24"/>
          <w:szCs w:val="24"/>
        </w:rPr>
      </w:pPr>
      <w:r w:rsidRPr="00F02179">
        <w:rPr>
          <w:rFonts w:asciiTheme="minorHAnsi" w:eastAsia="微軟正黑體" w:hAnsiTheme="minorHAnsi" w:cstheme="minorHAnsi"/>
          <w:sz w:val="24"/>
          <w:szCs w:val="24"/>
          <w:lang w:eastAsia="zh-TW"/>
        </w:rPr>
        <w:lastRenderedPageBreak/>
        <w:t>修訂記錄</w:t>
      </w:r>
    </w:p>
    <w:tbl>
      <w:tblPr>
        <w:tblW w:w="8485" w:type="dxa"/>
        <w:tblInd w:w="43" w:type="dxa"/>
        <w:tblLayout w:type="fixed"/>
        <w:tblCellMar>
          <w:left w:w="43" w:type="dxa"/>
          <w:right w:w="43" w:type="dxa"/>
        </w:tblCellMar>
        <w:tblLook w:val="0000"/>
      </w:tblPr>
      <w:tblGrid>
        <w:gridCol w:w="1792"/>
        <w:gridCol w:w="1985"/>
        <w:gridCol w:w="2976"/>
        <w:gridCol w:w="1732"/>
      </w:tblGrid>
      <w:tr w:rsidR="007360DE" w:rsidRPr="00F02179" w:rsidTr="000F7C42">
        <w:trPr>
          <w:cantSplit/>
          <w:tblHeader/>
        </w:trPr>
        <w:tc>
          <w:tcPr>
            <w:tcW w:w="1792" w:type="dxa"/>
            <w:tcBorders>
              <w:top w:val="single" w:sz="6" w:space="0" w:color="auto"/>
              <w:left w:val="single" w:sz="6" w:space="0" w:color="auto"/>
              <w:bottom w:val="single" w:sz="6" w:space="0" w:color="auto"/>
              <w:right w:val="single" w:sz="6" w:space="0" w:color="auto"/>
            </w:tcBorders>
          </w:tcPr>
          <w:p w:rsidR="007360DE" w:rsidRPr="00F02179" w:rsidRDefault="007360DE" w:rsidP="007360DE">
            <w:pPr>
              <w:widowControl/>
              <w:spacing w:line="500" w:lineRule="exact"/>
              <w:ind w:left="0" w:firstLine="0"/>
              <w:rPr>
                <w:rFonts w:eastAsia="微軟正黑體" w:cstheme="minorHAnsi"/>
                <w:szCs w:val="24"/>
              </w:rPr>
            </w:pPr>
            <w:r w:rsidRPr="00F02179">
              <w:rPr>
                <w:rFonts w:eastAsia="微軟正黑體" w:cstheme="minorHAnsi"/>
                <w:b/>
                <w:bCs/>
                <w:szCs w:val="24"/>
              </w:rPr>
              <w:t>日期</w:t>
            </w:r>
          </w:p>
        </w:tc>
        <w:tc>
          <w:tcPr>
            <w:tcW w:w="1985" w:type="dxa"/>
            <w:tcBorders>
              <w:top w:val="single" w:sz="6" w:space="0" w:color="auto"/>
              <w:left w:val="single" w:sz="6" w:space="0" w:color="auto"/>
              <w:bottom w:val="single" w:sz="6" w:space="0" w:color="auto"/>
              <w:right w:val="single" w:sz="6" w:space="0" w:color="auto"/>
            </w:tcBorders>
          </w:tcPr>
          <w:p w:rsidR="007360DE" w:rsidRPr="00F02179" w:rsidRDefault="007360DE" w:rsidP="007360DE">
            <w:pPr>
              <w:widowControl/>
              <w:spacing w:line="500" w:lineRule="exact"/>
              <w:ind w:left="0" w:firstLine="0"/>
              <w:rPr>
                <w:rFonts w:eastAsia="微軟正黑體" w:cstheme="minorHAnsi"/>
                <w:szCs w:val="24"/>
              </w:rPr>
            </w:pPr>
            <w:r w:rsidRPr="00F02179">
              <w:rPr>
                <w:rFonts w:eastAsia="微軟正黑體" w:cstheme="minorHAnsi"/>
                <w:b/>
                <w:bCs/>
                <w:szCs w:val="24"/>
              </w:rPr>
              <w:t>描述</w:t>
            </w:r>
          </w:p>
        </w:tc>
        <w:tc>
          <w:tcPr>
            <w:tcW w:w="2976" w:type="dxa"/>
            <w:tcBorders>
              <w:top w:val="single" w:sz="6" w:space="0" w:color="auto"/>
              <w:left w:val="single" w:sz="6" w:space="0" w:color="auto"/>
              <w:bottom w:val="single" w:sz="6" w:space="0" w:color="auto"/>
              <w:right w:val="single" w:sz="6" w:space="0" w:color="auto"/>
            </w:tcBorders>
          </w:tcPr>
          <w:p w:rsidR="007360DE" w:rsidRPr="00F02179" w:rsidRDefault="007360DE" w:rsidP="007360DE">
            <w:pPr>
              <w:widowControl/>
              <w:spacing w:line="500" w:lineRule="exact"/>
              <w:ind w:left="0" w:firstLine="0"/>
              <w:rPr>
                <w:rFonts w:eastAsia="微軟正黑體" w:cstheme="minorHAnsi"/>
                <w:szCs w:val="24"/>
              </w:rPr>
            </w:pPr>
            <w:r w:rsidRPr="00F02179">
              <w:rPr>
                <w:rFonts w:eastAsia="微軟正黑體" w:cstheme="minorHAnsi"/>
                <w:b/>
                <w:bCs/>
                <w:szCs w:val="24"/>
              </w:rPr>
              <w:t>修訂內容</w:t>
            </w:r>
          </w:p>
        </w:tc>
        <w:tc>
          <w:tcPr>
            <w:tcW w:w="1732" w:type="dxa"/>
            <w:tcBorders>
              <w:top w:val="single" w:sz="6" w:space="0" w:color="auto"/>
              <w:left w:val="single" w:sz="6" w:space="0" w:color="auto"/>
              <w:bottom w:val="single" w:sz="6" w:space="0" w:color="auto"/>
              <w:right w:val="single" w:sz="6" w:space="0" w:color="auto"/>
            </w:tcBorders>
          </w:tcPr>
          <w:p w:rsidR="007360DE" w:rsidRPr="00F02179" w:rsidRDefault="007360DE" w:rsidP="007360DE">
            <w:pPr>
              <w:widowControl/>
              <w:spacing w:line="500" w:lineRule="exact"/>
              <w:ind w:left="0" w:firstLine="0"/>
              <w:rPr>
                <w:rFonts w:eastAsia="微軟正黑體" w:cstheme="minorHAnsi"/>
                <w:szCs w:val="24"/>
              </w:rPr>
            </w:pPr>
            <w:r w:rsidRPr="00F02179">
              <w:rPr>
                <w:rFonts w:eastAsia="微軟正黑體" w:cstheme="minorHAnsi"/>
                <w:b/>
                <w:bCs/>
                <w:szCs w:val="24"/>
              </w:rPr>
              <w:t>版本號</w:t>
            </w:r>
          </w:p>
        </w:tc>
      </w:tr>
      <w:tr w:rsidR="007360DE"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7360DE" w:rsidRPr="00F02179" w:rsidRDefault="007360DE" w:rsidP="007360DE">
            <w:pPr>
              <w:widowControl/>
              <w:spacing w:line="500" w:lineRule="exact"/>
              <w:ind w:left="0" w:firstLine="0"/>
              <w:rPr>
                <w:rFonts w:eastAsia="微軟正黑體" w:cstheme="minorHAnsi"/>
                <w:szCs w:val="24"/>
              </w:rPr>
            </w:pPr>
            <w:r w:rsidRPr="00F02179">
              <w:rPr>
                <w:rFonts w:eastAsia="微軟正黑體" w:cstheme="minorHAnsi"/>
                <w:szCs w:val="24"/>
              </w:rPr>
              <w:t>202</w:t>
            </w:r>
            <w:r w:rsidR="00A93FF5" w:rsidRPr="00F02179">
              <w:rPr>
                <w:rFonts w:eastAsia="微軟正黑體" w:cstheme="minorHAnsi"/>
                <w:szCs w:val="24"/>
              </w:rPr>
              <w:t>3</w:t>
            </w:r>
            <w:r w:rsidRPr="00F02179">
              <w:rPr>
                <w:rFonts w:eastAsia="微軟正黑體" w:cstheme="minorHAnsi"/>
                <w:szCs w:val="24"/>
              </w:rPr>
              <w:t>-</w:t>
            </w:r>
            <w:r w:rsidR="00A93FF5" w:rsidRPr="00F02179">
              <w:rPr>
                <w:rFonts w:eastAsia="微軟正黑體" w:cstheme="minorHAnsi"/>
                <w:szCs w:val="24"/>
              </w:rPr>
              <w:t>0</w:t>
            </w:r>
            <w:r w:rsidR="005811F8" w:rsidRPr="00F02179">
              <w:rPr>
                <w:rFonts w:eastAsia="微軟正黑體" w:cstheme="minorHAnsi"/>
                <w:szCs w:val="24"/>
              </w:rPr>
              <w:t>8</w:t>
            </w:r>
            <w:r w:rsidR="00936C98" w:rsidRPr="00F02179">
              <w:rPr>
                <w:rFonts w:eastAsia="微軟正黑體" w:cstheme="minorHAnsi"/>
                <w:szCs w:val="24"/>
              </w:rPr>
              <w:t>-</w:t>
            </w:r>
            <w:r w:rsidR="00E46F58" w:rsidRPr="00F02179">
              <w:rPr>
                <w:rFonts w:eastAsia="微軟正黑體" w:cstheme="minorHAnsi"/>
                <w:szCs w:val="24"/>
              </w:rPr>
              <w:t>1</w:t>
            </w:r>
            <w:r w:rsidR="005811F8" w:rsidRPr="00F02179">
              <w:rPr>
                <w:rFonts w:eastAsia="微軟正黑體" w:cstheme="minorHAnsi"/>
                <w:szCs w:val="24"/>
              </w:rPr>
              <w:t>8</w:t>
            </w:r>
          </w:p>
        </w:tc>
        <w:tc>
          <w:tcPr>
            <w:tcW w:w="1985" w:type="dxa"/>
            <w:tcBorders>
              <w:top w:val="single" w:sz="6" w:space="0" w:color="auto"/>
              <w:left w:val="single" w:sz="6" w:space="0" w:color="auto"/>
              <w:bottom w:val="single" w:sz="6" w:space="0" w:color="auto"/>
              <w:right w:val="single" w:sz="6" w:space="0" w:color="auto"/>
            </w:tcBorders>
          </w:tcPr>
          <w:p w:rsidR="007360DE" w:rsidRPr="00F02179" w:rsidRDefault="00936C98" w:rsidP="007360DE">
            <w:pPr>
              <w:widowControl/>
              <w:spacing w:line="500" w:lineRule="exact"/>
              <w:ind w:left="0" w:firstLine="0"/>
              <w:rPr>
                <w:rFonts w:eastAsia="微軟正黑體" w:cstheme="minorHAnsi"/>
                <w:szCs w:val="24"/>
              </w:rPr>
            </w:pPr>
            <w:r w:rsidRPr="00F02179">
              <w:rPr>
                <w:rFonts w:eastAsia="微軟正黑體" w:cstheme="minorHAnsi"/>
                <w:szCs w:val="24"/>
              </w:rPr>
              <w:t>第一版</w:t>
            </w:r>
          </w:p>
        </w:tc>
        <w:tc>
          <w:tcPr>
            <w:tcW w:w="2976" w:type="dxa"/>
            <w:tcBorders>
              <w:top w:val="single" w:sz="6" w:space="0" w:color="auto"/>
              <w:left w:val="single" w:sz="6" w:space="0" w:color="auto"/>
              <w:bottom w:val="single" w:sz="6" w:space="0" w:color="auto"/>
              <w:right w:val="single" w:sz="6" w:space="0" w:color="auto"/>
            </w:tcBorders>
          </w:tcPr>
          <w:p w:rsidR="007360DE" w:rsidRPr="00F02179" w:rsidRDefault="00936C98" w:rsidP="007360DE">
            <w:pPr>
              <w:widowControl/>
              <w:spacing w:line="500" w:lineRule="exact"/>
              <w:ind w:left="0" w:firstLine="0"/>
              <w:rPr>
                <w:rFonts w:eastAsia="微軟正黑體" w:cstheme="minorHAnsi"/>
                <w:szCs w:val="24"/>
              </w:rPr>
            </w:pPr>
            <w:r w:rsidRPr="00F02179">
              <w:rPr>
                <w:rFonts w:eastAsia="微軟正黑體" w:cstheme="minorHAnsi"/>
                <w:szCs w:val="24"/>
              </w:rPr>
              <w:t>全文</w:t>
            </w:r>
          </w:p>
        </w:tc>
        <w:tc>
          <w:tcPr>
            <w:tcW w:w="1732" w:type="dxa"/>
            <w:tcBorders>
              <w:top w:val="single" w:sz="6" w:space="0" w:color="auto"/>
              <w:left w:val="single" w:sz="6" w:space="0" w:color="auto"/>
              <w:bottom w:val="single" w:sz="6" w:space="0" w:color="auto"/>
              <w:right w:val="single" w:sz="6" w:space="0" w:color="auto"/>
            </w:tcBorders>
          </w:tcPr>
          <w:p w:rsidR="007360DE" w:rsidRPr="00F02179" w:rsidRDefault="007360DE" w:rsidP="007360DE">
            <w:pPr>
              <w:widowControl/>
              <w:spacing w:line="500" w:lineRule="exact"/>
              <w:ind w:left="0" w:firstLine="0"/>
              <w:rPr>
                <w:rFonts w:eastAsia="微軟正黑體" w:cstheme="minorHAnsi"/>
                <w:szCs w:val="24"/>
              </w:rPr>
            </w:pPr>
            <w:r w:rsidRPr="00F02179">
              <w:rPr>
                <w:rFonts w:eastAsia="微軟正黑體" w:cstheme="minorHAnsi"/>
                <w:szCs w:val="24"/>
              </w:rPr>
              <w:t xml:space="preserve">V </w:t>
            </w:r>
            <w:r w:rsidR="00A02CF0" w:rsidRPr="00F02179">
              <w:rPr>
                <w:rFonts w:eastAsia="微軟正黑體" w:cstheme="minorHAnsi"/>
                <w:szCs w:val="24"/>
              </w:rPr>
              <w:t>1.</w:t>
            </w:r>
            <w:r w:rsidRPr="00F02179">
              <w:rPr>
                <w:rFonts w:eastAsia="微軟正黑體" w:cstheme="minorHAnsi"/>
                <w:szCs w:val="24"/>
              </w:rPr>
              <w:t>0</w:t>
            </w:r>
          </w:p>
        </w:tc>
      </w:tr>
      <w:tr w:rsidR="007360DE"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7360DE" w:rsidRPr="00F02179" w:rsidRDefault="00DE6AF4" w:rsidP="007360DE">
            <w:pPr>
              <w:widowControl/>
              <w:spacing w:line="500" w:lineRule="exact"/>
              <w:ind w:left="0" w:firstLine="0"/>
              <w:rPr>
                <w:rFonts w:eastAsia="微軟正黑體" w:cstheme="minorHAnsi"/>
                <w:szCs w:val="24"/>
              </w:rPr>
            </w:pPr>
            <w:r w:rsidRPr="00F02179">
              <w:rPr>
                <w:rFonts w:eastAsia="微軟正黑體" w:cstheme="minorHAnsi"/>
                <w:szCs w:val="24"/>
              </w:rPr>
              <w:t>2023-10-03</w:t>
            </w:r>
          </w:p>
        </w:tc>
        <w:tc>
          <w:tcPr>
            <w:tcW w:w="1985" w:type="dxa"/>
            <w:tcBorders>
              <w:top w:val="single" w:sz="6" w:space="0" w:color="auto"/>
              <w:left w:val="single" w:sz="6" w:space="0" w:color="auto"/>
              <w:bottom w:val="single" w:sz="6" w:space="0" w:color="auto"/>
              <w:right w:val="single" w:sz="6" w:space="0" w:color="auto"/>
            </w:tcBorders>
          </w:tcPr>
          <w:p w:rsidR="007360DE" w:rsidRPr="00F02179" w:rsidRDefault="00DE6AF4" w:rsidP="007360DE">
            <w:pPr>
              <w:widowControl/>
              <w:spacing w:line="500" w:lineRule="exact"/>
              <w:ind w:left="0" w:firstLine="0"/>
              <w:rPr>
                <w:rFonts w:eastAsia="微軟正黑體" w:cstheme="minorHAnsi"/>
                <w:szCs w:val="24"/>
              </w:rPr>
            </w:pPr>
            <w:r w:rsidRPr="00F02179">
              <w:rPr>
                <w:rFonts w:eastAsia="微軟正黑體" w:cstheme="minorHAnsi"/>
                <w:szCs w:val="24"/>
              </w:rPr>
              <w:t>第</w:t>
            </w:r>
            <w:r w:rsidRPr="00F02179">
              <w:rPr>
                <w:rFonts w:eastAsia="微軟正黑體" w:cstheme="minorHAnsi"/>
                <w:szCs w:val="24"/>
              </w:rPr>
              <w:t>1.1</w:t>
            </w:r>
            <w:r w:rsidRPr="00F02179">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3540FC" w:rsidRPr="00F02179" w:rsidRDefault="00A7137D" w:rsidP="007360DE">
            <w:pPr>
              <w:widowControl/>
              <w:spacing w:line="500" w:lineRule="exact"/>
              <w:ind w:left="0" w:firstLine="0"/>
              <w:rPr>
                <w:rFonts w:eastAsia="微軟正黑體" w:cstheme="minorHAnsi"/>
                <w:szCs w:val="24"/>
              </w:rPr>
            </w:pPr>
            <w:r w:rsidRPr="00F02179">
              <w:rPr>
                <w:rFonts w:eastAsia="微軟正黑體" w:cstheme="minorHAnsi"/>
                <w:szCs w:val="24"/>
              </w:rPr>
              <w:t>1.</w:t>
            </w:r>
            <w:r w:rsidR="003540FC" w:rsidRPr="00F02179">
              <w:rPr>
                <w:rFonts w:eastAsia="微軟正黑體" w:cstheme="minorHAnsi"/>
                <w:szCs w:val="24"/>
              </w:rPr>
              <w:t>調整</w:t>
            </w:r>
            <w:r w:rsidR="003540FC" w:rsidRPr="00F02179">
              <w:rPr>
                <w:rFonts w:eastAsia="微軟正黑體" w:cstheme="minorHAnsi"/>
                <w:szCs w:val="24"/>
              </w:rPr>
              <w:t xml:space="preserve">2.2.9 </w:t>
            </w:r>
            <w:r w:rsidR="003540FC" w:rsidRPr="00F02179">
              <w:rPr>
                <w:rFonts w:eastAsia="微軟正黑體" w:cstheme="minorHAnsi"/>
                <w:szCs w:val="24"/>
              </w:rPr>
              <w:t>移籍處理方式、增加餘額遮蔽處理</w:t>
            </w:r>
          </w:p>
          <w:p w:rsidR="00A7137D" w:rsidRPr="00F02179" w:rsidRDefault="003540FC" w:rsidP="007360DE">
            <w:pPr>
              <w:widowControl/>
              <w:spacing w:line="500" w:lineRule="exact"/>
              <w:ind w:left="0" w:firstLine="0"/>
              <w:rPr>
                <w:rFonts w:eastAsia="微軟正黑體" w:cstheme="minorHAnsi"/>
                <w:szCs w:val="24"/>
              </w:rPr>
            </w:pPr>
            <w:r w:rsidRPr="00F02179">
              <w:rPr>
                <w:rFonts w:eastAsia="微軟正黑體" w:cstheme="minorHAnsi"/>
                <w:szCs w:val="24"/>
              </w:rPr>
              <w:t>2.</w:t>
            </w:r>
            <w:r w:rsidR="00A7137D" w:rsidRPr="00F02179">
              <w:rPr>
                <w:rFonts w:eastAsia="微軟正黑體" w:cstheme="minorHAnsi"/>
                <w:szCs w:val="24"/>
              </w:rPr>
              <w:t>調整</w:t>
            </w:r>
            <w:r w:rsidR="00A7137D" w:rsidRPr="00F02179">
              <w:rPr>
                <w:rFonts w:eastAsia="微軟正黑體" w:cstheme="minorHAnsi"/>
                <w:szCs w:val="24"/>
              </w:rPr>
              <w:t>2.2.10 MT940</w:t>
            </w:r>
            <w:r w:rsidR="00A7137D" w:rsidRPr="00F02179">
              <w:rPr>
                <w:rFonts w:eastAsia="微軟正黑體" w:cstheme="minorHAnsi"/>
                <w:szCs w:val="24"/>
              </w:rPr>
              <w:t>功能</w:t>
            </w:r>
          </w:p>
          <w:p w:rsidR="009A5A4F" w:rsidRPr="00F02179" w:rsidRDefault="003540FC" w:rsidP="007360DE">
            <w:pPr>
              <w:widowControl/>
              <w:spacing w:line="500" w:lineRule="exact"/>
              <w:ind w:left="0" w:firstLine="0"/>
              <w:rPr>
                <w:rFonts w:eastAsia="微軟正黑體" w:cstheme="minorHAnsi"/>
                <w:szCs w:val="24"/>
              </w:rPr>
            </w:pPr>
            <w:r w:rsidRPr="00F02179">
              <w:rPr>
                <w:rFonts w:eastAsia="微軟正黑體" w:cstheme="minorHAnsi"/>
                <w:szCs w:val="24"/>
              </w:rPr>
              <w:t>3</w:t>
            </w:r>
            <w:r w:rsidR="009A5A4F" w:rsidRPr="00F02179">
              <w:rPr>
                <w:rFonts w:eastAsia="微軟正黑體" w:cstheme="minorHAnsi"/>
                <w:szCs w:val="24"/>
              </w:rPr>
              <w:t>.</w:t>
            </w:r>
            <w:r w:rsidR="009A5A4F" w:rsidRPr="00F02179">
              <w:rPr>
                <w:rFonts w:eastAsia="微軟正黑體" w:cstheme="minorHAnsi"/>
                <w:szCs w:val="24"/>
              </w:rPr>
              <w:t>新增</w:t>
            </w:r>
            <w:r w:rsidR="009A5A4F" w:rsidRPr="00F02179">
              <w:rPr>
                <w:rFonts w:eastAsia="微軟正黑體" w:cstheme="minorHAnsi"/>
                <w:szCs w:val="24"/>
              </w:rPr>
              <w:t xml:space="preserve">2.2.13 </w:t>
            </w:r>
            <w:r w:rsidR="009A5A4F" w:rsidRPr="00F02179">
              <w:rPr>
                <w:rFonts w:eastAsia="微軟正黑體" w:cstheme="minorHAnsi"/>
                <w:szCs w:val="24"/>
              </w:rPr>
              <w:t>已收匯差現鈔數查詢</w:t>
            </w:r>
          </w:p>
          <w:p w:rsidR="009A5A4F" w:rsidRPr="00F02179" w:rsidRDefault="003540FC" w:rsidP="007360DE">
            <w:pPr>
              <w:widowControl/>
              <w:spacing w:line="500" w:lineRule="exact"/>
              <w:ind w:left="0" w:firstLine="0"/>
              <w:rPr>
                <w:rFonts w:eastAsia="微軟正黑體" w:cstheme="minorHAnsi"/>
                <w:szCs w:val="24"/>
              </w:rPr>
            </w:pPr>
            <w:r w:rsidRPr="00F02179">
              <w:rPr>
                <w:rFonts w:eastAsia="微軟正黑體" w:cstheme="minorHAnsi"/>
                <w:szCs w:val="24"/>
              </w:rPr>
              <w:t>4</w:t>
            </w:r>
            <w:r w:rsidR="00A7137D" w:rsidRPr="00F02179">
              <w:rPr>
                <w:rFonts w:eastAsia="微軟正黑體" w:cstheme="minorHAnsi"/>
                <w:szCs w:val="24"/>
              </w:rPr>
              <w:t>.</w:t>
            </w:r>
            <w:r w:rsidR="00A7137D" w:rsidRPr="00F02179">
              <w:rPr>
                <w:rFonts w:eastAsia="微軟正黑體" w:cstheme="minorHAnsi"/>
                <w:szCs w:val="24"/>
              </w:rPr>
              <w:t>調整</w:t>
            </w:r>
            <w:r w:rsidR="00A7137D" w:rsidRPr="00F02179">
              <w:rPr>
                <w:rFonts w:eastAsia="微軟正黑體" w:cstheme="minorHAnsi"/>
                <w:szCs w:val="24"/>
              </w:rPr>
              <w:t>2.2.20 AML</w:t>
            </w:r>
            <w:r w:rsidR="00A7137D" w:rsidRPr="00F02179">
              <w:rPr>
                <w:rFonts w:eastAsia="微軟正黑體" w:cstheme="minorHAnsi"/>
                <w:szCs w:val="24"/>
              </w:rPr>
              <w:t>內容及新增個資作業功能</w:t>
            </w:r>
          </w:p>
          <w:p w:rsidR="00255EAA" w:rsidRPr="00F02179" w:rsidRDefault="004E6F88" w:rsidP="00255EAA">
            <w:pPr>
              <w:widowControl/>
              <w:spacing w:line="500" w:lineRule="exact"/>
              <w:ind w:left="0" w:firstLine="0"/>
              <w:rPr>
                <w:rFonts w:eastAsia="微軟正黑體" w:cstheme="minorHAnsi"/>
                <w:szCs w:val="24"/>
              </w:rPr>
            </w:pPr>
            <w:r w:rsidRPr="00F02179">
              <w:rPr>
                <w:rFonts w:eastAsia="微軟正黑體" w:cstheme="minorHAnsi"/>
                <w:szCs w:val="24"/>
              </w:rPr>
              <w:t xml:space="preserve">5. </w:t>
            </w:r>
            <w:r w:rsidRPr="00F02179">
              <w:rPr>
                <w:rFonts w:eastAsia="微軟正黑體" w:cstheme="minorHAnsi"/>
                <w:szCs w:val="24"/>
              </w:rPr>
              <w:t>新增欄位至</w:t>
            </w:r>
            <w:r w:rsidRPr="00F02179">
              <w:rPr>
                <w:rFonts w:eastAsia="微軟正黑體" w:cstheme="minorHAnsi"/>
                <w:szCs w:val="24"/>
              </w:rPr>
              <w:t xml:space="preserve"> 2.3.11 </w:t>
            </w:r>
            <w:r w:rsidRPr="00F02179">
              <w:rPr>
                <w:rFonts w:eastAsia="微軟正黑體" w:cstheme="minorHAnsi"/>
                <w:szCs w:val="24"/>
              </w:rPr>
              <w:t>列印查詢定存對帳單</w:t>
            </w:r>
            <w:r w:rsidRPr="00F02179">
              <w:rPr>
                <w:rFonts w:eastAsia="微軟正黑體" w:cstheme="minorHAnsi"/>
                <w:szCs w:val="24"/>
              </w:rPr>
              <w:t>/</w:t>
            </w:r>
            <w:r w:rsidRPr="00F02179">
              <w:rPr>
                <w:rFonts w:eastAsia="微軟正黑體" w:cstheme="minorHAnsi"/>
                <w:szCs w:val="24"/>
              </w:rPr>
              <w:t>試算利息</w:t>
            </w:r>
          </w:p>
          <w:p w:rsidR="003C1520" w:rsidRPr="00F02179" w:rsidRDefault="003C1520" w:rsidP="00255EAA">
            <w:pPr>
              <w:widowControl/>
              <w:spacing w:line="500" w:lineRule="exact"/>
              <w:ind w:left="0" w:firstLine="0"/>
              <w:rPr>
                <w:rFonts w:eastAsia="微軟正黑體" w:cstheme="minorHAnsi"/>
                <w:szCs w:val="24"/>
              </w:rPr>
            </w:pPr>
            <w:r w:rsidRPr="00F02179">
              <w:rPr>
                <w:rFonts w:eastAsia="微軟正黑體" w:cstheme="minorHAnsi"/>
                <w:szCs w:val="24"/>
              </w:rPr>
              <w:t xml:space="preserve">6. </w:t>
            </w:r>
            <w:r w:rsidRPr="00F02179">
              <w:rPr>
                <w:rFonts w:eastAsia="微軟正黑體" w:cstheme="minorHAnsi"/>
                <w:szCs w:val="24"/>
              </w:rPr>
              <w:t>新增補充說明</w:t>
            </w:r>
            <w:r w:rsidRPr="00F02179">
              <w:rPr>
                <w:rFonts w:eastAsia="微軟正黑體" w:cstheme="minorHAnsi"/>
                <w:szCs w:val="24"/>
              </w:rPr>
              <w:t xml:space="preserve"> 2.3.16 </w:t>
            </w:r>
            <w:r w:rsidRPr="00F02179">
              <w:rPr>
                <w:rFonts w:eastAsia="微軟正黑體" w:cstheme="minorHAnsi"/>
                <w:szCs w:val="24"/>
              </w:rPr>
              <w:t>網路承作議價定期性存款</w:t>
            </w:r>
            <w:r w:rsidRPr="00F02179">
              <w:rPr>
                <w:rFonts w:eastAsia="微軟正黑體" w:cstheme="minorHAnsi"/>
                <w:szCs w:val="24"/>
              </w:rPr>
              <w:t xml:space="preserve"> (NTQ1 EWB/NetBank)</w:t>
            </w:r>
          </w:p>
        </w:tc>
        <w:tc>
          <w:tcPr>
            <w:tcW w:w="1732" w:type="dxa"/>
            <w:tcBorders>
              <w:top w:val="single" w:sz="6" w:space="0" w:color="auto"/>
              <w:left w:val="single" w:sz="6" w:space="0" w:color="auto"/>
              <w:bottom w:val="single" w:sz="6" w:space="0" w:color="auto"/>
              <w:right w:val="single" w:sz="6" w:space="0" w:color="auto"/>
            </w:tcBorders>
          </w:tcPr>
          <w:p w:rsidR="007360DE" w:rsidRPr="00F02179" w:rsidRDefault="00DE6AF4" w:rsidP="007360DE">
            <w:pPr>
              <w:widowControl/>
              <w:spacing w:line="500" w:lineRule="exact"/>
              <w:ind w:left="0" w:firstLine="0"/>
              <w:rPr>
                <w:rFonts w:eastAsia="微軟正黑體" w:cstheme="minorHAnsi"/>
                <w:szCs w:val="24"/>
              </w:rPr>
            </w:pPr>
            <w:r w:rsidRPr="00F02179">
              <w:rPr>
                <w:rFonts w:eastAsia="微軟正黑體" w:cstheme="minorHAnsi"/>
                <w:szCs w:val="24"/>
              </w:rPr>
              <w:t>V1.1</w:t>
            </w:r>
          </w:p>
        </w:tc>
      </w:tr>
      <w:tr w:rsidR="007360DE"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7360DE" w:rsidRPr="00F02179" w:rsidRDefault="002F36AC" w:rsidP="007360DE">
            <w:pPr>
              <w:widowControl/>
              <w:spacing w:line="500" w:lineRule="exact"/>
              <w:ind w:left="0" w:firstLine="0"/>
              <w:rPr>
                <w:rFonts w:eastAsia="微軟正黑體" w:cstheme="minorHAnsi"/>
                <w:szCs w:val="24"/>
              </w:rPr>
            </w:pPr>
            <w:r w:rsidRPr="00F02179">
              <w:rPr>
                <w:rFonts w:eastAsia="微軟正黑體" w:cstheme="minorHAnsi"/>
                <w:szCs w:val="24"/>
              </w:rPr>
              <w:lastRenderedPageBreak/>
              <w:t>2023/11/03</w:t>
            </w:r>
          </w:p>
        </w:tc>
        <w:tc>
          <w:tcPr>
            <w:tcW w:w="1985" w:type="dxa"/>
            <w:tcBorders>
              <w:top w:val="single" w:sz="6" w:space="0" w:color="auto"/>
              <w:left w:val="single" w:sz="6" w:space="0" w:color="auto"/>
              <w:bottom w:val="single" w:sz="6" w:space="0" w:color="auto"/>
              <w:right w:val="single" w:sz="6" w:space="0" w:color="auto"/>
            </w:tcBorders>
          </w:tcPr>
          <w:p w:rsidR="007360DE" w:rsidRPr="00F02179" w:rsidRDefault="002F36AC" w:rsidP="007360DE">
            <w:pPr>
              <w:widowControl/>
              <w:spacing w:line="500" w:lineRule="exact"/>
              <w:ind w:left="0" w:firstLine="0"/>
              <w:rPr>
                <w:rFonts w:eastAsia="微軟正黑體" w:cstheme="minorHAnsi"/>
                <w:szCs w:val="24"/>
              </w:rPr>
            </w:pPr>
            <w:r w:rsidRPr="00F02179">
              <w:rPr>
                <w:rFonts w:eastAsia="微軟正黑體" w:cstheme="minorHAnsi"/>
                <w:szCs w:val="24"/>
              </w:rPr>
              <w:t>第</w:t>
            </w:r>
            <w:r w:rsidRPr="00F02179">
              <w:rPr>
                <w:rFonts w:eastAsia="微軟正黑體" w:cstheme="minorHAnsi"/>
                <w:szCs w:val="24"/>
              </w:rPr>
              <w:t>1.2</w:t>
            </w:r>
            <w:r w:rsidRPr="00F02179">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0F50BB" w:rsidRPr="00F02179" w:rsidRDefault="000F50BB" w:rsidP="000F50BB">
            <w:pPr>
              <w:widowControl/>
              <w:spacing w:line="500" w:lineRule="exact"/>
              <w:rPr>
                <w:rFonts w:eastAsia="微軟正黑體" w:cstheme="minorHAnsi"/>
                <w:szCs w:val="24"/>
              </w:rPr>
            </w:pPr>
            <w:r w:rsidRPr="00F02179">
              <w:rPr>
                <w:rFonts w:eastAsia="微軟正黑體" w:cstheme="minorHAnsi"/>
                <w:szCs w:val="24"/>
              </w:rPr>
              <w:t>1.</w:t>
            </w:r>
            <w:r w:rsidRPr="00F02179">
              <w:rPr>
                <w:rFonts w:eastAsia="微軟正黑體" w:cstheme="minorHAnsi"/>
                <w:szCs w:val="24"/>
              </w:rPr>
              <w:t>取消</w:t>
            </w:r>
            <w:r w:rsidRPr="00F02179">
              <w:rPr>
                <w:rFonts w:eastAsia="微軟正黑體" w:cstheme="minorHAnsi"/>
                <w:szCs w:val="24"/>
              </w:rPr>
              <w:t>2.2.9/2.3.9</w:t>
            </w:r>
            <w:r w:rsidRPr="00F02179">
              <w:rPr>
                <w:rFonts w:eastAsia="微軟正黑體" w:cstheme="minorHAnsi"/>
                <w:szCs w:val="24"/>
              </w:rPr>
              <w:t>台外幣</w:t>
            </w:r>
          </w:p>
          <w:p w:rsidR="000F50BB" w:rsidRPr="00F02179" w:rsidRDefault="000F50BB" w:rsidP="000F50BB">
            <w:pPr>
              <w:widowControl/>
              <w:spacing w:line="500" w:lineRule="exact"/>
              <w:rPr>
                <w:rFonts w:eastAsia="微軟正黑體" w:cstheme="minorHAnsi"/>
                <w:szCs w:val="24"/>
              </w:rPr>
            </w:pPr>
            <w:r w:rsidRPr="00F02179">
              <w:rPr>
                <w:rFonts w:eastAsia="微軟正黑體" w:cstheme="minorHAnsi"/>
                <w:szCs w:val="24"/>
              </w:rPr>
              <w:t>歸戶查詢</w:t>
            </w:r>
            <w:r w:rsidRPr="00F02179">
              <w:rPr>
                <w:rFonts w:eastAsia="微軟正黑體" w:cstheme="minorHAnsi"/>
                <w:szCs w:val="24"/>
              </w:rPr>
              <w:t>(3515)</w:t>
            </w:r>
          </w:p>
          <w:p w:rsidR="000F50BB" w:rsidRPr="00F02179" w:rsidRDefault="000F50BB" w:rsidP="000F50BB">
            <w:pPr>
              <w:widowControl/>
              <w:spacing w:line="500" w:lineRule="exact"/>
              <w:rPr>
                <w:rFonts w:eastAsia="微軟正黑體" w:cstheme="minorHAnsi"/>
                <w:szCs w:val="24"/>
              </w:rPr>
            </w:pPr>
            <w:r w:rsidRPr="00F02179">
              <w:rPr>
                <w:rFonts w:eastAsia="微軟正黑體" w:cstheme="minorHAnsi"/>
                <w:szCs w:val="24"/>
              </w:rPr>
              <w:t>2.</w:t>
            </w:r>
            <w:r w:rsidRPr="00F02179">
              <w:rPr>
                <w:rFonts w:eastAsia="微軟正黑體" w:cstheme="minorHAnsi"/>
                <w:szCs w:val="24"/>
              </w:rPr>
              <w:t>新增退票處理</w:t>
            </w:r>
          </w:p>
          <w:p w:rsidR="000F50BB" w:rsidRPr="00F02179" w:rsidRDefault="000F50BB" w:rsidP="000F50BB">
            <w:pPr>
              <w:widowControl/>
              <w:spacing w:line="500" w:lineRule="exact"/>
              <w:rPr>
                <w:rFonts w:eastAsia="微軟正黑體" w:cstheme="minorHAnsi"/>
                <w:szCs w:val="24"/>
              </w:rPr>
            </w:pPr>
            <w:r w:rsidRPr="00F02179">
              <w:rPr>
                <w:rFonts w:eastAsia="微軟正黑體" w:cstheme="minorHAnsi"/>
                <w:szCs w:val="24"/>
              </w:rPr>
              <w:t>3.</w:t>
            </w:r>
            <w:r w:rsidRPr="00F02179">
              <w:rPr>
                <w:rFonts w:eastAsia="微軟正黑體" w:cstheme="minorHAnsi"/>
                <w:szCs w:val="24"/>
              </w:rPr>
              <w:t>新增清償處理</w:t>
            </w:r>
          </w:p>
          <w:p w:rsidR="00F3316D" w:rsidRPr="00F02179" w:rsidRDefault="00F3316D" w:rsidP="00F3316D">
            <w:pPr>
              <w:widowControl/>
              <w:spacing w:line="500" w:lineRule="exact"/>
              <w:ind w:left="103" w:firstLine="0"/>
              <w:rPr>
                <w:rFonts w:eastAsia="微軟正黑體" w:cstheme="minorHAnsi"/>
                <w:szCs w:val="24"/>
              </w:rPr>
            </w:pPr>
            <w:r w:rsidRPr="00F02179">
              <w:rPr>
                <w:rFonts w:eastAsia="微軟正黑體" w:cstheme="minorHAnsi"/>
                <w:szCs w:val="24"/>
              </w:rPr>
              <w:t xml:space="preserve">4. </w:t>
            </w:r>
            <w:r w:rsidRPr="00F02179">
              <w:rPr>
                <w:rFonts w:eastAsia="微軟正黑體" w:cstheme="minorHAnsi"/>
                <w:szCs w:val="24"/>
              </w:rPr>
              <w:t>新增交易：列印綜存臨時對帳單</w:t>
            </w:r>
          </w:p>
          <w:p w:rsidR="00F3316D" w:rsidRPr="00F02179" w:rsidRDefault="00F3316D" w:rsidP="00F3316D">
            <w:pPr>
              <w:widowControl/>
              <w:spacing w:line="500" w:lineRule="exact"/>
              <w:ind w:left="103" w:firstLine="0"/>
              <w:rPr>
                <w:rFonts w:eastAsia="微軟正黑體" w:cstheme="minorHAnsi"/>
                <w:szCs w:val="24"/>
              </w:rPr>
            </w:pPr>
            <w:r w:rsidRPr="00F02179">
              <w:rPr>
                <w:rFonts w:eastAsia="微軟正黑體" w:cstheme="minorHAnsi"/>
                <w:szCs w:val="24"/>
              </w:rPr>
              <w:t xml:space="preserve">5. </w:t>
            </w:r>
            <w:r w:rsidRPr="00F02179">
              <w:rPr>
                <w:rFonts w:eastAsia="微軟正黑體" w:cstheme="minorHAnsi"/>
                <w:szCs w:val="24"/>
              </w:rPr>
              <w:t>修改網路承作議價定期性存款</w:t>
            </w:r>
            <w:r w:rsidRPr="00F02179">
              <w:rPr>
                <w:rFonts w:eastAsia="微軟正黑體" w:cstheme="minorHAnsi"/>
                <w:szCs w:val="24"/>
              </w:rPr>
              <w:t xml:space="preserve"> ID </w:t>
            </w:r>
            <w:r w:rsidRPr="00F02179">
              <w:rPr>
                <w:rFonts w:eastAsia="微軟正黑體" w:cstheme="minorHAnsi"/>
                <w:szCs w:val="24"/>
              </w:rPr>
              <w:t>層檢核</w:t>
            </w:r>
          </w:p>
          <w:p w:rsidR="00F3316D" w:rsidRPr="00F02179" w:rsidRDefault="00F3316D" w:rsidP="00F3316D">
            <w:pPr>
              <w:widowControl/>
              <w:spacing w:line="500" w:lineRule="exact"/>
              <w:ind w:left="103" w:firstLine="0"/>
              <w:rPr>
                <w:rFonts w:eastAsia="微軟正黑體" w:cstheme="minorHAnsi"/>
                <w:szCs w:val="24"/>
              </w:rPr>
            </w:pPr>
            <w:r w:rsidRPr="00F02179">
              <w:rPr>
                <w:rFonts w:eastAsia="微軟正黑體" w:cstheme="minorHAnsi"/>
                <w:szCs w:val="24"/>
              </w:rPr>
              <w:t xml:space="preserve">6. </w:t>
            </w:r>
            <w:r w:rsidRPr="00F02179">
              <w:rPr>
                <w:rFonts w:eastAsia="微軟正黑體" w:cstheme="minorHAnsi"/>
                <w:szCs w:val="24"/>
              </w:rPr>
              <w:t>修改</w:t>
            </w:r>
            <w:r w:rsidRPr="00F02179">
              <w:rPr>
                <w:rFonts w:eastAsia="微軟正黑體" w:cstheme="minorHAnsi"/>
                <w:szCs w:val="24"/>
              </w:rPr>
              <w:t xml:space="preserve"> 2.3.11 </w:t>
            </w:r>
            <w:r w:rsidRPr="00F02179">
              <w:rPr>
                <w:rFonts w:eastAsia="微軟正黑體" w:cstheme="minorHAnsi"/>
                <w:szCs w:val="24"/>
              </w:rPr>
              <w:t>列印查詢定存對帳單</w:t>
            </w:r>
            <w:r w:rsidRPr="00F02179">
              <w:rPr>
                <w:rFonts w:eastAsia="微軟正黑體" w:cstheme="minorHAnsi"/>
                <w:szCs w:val="24"/>
              </w:rPr>
              <w:t>/</w:t>
            </w:r>
            <w:r w:rsidRPr="00F02179">
              <w:rPr>
                <w:rFonts w:eastAsia="微軟正黑體" w:cstheme="minorHAnsi"/>
                <w:szCs w:val="24"/>
              </w:rPr>
              <w:t>試算利息：文件列印</w:t>
            </w:r>
            <w:r w:rsidRPr="00F02179">
              <w:rPr>
                <w:rFonts w:eastAsia="微軟正黑體" w:cstheme="minorHAnsi"/>
                <w:szCs w:val="24"/>
              </w:rPr>
              <w:t xml:space="preserve"> (</w:t>
            </w:r>
            <w:r w:rsidRPr="00F02179">
              <w:rPr>
                <w:rFonts w:eastAsia="微軟正黑體" w:cstheme="minorHAnsi"/>
                <w:szCs w:val="24"/>
              </w:rPr>
              <w:t>定存客戶對帳單</w:t>
            </w:r>
            <w:r w:rsidRPr="00F02179">
              <w:rPr>
                <w:rFonts w:eastAsia="微軟正黑體" w:cstheme="minorHAnsi"/>
                <w:szCs w:val="24"/>
              </w:rPr>
              <w:t>/</w:t>
            </w:r>
            <w:r w:rsidRPr="00F02179">
              <w:rPr>
                <w:rFonts w:eastAsia="微軟正黑體" w:cstheme="minorHAnsi"/>
                <w:szCs w:val="24"/>
              </w:rPr>
              <w:t>利息計算書</w:t>
            </w:r>
            <w:r w:rsidRPr="00F02179">
              <w:rPr>
                <w:rFonts w:eastAsia="微軟正黑體" w:cstheme="minorHAnsi"/>
                <w:szCs w:val="24"/>
              </w:rPr>
              <w:t>/</w:t>
            </w:r>
            <w:r w:rsidRPr="00F02179">
              <w:rPr>
                <w:rFonts w:eastAsia="微軟正黑體" w:cstheme="minorHAnsi"/>
                <w:szCs w:val="24"/>
              </w:rPr>
              <w:t>利息給付明細</w:t>
            </w:r>
            <w:r w:rsidRPr="00F02179">
              <w:rPr>
                <w:rFonts w:eastAsia="微軟正黑體" w:cstheme="minorHAnsi"/>
                <w:szCs w:val="24"/>
              </w:rPr>
              <w:t>)</w:t>
            </w:r>
          </w:p>
          <w:p w:rsidR="00F3316D" w:rsidRPr="00F02179" w:rsidRDefault="00F3316D" w:rsidP="00F3316D">
            <w:pPr>
              <w:widowControl/>
              <w:spacing w:line="500" w:lineRule="exact"/>
              <w:ind w:left="103" w:firstLine="0"/>
              <w:rPr>
                <w:rFonts w:eastAsia="微軟正黑體" w:cstheme="minorHAnsi"/>
                <w:szCs w:val="24"/>
              </w:rPr>
            </w:pPr>
            <w:r w:rsidRPr="00F02179">
              <w:rPr>
                <w:rFonts w:eastAsia="微軟正黑體" w:cstheme="minorHAnsi"/>
                <w:szCs w:val="24"/>
              </w:rPr>
              <w:t xml:space="preserve">7. </w:t>
            </w:r>
            <w:r w:rsidRPr="00F02179">
              <w:rPr>
                <w:rFonts w:eastAsia="微軟正黑體" w:cstheme="minorHAnsi"/>
                <w:szCs w:val="24"/>
              </w:rPr>
              <w:t>修改</w:t>
            </w:r>
            <w:r w:rsidRPr="00F02179">
              <w:rPr>
                <w:rFonts w:eastAsia="微軟正黑體" w:cstheme="minorHAnsi"/>
                <w:szCs w:val="24"/>
              </w:rPr>
              <w:t xml:space="preserve"> 2.3.11 </w:t>
            </w:r>
            <w:r w:rsidRPr="00F02179">
              <w:rPr>
                <w:rFonts w:eastAsia="微軟正黑體" w:cstheme="minorHAnsi"/>
                <w:szCs w:val="24"/>
              </w:rPr>
              <w:t>列印查詢定存對帳單</w:t>
            </w:r>
            <w:r w:rsidRPr="00F02179">
              <w:rPr>
                <w:rFonts w:eastAsia="微軟正黑體" w:cstheme="minorHAnsi"/>
                <w:szCs w:val="24"/>
              </w:rPr>
              <w:t>/</w:t>
            </w:r>
            <w:r w:rsidRPr="00F02179">
              <w:rPr>
                <w:rFonts w:eastAsia="微軟正黑體" w:cstheme="minorHAnsi"/>
                <w:szCs w:val="24"/>
              </w:rPr>
              <w:t>試算利息：查詢功能</w:t>
            </w:r>
            <w:r w:rsidRPr="00F02179">
              <w:rPr>
                <w:rFonts w:eastAsia="微軟正黑體" w:cstheme="minorHAnsi"/>
                <w:szCs w:val="24"/>
              </w:rPr>
              <w:t xml:space="preserve"> (2) </w:t>
            </w:r>
            <w:r w:rsidRPr="00F02179">
              <w:rPr>
                <w:rFonts w:eastAsia="微軟正黑體" w:cstheme="minorHAnsi"/>
                <w:szCs w:val="24"/>
              </w:rPr>
              <w:t>開放可單獨查詢定存帳號</w:t>
            </w:r>
            <w:r w:rsidRPr="00F02179">
              <w:rPr>
                <w:rFonts w:eastAsia="微軟正黑體" w:cstheme="minorHAnsi"/>
                <w:szCs w:val="24"/>
              </w:rPr>
              <w:t>&amp;</w:t>
            </w:r>
            <w:r w:rsidRPr="00F02179">
              <w:rPr>
                <w:rFonts w:eastAsia="微軟正黑體" w:cstheme="minorHAnsi"/>
                <w:szCs w:val="24"/>
              </w:rPr>
              <w:t>維持既有之綜存主帳號歸戶查詢</w:t>
            </w:r>
          </w:p>
          <w:p w:rsidR="00F3316D" w:rsidRPr="00F02179" w:rsidRDefault="00F3316D" w:rsidP="000F50BB">
            <w:pPr>
              <w:widowControl/>
              <w:spacing w:line="500" w:lineRule="exact"/>
              <w:rPr>
                <w:rFonts w:eastAsia="微軟正黑體" w:cstheme="minorHAnsi"/>
                <w:szCs w:val="24"/>
              </w:rPr>
            </w:pPr>
          </w:p>
        </w:tc>
        <w:tc>
          <w:tcPr>
            <w:tcW w:w="1732" w:type="dxa"/>
            <w:tcBorders>
              <w:top w:val="single" w:sz="6" w:space="0" w:color="auto"/>
              <w:left w:val="single" w:sz="6" w:space="0" w:color="auto"/>
              <w:bottom w:val="single" w:sz="6" w:space="0" w:color="auto"/>
              <w:right w:val="single" w:sz="6" w:space="0" w:color="auto"/>
            </w:tcBorders>
          </w:tcPr>
          <w:p w:rsidR="007360DE" w:rsidRPr="00F02179" w:rsidRDefault="002F36AC" w:rsidP="007360DE">
            <w:pPr>
              <w:widowControl/>
              <w:spacing w:line="500" w:lineRule="exact"/>
              <w:ind w:left="0" w:firstLine="0"/>
              <w:rPr>
                <w:rFonts w:eastAsia="微軟正黑體" w:cstheme="minorHAnsi"/>
                <w:szCs w:val="24"/>
              </w:rPr>
            </w:pPr>
            <w:r w:rsidRPr="00F02179">
              <w:rPr>
                <w:rFonts w:eastAsia="微軟正黑體" w:cstheme="minorHAnsi"/>
                <w:szCs w:val="24"/>
              </w:rPr>
              <w:t>V1.2</w:t>
            </w:r>
          </w:p>
        </w:tc>
      </w:tr>
      <w:tr w:rsidR="00660DE9"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660DE9" w:rsidRPr="00F02179" w:rsidRDefault="00660DE9" w:rsidP="00660DE9">
            <w:pPr>
              <w:widowControl/>
              <w:spacing w:line="500" w:lineRule="exact"/>
              <w:ind w:left="0" w:firstLine="0"/>
              <w:rPr>
                <w:rFonts w:eastAsia="微軟正黑體" w:cstheme="minorHAnsi"/>
                <w:szCs w:val="24"/>
              </w:rPr>
            </w:pPr>
            <w:r w:rsidRPr="00F02179">
              <w:rPr>
                <w:rFonts w:eastAsia="微軟正黑體" w:cstheme="minorHAnsi"/>
                <w:szCs w:val="24"/>
              </w:rPr>
              <w:t>2023/11/13</w:t>
            </w:r>
          </w:p>
        </w:tc>
        <w:tc>
          <w:tcPr>
            <w:tcW w:w="1985" w:type="dxa"/>
            <w:tcBorders>
              <w:top w:val="single" w:sz="6" w:space="0" w:color="auto"/>
              <w:left w:val="single" w:sz="6" w:space="0" w:color="auto"/>
              <w:bottom w:val="single" w:sz="6" w:space="0" w:color="auto"/>
              <w:right w:val="single" w:sz="6" w:space="0" w:color="auto"/>
            </w:tcBorders>
          </w:tcPr>
          <w:p w:rsidR="00660DE9" w:rsidRPr="00F02179" w:rsidRDefault="00660DE9" w:rsidP="00660DE9">
            <w:pPr>
              <w:widowControl/>
              <w:spacing w:line="500" w:lineRule="exact"/>
              <w:ind w:left="0" w:firstLine="0"/>
              <w:rPr>
                <w:rFonts w:eastAsia="微軟正黑體" w:cstheme="minorHAnsi"/>
                <w:szCs w:val="24"/>
              </w:rPr>
            </w:pPr>
            <w:r w:rsidRPr="00F02179">
              <w:rPr>
                <w:rFonts w:eastAsia="微軟正黑體" w:cstheme="minorHAnsi"/>
                <w:szCs w:val="24"/>
              </w:rPr>
              <w:t>第</w:t>
            </w:r>
            <w:r w:rsidRPr="00F02179">
              <w:rPr>
                <w:rFonts w:eastAsia="微軟正黑體" w:cstheme="minorHAnsi"/>
                <w:szCs w:val="24"/>
              </w:rPr>
              <w:t>1.3</w:t>
            </w:r>
            <w:r w:rsidRPr="00F02179">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660DE9" w:rsidRPr="00F02179" w:rsidRDefault="00660DE9" w:rsidP="00660DE9">
            <w:pPr>
              <w:widowControl/>
              <w:spacing w:line="500" w:lineRule="exact"/>
              <w:ind w:left="0" w:firstLine="0"/>
              <w:rPr>
                <w:rFonts w:eastAsia="微軟正黑體" w:cstheme="minorHAnsi"/>
                <w:szCs w:val="24"/>
              </w:rPr>
            </w:pPr>
            <w:r w:rsidRPr="00F02179">
              <w:rPr>
                <w:rFonts w:eastAsia="微軟正黑體" w:cstheme="minorHAnsi"/>
                <w:szCs w:val="24"/>
              </w:rPr>
              <w:t>無調整，僅更新版號與上冊統一。</w:t>
            </w:r>
          </w:p>
        </w:tc>
        <w:tc>
          <w:tcPr>
            <w:tcW w:w="1732" w:type="dxa"/>
            <w:tcBorders>
              <w:top w:val="single" w:sz="6" w:space="0" w:color="auto"/>
              <w:left w:val="single" w:sz="6" w:space="0" w:color="auto"/>
              <w:bottom w:val="single" w:sz="6" w:space="0" w:color="auto"/>
              <w:right w:val="single" w:sz="6" w:space="0" w:color="auto"/>
            </w:tcBorders>
          </w:tcPr>
          <w:p w:rsidR="00660DE9" w:rsidRPr="00F02179" w:rsidRDefault="00660DE9" w:rsidP="00660DE9">
            <w:pPr>
              <w:widowControl/>
              <w:spacing w:line="500" w:lineRule="exact"/>
              <w:ind w:left="0" w:firstLine="0"/>
              <w:rPr>
                <w:rFonts w:eastAsia="微軟正黑體" w:cstheme="minorHAnsi"/>
                <w:szCs w:val="24"/>
              </w:rPr>
            </w:pPr>
            <w:r w:rsidRPr="00F02179">
              <w:rPr>
                <w:rFonts w:eastAsia="微軟正黑體" w:cstheme="minorHAnsi"/>
                <w:szCs w:val="24"/>
              </w:rPr>
              <w:t>V1.3</w:t>
            </w:r>
          </w:p>
        </w:tc>
      </w:tr>
      <w:tr w:rsidR="00660DE9"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660DE9" w:rsidRPr="00F02179" w:rsidRDefault="00EF4ADF" w:rsidP="00660DE9">
            <w:pPr>
              <w:widowControl/>
              <w:spacing w:line="500" w:lineRule="exact"/>
              <w:ind w:left="0" w:firstLine="0"/>
              <w:rPr>
                <w:rFonts w:eastAsia="微軟正黑體" w:cstheme="minorHAnsi"/>
                <w:szCs w:val="24"/>
              </w:rPr>
            </w:pPr>
            <w:r w:rsidRPr="00F02179">
              <w:rPr>
                <w:rFonts w:eastAsia="微軟正黑體" w:cstheme="minorHAnsi"/>
                <w:szCs w:val="24"/>
              </w:rPr>
              <w:lastRenderedPageBreak/>
              <w:t>2023/12/1</w:t>
            </w:r>
            <w:r w:rsidR="008B5ECF" w:rsidRPr="00F02179">
              <w:rPr>
                <w:rFonts w:eastAsia="微軟正黑體" w:cstheme="minorHAnsi"/>
                <w:szCs w:val="24"/>
              </w:rPr>
              <w:t>5</w:t>
            </w:r>
          </w:p>
        </w:tc>
        <w:tc>
          <w:tcPr>
            <w:tcW w:w="1985" w:type="dxa"/>
            <w:tcBorders>
              <w:top w:val="single" w:sz="6" w:space="0" w:color="auto"/>
              <w:left w:val="single" w:sz="6" w:space="0" w:color="auto"/>
              <w:bottom w:val="single" w:sz="6" w:space="0" w:color="auto"/>
              <w:right w:val="single" w:sz="6" w:space="0" w:color="auto"/>
            </w:tcBorders>
          </w:tcPr>
          <w:p w:rsidR="00660DE9" w:rsidRPr="00F02179" w:rsidRDefault="00EF4ADF" w:rsidP="00660DE9">
            <w:pPr>
              <w:widowControl/>
              <w:spacing w:line="500" w:lineRule="exact"/>
              <w:ind w:left="0" w:firstLine="0"/>
              <w:rPr>
                <w:rFonts w:eastAsia="微軟正黑體" w:cstheme="minorHAnsi"/>
                <w:szCs w:val="24"/>
              </w:rPr>
            </w:pPr>
            <w:r w:rsidRPr="00F02179">
              <w:rPr>
                <w:rFonts w:eastAsia="微軟正黑體" w:cstheme="minorHAnsi"/>
                <w:szCs w:val="24"/>
              </w:rPr>
              <w:t>第</w:t>
            </w:r>
            <w:r w:rsidR="008B5ECF" w:rsidRPr="00F02179">
              <w:rPr>
                <w:rFonts w:eastAsia="微軟正黑體" w:cstheme="minorHAnsi"/>
                <w:szCs w:val="24"/>
              </w:rPr>
              <w:t>2.0</w:t>
            </w:r>
            <w:r w:rsidRPr="00F02179">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660DE9"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1.</w:t>
            </w:r>
            <w:r w:rsidR="00EF4ADF" w:rsidRPr="00F02179">
              <w:rPr>
                <w:rFonts w:eastAsia="微軟正黑體" w:cstheme="minorHAnsi"/>
                <w:szCs w:val="24"/>
              </w:rPr>
              <w:t>新增網路承做議價定存</w:t>
            </w:r>
            <w:r w:rsidR="00EF4ADF" w:rsidRPr="00F02179">
              <w:rPr>
                <w:rFonts w:eastAsia="微軟正黑體" w:cstheme="minorHAnsi"/>
                <w:szCs w:val="24"/>
              </w:rPr>
              <w:t xml:space="preserve"> NTQ1 </w:t>
            </w:r>
            <w:r w:rsidR="00EF4ADF" w:rsidRPr="00F02179">
              <w:rPr>
                <w:rFonts w:eastAsia="微軟正黑體" w:cstheme="minorHAnsi"/>
                <w:szCs w:val="24"/>
              </w:rPr>
              <w:t>中的議價分行欄位，並補充說明網銀議價定存之查詢流程</w:t>
            </w:r>
          </w:p>
          <w:p w:rsidR="00B81608" w:rsidRPr="00F02179" w:rsidRDefault="00B81608" w:rsidP="00660DE9">
            <w:pPr>
              <w:widowControl/>
              <w:spacing w:line="500" w:lineRule="exact"/>
              <w:ind w:left="0" w:firstLine="0"/>
              <w:rPr>
                <w:rFonts w:eastAsia="微軟正黑體" w:cstheme="minorHAnsi"/>
                <w:szCs w:val="24"/>
              </w:rPr>
            </w:pPr>
            <w:r w:rsidRPr="00F02179">
              <w:rPr>
                <w:rFonts w:eastAsia="微軟正黑體" w:cstheme="minorHAnsi"/>
                <w:szCs w:val="24"/>
              </w:rPr>
              <w:t>新增</w:t>
            </w:r>
            <w:r w:rsidRPr="00F02179">
              <w:rPr>
                <w:rFonts w:eastAsia="微軟正黑體" w:cstheme="minorHAnsi"/>
                <w:szCs w:val="24"/>
              </w:rPr>
              <w:t xml:space="preserve">2.3.11 </w:t>
            </w:r>
            <w:r w:rsidRPr="00F02179">
              <w:rPr>
                <w:rFonts w:eastAsia="微軟正黑體" w:cstheme="minorHAnsi"/>
                <w:szCs w:val="24"/>
              </w:rPr>
              <w:t>列印查詢定存對帳單</w:t>
            </w:r>
            <w:r w:rsidRPr="00F02179">
              <w:rPr>
                <w:rFonts w:eastAsia="微軟正黑體" w:cstheme="minorHAnsi"/>
                <w:szCs w:val="24"/>
              </w:rPr>
              <w:t>/</w:t>
            </w:r>
            <w:r w:rsidRPr="00F02179">
              <w:rPr>
                <w:rFonts w:eastAsia="微軟正黑體" w:cstheme="minorHAnsi"/>
                <w:szCs w:val="24"/>
              </w:rPr>
              <w:t>試算利息：印另</w:t>
            </w:r>
            <w:r w:rsidRPr="00F02179">
              <w:rPr>
                <w:rFonts w:eastAsia="微軟正黑體" w:cstheme="minorHAnsi"/>
                <w:szCs w:val="24"/>
              </w:rPr>
              <w:t>/</w:t>
            </w:r>
            <w:r w:rsidRPr="00F02179">
              <w:rPr>
                <w:rFonts w:eastAsia="微軟正黑體" w:cstheme="minorHAnsi"/>
                <w:szCs w:val="24"/>
              </w:rPr>
              <w:t>鑑帳號、基本資料查詢欄位、報表欄位名稱</w:t>
            </w:r>
            <w:r w:rsidRPr="00F02179">
              <w:rPr>
                <w:rFonts w:eastAsia="微軟正黑體" w:cstheme="minorHAnsi"/>
                <w:szCs w:val="24"/>
              </w:rPr>
              <w:t>/</w:t>
            </w:r>
            <w:r w:rsidRPr="00F02179">
              <w:rPr>
                <w:rFonts w:eastAsia="微軟正黑體" w:cstheme="minorHAnsi"/>
                <w:szCs w:val="24"/>
              </w:rPr>
              <w:t>欄位調整</w:t>
            </w:r>
          </w:p>
          <w:p w:rsidR="00DF5990"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2.</w:t>
            </w:r>
            <w:r w:rsidRPr="00F02179">
              <w:rPr>
                <w:rFonts w:eastAsia="微軟正黑體" w:cstheme="minorHAnsi"/>
                <w:szCs w:val="24"/>
              </w:rPr>
              <w:t>調整</w:t>
            </w:r>
            <w:r w:rsidRPr="00F02179">
              <w:rPr>
                <w:rFonts w:eastAsia="微軟正黑體" w:cstheme="minorHAnsi"/>
                <w:szCs w:val="24"/>
              </w:rPr>
              <w:t xml:space="preserve">2.3.9 </w:t>
            </w:r>
            <w:r w:rsidRPr="00F02179">
              <w:rPr>
                <w:rFonts w:eastAsia="微軟正黑體" w:cstheme="minorHAnsi"/>
                <w:szCs w:val="24"/>
              </w:rPr>
              <w:t>台外幣帳戶查詢</w:t>
            </w:r>
          </w:p>
          <w:p w:rsidR="00DF5990"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3.</w:t>
            </w:r>
            <w:r w:rsidRPr="00F02179">
              <w:rPr>
                <w:rFonts w:eastAsia="微軟正黑體" w:cstheme="minorHAnsi"/>
                <w:szCs w:val="24"/>
              </w:rPr>
              <w:t>調整</w:t>
            </w:r>
            <w:r w:rsidRPr="00F02179">
              <w:rPr>
                <w:rFonts w:eastAsia="微軟正黑體" w:cstheme="minorHAnsi"/>
                <w:szCs w:val="24"/>
              </w:rPr>
              <w:t>2.3.10 MT940</w:t>
            </w:r>
            <w:r w:rsidRPr="00F02179">
              <w:rPr>
                <w:rFonts w:eastAsia="微軟正黑體" w:cstheme="minorHAnsi"/>
                <w:szCs w:val="24"/>
              </w:rPr>
              <w:t>對帳單</w:t>
            </w:r>
          </w:p>
          <w:p w:rsidR="00DF5990"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4.</w:t>
            </w:r>
            <w:r w:rsidRPr="00F02179">
              <w:rPr>
                <w:rFonts w:eastAsia="微軟正黑體" w:cstheme="minorHAnsi"/>
                <w:szCs w:val="24"/>
              </w:rPr>
              <w:t>調整</w:t>
            </w:r>
            <w:r w:rsidRPr="00F02179">
              <w:rPr>
                <w:rFonts w:eastAsia="微軟正黑體" w:cstheme="minorHAnsi"/>
                <w:szCs w:val="24"/>
              </w:rPr>
              <w:t>2.3.12</w:t>
            </w:r>
            <w:r w:rsidRPr="00F02179">
              <w:rPr>
                <w:rFonts w:eastAsia="微軟正黑體" w:cstheme="minorHAnsi"/>
                <w:szCs w:val="24"/>
              </w:rPr>
              <w:t>對帳單</w:t>
            </w:r>
          </w:p>
          <w:p w:rsidR="00DF5990"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5.</w:t>
            </w:r>
            <w:r w:rsidRPr="00F02179">
              <w:rPr>
                <w:rFonts w:eastAsia="微軟正黑體" w:cstheme="minorHAnsi"/>
                <w:szCs w:val="24"/>
              </w:rPr>
              <w:t>調整</w:t>
            </w:r>
            <w:r w:rsidRPr="00F02179">
              <w:rPr>
                <w:rFonts w:eastAsia="微軟正黑體" w:cstheme="minorHAnsi"/>
                <w:szCs w:val="24"/>
              </w:rPr>
              <w:t>2.3.14</w:t>
            </w:r>
            <w:r w:rsidRPr="00F02179">
              <w:rPr>
                <w:rFonts w:eastAsia="微軟正黑體" w:cstheme="minorHAnsi"/>
                <w:szCs w:val="24"/>
              </w:rPr>
              <w:t>退票處理</w:t>
            </w:r>
          </w:p>
          <w:p w:rsidR="00DF5990"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6.</w:t>
            </w:r>
            <w:r w:rsidRPr="00F02179">
              <w:rPr>
                <w:rFonts w:eastAsia="微軟正黑體" w:cstheme="minorHAnsi"/>
                <w:szCs w:val="24"/>
              </w:rPr>
              <w:t>調整</w:t>
            </w:r>
            <w:r w:rsidRPr="00F02179">
              <w:rPr>
                <w:rFonts w:eastAsia="微軟正黑體" w:cstheme="minorHAnsi"/>
                <w:szCs w:val="24"/>
              </w:rPr>
              <w:t>2.3.15</w:t>
            </w:r>
            <w:r w:rsidRPr="00F02179">
              <w:rPr>
                <w:rFonts w:eastAsia="微軟正黑體" w:cstheme="minorHAnsi"/>
                <w:szCs w:val="24"/>
              </w:rPr>
              <w:t>清償註記</w:t>
            </w:r>
          </w:p>
          <w:p w:rsidR="00DF5990" w:rsidRPr="00F02179" w:rsidRDefault="00DF5990" w:rsidP="00660DE9">
            <w:pPr>
              <w:widowControl/>
              <w:spacing w:line="500" w:lineRule="exact"/>
              <w:ind w:left="0" w:firstLine="0"/>
              <w:rPr>
                <w:rFonts w:eastAsia="微軟正黑體" w:cstheme="minorHAnsi"/>
                <w:szCs w:val="24"/>
              </w:rPr>
            </w:pPr>
            <w:r w:rsidRPr="00F02179">
              <w:rPr>
                <w:rFonts w:eastAsia="微軟正黑體" w:cstheme="minorHAnsi"/>
                <w:szCs w:val="24"/>
              </w:rPr>
              <w:t>7.</w:t>
            </w:r>
            <w:r w:rsidRPr="00F02179">
              <w:rPr>
                <w:rFonts w:eastAsia="微軟正黑體" w:cstheme="minorHAnsi"/>
                <w:szCs w:val="24"/>
              </w:rPr>
              <w:t>調整</w:t>
            </w:r>
            <w:r w:rsidRPr="00F02179">
              <w:rPr>
                <w:rFonts w:eastAsia="微軟正黑體" w:cstheme="minorHAnsi"/>
                <w:szCs w:val="24"/>
              </w:rPr>
              <w:t>2.3.20 AML(1197)/</w:t>
            </w:r>
            <w:r w:rsidRPr="00F02179">
              <w:rPr>
                <w:rFonts w:eastAsia="微軟正黑體" w:cstheme="minorHAnsi"/>
                <w:szCs w:val="24"/>
              </w:rPr>
              <w:t>個資</w:t>
            </w:r>
          </w:p>
        </w:tc>
        <w:tc>
          <w:tcPr>
            <w:tcW w:w="1732" w:type="dxa"/>
            <w:tcBorders>
              <w:top w:val="single" w:sz="6" w:space="0" w:color="auto"/>
              <w:left w:val="single" w:sz="6" w:space="0" w:color="auto"/>
              <w:bottom w:val="single" w:sz="6" w:space="0" w:color="auto"/>
              <w:right w:val="single" w:sz="6" w:space="0" w:color="auto"/>
            </w:tcBorders>
          </w:tcPr>
          <w:p w:rsidR="00660DE9" w:rsidRPr="00F02179" w:rsidRDefault="00EF4ADF" w:rsidP="00660DE9">
            <w:pPr>
              <w:widowControl/>
              <w:spacing w:line="500" w:lineRule="exact"/>
              <w:ind w:left="0" w:firstLine="0"/>
              <w:rPr>
                <w:rFonts w:eastAsia="微軟正黑體" w:cstheme="minorHAnsi"/>
                <w:szCs w:val="24"/>
              </w:rPr>
            </w:pPr>
            <w:r w:rsidRPr="00F02179">
              <w:rPr>
                <w:rFonts w:eastAsia="微軟正黑體" w:cstheme="minorHAnsi"/>
                <w:szCs w:val="24"/>
              </w:rPr>
              <w:t>V</w:t>
            </w:r>
            <w:r w:rsidR="008B5ECF" w:rsidRPr="00F02179">
              <w:rPr>
                <w:rFonts w:eastAsia="微軟正黑體" w:cstheme="minorHAnsi"/>
                <w:szCs w:val="24"/>
              </w:rPr>
              <w:t>2.0</w:t>
            </w:r>
          </w:p>
        </w:tc>
      </w:tr>
      <w:tr w:rsidR="007622A9"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7622A9" w:rsidRPr="00F02179" w:rsidRDefault="007622A9" w:rsidP="007622A9">
            <w:pPr>
              <w:widowControl/>
              <w:spacing w:line="500" w:lineRule="exact"/>
              <w:ind w:left="0" w:firstLine="0"/>
              <w:rPr>
                <w:rFonts w:eastAsia="微軟正黑體" w:cstheme="minorHAnsi"/>
                <w:szCs w:val="24"/>
              </w:rPr>
            </w:pPr>
            <w:r w:rsidRPr="00F02179">
              <w:rPr>
                <w:rFonts w:eastAsia="微軟正黑體" w:cstheme="minorHAnsi"/>
                <w:szCs w:val="24"/>
              </w:rPr>
              <w:t>2023/12/26</w:t>
            </w:r>
          </w:p>
        </w:tc>
        <w:tc>
          <w:tcPr>
            <w:tcW w:w="1985" w:type="dxa"/>
            <w:tcBorders>
              <w:top w:val="single" w:sz="6" w:space="0" w:color="auto"/>
              <w:left w:val="single" w:sz="6" w:space="0" w:color="auto"/>
              <w:bottom w:val="single" w:sz="6" w:space="0" w:color="auto"/>
              <w:right w:val="single" w:sz="6" w:space="0" w:color="auto"/>
            </w:tcBorders>
          </w:tcPr>
          <w:p w:rsidR="007622A9" w:rsidRPr="00F02179" w:rsidRDefault="007622A9" w:rsidP="007622A9">
            <w:pPr>
              <w:widowControl/>
              <w:spacing w:line="500" w:lineRule="exact"/>
              <w:ind w:left="0" w:firstLine="0"/>
              <w:rPr>
                <w:rFonts w:eastAsia="微軟正黑體" w:cstheme="minorHAnsi"/>
                <w:szCs w:val="24"/>
              </w:rPr>
            </w:pPr>
            <w:r w:rsidRPr="00F02179">
              <w:rPr>
                <w:rFonts w:eastAsia="微軟正黑體" w:cstheme="minorHAnsi"/>
                <w:szCs w:val="24"/>
              </w:rPr>
              <w:t>第</w:t>
            </w:r>
            <w:r w:rsidRPr="00F02179">
              <w:rPr>
                <w:rFonts w:eastAsia="微軟正黑體" w:cstheme="minorHAnsi"/>
                <w:szCs w:val="24"/>
              </w:rPr>
              <w:t>2.</w:t>
            </w:r>
            <w:r w:rsidR="00CF6C58" w:rsidRPr="00F02179">
              <w:rPr>
                <w:rFonts w:eastAsia="微軟正黑體" w:cstheme="minorHAnsi"/>
                <w:szCs w:val="24"/>
              </w:rPr>
              <w:t>0</w:t>
            </w:r>
            <w:r w:rsidRPr="00F02179">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7622A9" w:rsidRPr="00F02179" w:rsidRDefault="007622A9" w:rsidP="007622A9">
            <w:pPr>
              <w:widowControl/>
              <w:spacing w:line="500" w:lineRule="exact"/>
              <w:ind w:left="0" w:firstLine="0"/>
              <w:rPr>
                <w:rFonts w:eastAsia="微軟正黑體" w:cstheme="minorHAnsi"/>
                <w:szCs w:val="24"/>
              </w:rPr>
            </w:pPr>
            <w:r w:rsidRPr="00F02179">
              <w:rPr>
                <w:rFonts w:eastAsia="微軟正黑體" w:cstheme="minorHAnsi"/>
                <w:szCs w:val="24"/>
              </w:rPr>
              <w:t>修改</w:t>
            </w:r>
            <w:r w:rsidRPr="00F02179">
              <w:rPr>
                <w:rFonts w:eastAsia="微軟正黑體" w:cstheme="minorHAnsi"/>
                <w:szCs w:val="24"/>
              </w:rPr>
              <w:t xml:space="preserve"> SCSB/IBM </w:t>
            </w:r>
            <w:r w:rsidRPr="00F02179">
              <w:rPr>
                <w:rFonts w:eastAsia="微軟正黑體" w:cstheme="minorHAnsi"/>
                <w:szCs w:val="24"/>
              </w:rPr>
              <w:t>負責人</w:t>
            </w:r>
          </w:p>
        </w:tc>
        <w:tc>
          <w:tcPr>
            <w:tcW w:w="1732" w:type="dxa"/>
            <w:tcBorders>
              <w:top w:val="single" w:sz="6" w:space="0" w:color="auto"/>
              <w:left w:val="single" w:sz="6" w:space="0" w:color="auto"/>
              <w:bottom w:val="single" w:sz="6" w:space="0" w:color="auto"/>
              <w:right w:val="single" w:sz="6" w:space="0" w:color="auto"/>
            </w:tcBorders>
          </w:tcPr>
          <w:p w:rsidR="007622A9" w:rsidRPr="00F02179" w:rsidRDefault="007622A9" w:rsidP="007622A9">
            <w:pPr>
              <w:widowControl/>
              <w:spacing w:line="500" w:lineRule="exact"/>
              <w:ind w:left="0" w:firstLine="0"/>
              <w:rPr>
                <w:rFonts w:eastAsia="微軟正黑體" w:cstheme="minorHAnsi"/>
                <w:szCs w:val="24"/>
              </w:rPr>
            </w:pPr>
            <w:r w:rsidRPr="00F02179">
              <w:rPr>
                <w:rFonts w:eastAsia="微軟正黑體" w:cstheme="minorHAnsi"/>
                <w:szCs w:val="24"/>
              </w:rPr>
              <w:t>V2.</w:t>
            </w:r>
            <w:r w:rsidR="00CF6C58" w:rsidRPr="00F02179">
              <w:rPr>
                <w:rFonts w:eastAsia="微軟正黑體" w:cstheme="minorHAnsi"/>
                <w:szCs w:val="24"/>
              </w:rPr>
              <w:t>0</w:t>
            </w:r>
          </w:p>
        </w:tc>
      </w:tr>
      <w:tr w:rsidR="005A32EA"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5A32EA" w:rsidRPr="00F02179" w:rsidRDefault="005A32EA" w:rsidP="005A32EA">
            <w:pPr>
              <w:widowControl/>
              <w:spacing w:line="500" w:lineRule="exact"/>
              <w:ind w:left="0" w:firstLine="0"/>
              <w:rPr>
                <w:rFonts w:eastAsia="微軟正黑體" w:cstheme="minorHAnsi"/>
                <w:szCs w:val="24"/>
              </w:rPr>
            </w:pPr>
            <w:r w:rsidRPr="00F02179">
              <w:rPr>
                <w:rFonts w:eastAsia="微軟正黑體" w:cstheme="minorHAnsi"/>
                <w:szCs w:val="24"/>
              </w:rPr>
              <w:t>2024/0</w:t>
            </w:r>
            <w:r w:rsidR="000F6E5F">
              <w:rPr>
                <w:rFonts w:eastAsia="微軟正黑體" w:cstheme="minorHAnsi" w:hint="eastAsia"/>
                <w:szCs w:val="24"/>
              </w:rPr>
              <w:t>6</w:t>
            </w:r>
            <w:r w:rsidRPr="00F02179">
              <w:rPr>
                <w:rFonts w:eastAsia="微軟正黑體" w:cstheme="minorHAnsi"/>
                <w:szCs w:val="24"/>
              </w:rPr>
              <w:t>/</w:t>
            </w:r>
            <w:r w:rsidR="000F6E5F">
              <w:rPr>
                <w:rFonts w:eastAsia="微軟正黑體" w:cstheme="minorHAnsi" w:hint="eastAsia"/>
                <w:szCs w:val="24"/>
              </w:rPr>
              <w:t>1</w:t>
            </w:r>
            <w:r w:rsidRPr="00F02179">
              <w:rPr>
                <w:rFonts w:eastAsia="微軟正黑體" w:cstheme="minorHAnsi"/>
                <w:szCs w:val="24"/>
              </w:rPr>
              <w:t>7</w:t>
            </w:r>
          </w:p>
        </w:tc>
        <w:tc>
          <w:tcPr>
            <w:tcW w:w="1985" w:type="dxa"/>
            <w:tcBorders>
              <w:top w:val="single" w:sz="6" w:space="0" w:color="auto"/>
              <w:left w:val="single" w:sz="6" w:space="0" w:color="auto"/>
              <w:bottom w:val="single" w:sz="6" w:space="0" w:color="auto"/>
              <w:right w:val="single" w:sz="6" w:space="0" w:color="auto"/>
            </w:tcBorders>
          </w:tcPr>
          <w:p w:rsidR="005A32EA" w:rsidRPr="00F02179" w:rsidRDefault="005A32EA" w:rsidP="005A32EA">
            <w:pPr>
              <w:widowControl/>
              <w:spacing w:line="500" w:lineRule="exact"/>
              <w:ind w:left="0" w:firstLine="0"/>
              <w:rPr>
                <w:rFonts w:eastAsia="微軟正黑體" w:cstheme="minorHAnsi"/>
                <w:szCs w:val="24"/>
              </w:rPr>
            </w:pPr>
            <w:r w:rsidRPr="00F02179">
              <w:rPr>
                <w:rFonts w:eastAsia="微軟正黑體" w:cstheme="minorHAnsi"/>
                <w:szCs w:val="24"/>
              </w:rPr>
              <w:t>第</w:t>
            </w:r>
            <w:r w:rsidRPr="00F02179">
              <w:rPr>
                <w:rFonts w:eastAsia="微軟正黑體" w:cstheme="minorHAnsi"/>
                <w:szCs w:val="24"/>
              </w:rPr>
              <w:t>2.1</w:t>
            </w:r>
            <w:r w:rsidRPr="00F02179">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5A32EA" w:rsidRPr="00F02179" w:rsidRDefault="005A32EA" w:rsidP="005A32EA">
            <w:pPr>
              <w:widowControl/>
              <w:spacing w:line="500" w:lineRule="exact"/>
              <w:ind w:left="0" w:firstLine="0"/>
              <w:rPr>
                <w:rFonts w:eastAsia="微軟正黑體" w:cstheme="minorHAnsi"/>
                <w:szCs w:val="24"/>
              </w:rPr>
            </w:pPr>
            <w:r w:rsidRPr="00F02179">
              <w:rPr>
                <w:rFonts w:eastAsia="微軟正黑體" w:cstheme="minorHAnsi"/>
                <w:szCs w:val="24"/>
              </w:rPr>
              <w:t>新增</w:t>
            </w:r>
            <w:r w:rsidRPr="00F02179">
              <w:rPr>
                <w:rFonts w:eastAsia="微軟正黑體" w:cstheme="minorHAnsi"/>
                <w:szCs w:val="24"/>
              </w:rPr>
              <w:t xml:space="preserve"> CR </w:t>
            </w:r>
            <w:r w:rsidRPr="00F02179">
              <w:rPr>
                <w:rFonts w:eastAsia="微軟正黑體" w:cstheme="minorHAnsi"/>
                <w:szCs w:val="24"/>
              </w:rPr>
              <w:t>內容：</w:t>
            </w:r>
          </w:p>
          <w:p w:rsidR="001057AA" w:rsidRPr="00F02179" w:rsidRDefault="00405694" w:rsidP="005A32EA">
            <w:pPr>
              <w:widowControl/>
              <w:spacing w:line="500" w:lineRule="exact"/>
              <w:ind w:left="0" w:firstLine="0"/>
              <w:rPr>
                <w:rFonts w:eastAsia="微軟正黑體" w:cstheme="minorHAnsi"/>
                <w:szCs w:val="24"/>
              </w:rPr>
            </w:pPr>
            <w:r w:rsidRPr="00F02179">
              <w:rPr>
                <w:rFonts w:eastAsia="微軟正黑體" w:cstheme="minorHAnsi"/>
                <w:szCs w:val="24"/>
              </w:rPr>
              <w:t xml:space="preserve">2.3.9 </w:t>
            </w:r>
            <w:r w:rsidRPr="00F02179">
              <w:rPr>
                <w:rFonts w:eastAsia="微軟正黑體" w:cstheme="minorHAnsi"/>
                <w:szCs w:val="24"/>
              </w:rPr>
              <w:t>新增</w:t>
            </w:r>
            <w:r w:rsidRPr="00F02179">
              <w:rPr>
                <w:rFonts w:eastAsia="微軟正黑體" w:cstheme="minorHAnsi"/>
                <w:szCs w:val="24"/>
              </w:rPr>
              <w:t>OBU</w:t>
            </w:r>
            <w:r w:rsidRPr="00F02179">
              <w:rPr>
                <w:rFonts w:eastAsia="微軟正黑體" w:cstheme="minorHAnsi"/>
                <w:szCs w:val="24"/>
              </w:rPr>
              <w:t>歸戶查詢</w:t>
            </w:r>
          </w:p>
          <w:p w:rsidR="005A32EA" w:rsidRPr="00F02179" w:rsidRDefault="005A32EA" w:rsidP="005A32EA">
            <w:pPr>
              <w:widowControl/>
              <w:spacing w:line="500" w:lineRule="exact"/>
              <w:ind w:left="0" w:firstLine="0"/>
              <w:rPr>
                <w:rFonts w:eastAsia="微軟正黑體" w:cstheme="minorHAnsi"/>
                <w:szCs w:val="24"/>
              </w:rPr>
            </w:pPr>
            <w:r w:rsidRPr="00F02179">
              <w:rPr>
                <w:rFonts w:eastAsia="微軟正黑體" w:cstheme="minorHAnsi"/>
                <w:szCs w:val="24"/>
              </w:rPr>
              <w:t xml:space="preserve">2.3.27 </w:t>
            </w:r>
            <w:r w:rsidRPr="00F02179">
              <w:rPr>
                <w:rFonts w:eastAsia="微軟正黑體" w:cstheme="minorHAnsi"/>
                <w:szCs w:val="24"/>
              </w:rPr>
              <w:t>外幣聯行息</w:t>
            </w:r>
            <w:r w:rsidRPr="00F02179">
              <w:rPr>
                <w:rFonts w:eastAsia="微軟正黑體" w:cstheme="minorHAnsi"/>
                <w:szCs w:val="24"/>
              </w:rPr>
              <w:t>(</w:t>
            </w:r>
            <w:r w:rsidRPr="00F02179">
              <w:rPr>
                <w:rFonts w:eastAsia="微軟正黑體" w:cstheme="minorHAnsi"/>
                <w:szCs w:val="24"/>
              </w:rPr>
              <w:t>定存息</w:t>
            </w:r>
            <w:r w:rsidRPr="00F02179">
              <w:rPr>
                <w:rFonts w:eastAsia="微軟正黑體" w:cstheme="minorHAnsi"/>
                <w:szCs w:val="24"/>
              </w:rPr>
              <w:t>)</w:t>
            </w:r>
            <w:r w:rsidRPr="00F02179">
              <w:rPr>
                <w:rFonts w:eastAsia="微軟正黑體" w:cstheme="minorHAnsi"/>
                <w:szCs w:val="24"/>
              </w:rPr>
              <w:t>補貼出帳流程外幣定存議價維護</w:t>
            </w:r>
          </w:p>
          <w:p w:rsidR="005A32EA" w:rsidRPr="00F02179" w:rsidRDefault="005A32EA" w:rsidP="005A32EA">
            <w:pPr>
              <w:widowControl/>
              <w:spacing w:line="500" w:lineRule="exact"/>
              <w:ind w:left="0" w:firstLine="0"/>
              <w:rPr>
                <w:rFonts w:eastAsia="微軟正黑體" w:cstheme="minorHAnsi"/>
                <w:szCs w:val="24"/>
              </w:rPr>
            </w:pPr>
            <w:r w:rsidRPr="00F02179">
              <w:rPr>
                <w:rFonts w:eastAsia="微軟正黑體" w:cstheme="minorHAnsi"/>
                <w:szCs w:val="24"/>
              </w:rPr>
              <w:t>2.3.28</w:t>
            </w:r>
            <w:r w:rsidRPr="00F02179">
              <w:rPr>
                <w:rFonts w:eastAsia="微軟正黑體" w:cstheme="minorHAnsi"/>
                <w:szCs w:val="24"/>
              </w:rPr>
              <w:t>留存印鑑卡列印原因</w:t>
            </w:r>
          </w:p>
          <w:p w:rsidR="00405694" w:rsidRPr="00F02179" w:rsidRDefault="00405694" w:rsidP="005A32EA">
            <w:pPr>
              <w:widowControl/>
              <w:spacing w:line="500" w:lineRule="exact"/>
              <w:ind w:left="0" w:firstLine="0"/>
              <w:rPr>
                <w:rFonts w:eastAsia="微軟正黑體" w:cstheme="minorHAnsi"/>
                <w:szCs w:val="24"/>
              </w:rPr>
            </w:pPr>
            <w:r w:rsidRPr="00F02179">
              <w:rPr>
                <w:rFonts w:eastAsia="微軟正黑體" w:cstheme="minorHAnsi"/>
                <w:szCs w:val="24"/>
              </w:rPr>
              <w:t>2.3.29</w:t>
            </w:r>
            <w:r w:rsidRPr="00F02179">
              <w:rPr>
                <w:rFonts w:eastAsia="微軟正黑體" w:cstheme="minorHAnsi"/>
              </w:rPr>
              <w:t>去年媒體申報所得資料維護</w:t>
            </w:r>
          </w:p>
        </w:tc>
        <w:tc>
          <w:tcPr>
            <w:tcW w:w="1732" w:type="dxa"/>
            <w:tcBorders>
              <w:top w:val="single" w:sz="6" w:space="0" w:color="auto"/>
              <w:left w:val="single" w:sz="6" w:space="0" w:color="auto"/>
              <w:bottom w:val="single" w:sz="6" w:space="0" w:color="auto"/>
              <w:right w:val="single" w:sz="6" w:space="0" w:color="auto"/>
            </w:tcBorders>
          </w:tcPr>
          <w:p w:rsidR="005A32EA" w:rsidRPr="00F02179" w:rsidRDefault="005A32EA" w:rsidP="005A32EA">
            <w:pPr>
              <w:widowControl/>
              <w:spacing w:line="500" w:lineRule="exact"/>
              <w:ind w:left="0" w:firstLine="0"/>
              <w:rPr>
                <w:rFonts w:eastAsia="微軟正黑體" w:cstheme="minorHAnsi"/>
                <w:szCs w:val="24"/>
              </w:rPr>
            </w:pPr>
            <w:r w:rsidRPr="00F02179">
              <w:rPr>
                <w:rFonts w:eastAsia="微軟正黑體" w:cstheme="minorHAnsi"/>
                <w:szCs w:val="24"/>
              </w:rPr>
              <w:t>V2.1</w:t>
            </w:r>
          </w:p>
        </w:tc>
      </w:tr>
      <w:tr w:rsidR="00693B39"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r>
              <w:rPr>
                <w:rFonts w:eastAsia="微軟正黑體" w:cstheme="minorHAnsi" w:hint="eastAsia"/>
                <w:szCs w:val="24"/>
              </w:rPr>
              <w:t>2024/07/10</w:t>
            </w:r>
          </w:p>
        </w:tc>
        <w:tc>
          <w:tcPr>
            <w:tcW w:w="1985"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r w:rsidRPr="00AF3413">
              <w:rPr>
                <w:rFonts w:eastAsia="微軟正黑體" w:cstheme="minorHAnsi"/>
                <w:szCs w:val="24"/>
              </w:rPr>
              <w:t>第</w:t>
            </w:r>
            <w:r>
              <w:rPr>
                <w:rFonts w:eastAsia="微軟正黑體" w:cstheme="minorHAnsi" w:hint="eastAsia"/>
                <w:szCs w:val="24"/>
              </w:rPr>
              <w:t>3.0</w:t>
            </w:r>
            <w:r w:rsidRPr="00AF3413">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r>
              <w:rPr>
                <w:rFonts w:eastAsia="微軟正黑體" w:cstheme="minorHAnsi" w:hint="eastAsia"/>
                <w:szCs w:val="24"/>
              </w:rPr>
              <w:t>Signoff Version</w:t>
            </w:r>
          </w:p>
        </w:tc>
        <w:tc>
          <w:tcPr>
            <w:tcW w:w="1732"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r>
              <w:rPr>
                <w:rFonts w:eastAsia="微軟正黑體" w:cstheme="minorHAnsi" w:hint="eastAsia"/>
                <w:szCs w:val="24"/>
              </w:rPr>
              <w:t>V3.0</w:t>
            </w:r>
          </w:p>
        </w:tc>
      </w:tr>
      <w:tr w:rsidR="00B03B25" w:rsidRPr="00F02179" w:rsidTr="000F7C42">
        <w:trPr>
          <w:cantSplit/>
          <w:ins w:id="8" w:author="Annie Chao" w:date="2024-10-05T14:06:00Z"/>
        </w:trPr>
        <w:tc>
          <w:tcPr>
            <w:tcW w:w="1792" w:type="dxa"/>
            <w:tcBorders>
              <w:top w:val="single" w:sz="6" w:space="0" w:color="auto"/>
              <w:left w:val="single" w:sz="6" w:space="0" w:color="auto"/>
              <w:bottom w:val="single" w:sz="6" w:space="0" w:color="auto"/>
              <w:right w:val="single" w:sz="6" w:space="0" w:color="auto"/>
            </w:tcBorders>
          </w:tcPr>
          <w:p w:rsidR="00B03B25" w:rsidRDefault="00B03B25" w:rsidP="00693B39">
            <w:pPr>
              <w:widowControl/>
              <w:spacing w:line="500" w:lineRule="exact"/>
              <w:ind w:left="0" w:firstLine="0"/>
              <w:rPr>
                <w:ins w:id="9" w:author="Annie Chao" w:date="2024-10-05T14:06:00Z"/>
                <w:rFonts w:eastAsia="微軟正黑體" w:cstheme="minorHAnsi"/>
                <w:szCs w:val="24"/>
              </w:rPr>
            </w:pPr>
            <w:ins w:id="10" w:author="Annie Chao" w:date="2024-10-05T14:06:00Z">
              <w:r>
                <w:rPr>
                  <w:rFonts w:eastAsia="微軟正黑體" w:cstheme="minorHAnsi" w:hint="eastAsia"/>
                  <w:szCs w:val="24"/>
                </w:rPr>
                <w:lastRenderedPageBreak/>
                <w:t>2024/10/05</w:t>
              </w:r>
            </w:ins>
          </w:p>
        </w:tc>
        <w:tc>
          <w:tcPr>
            <w:tcW w:w="1985" w:type="dxa"/>
            <w:tcBorders>
              <w:top w:val="single" w:sz="6" w:space="0" w:color="auto"/>
              <w:left w:val="single" w:sz="6" w:space="0" w:color="auto"/>
              <w:bottom w:val="single" w:sz="6" w:space="0" w:color="auto"/>
              <w:right w:val="single" w:sz="6" w:space="0" w:color="auto"/>
            </w:tcBorders>
          </w:tcPr>
          <w:p w:rsidR="00B03B25" w:rsidRPr="00AF3413" w:rsidRDefault="00B03B25" w:rsidP="00693B39">
            <w:pPr>
              <w:widowControl/>
              <w:spacing w:line="500" w:lineRule="exact"/>
              <w:ind w:left="0" w:firstLine="0"/>
              <w:rPr>
                <w:ins w:id="11" w:author="Annie Chao" w:date="2024-10-05T14:06:00Z"/>
                <w:rFonts w:eastAsia="微軟正黑體" w:cstheme="minorHAnsi"/>
                <w:szCs w:val="24"/>
              </w:rPr>
            </w:pPr>
            <w:ins w:id="12" w:author="Annie Chao" w:date="2024-10-05T14:06:00Z">
              <w:r w:rsidRPr="00AF3413">
                <w:rPr>
                  <w:rFonts w:eastAsia="微軟正黑體" w:cstheme="minorHAnsi"/>
                  <w:szCs w:val="24"/>
                </w:rPr>
                <w:t>第</w:t>
              </w:r>
              <w:r>
                <w:rPr>
                  <w:rFonts w:eastAsia="微軟正黑體" w:cstheme="minorHAnsi" w:hint="eastAsia"/>
                  <w:szCs w:val="24"/>
                </w:rPr>
                <w:t>3.1</w:t>
              </w:r>
              <w:r w:rsidRPr="00AF3413">
                <w:rPr>
                  <w:rFonts w:eastAsia="微軟正黑體" w:cstheme="minorHAnsi"/>
                  <w:szCs w:val="24"/>
                </w:rPr>
                <w:t>版</w:t>
              </w:r>
            </w:ins>
          </w:p>
        </w:tc>
        <w:tc>
          <w:tcPr>
            <w:tcW w:w="2976" w:type="dxa"/>
            <w:tcBorders>
              <w:top w:val="single" w:sz="6" w:space="0" w:color="auto"/>
              <w:left w:val="single" w:sz="6" w:space="0" w:color="auto"/>
              <w:bottom w:val="single" w:sz="6" w:space="0" w:color="auto"/>
              <w:right w:val="single" w:sz="6" w:space="0" w:color="auto"/>
            </w:tcBorders>
          </w:tcPr>
          <w:p w:rsidR="00B03B25" w:rsidRDefault="00B03B25" w:rsidP="00B03B25">
            <w:pPr>
              <w:widowControl/>
              <w:spacing w:line="500" w:lineRule="exact"/>
              <w:ind w:left="0" w:firstLine="0"/>
              <w:rPr>
                <w:ins w:id="13" w:author="Annie Chao" w:date="2024-10-05T14:07:00Z"/>
                <w:rFonts w:eastAsia="微軟正黑體" w:cstheme="minorHAnsi"/>
                <w:szCs w:val="24"/>
              </w:rPr>
            </w:pPr>
            <w:ins w:id="14" w:author="Annie Chao" w:date="2024-10-05T14:06:00Z">
              <w:r>
                <w:rPr>
                  <w:rFonts w:eastAsia="微軟正黑體" w:cstheme="minorHAnsi" w:hint="eastAsia"/>
                  <w:szCs w:val="24"/>
                </w:rPr>
                <w:t xml:space="preserve">2.3.9 </w:t>
              </w:r>
              <w:r>
                <w:rPr>
                  <w:rFonts w:eastAsia="微軟正黑體" w:cstheme="minorHAnsi" w:hint="eastAsia"/>
                  <w:szCs w:val="24"/>
                </w:rPr>
                <w:t>查詢台外幣歸戶查詢</w:t>
              </w:r>
            </w:ins>
            <w:ins w:id="15" w:author="Annie Chao" w:date="2024-10-05T14:07:00Z">
              <w:r>
                <w:rPr>
                  <w:rFonts w:eastAsia="微軟正黑體" w:cstheme="minorHAnsi" w:hint="eastAsia"/>
                  <w:szCs w:val="24"/>
                </w:rPr>
                <w:t>：</w:t>
              </w:r>
              <w:r w:rsidRPr="00B03B25">
                <w:rPr>
                  <w:rFonts w:eastAsia="微軟正黑體" w:cstheme="minorHAnsi" w:hint="eastAsia"/>
                  <w:szCs w:val="24"/>
                </w:rPr>
                <w:t>存款餘額查詢</w:t>
              </w:r>
              <w:r w:rsidRPr="00B03B25">
                <w:rPr>
                  <w:rFonts w:eastAsia="微軟正黑體" w:cstheme="minorHAnsi"/>
                  <w:szCs w:val="24"/>
                </w:rPr>
                <w:t>(1009)</w:t>
              </w:r>
              <w:r>
                <w:rPr>
                  <w:rFonts w:eastAsia="微軟正黑體" w:cstheme="minorHAnsi" w:hint="eastAsia"/>
                  <w:szCs w:val="24"/>
                </w:rPr>
                <w:t>欄位刪除</w:t>
              </w:r>
              <w:r>
                <w:rPr>
                  <w:rFonts w:eastAsia="微軟正黑體" w:cstheme="minorHAnsi" w:hint="eastAsia"/>
                  <w:szCs w:val="24"/>
                </w:rPr>
                <w:t xml:space="preserve"> (</w:t>
              </w:r>
              <w:r>
                <w:rPr>
                  <w:rFonts w:eastAsia="微軟正黑體" w:cstheme="minorHAnsi" w:hint="eastAsia"/>
                  <w:szCs w:val="24"/>
                </w:rPr>
                <w:t>自</w:t>
              </w:r>
              <w:r w:rsidRPr="00B03B25">
                <w:rPr>
                  <w:rFonts w:eastAsia="微軟正黑體" w:cstheme="minorHAnsi" w:hint="eastAsia"/>
                  <w:szCs w:val="24"/>
                </w:rPr>
                <w:t>動轉存約定日期</w:t>
              </w:r>
              <w:r w:rsidRPr="00B03B25">
                <w:rPr>
                  <w:rFonts w:eastAsia="微軟正黑體" w:cstheme="minorHAnsi"/>
                  <w:szCs w:val="24"/>
                </w:rPr>
                <w:t>/</w:t>
              </w:r>
              <w:r w:rsidRPr="00B03B25">
                <w:rPr>
                  <w:rFonts w:eastAsia="微軟正黑體" w:cstheme="minorHAnsi" w:hint="eastAsia"/>
                  <w:szCs w:val="24"/>
                </w:rPr>
                <w:t>時間及自動轉存解除日期</w:t>
              </w:r>
              <w:r w:rsidRPr="00B03B25">
                <w:rPr>
                  <w:rFonts w:eastAsia="微軟正黑體" w:cstheme="minorHAnsi"/>
                  <w:szCs w:val="24"/>
                </w:rPr>
                <w:t>/</w:t>
              </w:r>
              <w:r w:rsidRPr="00B03B25">
                <w:rPr>
                  <w:rFonts w:eastAsia="微軟正黑體" w:cstheme="minorHAnsi" w:hint="eastAsia"/>
                  <w:szCs w:val="24"/>
                </w:rPr>
                <w:t>時間</w:t>
              </w:r>
              <w:r>
                <w:rPr>
                  <w:rFonts w:eastAsia="微軟正黑體" w:cstheme="minorHAnsi" w:hint="eastAsia"/>
                  <w:szCs w:val="24"/>
                </w:rPr>
                <w:t>)</w:t>
              </w:r>
            </w:ins>
          </w:p>
          <w:p w:rsidR="00B03B25" w:rsidRPr="00B03B25" w:rsidRDefault="00B03B25" w:rsidP="00B03B25">
            <w:pPr>
              <w:widowControl/>
              <w:spacing w:line="500" w:lineRule="exact"/>
              <w:ind w:left="0" w:firstLine="0"/>
              <w:rPr>
                <w:ins w:id="16" w:author="Annie Chao" w:date="2024-10-05T14:06:00Z"/>
                <w:rFonts w:eastAsia="微軟正黑體" w:cstheme="minorHAnsi"/>
                <w:szCs w:val="24"/>
              </w:rPr>
            </w:pPr>
            <w:ins w:id="17" w:author="Annie Chao" w:date="2024-10-05T14:07:00Z">
              <w:r>
                <w:rPr>
                  <w:rFonts w:eastAsia="微軟正黑體" w:cstheme="minorHAnsi" w:hint="eastAsia"/>
                  <w:szCs w:val="24"/>
                </w:rPr>
                <w:t xml:space="preserve">2.3.11 </w:t>
              </w:r>
              <w:r>
                <w:rPr>
                  <w:rFonts w:eastAsia="微軟正黑體" w:cstheme="minorHAnsi" w:hint="eastAsia"/>
                  <w:szCs w:val="24"/>
                </w:rPr>
                <w:t>列印查詢定存對帳單</w:t>
              </w:r>
              <w:r>
                <w:rPr>
                  <w:rFonts w:eastAsia="微軟正黑體" w:cstheme="minorHAnsi" w:hint="eastAsia"/>
                  <w:szCs w:val="24"/>
                </w:rPr>
                <w:t xml:space="preserve"> (</w:t>
              </w:r>
              <w:r>
                <w:rPr>
                  <w:rFonts w:eastAsia="微軟正黑體" w:cstheme="minorHAnsi" w:hint="eastAsia"/>
                  <w:szCs w:val="24"/>
                </w:rPr>
                <w:t>申請書查詢</w:t>
              </w:r>
            </w:ins>
            <w:ins w:id="18" w:author="Annie Chao" w:date="2024-10-05T14:08:00Z">
              <w:r>
                <w:rPr>
                  <w:rFonts w:eastAsia="微軟正黑體" w:cstheme="minorHAnsi" w:hint="eastAsia"/>
                  <w:szCs w:val="24"/>
                </w:rPr>
                <w:t>欄位更新</w:t>
              </w:r>
              <w:r>
                <w:rPr>
                  <w:rFonts w:eastAsia="微軟正黑體" w:cstheme="minorHAnsi" w:hint="eastAsia"/>
                  <w:szCs w:val="24"/>
                </w:rPr>
                <w:t>)</w:t>
              </w:r>
            </w:ins>
          </w:p>
        </w:tc>
        <w:tc>
          <w:tcPr>
            <w:tcW w:w="1732" w:type="dxa"/>
            <w:tcBorders>
              <w:top w:val="single" w:sz="6" w:space="0" w:color="auto"/>
              <w:left w:val="single" w:sz="6" w:space="0" w:color="auto"/>
              <w:bottom w:val="single" w:sz="6" w:space="0" w:color="auto"/>
              <w:right w:val="single" w:sz="6" w:space="0" w:color="auto"/>
            </w:tcBorders>
          </w:tcPr>
          <w:p w:rsidR="00B03B25" w:rsidRDefault="00B03B25" w:rsidP="00693B39">
            <w:pPr>
              <w:widowControl/>
              <w:spacing w:line="500" w:lineRule="exact"/>
              <w:ind w:left="0" w:firstLine="0"/>
              <w:rPr>
                <w:ins w:id="19" w:author="Annie Chao" w:date="2024-10-05T14:06:00Z"/>
                <w:rFonts w:eastAsia="微軟正黑體" w:cstheme="minorHAnsi"/>
                <w:szCs w:val="24"/>
              </w:rPr>
            </w:pPr>
            <w:ins w:id="20" w:author="Annie Chao" w:date="2024-10-05T14:08:00Z">
              <w:r>
                <w:rPr>
                  <w:rFonts w:eastAsia="微軟正黑體" w:cstheme="minorHAnsi" w:hint="eastAsia"/>
                  <w:szCs w:val="24"/>
                </w:rPr>
                <w:t>V3.1</w:t>
              </w:r>
            </w:ins>
          </w:p>
        </w:tc>
      </w:tr>
      <w:tr w:rsidR="00693B39" w:rsidRPr="00F02179" w:rsidTr="000F7C42">
        <w:trPr>
          <w:cantSplit/>
        </w:trPr>
        <w:tc>
          <w:tcPr>
            <w:tcW w:w="1792"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p>
        </w:tc>
        <w:tc>
          <w:tcPr>
            <w:tcW w:w="1985"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p>
        </w:tc>
        <w:tc>
          <w:tcPr>
            <w:tcW w:w="2976"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p>
        </w:tc>
        <w:tc>
          <w:tcPr>
            <w:tcW w:w="1732" w:type="dxa"/>
            <w:tcBorders>
              <w:top w:val="single" w:sz="6" w:space="0" w:color="auto"/>
              <w:left w:val="single" w:sz="6" w:space="0" w:color="auto"/>
              <w:bottom w:val="single" w:sz="6" w:space="0" w:color="auto"/>
              <w:right w:val="single" w:sz="6" w:space="0" w:color="auto"/>
            </w:tcBorders>
          </w:tcPr>
          <w:p w:rsidR="00693B39" w:rsidRPr="00F02179" w:rsidRDefault="00693B39" w:rsidP="00693B39">
            <w:pPr>
              <w:widowControl/>
              <w:spacing w:line="500" w:lineRule="exact"/>
              <w:ind w:left="0" w:firstLine="0"/>
              <w:rPr>
                <w:rFonts w:eastAsia="微軟正黑體" w:cstheme="minorHAnsi"/>
                <w:szCs w:val="24"/>
              </w:rPr>
            </w:pPr>
          </w:p>
        </w:tc>
      </w:tr>
    </w:tbl>
    <w:p w:rsidR="007360DE" w:rsidRPr="00F02179" w:rsidRDefault="007360DE" w:rsidP="00725981">
      <w:pPr>
        <w:widowControl/>
        <w:spacing w:line="500" w:lineRule="exact"/>
        <w:ind w:left="992" w:firstLine="0"/>
        <w:rPr>
          <w:rFonts w:eastAsia="微軟正黑體" w:cstheme="minorHAnsi"/>
          <w:szCs w:val="24"/>
        </w:rPr>
      </w:pPr>
    </w:p>
    <w:p w:rsidR="002A1B61" w:rsidRPr="00F02179" w:rsidRDefault="002A1B61" w:rsidP="00EC5A4B">
      <w:pPr>
        <w:widowControl/>
        <w:spacing w:line="500" w:lineRule="exact"/>
        <w:ind w:left="0" w:firstLine="0"/>
        <w:rPr>
          <w:rFonts w:eastAsia="微軟正黑體" w:cstheme="minorHAnsi"/>
          <w:sz w:val="20"/>
          <w:szCs w:val="20"/>
        </w:rPr>
      </w:pPr>
    </w:p>
    <w:p w:rsidR="009B0DA5" w:rsidRPr="00F02179" w:rsidRDefault="009B0DA5" w:rsidP="00EC5A4B">
      <w:pPr>
        <w:widowControl/>
        <w:spacing w:line="500" w:lineRule="exact"/>
        <w:ind w:left="0" w:firstLine="0"/>
        <w:rPr>
          <w:rFonts w:eastAsia="微軟正黑體" w:cstheme="minorHAnsi"/>
          <w:sz w:val="20"/>
          <w:szCs w:val="20"/>
        </w:rPr>
      </w:pPr>
    </w:p>
    <w:p w:rsidR="009B0DA5" w:rsidRPr="00F02179" w:rsidRDefault="009B0DA5" w:rsidP="00EC5A4B">
      <w:pPr>
        <w:widowControl/>
        <w:spacing w:line="500" w:lineRule="exact"/>
        <w:ind w:left="0" w:firstLine="0"/>
        <w:rPr>
          <w:rFonts w:eastAsia="微軟正黑體" w:cstheme="minorHAnsi"/>
          <w:sz w:val="20"/>
          <w:szCs w:val="20"/>
        </w:rPr>
      </w:pPr>
    </w:p>
    <w:p w:rsidR="009B0DA5" w:rsidRPr="00F02179" w:rsidRDefault="009B0DA5" w:rsidP="00EC5A4B">
      <w:pPr>
        <w:widowControl/>
        <w:spacing w:line="500" w:lineRule="exact"/>
        <w:ind w:left="0" w:firstLine="0"/>
        <w:rPr>
          <w:rFonts w:eastAsia="微軟正黑體" w:cstheme="minorHAnsi"/>
          <w:sz w:val="20"/>
          <w:szCs w:val="20"/>
        </w:rPr>
      </w:pPr>
    </w:p>
    <w:p w:rsidR="002A1B61" w:rsidRPr="00F02179" w:rsidRDefault="002A1B61" w:rsidP="002A1B61">
      <w:pPr>
        <w:spacing w:line="0" w:lineRule="atLeast"/>
        <w:ind w:leftChars="36" w:left="86" w:firstLine="0"/>
        <w:rPr>
          <w:rFonts w:eastAsia="微軟正黑體" w:cstheme="minorHAnsi"/>
        </w:rPr>
      </w:pPr>
      <w:r w:rsidRPr="00F02179">
        <w:rPr>
          <w:rFonts w:eastAsia="微軟正黑體" w:cstheme="minorHAnsi"/>
        </w:rPr>
        <w:t>文件審核</w:t>
      </w:r>
      <w:r w:rsidRPr="00F02179">
        <w:rPr>
          <w:rFonts w:eastAsia="微軟正黑體" w:cstheme="minorHAnsi"/>
        </w:rPr>
        <w:t>/</w:t>
      </w:r>
      <w:r w:rsidRPr="00F02179">
        <w:rPr>
          <w:rFonts w:eastAsia="微軟正黑體" w:cstheme="minorHAnsi"/>
        </w:rPr>
        <w:t>核準</w:t>
      </w:r>
    </w:p>
    <w:p w:rsidR="002A1B61" w:rsidRPr="00F02179" w:rsidRDefault="002A1B61" w:rsidP="002A1B61">
      <w:pPr>
        <w:spacing w:line="0" w:lineRule="atLeast"/>
        <w:ind w:leftChars="36" w:left="86" w:firstLine="0"/>
        <w:rPr>
          <w:rFonts w:eastAsia="微軟正黑體" w:cstheme="minorHAnsi"/>
        </w:rPr>
      </w:pPr>
      <w:r w:rsidRPr="00F02179">
        <w:rPr>
          <w:rFonts w:eastAsia="微軟正黑體" w:cstheme="minorHAnsi"/>
        </w:rPr>
        <w:t>此文件需經下列之審核，經確認之文件須歸檔保管。</w:t>
      </w:r>
    </w:p>
    <w:p w:rsidR="00A02CF0" w:rsidRPr="00F02179" w:rsidRDefault="00A02CF0" w:rsidP="002A1B61">
      <w:pPr>
        <w:spacing w:line="0" w:lineRule="atLeast"/>
        <w:ind w:leftChars="36" w:left="86" w:firstLine="0"/>
        <w:rPr>
          <w:rFonts w:eastAsia="微軟正黑體" w:cstheme="minorHAnsi"/>
        </w:rPr>
      </w:pPr>
    </w:p>
    <w:p w:rsidR="002078ED" w:rsidRPr="00F02179" w:rsidRDefault="002078ED" w:rsidP="00A02CF0">
      <w:pPr>
        <w:spacing w:line="0" w:lineRule="atLeast"/>
        <w:ind w:left="0" w:firstLine="0"/>
        <w:jc w:val="both"/>
        <w:rPr>
          <w:rFonts w:eastAsia="微軟正黑體" w:cstheme="minorHAnsi"/>
          <w:b/>
          <w:bCs/>
          <w:color w:val="2F5496" w:themeColor="accent1" w:themeShade="BF"/>
          <w:sz w:val="21"/>
          <w:szCs w:val="24"/>
        </w:rPr>
      </w:pPr>
      <w:r w:rsidRPr="00F02179">
        <w:rPr>
          <w:rFonts w:eastAsia="微軟正黑體" w:cstheme="minorHAnsi"/>
          <w:b/>
          <w:bCs/>
          <w:color w:val="2F5496" w:themeColor="accent1" w:themeShade="BF"/>
          <w:sz w:val="21"/>
          <w:szCs w:val="24"/>
        </w:rPr>
        <w:t xml:space="preserve">IBM </w:t>
      </w:r>
      <w:r w:rsidRPr="00F02179">
        <w:rPr>
          <w:rFonts w:eastAsia="微軟正黑體" w:cstheme="minorHAnsi"/>
          <w:b/>
          <w:bCs/>
          <w:color w:val="2F5496" w:themeColor="accent1" w:themeShade="BF"/>
          <w:sz w:val="21"/>
          <w:szCs w:val="24"/>
        </w:rPr>
        <w:t>交付</w:t>
      </w:r>
    </w:p>
    <w:tbl>
      <w:tblPr>
        <w:tblW w:w="8880" w:type="dxa"/>
        <w:tblInd w:w="43" w:type="dxa"/>
        <w:tblLayout w:type="fixed"/>
        <w:tblCellMar>
          <w:left w:w="43" w:type="dxa"/>
          <w:right w:w="43" w:type="dxa"/>
        </w:tblCellMar>
        <w:tblLook w:val="04A0"/>
      </w:tblPr>
      <w:tblGrid>
        <w:gridCol w:w="1800"/>
        <w:gridCol w:w="3252"/>
        <w:gridCol w:w="3828"/>
      </w:tblGrid>
      <w:tr w:rsidR="002078ED" w:rsidRPr="00F02179" w:rsidTr="00010060">
        <w:trPr>
          <w:cantSplit/>
          <w:tblHeader/>
        </w:trPr>
        <w:tc>
          <w:tcPr>
            <w:tcW w:w="1800" w:type="dxa"/>
            <w:tcBorders>
              <w:top w:val="single" w:sz="6" w:space="0" w:color="auto"/>
              <w:left w:val="single" w:sz="6" w:space="0" w:color="auto"/>
              <w:bottom w:val="single" w:sz="6" w:space="0" w:color="auto"/>
              <w:right w:val="single" w:sz="6" w:space="0" w:color="auto"/>
              <w:tl2br w:val="single" w:sz="6" w:space="0" w:color="000000"/>
            </w:tcBorders>
            <w:shd w:val="clear" w:color="auto" w:fill="E7E6E6" w:themeFill="background2"/>
          </w:tcPr>
          <w:p w:rsidR="002078ED" w:rsidRPr="00F02179" w:rsidRDefault="002078ED" w:rsidP="00A02CF0">
            <w:pPr>
              <w:spacing w:line="0" w:lineRule="atLeast"/>
              <w:ind w:left="0" w:firstLine="0"/>
              <w:jc w:val="center"/>
              <w:rPr>
                <w:rFonts w:eastAsia="微軟正黑體" w:cstheme="minorHAnsi"/>
                <w:b/>
                <w:bCs/>
                <w:sz w:val="21"/>
                <w:szCs w:val="24"/>
                <w:lang w:eastAsia="zh-CN"/>
              </w:rPr>
            </w:pPr>
          </w:p>
        </w:tc>
        <w:tc>
          <w:tcPr>
            <w:tcW w:w="3252" w:type="dxa"/>
            <w:tcBorders>
              <w:top w:val="single" w:sz="6" w:space="0" w:color="auto"/>
              <w:left w:val="single" w:sz="6" w:space="0" w:color="auto"/>
              <w:bottom w:val="single" w:sz="6" w:space="0" w:color="auto"/>
              <w:right w:val="single" w:sz="6" w:space="0" w:color="000000"/>
            </w:tcBorders>
            <w:shd w:val="clear" w:color="auto" w:fill="E7E6E6" w:themeFill="background2"/>
            <w:hideMark/>
          </w:tcPr>
          <w:p w:rsidR="002078ED" w:rsidRPr="00F02179" w:rsidRDefault="002078ED" w:rsidP="00A02CF0">
            <w:pPr>
              <w:spacing w:line="0" w:lineRule="atLeast"/>
              <w:ind w:left="0" w:firstLine="0"/>
              <w:jc w:val="center"/>
              <w:rPr>
                <w:rFonts w:eastAsia="微軟正黑體" w:cstheme="minorHAnsi"/>
                <w:b/>
                <w:bCs/>
                <w:sz w:val="21"/>
                <w:szCs w:val="24"/>
                <w:lang w:eastAsia="zh-CN"/>
              </w:rPr>
            </w:pPr>
            <w:r w:rsidRPr="00F02179">
              <w:rPr>
                <w:rFonts w:eastAsia="微軟正黑體" w:cstheme="minorHAnsi"/>
                <w:b/>
                <w:bCs/>
                <w:sz w:val="21"/>
                <w:szCs w:val="24"/>
                <w:lang w:eastAsia="zh-CN"/>
              </w:rPr>
              <w:t>姓　名</w:t>
            </w:r>
          </w:p>
        </w:tc>
        <w:tc>
          <w:tcPr>
            <w:tcW w:w="3828" w:type="dxa"/>
            <w:tcBorders>
              <w:top w:val="single" w:sz="6" w:space="0" w:color="auto"/>
              <w:left w:val="single" w:sz="6" w:space="0" w:color="000000"/>
              <w:bottom w:val="single" w:sz="6" w:space="0" w:color="auto"/>
              <w:right w:val="single" w:sz="6" w:space="0" w:color="000000"/>
            </w:tcBorders>
            <w:shd w:val="clear" w:color="auto" w:fill="E7E6E6" w:themeFill="background2"/>
            <w:hideMark/>
          </w:tcPr>
          <w:p w:rsidR="002078ED" w:rsidRPr="00F02179" w:rsidRDefault="002078ED" w:rsidP="00A02CF0">
            <w:pPr>
              <w:spacing w:line="0" w:lineRule="atLeast"/>
              <w:ind w:left="0" w:firstLine="0"/>
              <w:jc w:val="center"/>
              <w:rPr>
                <w:rFonts w:eastAsia="微軟正黑體" w:cstheme="minorHAnsi"/>
                <w:b/>
                <w:bCs/>
                <w:sz w:val="21"/>
                <w:szCs w:val="24"/>
                <w:lang w:eastAsia="zh-CN"/>
              </w:rPr>
            </w:pPr>
            <w:r w:rsidRPr="00F02179">
              <w:rPr>
                <w:rFonts w:eastAsia="微軟正黑體" w:cstheme="minorHAnsi"/>
                <w:b/>
                <w:bCs/>
                <w:sz w:val="21"/>
                <w:szCs w:val="24"/>
                <w:lang w:eastAsia="zh-CN"/>
              </w:rPr>
              <w:t>簽　章</w:t>
            </w:r>
          </w:p>
        </w:tc>
      </w:tr>
      <w:tr w:rsidR="002078ED" w:rsidRPr="00F02179" w:rsidTr="00010060">
        <w:trPr>
          <w:cantSplit/>
        </w:trPr>
        <w:tc>
          <w:tcPr>
            <w:tcW w:w="1800" w:type="dxa"/>
            <w:tcBorders>
              <w:top w:val="single" w:sz="6" w:space="0" w:color="auto"/>
              <w:left w:val="single" w:sz="6" w:space="0" w:color="auto"/>
              <w:bottom w:val="single" w:sz="6" w:space="0" w:color="auto"/>
              <w:right w:val="single" w:sz="6" w:space="0" w:color="auto"/>
            </w:tcBorders>
            <w:hideMark/>
          </w:tcPr>
          <w:p w:rsidR="002078ED" w:rsidRPr="00F02179" w:rsidRDefault="002078ED" w:rsidP="00A02CF0">
            <w:pPr>
              <w:ind w:left="0" w:firstLine="0"/>
              <w:jc w:val="both"/>
              <w:rPr>
                <w:rFonts w:eastAsia="微軟正黑體" w:cstheme="minorHAnsi"/>
                <w:sz w:val="21"/>
                <w:szCs w:val="24"/>
                <w:lang w:eastAsia="zh-CN"/>
              </w:rPr>
            </w:pPr>
            <w:r w:rsidRPr="00F02179">
              <w:rPr>
                <w:rFonts w:eastAsia="微軟正黑體" w:cstheme="minorHAnsi"/>
                <w:sz w:val="21"/>
                <w:szCs w:val="24"/>
              </w:rPr>
              <w:t xml:space="preserve">IBM </w:t>
            </w:r>
            <w:r w:rsidRPr="00F02179">
              <w:rPr>
                <w:rFonts w:eastAsia="微軟正黑體" w:cstheme="minorHAnsi"/>
                <w:sz w:val="21"/>
                <w:szCs w:val="24"/>
                <w:lang w:eastAsia="zh-CN"/>
              </w:rPr>
              <w:t>專案經理</w:t>
            </w:r>
          </w:p>
        </w:tc>
        <w:tc>
          <w:tcPr>
            <w:tcW w:w="3252" w:type="dxa"/>
            <w:tcBorders>
              <w:top w:val="single" w:sz="6" w:space="0" w:color="auto"/>
              <w:left w:val="single" w:sz="6" w:space="0" w:color="auto"/>
              <w:bottom w:val="single" w:sz="6" w:space="0" w:color="auto"/>
              <w:right w:val="single" w:sz="6" w:space="0" w:color="000000"/>
            </w:tcBorders>
            <w:hideMark/>
          </w:tcPr>
          <w:p w:rsidR="002078ED" w:rsidRPr="00F02179" w:rsidRDefault="00693B39" w:rsidP="00A02CF0">
            <w:pPr>
              <w:spacing w:after="120"/>
              <w:ind w:left="0" w:firstLine="0"/>
              <w:rPr>
                <w:rFonts w:eastAsia="微軟正黑體" w:cstheme="minorHAnsi"/>
                <w:caps/>
                <w:szCs w:val="24"/>
                <w:lang w:eastAsia="zh-CN"/>
              </w:rPr>
            </w:pPr>
            <w:r>
              <w:rPr>
                <w:rFonts w:eastAsia="微軟正黑體" w:cstheme="minorHAnsi" w:hint="eastAsia"/>
                <w:szCs w:val="24"/>
              </w:rPr>
              <w:t>林倩儀</w:t>
            </w:r>
          </w:p>
        </w:tc>
        <w:tc>
          <w:tcPr>
            <w:tcW w:w="3828" w:type="dxa"/>
            <w:tcBorders>
              <w:top w:val="single" w:sz="6" w:space="0" w:color="auto"/>
              <w:left w:val="single" w:sz="6" w:space="0" w:color="000000"/>
              <w:bottom w:val="single" w:sz="6" w:space="0" w:color="auto"/>
              <w:right w:val="single" w:sz="6" w:space="0" w:color="000000"/>
            </w:tcBorders>
          </w:tcPr>
          <w:p w:rsidR="002078ED" w:rsidRPr="00F02179" w:rsidRDefault="002078ED" w:rsidP="00A02CF0">
            <w:pPr>
              <w:spacing w:after="120"/>
              <w:ind w:left="0" w:firstLine="0"/>
              <w:jc w:val="both"/>
              <w:rPr>
                <w:rFonts w:eastAsia="微軟正黑體" w:cstheme="minorHAnsi"/>
                <w:caps/>
                <w:szCs w:val="24"/>
                <w:lang w:eastAsia="zh-CN"/>
              </w:rPr>
            </w:pPr>
          </w:p>
        </w:tc>
      </w:tr>
    </w:tbl>
    <w:p w:rsidR="002078ED" w:rsidRPr="00F02179" w:rsidRDefault="002078ED" w:rsidP="00A02CF0">
      <w:pPr>
        <w:spacing w:line="0" w:lineRule="atLeast"/>
        <w:ind w:left="0" w:firstLine="0"/>
        <w:jc w:val="both"/>
        <w:rPr>
          <w:rFonts w:eastAsia="微軟正黑體" w:cstheme="minorHAnsi"/>
          <w:sz w:val="21"/>
          <w:szCs w:val="24"/>
          <w:lang w:eastAsia="zh-CN"/>
        </w:rPr>
      </w:pPr>
    </w:p>
    <w:p w:rsidR="002078ED" w:rsidRPr="00F02179" w:rsidRDefault="002078ED" w:rsidP="00A02CF0">
      <w:pPr>
        <w:spacing w:line="0" w:lineRule="atLeast"/>
        <w:ind w:left="0" w:firstLine="0"/>
        <w:jc w:val="both"/>
        <w:rPr>
          <w:rFonts w:eastAsia="微軟正黑體" w:cstheme="minorHAnsi"/>
          <w:sz w:val="21"/>
          <w:szCs w:val="24"/>
          <w:lang w:eastAsia="zh-CN"/>
        </w:rPr>
      </w:pPr>
    </w:p>
    <w:p w:rsidR="002078ED" w:rsidRPr="00F02179" w:rsidRDefault="002078ED" w:rsidP="00A02CF0">
      <w:pPr>
        <w:spacing w:line="0" w:lineRule="atLeast"/>
        <w:ind w:left="0" w:firstLine="0"/>
        <w:jc w:val="both"/>
        <w:rPr>
          <w:rFonts w:eastAsia="微軟正黑體" w:cstheme="minorHAnsi"/>
          <w:b/>
          <w:bCs/>
          <w:color w:val="2F5496" w:themeColor="accent1" w:themeShade="BF"/>
          <w:sz w:val="21"/>
          <w:szCs w:val="24"/>
        </w:rPr>
      </w:pPr>
      <w:r w:rsidRPr="00F02179">
        <w:rPr>
          <w:rFonts w:eastAsia="微軟正黑體" w:cstheme="minorHAnsi"/>
          <w:b/>
          <w:bCs/>
          <w:color w:val="2F5496" w:themeColor="accent1" w:themeShade="BF"/>
          <w:sz w:val="21"/>
          <w:szCs w:val="24"/>
        </w:rPr>
        <w:t xml:space="preserve">SCSB </w:t>
      </w:r>
      <w:r w:rsidRPr="00F02179">
        <w:rPr>
          <w:rFonts w:eastAsia="微軟正黑體" w:cstheme="minorHAnsi"/>
          <w:b/>
          <w:bCs/>
          <w:color w:val="2F5496" w:themeColor="accent1" w:themeShade="BF"/>
          <w:sz w:val="21"/>
          <w:szCs w:val="24"/>
        </w:rPr>
        <w:t>文件簽署</w:t>
      </w:r>
    </w:p>
    <w:tbl>
      <w:tblPr>
        <w:tblW w:w="8820" w:type="dxa"/>
        <w:tblInd w:w="43" w:type="dxa"/>
        <w:tblLayout w:type="fixed"/>
        <w:tblCellMar>
          <w:left w:w="43" w:type="dxa"/>
          <w:right w:w="43" w:type="dxa"/>
        </w:tblCellMar>
        <w:tblLook w:val="04A0"/>
      </w:tblPr>
      <w:tblGrid>
        <w:gridCol w:w="1800"/>
        <w:gridCol w:w="1800"/>
        <w:gridCol w:w="2160"/>
        <w:gridCol w:w="3060"/>
      </w:tblGrid>
      <w:tr w:rsidR="002078ED" w:rsidRPr="00F02179" w:rsidTr="00010060">
        <w:trPr>
          <w:cantSplit/>
          <w:tblHeader/>
        </w:trPr>
        <w:tc>
          <w:tcPr>
            <w:tcW w:w="1800" w:type="dxa"/>
            <w:tcBorders>
              <w:top w:val="single" w:sz="6" w:space="0" w:color="auto"/>
              <w:left w:val="single" w:sz="6" w:space="0" w:color="auto"/>
              <w:bottom w:val="single" w:sz="6" w:space="0" w:color="auto"/>
              <w:right w:val="single" w:sz="6" w:space="0" w:color="auto"/>
              <w:tl2br w:val="single" w:sz="6" w:space="0" w:color="000000"/>
            </w:tcBorders>
            <w:shd w:val="clear" w:color="auto" w:fill="E7E6E6" w:themeFill="background2"/>
          </w:tcPr>
          <w:p w:rsidR="002078ED" w:rsidRPr="00F02179" w:rsidRDefault="002078ED" w:rsidP="00A02CF0">
            <w:pPr>
              <w:spacing w:line="0" w:lineRule="atLeast"/>
              <w:ind w:left="0" w:firstLine="0"/>
              <w:jc w:val="center"/>
              <w:rPr>
                <w:rFonts w:eastAsia="微軟正黑體" w:cstheme="minorHAnsi"/>
                <w:b/>
                <w:bCs/>
                <w:sz w:val="21"/>
                <w:szCs w:val="24"/>
                <w:lang w:eastAsia="zh-CN"/>
              </w:rPr>
            </w:pPr>
          </w:p>
        </w:tc>
        <w:tc>
          <w:tcPr>
            <w:tcW w:w="1800" w:type="dxa"/>
            <w:tcBorders>
              <w:top w:val="single" w:sz="6" w:space="0" w:color="auto"/>
              <w:left w:val="single" w:sz="6" w:space="0" w:color="auto"/>
              <w:bottom w:val="single" w:sz="6" w:space="0" w:color="auto"/>
              <w:right w:val="single" w:sz="6" w:space="0" w:color="000000"/>
            </w:tcBorders>
            <w:shd w:val="clear" w:color="auto" w:fill="E7E6E6" w:themeFill="background2"/>
            <w:hideMark/>
          </w:tcPr>
          <w:p w:rsidR="002078ED" w:rsidRPr="00F02179" w:rsidRDefault="002078ED" w:rsidP="00A02CF0">
            <w:pPr>
              <w:spacing w:line="0" w:lineRule="atLeast"/>
              <w:ind w:left="0" w:firstLine="0"/>
              <w:jc w:val="center"/>
              <w:rPr>
                <w:rFonts w:eastAsia="微軟正黑體" w:cstheme="minorHAnsi"/>
                <w:b/>
                <w:bCs/>
                <w:sz w:val="21"/>
                <w:szCs w:val="24"/>
                <w:lang w:eastAsia="zh-CN"/>
              </w:rPr>
            </w:pPr>
            <w:r w:rsidRPr="00F02179">
              <w:rPr>
                <w:rFonts w:eastAsia="微軟正黑體" w:cstheme="minorHAnsi"/>
                <w:b/>
                <w:bCs/>
                <w:sz w:val="21"/>
                <w:szCs w:val="24"/>
                <w:lang w:eastAsia="zh-CN"/>
              </w:rPr>
              <w:t>姓　名</w:t>
            </w:r>
          </w:p>
        </w:tc>
        <w:tc>
          <w:tcPr>
            <w:tcW w:w="2160" w:type="dxa"/>
            <w:tcBorders>
              <w:top w:val="single" w:sz="6" w:space="0" w:color="auto"/>
              <w:left w:val="single" w:sz="6" w:space="0" w:color="000000"/>
              <w:bottom w:val="single" w:sz="6" w:space="0" w:color="auto"/>
              <w:right w:val="single" w:sz="6" w:space="0" w:color="000000"/>
            </w:tcBorders>
            <w:shd w:val="clear" w:color="auto" w:fill="E7E6E6" w:themeFill="background2"/>
            <w:hideMark/>
          </w:tcPr>
          <w:p w:rsidR="002078ED" w:rsidRPr="00F02179" w:rsidRDefault="002078ED" w:rsidP="00A02CF0">
            <w:pPr>
              <w:spacing w:line="0" w:lineRule="atLeast"/>
              <w:ind w:left="0" w:firstLine="0"/>
              <w:jc w:val="center"/>
              <w:rPr>
                <w:rFonts w:eastAsia="微軟正黑體" w:cstheme="minorHAnsi"/>
                <w:b/>
                <w:bCs/>
                <w:sz w:val="21"/>
                <w:szCs w:val="24"/>
                <w:lang w:eastAsia="zh-CN"/>
              </w:rPr>
            </w:pPr>
            <w:r w:rsidRPr="00F02179">
              <w:rPr>
                <w:rFonts w:eastAsia="微軟正黑體" w:cstheme="minorHAnsi"/>
                <w:b/>
                <w:bCs/>
                <w:sz w:val="21"/>
                <w:szCs w:val="24"/>
                <w:lang w:eastAsia="zh-CN"/>
              </w:rPr>
              <w:t>簽　章</w:t>
            </w:r>
          </w:p>
        </w:tc>
        <w:tc>
          <w:tcPr>
            <w:tcW w:w="3060" w:type="dxa"/>
            <w:tcBorders>
              <w:top w:val="single" w:sz="6" w:space="0" w:color="auto"/>
              <w:left w:val="single" w:sz="6" w:space="0" w:color="000000"/>
              <w:bottom w:val="single" w:sz="6" w:space="0" w:color="auto"/>
              <w:right w:val="single" w:sz="6" w:space="0" w:color="auto"/>
            </w:tcBorders>
            <w:shd w:val="clear" w:color="auto" w:fill="E7E6E6" w:themeFill="background2"/>
            <w:hideMark/>
          </w:tcPr>
          <w:p w:rsidR="002078ED" w:rsidRPr="00F02179" w:rsidRDefault="002078ED" w:rsidP="00A02CF0">
            <w:pPr>
              <w:spacing w:line="0" w:lineRule="atLeast"/>
              <w:ind w:left="0" w:firstLine="0"/>
              <w:jc w:val="center"/>
              <w:rPr>
                <w:rFonts w:eastAsia="微軟正黑體" w:cstheme="minorHAnsi"/>
                <w:b/>
                <w:bCs/>
                <w:sz w:val="21"/>
                <w:szCs w:val="24"/>
                <w:lang w:eastAsia="zh-CN"/>
              </w:rPr>
            </w:pPr>
            <w:r w:rsidRPr="00F02179">
              <w:rPr>
                <w:rFonts w:eastAsia="微軟正黑體" w:cstheme="minorHAnsi"/>
                <w:b/>
                <w:bCs/>
                <w:sz w:val="21"/>
                <w:szCs w:val="24"/>
                <w:lang w:eastAsia="zh-CN"/>
              </w:rPr>
              <w:t>上一級主管簽章</w:t>
            </w:r>
          </w:p>
        </w:tc>
      </w:tr>
      <w:tr w:rsidR="002078ED" w:rsidRPr="00F02179" w:rsidTr="00010060">
        <w:trPr>
          <w:cantSplit/>
        </w:trPr>
        <w:tc>
          <w:tcPr>
            <w:tcW w:w="1800" w:type="dxa"/>
            <w:tcBorders>
              <w:top w:val="single" w:sz="6" w:space="0" w:color="auto"/>
              <w:left w:val="single" w:sz="6" w:space="0" w:color="auto"/>
              <w:bottom w:val="single" w:sz="6" w:space="0" w:color="auto"/>
              <w:right w:val="single" w:sz="6" w:space="0" w:color="auto"/>
            </w:tcBorders>
            <w:hideMark/>
          </w:tcPr>
          <w:p w:rsidR="002078ED" w:rsidRPr="00F02179" w:rsidRDefault="002078ED" w:rsidP="00A02CF0">
            <w:pPr>
              <w:spacing w:before="240" w:line="0" w:lineRule="atLeast"/>
              <w:ind w:left="0" w:firstLine="0"/>
              <w:jc w:val="both"/>
              <w:rPr>
                <w:rFonts w:eastAsia="微軟正黑體" w:cstheme="minorHAnsi"/>
                <w:sz w:val="21"/>
                <w:szCs w:val="24"/>
                <w:lang w:eastAsia="zh-CN"/>
              </w:rPr>
            </w:pPr>
            <w:r w:rsidRPr="00F02179">
              <w:rPr>
                <w:rFonts w:eastAsia="微軟正黑體" w:cstheme="minorHAnsi"/>
                <w:sz w:val="21"/>
                <w:szCs w:val="24"/>
                <w:lang w:eastAsia="zh-CN"/>
              </w:rPr>
              <w:t>專案經理</w:t>
            </w:r>
          </w:p>
        </w:tc>
        <w:tc>
          <w:tcPr>
            <w:tcW w:w="1800" w:type="dxa"/>
            <w:tcBorders>
              <w:top w:val="single" w:sz="6" w:space="0" w:color="auto"/>
              <w:left w:val="single" w:sz="6" w:space="0" w:color="auto"/>
              <w:bottom w:val="single" w:sz="6" w:space="0" w:color="auto"/>
              <w:right w:val="single" w:sz="6" w:space="0" w:color="000000"/>
            </w:tcBorders>
            <w:hideMark/>
          </w:tcPr>
          <w:p w:rsidR="002078ED" w:rsidRPr="00F02179" w:rsidRDefault="00BF6528" w:rsidP="00A02CF0">
            <w:pPr>
              <w:spacing w:before="240" w:after="120" w:line="0" w:lineRule="atLeast"/>
              <w:ind w:left="0" w:firstLine="0"/>
              <w:rPr>
                <w:rFonts w:eastAsia="微軟正黑體" w:cstheme="minorHAnsi"/>
                <w:caps/>
                <w:szCs w:val="24"/>
                <w:lang w:eastAsia="zh-CN"/>
              </w:rPr>
            </w:pPr>
            <w:r w:rsidRPr="00F02179">
              <w:rPr>
                <w:rFonts w:eastAsia="微軟正黑體" w:cstheme="minorHAnsi"/>
                <w:caps/>
                <w:szCs w:val="24"/>
                <w:lang w:eastAsia="zh-CN"/>
              </w:rPr>
              <w:t>尹健修</w:t>
            </w:r>
          </w:p>
        </w:tc>
        <w:tc>
          <w:tcPr>
            <w:tcW w:w="2160" w:type="dxa"/>
            <w:tcBorders>
              <w:top w:val="single" w:sz="6" w:space="0" w:color="auto"/>
              <w:left w:val="single" w:sz="6" w:space="0" w:color="000000"/>
              <w:bottom w:val="single" w:sz="6" w:space="0" w:color="auto"/>
              <w:right w:val="single" w:sz="6" w:space="0" w:color="000000"/>
            </w:tcBorders>
          </w:tcPr>
          <w:p w:rsidR="002078ED" w:rsidRPr="00F02179" w:rsidRDefault="002078ED" w:rsidP="00A02CF0">
            <w:pPr>
              <w:spacing w:before="240" w:after="120" w:line="0" w:lineRule="atLeast"/>
              <w:ind w:left="0" w:firstLine="0"/>
              <w:jc w:val="both"/>
              <w:rPr>
                <w:rFonts w:eastAsia="微軟正黑體" w:cstheme="minorHAnsi"/>
                <w:b/>
                <w:bCs/>
                <w:caps/>
                <w:szCs w:val="24"/>
                <w:lang w:eastAsia="zh-CN"/>
              </w:rPr>
            </w:pPr>
          </w:p>
        </w:tc>
        <w:tc>
          <w:tcPr>
            <w:tcW w:w="3060" w:type="dxa"/>
            <w:tcBorders>
              <w:top w:val="single" w:sz="6" w:space="0" w:color="auto"/>
              <w:left w:val="single" w:sz="6" w:space="0" w:color="000000"/>
              <w:bottom w:val="single" w:sz="6" w:space="0" w:color="auto"/>
              <w:right w:val="single" w:sz="6" w:space="0" w:color="auto"/>
            </w:tcBorders>
          </w:tcPr>
          <w:p w:rsidR="002078ED" w:rsidRPr="00F02179" w:rsidRDefault="002078ED" w:rsidP="00A02CF0">
            <w:pPr>
              <w:spacing w:before="240" w:line="0" w:lineRule="atLeast"/>
              <w:ind w:left="0" w:firstLine="0"/>
              <w:jc w:val="both"/>
              <w:rPr>
                <w:rFonts w:eastAsia="微軟正黑體" w:cstheme="minorHAnsi"/>
                <w:sz w:val="21"/>
                <w:szCs w:val="24"/>
                <w:lang w:eastAsia="zh-CN"/>
              </w:rPr>
            </w:pPr>
          </w:p>
        </w:tc>
      </w:tr>
      <w:tr w:rsidR="002078ED" w:rsidRPr="00F02179" w:rsidTr="00010060">
        <w:trPr>
          <w:cantSplit/>
          <w:trHeight w:val="741"/>
        </w:trPr>
        <w:tc>
          <w:tcPr>
            <w:tcW w:w="1800" w:type="dxa"/>
            <w:tcBorders>
              <w:top w:val="single" w:sz="6" w:space="0" w:color="auto"/>
              <w:left w:val="single" w:sz="6" w:space="0" w:color="auto"/>
              <w:bottom w:val="single" w:sz="6" w:space="0" w:color="auto"/>
              <w:right w:val="single" w:sz="6" w:space="0" w:color="auto"/>
            </w:tcBorders>
            <w:hideMark/>
          </w:tcPr>
          <w:p w:rsidR="002078ED" w:rsidRPr="00F02179" w:rsidRDefault="002078ED" w:rsidP="00A02CF0">
            <w:pPr>
              <w:spacing w:before="240" w:line="0" w:lineRule="atLeast"/>
              <w:ind w:left="0" w:firstLine="0"/>
              <w:jc w:val="both"/>
              <w:rPr>
                <w:rFonts w:eastAsia="微軟正黑體" w:cstheme="minorHAnsi"/>
                <w:sz w:val="21"/>
                <w:szCs w:val="24"/>
                <w:lang w:eastAsia="zh-CN"/>
              </w:rPr>
            </w:pPr>
            <w:r w:rsidRPr="00F02179">
              <w:rPr>
                <w:rFonts w:eastAsia="微軟正黑體" w:cstheme="minorHAnsi"/>
                <w:sz w:val="21"/>
                <w:szCs w:val="24"/>
                <w:lang w:eastAsia="zh-CN"/>
              </w:rPr>
              <w:t>技術代表</w:t>
            </w:r>
          </w:p>
        </w:tc>
        <w:tc>
          <w:tcPr>
            <w:tcW w:w="1800" w:type="dxa"/>
            <w:tcBorders>
              <w:top w:val="single" w:sz="6" w:space="0" w:color="auto"/>
              <w:left w:val="single" w:sz="6" w:space="0" w:color="auto"/>
              <w:bottom w:val="single" w:sz="6" w:space="0" w:color="auto"/>
              <w:right w:val="single" w:sz="6" w:space="0" w:color="000000"/>
            </w:tcBorders>
            <w:hideMark/>
          </w:tcPr>
          <w:p w:rsidR="007622A9" w:rsidRPr="00F02179" w:rsidRDefault="007622A9" w:rsidP="007622A9">
            <w:pPr>
              <w:spacing w:before="240" w:after="120" w:line="0" w:lineRule="atLeast"/>
              <w:ind w:left="0" w:firstLine="0"/>
              <w:rPr>
                <w:rFonts w:eastAsia="微軟正黑體" w:cstheme="minorHAnsi"/>
                <w:caps/>
                <w:szCs w:val="24"/>
              </w:rPr>
            </w:pPr>
            <w:r w:rsidRPr="00F02179">
              <w:rPr>
                <w:rFonts w:eastAsia="微軟正黑體" w:cstheme="minorHAnsi"/>
                <w:caps/>
                <w:szCs w:val="24"/>
              </w:rPr>
              <w:t>姚瑞涵</w:t>
            </w:r>
          </w:p>
          <w:p w:rsidR="007622A9" w:rsidRPr="00F02179" w:rsidRDefault="007622A9" w:rsidP="007622A9">
            <w:pPr>
              <w:spacing w:before="240" w:after="120" w:line="0" w:lineRule="atLeast"/>
              <w:ind w:left="0" w:firstLine="0"/>
              <w:rPr>
                <w:rFonts w:eastAsia="微軟正黑體" w:cstheme="minorHAnsi"/>
                <w:caps/>
                <w:szCs w:val="24"/>
              </w:rPr>
            </w:pPr>
            <w:r w:rsidRPr="00F02179">
              <w:rPr>
                <w:rFonts w:eastAsia="微軟正黑體" w:cstheme="minorHAnsi"/>
                <w:caps/>
                <w:szCs w:val="24"/>
              </w:rPr>
              <w:t>謝佩紋</w:t>
            </w:r>
          </w:p>
          <w:p w:rsidR="00214883" w:rsidRPr="00F02179" w:rsidRDefault="007622A9" w:rsidP="00CD206C">
            <w:pPr>
              <w:spacing w:before="240" w:after="120" w:line="0" w:lineRule="atLeast"/>
              <w:ind w:left="0" w:firstLine="0"/>
              <w:rPr>
                <w:rFonts w:eastAsia="微軟正黑體" w:cstheme="minorHAnsi"/>
                <w:caps/>
                <w:szCs w:val="24"/>
              </w:rPr>
            </w:pPr>
            <w:r w:rsidRPr="00F02179">
              <w:rPr>
                <w:rFonts w:eastAsia="微軟正黑體" w:cstheme="minorHAnsi"/>
                <w:caps/>
                <w:szCs w:val="24"/>
              </w:rPr>
              <w:t>李晏甄</w:t>
            </w:r>
            <w:r w:rsidRPr="00F02179">
              <w:rPr>
                <w:rFonts w:eastAsia="微軟正黑體" w:cstheme="minorHAnsi"/>
                <w:caps/>
                <w:szCs w:val="24"/>
              </w:rPr>
              <w:t>(UAT)</w:t>
            </w:r>
          </w:p>
        </w:tc>
        <w:tc>
          <w:tcPr>
            <w:tcW w:w="2160" w:type="dxa"/>
            <w:tcBorders>
              <w:top w:val="single" w:sz="6" w:space="0" w:color="auto"/>
              <w:left w:val="single" w:sz="6" w:space="0" w:color="000000"/>
              <w:bottom w:val="single" w:sz="6" w:space="0" w:color="auto"/>
              <w:right w:val="single" w:sz="6" w:space="0" w:color="000000"/>
            </w:tcBorders>
          </w:tcPr>
          <w:p w:rsidR="002078ED" w:rsidRPr="00F02179" w:rsidRDefault="002078ED" w:rsidP="00A02CF0">
            <w:pPr>
              <w:spacing w:before="240" w:line="0" w:lineRule="atLeast"/>
              <w:ind w:left="0" w:firstLine="0"/>
              <w:jc w:val="both"/>
              <w:rPr>
                <w:rFonts w:eastAsia="微軟正黑體" w:cstheme="minorHAnsi"/>
                <w:sz w:val="21"/>
                <w:szCs w:val="24"/>
                <w:lang w:eastAsia="zh-CN"/>
              </w:rPr>
            </w:pPr>
          </w:p>
        </w:tc>
        <w:tc>
          <w:tcPr>
            <w:tcW w:w="3060" w:type="dxa"/>
            <w:tcBorders>
              <w:top w:val="single" w:sz="6" w:space="0" w:color="auto"/>
              <w:left w:val="single" w:sz="6" w:space="0" w:color="000000"/>
              <w:bottom w:val="single" w:sz="6" w:space="0" w:color="auto"/>
              <w:right w:val="single" w:sz="6" w:space="0" w:color="auto"/>
            </w:tcBorders>
          </w:tcPr>
          <w:p w:rsidR="002078ED" w:rsidRPr="00F02179" w:rsidRDefault="002078ED" w:rsidP="00A02CF0">
            <w:pPr>
              <w:spacing w:before="240" w:line="0" w:lineRule="atLeast"/>
              <w:ind w:left="0" w:firstLine="0"/>
              <w:jc w:val="both"/>
              <w:rPr>
                <w:rFonts w:eastAsia="微軟正黑體" w:cstheme="minorHAnsi"/>
                <w:sz w:val="21"/>
                <w:szCs w:val="24"/>
                <w:lang w:eastAsia="zh-CN"/>
              </w:rPr>
            </w:pPr>
          </w:p>
        </w:tc>
      </w:tr>
      <w:tr w:rsidR="002078ED" w:rsidRPr="00F02179" w:rsidTr="00010060">
        <w:trPr>
          <w:cantSplit/>
          <w:trHeight w:val="709"/>
        </w:trPr>
        <w:tc>
          <w:tcPr>
            <w:tcW w:w="1800" w:type="dxa"/>
            <w:tcBorders>
              <w:top w:val="single" w:sz="6" w:space="0" w:color="auto"/>
              <w:left w:val="single" w:sz="6" w:space="0" w:color="auto"/>
              <w:bottom w:val="single" w:sz="6" w:space="0" w:color="auto"/>
              <w:right w:val="single" w:sz="6" w:space="0" w:color="auto"/>
            </w:tcBorders>
            <w:hideMark/>
          </w:tcPr>
          <w:p w:rsidR="002078ED" w:rsidRPr="00F02179" w:rsidRDefault="002078ED" w:rsidP="00A02CF0">
            <w:pPr>
              <w:spacing w:before="240" w:line="0" w:lineRule="atLeast"/>
              <w:ind w:left="0" w:firstLine="0"/>
              <w:jc w:val="both"/>
              <w:rPr>
                <w:rFonts w:eastAsia="微軟正黑體" w:cstheme="minorHAnsi"/>
                <w:sz w:val="21"/>
                <w:szCs w:val="24"/>
                <w:lang w:eastAsia="zh-CN"/>
              </w:rPr>
            </w:pPr>
            <w:r w:rsidRPr="00F02179">
              <w:rPr>
                <w:rFonts w:eastAsia="微軟正黑體" w:cstheme="minorHAnsi"/>
                <w:sz w:val="21"/>
                <w:szCs w:val="24"/>
                <w:lang w:eastAsia="zh-CN"/>
              </w:rPr>
              <w:lastRenderedPageBreak/>
              <w:t>業務代表</w:t>
            </w:r>
          </w:p>
        </w:tc>
        <w:tc>
          <w:tcPr>
            <w:tcW w:w="1800" w:type="dxa"/>
            <w:tcBorders>
              <w:top w:val="single" w:sz="6" w:space="0" w:color="auto"/>
              <w:left w:val="single" w:sz="6" w:space="0" w:color="auto"/>
              <w:bottom w:val="single" w:sz="6" w:space="0" w:color="auto"/>
              <w:right w:val="single" w:sz="6" w:space="0" w:color="000000"/>
            </w:tcBorders>
          </w:tcPr>
          <w:p w:rsidR="007622A9" w:rsidRPr="00F02179" w:rsidRDefault="007622A9" w:rsidP="007622A9">
            <w:pPr>
              <w:spacing w:before="240" w:line="0" w:lineRule="atLeast"/>
              <w:ind w:left="0" w:firstLine="0"/>
              <w:rPr>
                <w:rFonts w:eastAsia="微軟正黑體" w:cstheme="minorHAnsi"/>
                <w:caps/>
                <w:szCs w:val="24"/>
                <w:lang w:eastAsia="zh-CN"/>
              </w:rPr>
            </w:pPr>
            <w:r w:rsidRPr="00F02179">
              <w:rPr>
                <w:rFonts w:eastAsia="微軟正黑體" w:cstheme="minorHAnsi"/>
                <w:caps/>
                <w:szCs w:val="24"/>
                <w:lang w:eastAsia="zh-CN"/>
              </w:rPr>
              <w:t>余陶然</w:t>
            </w:r>
          </w:p>
          <w:p w:rsidR="007622A9" w:rsidRPr="00F02179" w:rsidRDefault="007622A9" w:rsidP="007622A9">
            <w:pPr>
              <w:spacing w:before="240" w:line="0" w:lineRule="atLeast"/>
              <w:ind w:left="0" w:firstLine="0"/>
              <w:rPr>
                <w:rFonts w:eastAsia="微軟正黑體" w:cstheme="minorHAnsi"/>
                <w:caps/>
                <w:szCs w:val="24"/>
                <w:lang w:eastAsia="zh-CN"/>
              </w:rPr>
            </w:pPr>
            <w:r w:rsidRPr="00F02179">
              <w:rPr>
                <w:rFonts w:eastAsia="微軟正黑體" w:cstheme="minorHAnsi"/>
                <w:caps/>
                <w:szCs w:val="24"/>
                <w:lang w:eastAsia="zh-CN"/>
              </w:rPr>
              <w:t>郭惠敏</w:t>
            </w:r>
          </w:p>
          <w:p w:rsidR="007622A9" w:rsidRPr="00F02179" w:rsidRDefault="007622A9" w:rsidP="007622A9">
            <w:pPr>
              <w:spacing w:before="240" w:line="0" w:lineRule="atLeast"/>
              <w:ind w:left="0" w:firstLine="0"/>
              <w:rPr>
                <w:rFonts w:eastAsia="微軟正黑體" w:cstheme="minorHAnsi"/>
                <w:caps/>
                <w:szCs w:val="24"/>
                <w:lang w:eastAsia="zh-CN"/>
              </w:rPr>
            </w:pPr>
            <w:r w:rsidRPr="00F02179">
              <w:rPr>
                <w:rFonts w:eastAsia="微軟正黑體" w:cstheme="minorHAnsi"/>
                <w:caps/>
                <w:szCs w:val="24"/>
                <w:lang w:eastAsia="zh-CN"/>
              </w:rPr>
              <w:t>黃亦筠</w:t>
            </w:r>
          </w:p>
          <w:p w:rsidR="007622A9" w:rsidRPr="00F02179" w:rsidRDefault="007622A9" w:rsidP="007622A9">
            <w:pPr>
              <w:spacing w:before="240" w:line="0" w:lineRule="atLeast"/>
              <w:ind w:left="0" w:firstLine="0"/>
              <w:rPr>
                <w:rFonts w:eastAsia="微軟正黑體" w:cstheme="minorHAnsi"/>
                <w:caps/>
                <w:szCs w:val="24"/>
                <w:lang w:eastAsia="zh-CN"/>
              </w:rPr>
            </w:pPr>
            <w:r w:rsidRPr="00F02179">
              <w:rPr>
                <w:rFonts w:eastAsia="微軟正黑體" w:cstheme="minorHAnsi"/>
                <w:caps/>
                <w:szCs w:val="24"/>
                <w:lang w:eastAsia="zh-CN"/>
              </w:rPr>
              <w:t>吳家慧</w:t>
            </w:r>
          </w:p>
          <w:p w:rsidR="007622A9" w:rsidRPr="00F02179" w:rsidRDefault="007622A9" w:rsidP="007622A9">
            <w:pPr>
              <w:spacing w:before="240" w:line="0" w:lineRule="atLeast"/>
              <w:ind w:left="0" w:firstLine="0"/>
              <w:rPr>
                <w:rFonts w:eastAsia="微軟正黑體" w:cstheme="minorHAnsi"/>
                <w:caps/>
                <w:szCs w:val="24"/>
                <w:lang w:eastAsia="zh-CN"/>
              </w:rPr>
            </w:pPr>
            <w:r w:rsidRPr="00F02179">
              <w:rPr>
                <w:rFonts w:eastAsia="微軟正黑體" w:cstheme="minorHAnsi"/>
                <w:caps/>
                <w:szCs w:val="24"/>
                <w:lang w:eastAsia="zh-CN"/>
              </w:rPr>
              <w:t>王映喬</w:t>
            </w:r>
          </w:p>
          <w:p w:rsidR="007622A9" w:rsidRPr="00F02179" w:rsidRDefault="007622A9" w:rsidP="007622A9">
            <w:pPr>
              <w:spacing w:before="240" w:line="0" w:lineRule="atLeast"/>
              <w:ind w:left="0" w:firstLine="0"/>
              <w:rPr>
                <w:rFonts w:eastAsia="微軟正黑體" w:cstheme="minorHAnsi"/>
                <w:caps/>
                <w:szCs w:val="24"/>
                <w:lang w:eastAsia="zh-CN"/>
              </w:rPr>
            </w:pPr>
            <w:r w:rsidRPr="00F02179">
              <w:rPr>
                <w:rFonts w:eastAsia="微軟正黑體" w:cstheme="minorHAnsi"/>
                <w:caps/>
                <w:szCs w:val="24"/>
                <w:lang w:eastAsia="zh-CN"/>
              </w:rPr>
              <w:t>徐治純</w:t>
            </w:r>
          </w:p>
          <w:p w:rsidR="00214883" w:rsidRPr="00F02179" w:rsidRDefault="007622A9" w:rsidP="0092403C">
            <w:pPr>
              <w:spacing w:before="240" w:after="120" w:line="0" w:lineRule="atLeast"/>
              <w:ind w:left="0" w:firstLine="0"/>
              <w:rPr>
                <w:rFonts w:eastAsia="DengXian" w:cstheme="minorHAnsi"/>
                <w:caps/>
                <w:szCs w:val="24"/>
                <w:lang w:eastAsia="zh-CN"/>
              </w:rPr>
            </w:pPr>
            <w:r w:rsidRPr="00F02179">
              <w:rPr>
                <w:rFonts w:eastAsia="微軟正黑體" w:cstheme="minorHAnsi"/>
                <w:caps/>
                <w:szCs w:val="24"/>
                <w:lang w:eastAsia="zh-CN"/>
              </w:rPr>
              <w:t>林麗淑</w:t>
            </w:r>
          </w:p>
        </w:tc>
        <w:tc>
          <w:tcPr>
            <w:tcW w:w="2160" w:type="dxa"/>
            <w:tcBorders>
              <w:top w:val="single" w:sz="6" w:space="0" w:color="auto"/>
              <w:left w:val="single" w:sz="6" w:space="0" w:color="000000"/>
              <w:bottom w:val="single" w:sz="6" w:space="0" w:color="auto"/>
              <w:right w:val="single" w:sz="6" w:space="0" w:color="000000"/>
            </w:tcBorders>
          </w:tcPr>
          <w:p w:rsidR="002078ED" w:rsidRPr="00F02179" w:rsidRDefault="002078ED" w:rsidP="00A02CF0">
            <w:pPr>
              <w:spacing w:before="240" w:line="0" w:lineRule="atLeast"/>
              <w:ind w:left="0" w:firstLine="0"/>
              <w:jc w:val="both"/>
              <w:rPr>
                <w:rFonts w:eastAsia="微軟正黑體" w:cstheme="minorHAnsi"/>
                <w:sz w:val="21"/>
                <w:szCs w:val="24"/>
                <w:lang w:eastAsia="zh-CN"/>
              </w:rPr>
            </w:pPr>
          </w:p>
        </w:tc>
        <w:tc>
          <w:tcPr>
            <w:tcW w:w="3060" w:type="dxa"/>
            <w:tcBorders>
              <w:top w:val="single" w:sz="6" w:space="0" w:color="auto"/>
              <w:left w:val="single" w:sz="6" w:space="0" w:color="000000"/>
              <w:bottom w:val="single" w:sz="6" w:space="0" w:color="auto"/>
              <w:right w:val="single" w:sz="6" w:space="0" w:color="auto"/>
            </w:tcBorders>
          </w:tcPr>
          <w:p w:rsidR="002078ED" w:rsidRPr="00F02179" w:rsidRDefault="002078ED" w:rsidP="00A02CF0">
            <w:pPr>
              <w:spacing w:before="240" w:line="0" w:lineRule="atLeast"/>
              <w:ind w:left="0" w:firstLine="0"/>
              <w:jc w:val="both"/>
              <w:rPr>
                <w:rFonts w:eastAsia="微軟正黑體" w:cstheme="minorHAnsi"/>
                <w:sz w:val="21"/>
                <w:szCs w:val="24"/>
                <w:lang w:eastAsia="zh-CN"/>
              </w:rPr>
            </w:pPr>
          </w:p>
        </w:tc>
      </w:tr>
    </w:tbl>
    <w:p w:rsidR="002078ED" w:rsidRPr="00F02179" w:rsidRDefault="002078ED" w:rsidP="002078ED">
      <w:pPr>
        <w:ind w:left="0" w:firstLine="0"/>
        <w:jc w:val="both"/>
        <w:rPr>
          <w:rFonts w:eastAsia="微軟正黑體" w:cstheme="minorHAnsi"/>
          <w:sz w:val="21"/>
          <w:szCs w:val="24"/>
          <w:lang w:eastAsia="zh-CN"/>
        </w:rPr>
      </w:pPr>
    </w:p>
    <w:p w:rsidR="002A1B61" w:rsidRPr="00F02179" w:rsidRDefault="002A1B61" w:rsidP="002A1B61">
      <w:pPr>
        <w:widowControl/>
        <w:spacing w:line="500" w:lineRule="exact"/>
        <w:rPr>
          <w:rFonts w:eastAsia="微軟正黑體" w:cstheme="minorHAnsi"/>
          <w:sz w:val="20"/>
          <w:szCs w:val="20"/>
        </w:rPr>
      </w:pPr>
      <w:r w:rsidRPr="00F02179">
        <w:rPr>
          <w:rFonts w:eastAsia="微軟正黑體" w:cstheme="minorHAnsi"/>
          <w:sz w:val="20"/>
          <w:szCs w:val="20"/>
        </w:rPr>
        <w:br w:type="page"/>
      </w:r>
    </w:p>
    <w:sdt>
      <w:sdtPr>
        <w:rPr>
          <w:rFonts w:asciiTheme="minorHAnsi" w:eastAsiaTheme="minorEastAsia" w:hAnsiTheme="minorHAnsi" w:cstheme="minorHAnsi"/>
          <w:color w:val="auto"/>
          <w:kern w:val="2"/>
          <w:sz w:val="24"/>
          <w:szCs w:val="22"/>
          <w:lang w:val="zh-TW"/>
        </w:rPr>
        <w:id w:val="-1682734516"/>
        <w:docPartObj>
          <w:docPartGallery w:val="Table of Contents"/>
          <w:docPartUnique/>
        </w:docPartObj>
      </w:sdtPr>
      <w:sdtEndPr>
        <w:rPr>
          <w:rFonts w:eastAsia="微軟正黑體"/>
          <w:b/>
          <w:bCs/>
        </w:rPr>
      </w:sdtEndPr>
      <w:sdtContent>
        <w:p w:rsidR="001B7BDE" w:rsidRPr="00F02179" w:rsidRDefault="001B7BDE" w:rsidP="007D722B">
          <w:pPr>
            <w:pStyle w:val="af4"/>
            <w:numPr>
              <w:ilvl w:val="0"/>
              <w:numId w:val="0"/>
            </w:numPr>
            <w:spacing w:line="500" w:lineRule="exact"/>
            <w:jc w:val="center"/>
            <w:rPr>
              <w:rFonts w:asciiTheme="minorHAnsi" w:hAnsiTheme="minorHAnsi" w:cstheme="minorHAnsi"/>
              <w:b/>
              <w:bCs/>
              <w:lang w:val="zh-TW"/>
            </w:rPr>
          </w:pPr>
          <w:r w:rsidRPr="00F02179">
            <w:rPr>
              <w:rFonts w:asciiTheme="minorHAnsi" w:hAnsiTheme="minorHAnsi" w:cstheme="minorHAnsi"/>
              <w:b/>
              <w:bCs/>
              <w:lang w:val="zh-TW"/>
            </w:rPr>
            <w:t>目錄</w:t>
          </w:r>
        </w:p>
        <w:p w:rsidR="007360DE" w:rsidRPr="00F02179" w:rsidRDefault="007360DE" w:rsidP="00BA245C">
          <w:pPr>
            <w:ind w:left="2464" w:firstLine="0"/>
            <w:rPr>
              <w:rFonts w:eastAsia="微軟正黑體" w:cstheme="minorHAnsi"/>
              <w:szCs w:val="24"/>
              <w:lang w:val="zh-TW"/>
            </w:rPr>
          </w:pPr>
        </w:p>
        <w:p w:rsidR="008F4098" w:rsidRDefault="000C2E11">
          <w:pPr>
            <w:pStyle w:val="12"/>
            <w:rPr>
              <w:rFonts w:cstheme="minorBidi"/>
              <w:noProof/>
              <w:kern w:val="2"/>
              <w:sz w:val="24"/>
              <w:szCs w:val="24"/>
            </w:rPr>
          </w:pPr>
          <w:r w:rsidRPr="000C2E11">
            <w:rPr>
              <w:rFonts w:eastAsia="微軟正黑體" w:cstheme="minorHAnsi"/>
              <w:sz w:val="24"/>
              <w:szCs w:val="24"/>
            </w:rPr>
            <w:fldChar w:fldCharType="begin"/>
          </w:r>
          <w:r w:rsidR="001B7BDE" w:rsidRPr="00F02179">
            <w:rPr>
              <w:rFonts w:eastAsia="微軟正黑體" w:cstheme="minorHAnsi"/>
              <w:sz w:val="24"/>
              <w:szCs w:val="24"/>
            </w:rPr>
            <w:instrText xml:space="preserve"> TOC \o "1-3" \h \z \u </w:instrText>
          </w:r>
          <w:r w:rsidRPr="000C2E11">
            <w:rPr>
              <w:rFonts w:eastAsia="微軟正黑體" w:cstheme="minorHAnsi"/>
              <w:sz w:val="24"/>
              <w:szCs w:val="24"/>
            </w:rPr>
            <w:fldChar w:fldCharType="separate"/>
          </w:r>
          <w:hyperlink w:anchor="_Toc170379618" w:history="1">
            <w:r w:rsidR="008F4098" w:rsidRPr="00A50C8A">
              <w:rPr>
                <w:rStyle w:val="af5"/>
                <w:rFonts w:cstheme="minorHAnsi"/>
                <w:noProof/>
              </w:rPr>
              <w:t>1</w:t>
            </w:r>
            <w:r w:rsidR="008F4098">
              <w:rPr>
                <w:rFonts w:cstheme="minorBidi"/>
                <w:noProof/>
                <w:kern w:val="2"/>
                <w:sz w:val="24"/>
                <w:szCs w:val="24"/>
              </w:rPr>
              <w:tab/>
            </w:r>
            <w:r w:rsidR="008F4098" w:rsidRPr="00A50C8A">
              <w:rPr>
                <w:rStyle w:val="af5"/>
                <w:rFonts w:cstheme="minorHAnsi" w:hint="eastAsia"/>
                <w:noProof/>
              </w:rPr>
              <w:t>前言</w:t>
            </w:r>
            <w:r w:rsidR="008F4098" w:rsidRPr="00A50C8A">
              <w:rPr>
                <w:rStyle w:val="af5"/>
                <w:rFonts w:cstheme="minorHAnsi"/>
                <w:noProof/>
              </w:rPr>
              <w:t xml:space="preserve"> Introduction</w:t>
            </w:r>
            <w:r w:rsidR="008F4098">
              <w:rPr>
                <w:noProof/>
                <w:webHidden/>
              </w:rPr>
              <w:tab/>
            </w:r>
            <w:r>
              <w:rPr>
                <w:noProof/>
                <w:webHidden/>
              </w:rPr>
              <w:fldChar w:fldCharType="begin"/>
            </w:r>
            <w:r w:rsidR="008F4098">
              <w:rPr>
                <w:noProof/>
                <w:webHidden/>
              </w:rPr>
              <w:instrText xml:space="preserve"> PAGEREF _Toc170379618 \h </w:instrText>
            </w:r>
            <w:r>
              <w:rPr>
                <w:noProof/>
                <w:webHidden/>
              </w:rPr>
            </w:r>
            <w:r>
              <w:rPr>
                <w:noProof/>
                <w:webHidden/>
              </w:rPr>
              <w:fldChar w:fldCharType="separate"/>
            </w:r>
            <w:r w:rsidR="00167795">
              <w:rPr>
                <w:noProof/>
                <w:webHidden/>
              </w:rPr>
              <w:t>9</w:t>
            </w:r>
            <w:r>
              <w:rPr>
                <w:noProof/>
                <w:webHidden/>
              </w:rPr>
              <w:fldChar w:fldCharType="end"/>
            </w:r>
          </w:hyperlink>
        </w:p>
        <w:p w:rsidR="008F4098" w:rsidRDefault="000C2E11">
          <w:pPr>
            <w:pStyle w:val="12"/>
            <w:rPr>
              <w:rFonts w:cstheme="minorBidi"/>
              <w:noProof/>
              <w:kern w:val="2"/>
              <w:sz w:val="24"/>
              <w:szCs w:val="24"/>
            </w:rPr>
          </w:pPr>
          <w:hyperlink w:anchor="_Toc170379619" w:history="1">
            <w:r w:rsidR="008F4098" w:rsidRPr="00A50C8A">
              <w:rPr>
                <w:rStyle w:val="af5"/>
                <w:rFonts w:cstheme="minorHAnsi"/>
                <w:noProof/>
              </w:rPr>
              <w:t>1.1</w:t>
            </w:r>
            <w:r w:rsidR="008F4098">
              <w:rPr>
                <w:rFonts w:cstheme="minorBidi"/>
                <w:noProof/>
                <w:kern w:val="2"/>
                <w:sz w:val="24"/>
                <w:szCs w:val="24"/>
              </w:rPr>
              <w:tab/>
            </w:r>
            <w:r w:rsidR="008F4098" w:rsidRPr="00A50C8A">
              <w:rPr>
                <w:rStyle w:val="af5"/>
                <w:rFonts w:cstheme="minorHAnsi" w:hint="eastAsia"/>
                <w:noProof/>
              </w:rPr>
              <w:t>目的</w:t>
            </w:r>
            <w:r w:rsidR="008F4098" w:rsidRPr="00A50C8A">
              <w:rPr>
                <w:rStyle w:val="af5"/>
                <w:rFonts w:cstheme="minorHAnsi"/>
                <w:noProof/>
              </w:rPr>
              <w:t xml:space="preserve"> Objective</w:t>
            </w:r>
            <w:r w:rsidR="008F4098">
              <w:rPr>
                <w:noProof/>
                <w:webHidden/>
              </w:rPr>
              <w:tab/>
            </w:r>
            <w:r>
              <w:rPr>
                <w:noProof/>
                <w:webHidden/>
              </w:rPr>
              <w:fldChar w:fldCharType="begin"/>
            </w:r>
            <w:r w:rsidR="008F4098">
              <w:rPr>
                <w:noProof/>
                <w:webHidden/>
              </w:rPr>
              <w:instrText xml:space="preserve"> PAGEREF _Toc170379619 \h </w:instrText>
            </w:r>
            <w:r>
              <w:rPr>
                <w:noProof/>
                <w:webHidden/>
              </w:rPr>
            </w:r>
            <w:r>
              <w:rPr>
                <w:noProof/>
                <w:webHidden/>
              </w:rPr>
              <w:fldChar w:fldCharType="separate"/>
            </w:r>
            <w:r w:rsidR="00167795">
              <w:rPr>
                <w:noProof/>
                <w:webHidden/>
              </w:rPr>
              <w:t>9</w:t>
            </w:r>
            <w:r>
              <w:rPr>
                <w:noProof/>
                <w:webHidden/>
              </w:rPr>
              <w:fldChar w:fldCharType="end"/>
            </w:r>
          </w:hyperlink>
        </w:p>
        <w:p w:rsidR="008F4098" w:rsidRDefault="000C2E11">
          <w:pPr>
            <w:pStyle w:val="12"/>
            <w:rPr>
              <w:rFonts w:cstheme="minorBidi"/>
              <w:noProof/>
              <w:kern w:val="2"/>
              <w:sz w:val="24"/>
              <w:szCs w:val="24"/>
            </w:rPr>
          </w:pPr>
          <w:hyperlink w:anchor="_Toc170379620" w:history="1">
            <w:r w:rsidR="008F4098" w:rsidRPr="00A50C8A">
              <w:rPr>
                <w:rStyle w:val="af5"/>
                <w:rFonts w:cstheme="minorHAnsi"/>
                <w:noProof/>
              </w:rPr>
              <w:t>1.2</w:t>
            </w:r>
            <w:r w:rsidR="008F4098">
              <w:rPr>
                <w:rFonts w:cstheme="minorBidi"/>
                <w:noProof/>
                <w:kern w:val="2"/>
                <w:sz w:val="24"/>
                <w:szCs w:val="24"/>
              </w:rPr>
              <w:tab/>
            </w:r>
            <w:r w:rsidR="008F4098" w:rsidRPr="00A50C8A">
              <w:rPr>
                <w:rStyle w:val="af5"/>
                <w:rFonts w:cstheme="minorHAnsi" w:hint="eastAsia"/>
                <w:noProof/>
              </w:rPr>
              <w:t>摘要</w:t>
            </w:r>
            <w:r w:rsidR="008F4098" w:rsidRPr="00A50C8A">
              <w:rPr>
                <w:rStyle w:val="af5"/>
                <w:rFonts w:cstheme="minorHAnsi"/>
                <w:noProof/>
              </w:rPr>
              <w:t xml:space="preserve"> Summary</w:t>
            </w:r>
            <w:r w:rsidR="008F4098">
              <w:rPr>
                <w:noProof/>
                <w:webHidden/>
              </w:rPr>
              <w:tab/>
            </w:r>
            <w:r>
              <w:rPr>
                <w:noProof/>
                <w:webHidden/>
              </w:rPr>
              <w:fldChar w:fldCharType="begin"/>
            </w:r>
            <w:r w:rsidR="008F4098">
              <w:rPr>
                <w:noProof/>
                <w:webHidden/>
              </w:rPr>
              <w:instrText xml:space="preserve"> PAGEREF _Toc170379620 \h </w:instrText>
            </w:r>
            <w:r>
              <w:rPr>
                <w:noProof/>
                <w:webHidden/>
              </w:rPr>
            </w:r>
            <w:r>
              <w:rPr>
                <w:noProof/>
                <w:webHidden/>
              </w:rPr>
              <w:fldChar w:fldCharType="separate"/>
            </w:r>
            <w:r w:rsidR="00167795">
              <w:rPr>
                <w:noProof/>
                <w:webHidden/>
              </w:rPr>
              <w:t>9</w:t>
            </w:r>
            <w:r>
              <w:rPr>
                <w:noProof/>
                <w:webHidden/>
              </w:rPr>
              <w:fldChar w:fldCharType="end"/>
            </w:r>
          </w:hyperlink>
        </w:p>
        <w:p w:rsidR="008F4098" w:rsidRDefault="000C2E11">
          <w:pPr>
            <w:pStyle w:val="12"/>
            <w:rPr>
              <w:rFonts w:cstheme="minorBidi"/>
              <w:noProof/>
              <w:kern w:val="2"/>
              <w:sz w:val="24"/>
              <w:szCs w:val="24"/>
            </w:rPr>
          </w:pPr>
          <w:hyperlink w:anchor="_Toc170379621" w:history="1">
            <w:r w:rsidR="008F4098" w:rsidRPr="00A50C8A">
              <w:rPr>
                <w:rStyle w:val="af5"/>
                <w:rFonts w:cstheme="minorHAnsi"/>
                <w:noProof/>
              </w:rPr>
              <w:t>2</w:t>
            </w:r>
            <w:r w:rsidR="008F4098">
              <w:rPr>
                <w:rFonts w:cstheme="minorBidi"/>
                <w:noProof/>
                <w:kern w:val="2"/>
                <w:sz w:val="24"/>
                <w:szCs w:val="24"/>
              </w:rPr>
              <w:tab/>
            </w:r>
            <w:r w:rsidR="008F4098" w:rsidRPr="00A50C8A">
              <w:rPr>
                <w:rStyle w:val="af5"/>
                <w:rFonts w:cstheme="minorHAnsi" w:hint="eastAsia"/>
                <w:noProof/>
              </w:rPr>
              <w:t>業務概述</w:t>
            </w:r>
            <w:r w:rsidR="008F4098" w:rsidRPr="00A50C8A">
              <w:rPr>
                <w:rStyle w:val="af5"/>
                <w:rFonts w:cstheme="minorHAnsi"/>
                <w:noProof/>
              </w:rPr>
              <w:t>/</w:t>
            </w:r>
            <w:r w:rsidR="008F4098" w:rsidRPr="00A50C8A">
              <w:rPr>
                <w:rStyle w:val="af5"/>
                <w:rFonts w:cstheme="minorHAnsi" w:hint="eastAsia"/>
                <w:noProof/>
              </w:rPr>
              <w:t>業務</w:t>
            </w:r>
            <w:r w:rsidR="008F4098" w:rsidRPr="00A50C8A">
              <w:rPr>
                <w:rStyle w:val="af5"/>
                <w:rFonts w:cstheme="minorHAnsi"/>
                <w:noProof/>
              </w:rPr>
              <w:t>(</w:t>
            </w:r>
            <w:r w:rsidR="008F4098" w:rsidRPr="00A50C8A">
              <w:rPr>
                <w:rStyle w:val="af5"/>
                <w:rFonts w:cstheme="minorHAnsi" w:hint="eastAsia"/>
                <w:noProof/>
              </w:rPr>
              <w:t>系統</w:t>
            </w:r>
            <w:r w:rsidR="008F4098" w:rsidRPr="00A50C8A">
              <w:rPr>
                <w:rStyle w:val="af5"/>
                <w:rFonts w:cstheme="minorHAnsi"/>
                <w:noProof/>
              </w:rPr>
              <w:t>)</w:t>
            </w:r>
            <w:r w:rsidR="008F4098" w:rsidRPr="00A50C8A">
              <w:rPr>
                <w:rStyle w:val="af5"/>
                <w:rFonts w:cstheme="minorHAnsi" w:hint="eastAsia"/>
                <w:noProof/>
              </w:rPr>
              <w:t>流程</w:t>
            </w:r>
            <w:r w:rsidR="008F4098" w:rsidRPr="00A50C8A">
              <w:rPr>
                <w:rStyle w:val="af5"/>
                <w:rFonts w:cstheme="minorHAnsi"/>
                <w:noProof/>
              </w:rPr>
              <w:t xml:space="preserve"> Overview/Workflow</w:t>
            </w:r>
            <w:r w:rsidR="008F4098">
              <w:rPr>
                <w:noProof/>
                <w:webHidden/>
              </w:rPr>
              <w:tab/>
            </w:r>
            <w:r>
              <w:rPr>
                <w:noProof/>
                <w:webHidden/>
              </w:rPr>
              <w:fldChar w:fldCharType="begin"/>
            </w:r>
            <w:r w:rsidR="008F4098">
              <w:rPr>
                <w:noProof/>
                <w:webHidden/>
              </w:rPr>
              <w:instrText xml:space="preserve"> PAGEREF _Toc170379621 \h </w:instrText>
            </w:r>
            <w:r>
              <w:rPr>
                <w:noProof/>
                <w:webHidden/>
              </w:rPr>
            </w:r>
            <w:r>
              <w:rPr>
                <w:noProof/>
                <w:webHidden/>
              </w:rPr>
              <w:fldChar w:fldCharType="separate"/>
            </w:r>
            <w:r w:rsidR="00167795">
              <w:rPr>
                <w:noProof/>
                <w:webHidden/>
              </w:rPr>
              <w:t>11</w:t>
            </w:r>
            <w:r>
              <w:rPr>
                <w:noProof/>
                <w:webHidden/>
              </w:rPr>
              <w:fldChar w:fldCharType="end"/>
            </w:r>
          </w:hyperlink>
        </w:p>
        <w:p w:rsidR="008F4098" w:rsidRDefault="000C2E11">
          <w:pPr>
            <w:pStyle w:val="12"/>
            <w:rPr>
              <w:rFonts w:cstheme="minorBidi"/>
              <w:noProof/>
              <w:kern w:val="2"/>
              <w:sz w:val="24"/>
              <w:szCs w:val="24"/>
            </w:rPr>
          </w:pPr>
          <w:hyperlink w:anchor="_Toc170379622" w:history="1">
            <w:r w:rsidR="008F4098" w:rsidRPr="00A50C8A">
              <w:rPr>
                <w:rStyle w:val="af5"/>
                <w:rFonts w:cstheme="minorHAnsi"/>
                <w:noProof/>
              </w:rPr>
              <w:t>2.1</w:t>
            </w:r>
            <w:r w:rsidR="008F4098">
              <w:rPr>
                <w:rFonts w:cstheme="minorBidi"/>
                <w:noProof/>
                <w:kern w:val="2"/>
                <w:sz w:val="24"/>
                <w:szCs w:val="24"/>
              </w:rPr>
              <w:tab/>
            </w:r>
            <w:r w:rsidR="008F4098" w:rsidRPr="00A50C8A">
              <w:rPr>
                <w:rStyle w:val="af5"/>
                <w:rFonts w:cstheme="minorHAnsi" w:hint="eastAsia"/>
                <w:noProof/>
              </w:rPr>
              <w:t>業務概述</w:t>
            </w:r>
            <w:r w:rsidR="008F4098" w:rsidRPr="00A50C8A">
              <w:rPr>
                <w:rStyle w:val="af5"/>
                <w:rFonts w:cstheme="minorHAnsi"/>
                <w:noProof/>
              </w:rPr>
              <w:t xml:space="preserve"> Overview</w:t>
            </w:r>
            <w:r w:rsidR="008F4098">
              <w:rPr>
                <w:noProof/>
                <w:webHidden/>
              </w:rPr>
              <w:tab/>
            </w:r>
            <w:r>
              <w:rPr>
                <w:noProof/>
                <w:webHidden/>
              </w:rPr>
              <w:fldChar w:fldCharType="begin"/>
            </w:r>
            <w:r w:rsidR="008F4098">
              <w:rPr>
                <w:noProof/>
                <w:webHidden/>
              </w:rPr>
              <w:instrText xml:space="preserve"> PAGEREF _Toc170379622 \h </w:instrText>
            </w:r>
            <w:r>
              <w:rPr>
                <w:noProof/>
                <w:webHidden/>
              </w:rPr>
            </w:r>
            <w:r>
              <w:rPr>
                <w:noProof/>
                <w:webHidden/>
              </w:rPr>
              <w:fldChar w:fldCharType="separate"/>
            </w:r>
            <w:r w:rsidR="00167795">
              <w:rPr>
                <w:noProof/>
                <w:webHidden/>
              </w:rPr>
              <w:t>11</w:t>
            </w:r>
            <w:r>
              <w:rPr>
                <w:noProof/>
                <w:webHidden/>
              </w:rPr>
              <w:fldChar w:fldCharType="end"/>
            </w:r>
          </w:hyperlink>
        </w:p>
        <w:p w:rsidR="008F4098" w:rsidRDefault="000C2E11">
          <w:pPr>
            <w:pStyle w:val="12"/>
            <w:rPr>
              <w:rFonts w:cstheme="minorBidi"/>
              <w:noProof/>
              <w:kern w:val="2"/>
              <w:sz w:val="24"/>
              <w:szCs w:val="24"/>
            </w:rPr>
          </w:pPr>
          <w:hyperlink w:anchor="_Toc170379623" w:history="1">
            <w:r w:rsidR="008F4098" w:rsidRPr="00A50C8A">
              <w:rPr>
                <w:rStyle w:val="af5"/>
                <w:rFonts w:cstheme="minorHAnsi"/>
                <w:noProof/>
              </w:rPr>
              <w:t>2.2</w:t>
            </w:r>
            <w:r w:rsidR="008F4098">
              <w:rPr>
                <w:rFonts w:cstheme="minorBidi"/>
                <w:noProof/>
                <w:kern w:val="2"/>
                <w:sz w:val="24"/>
                <w:szCs w:val="24"/>
              </w:rPr>
              <w:tab/>
            </w:r>
            <w:r w:rsidR="008F4098" w:rsidRPr="00A50C8A">
              <w:rPr>
                <w:rStyle w:val="af5"/>
                <w:rFonts w:cstheme="minorHAnsi" w:hint="eastAsia"/>
                <w:noProof/>
              </w:rPr>
              <w:t>業務</w:t>
            </w:r>
            <w:r w:rsidR="008F4098" w:rsidRPr="00A50C8A">
              <w:rPr>
                <w:rStyle w:val="af5"/>
                <w:rFonts w:cstheme="minorHAnsi"/>
                <w:noProof/>
              </w:rPr>
              <w:t>(</w:t>
            </w:r>
            <w:r w:rsidR="008F4098" w:rsidRPr="00A50C8A">
              <w:rPr>
                <w:rStyle w:val="af5"/>
                <w:rFonts w:cstheme="minorHAnsi" w:hint="eastAsia"/>
                <w:noProof/>
              </w:rPr>
              <w:t>系統</w:t>
            </w:r>
            <w:r w:rsidR="008F4098" w:rsidRPr="00A50C8A">
              <w:rPr>
                <w:rStyle w:val="af5"/>
                <w:rFonts w:cstheme="minorHAnsi"/>
                <w:noProof/>
              </w:rPr>
              <w:t>)</w:t>
            </w:r>
            <w:r w:rsidR="008F4098" w:rsidRPr="00A50C8A">
              <w:rPr>
                <w:rStyle w:val="af5"/>
                <w:rFonts w:cstheme="minorHAnsi" w:hint="eastAsia"/>
                <w:noProof/>
              </w:rPr>
              <w:t>流程</w:t>
            </w:r>
            <w:r w:rsidR="008F4098" w:rsidRPr="00A50C8A">
              <w:rPr>
                <w:rStyle w:val="af5"/>
                <w:rFonts w:cstheme="minorHAnsi"/>
                <w:noProof/>
              </w:rPr>
              <w:t xml:space="preserve"> Workflow</w:t>
            </w:r>
            <w:r w:rsidR="008F4098">
              <w:rPr>
                <w:noProof/>
                <w:webHidden/>
              </w:rPr>
              <w:tab/>
            </w:r>
            <w:r>
              <w:rPr>
                <w:noProof/>
                <w:webHidden/>
              </w:rPr>
              <w:fldChar w:fldCharType="begin"/>
            </w:r>
            <w:r w:rsidR="008F4098">
              <w:rPr>
                <w:noProof/>
                <w:webHidden/>
              </w:rPr>
              <w:instrText xml:space="preserve"> PAGEREF _Toc170379623 \h </w:instrText>
            </w:r>
            <w:r>
              <w:rPr>
                <w:noProof/>
                <w:webHidden/>
              </w:rPr>
            </w:r>
            <w:r>
              <w:rPr>
                <w:noProof/>
                <w:webHidden/>
              </w:rPr>
              <w:fldChar w:fldCharType="separate"/>
            </w:r>
            <w:r w:rsidR="00167795">
              <w:rPr>
                <w:noProof/>
                <w:webHidden/>
              </w:rPr>
              <w:t>12</w:t>
            </w:r>
            <w:r>
              <w:rPr>
                <w:noProof/>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24" w:history="1">
            <w:r w:rsidR="008F4098" w:rsidRPr="00A50C8A">
              <w:rPr>
                <w:rStyle w:val="af5"/>
              </w:rPr>
              <w:t>2.2.9</w:t>
            </w:r>
            <w:r w:rsidR="008F4098">
              <w:rPr>
                <w:rFonts w:eastAsiaTheme="minorEastAsia" w:cstheme="minorBidi"/>
                <w:kern w:val="2"/>
                <w:sz w:val="24"/>
                <w:szCs w:val="24"/>
              </w:rPr>
              <w:tab/>
            </w:r>
            <w:r w:rsidR="008F4098" w:rsidRPr="00A50C8A">
              <w:rPr>
                <w:rStyle w:val="af5"/>
                <w:rFonts w:hint="eastAsia"/>
              </w:rPr>
              <w:t>查詢台外幣歸戶</w:t>
            </w:r>
            <w:r w:rsidR="008F4098" w:rsidRPr="00A50C8A">
              <w:rPr>
                <w:rStyle w:val="af5"/>
              </w:rPr>
              <w:t>/</w:t>
            </w:r>
            <w:r w:rsidR="008F4098" w:rsidRPr="00A50C8A">
              <w:rPr>
                <w:rStyle w:val="af5"/>
                <w:rFonts w:hint="eastAsia"/>
              </w:rPr>
              <w:t>帳務</w:t>
            </w:r>
            <w:r w:rsidR="008F4098" w:rsidRPr="00A50C8A">
              <w:rPr>
                <w:rStyle w:val="af5"/>
              </w:rPr>
              <w:t>/</w:t>
            </w:r>
            <w:r w:rsidR="008F4098" w:rsidRPr="00A50C8A">
              <w:rPr>
                <w:rStyle w:val="af5"/>
                <w:rFonts w:hint="eastAsia"/>
              </w:rPr>
              <w:t>基本資料</w:t>
            </w:r>
            <w:r w:rsidR="008F4098">
              <w:rPr>
                <w:webHidden/>
              </w:rPr>
              <w:tab/>
            </w:r>
            <w:r>
              <w:rPr>
                <w:webHidden/>
              </w:rPr>
              <w:fldChar w:fldCharType="begin"/>
            </w:r>
            <w:r w:rsidR="008F4098">
              <w:rPr>
                <w:webHidden/>
              </w:rPr>
              <w:instrText xml:space="preserve"> PAGEREF _Toc170379624 \h </w:instrText>
            </w:r>
            <w:r>
              <w:rPr>
                <w:webHidden/>
              </w:rPr>
            </w:r>
            <w:r>
              <w:rPr>
                <w:webHidden/>
              </w:rPr>
              <w:fldChar w:fldCharType="separate"/>
            </w:r>
            <w:r w:rsidR="00167795">
              <w:rPr>
                <w:webHidden/>
              </w:rPr>
              <w:t>12</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25" w:history="1">
            <w:r w:rsidR="008F4098" w:rsidRPr="00A50C8A">
              <w:rPr>
                <w:rStyle w:val="af5"/>
              </w:rPr>
              <w:t>2.2.10</w:t>
            </w:r>
            <w:r w:rsidR="008F4098">
              <w:rPr>
                <w:rFonts w:eastAsiaTheme="minorEastAsia" w:cstheme="minorBidi"/>
                <w:kern w:val="2"/>
                <w:sz w:val="24"/>
                <w:szCs w:val="24"/>
              </w:rPr>
              <w:tab/>
            </w:r>
            <w:r w:rsidR="008F4098" w:rsidRPr="00A50C8A">
              <w:rPr>
                <w:rStyle w:val="af5"/>
              </w:rPr>
              <w:t>MT940</w:t>
            </w:r>
            <w:r w:rsidR="008F4098" w:rsidRPr="00A50C8A">
              <w:rPr>
                <w:rStyle w:val="af5"/>
                <w:rFonts w:hint="eastAsia"/>
              </w:rPr>
              <w:t>對帳單</w:t>
            </w:r>
            <w:r w:rsidR="008F4098">
              <w:rPr>
                <w:webHidden/>
              </w:rPr>
              <w:tab/>
            </w:r>
            <w:r>
              <w:rPr>
                <w:webHidden/>
              </w:rPr>
              <w:fldChar w:fldCharType="begin"/>
            </w:r>
            <w:r w:rsidR="008F4098">
              <w:rPr>
                <w:webHidden/>
              </w:rPr>
              <w:instrText xml:space="preserve"> PAGEREF _Toc170379625 \h </w:instrText>
            </w:r>
            <w:r>
              <w:rPr>
                <w:webHidden/>
              </w:rPr>
            </w:r>
            <w:r>
              <w:rPr>
                <w:webHidden/>
              </w:rPr>
              <w:fldChar w:fldCharType="separate"/>
            </w:r>
            <w:r w:rsidR="00167795">
              <w:rPr>
                <w:webHidden/>
              </w:rPr>
              <w:t>15</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26" w:history="1">
            <w:r w:rsidR="008F4098" w:rsidRPr="00A50C8A">
              <w:rPr>
                <w:rStyle w:val="af5"/>
              </w:rPr>
              <w:t>2.2.11</w:t>
            </w:r>
            <w:r w:rsidR="008F4098">
              <w:rPr>
                <w:rFonts w:eastAsiaTheme="minorEastAsia" w:cstheme="minorBidi"/>
                <w:kern w:val="2"/>
                <w:sz w:val="24"/>
                <w:szCs w:val="24"/>
              </w:rPr>
              <w:tab/>
            </w:r>
            <w:r w:rsidR="008F4098" w:rsidRPr="00A50C8A">
              <w:rPr>
                <w:rStyle w:val="af5"/>
                <w:rFonts w:hint="eastAsia"/>
              </w:rPr>
              <w:t>列印查詢定存對帳單</w:t>
            </w:r>
            <w:r w:rsidR="008F4098" w:rsidRPr="00A50C8A">
              <w:rPr>
                <w:rStyle w:val="af5"/>
              </w:rPr>
              <w:t>/</w:t>
            </w:r>
            <w:r w:rsidR="008F4098" w:rsidRPr="00A50C8A">
              <w:rPr>
                <w:rStyle w:val="af5"/>
                <w:rFonts w:hint="eastAsia"/>
              </w:rPr>
              <w:t>試算利息</w:t>
            </w:r>
            <w:r w:rsidR="008F4098">
              <w:rPr>
                <w:webHidden/>
              </w:rPr>
              <w:tab/>
            </w:r>
            <w:r>
              <w:rPr>
                <w:webHidden/>
              </w:rPr>
              <w:fldChar w:fldCharType="begin"/>
            </w:r>
            <w:r w:rsidR="008F4098">
              <w:rPr>
                <w:webHidden/>
              </w:rPr>
              <w:instrText xml:space="preserve"> PAGEREF _Toc170379626 \h </w:instrText>
            </w:r>
            <w:r>
              <w:rPr>
                <w:webHidden/>
              </w:rPr>
            </w:r>
            <w:r>
              <w:rPr>
                <w:webHidden/>
              </w:rPr>
              <w:fldChar w:fldCharType="separate"/>
            </w:r>
            <w:r w:rsidR="00167795">
              <w:rPr>
                <w:webHidden/>
              </w:rPr>
              <w:t>18</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27" w:history="1">
            <w:r w:rsidR="008F4098" w:rsidRPr="00A50C8A">
              <w:rPr>
                <w:rStyle w:val="af5"/>
              </w:rPr>
              <w:t>2.2.12</w:t>
            </w:r>
            <w:r w:rsidR="008F4098">
              <w:rPr>
                <w:rFonts w:eastAsiaTheme="minorEastAsia" w:cstheme="minorBidi"/>
                <w:kern w:val="2"/>
                <w:sz w:val="24"/>
                <w:szCs w:val="24"/>
              </w:rPr>
              <w:tab/>
            </w:r>
            <w:r w:rsidR="008F4098" w:rsidRPr="00A50C8A">
              <w:rPr>
                <w:rStyle w:val="af5"/>
                <w:rFonts w:hint="eastAsia"/>
              </w:rPr>
              <w:t>產生對帳單傳送檔</w:t>
            </w:r>
            <w:r w:rsidR="008F4098" w:rsidRPr="00A50C8A">
              <w:rPr>
                <w:rStyle w:val="af5"/>
              </w:rPr>
              <w:t>(</w:t>
            </w:r>
            <w:r w:rsidR="008F4098" w:rsidRPr="00A50C8A">
              <w:rPr>
                <w:rStyle w:val="af5"/>
                <w:rFonts w:hint="eastAsia"/>
              </w:rPr>
              <w:t>實體對帳單</w:t>
            </w:r>
            <w:r w:rsidR="008F4098" w:rsidRPr="00A50C8A">
              <w:rPr>
                <w:rStyle w:val="af5"/>
              </w:rPr>
              <w:t>/</w:t>
            </w:r>
            <w:r w:rsidR="008F4098" w:rsidRPr="00A50C8A">
              <w:rPr>
                <w:rStyle w:val="af5"/>
                <w:rFonts w:hint="eastAsia"/>
              </w:rPr>
              <w:t>電子對帳單</w:t>
            </w:r>
            <w:r w:rsidR="008F4098" w:rsidRPr="00A50C8A">
              <w:rPr>
                <w:rStyle w:val="af5"/>
              </w:rPr>
              <w:t>)</w:t>
            </w:r>
            <w:r w:rsidR="008F4098">
              <w:rPr>
                <w:webHidden/>
              </w:rPr>
              <w:tab/>
            </w:r>
            <w:r>
              <w:rPr>
                <w:webHidden/>
              </w:rPr>
              <w:fldChar w:fldCharType="begin"/>
            </w:r>
            <w:r w:rsidR="008F4098">
              <w:rPr>
                <w:webHidden/>
              </w:rPr>
              <w:instrText xml:space="preserve"> PAGEREF _Toc170379627 \h </w:instrText>
            </w:r>
            <w:r>
              <w:rPr>
                <w:webHidden/>
              </w:rPr>
            </w:r>
            <w:r>
              <w:rPr>
                <w:webHidden/>
              </w:rPr>
              <w:fldChar w:fldCharType="separate"/>
            </w:r>
            <w:r w:rsidR="00167795">
              <w:rPr>
                <w:webHidden/>
              </w:rPr>
              <w:t>19</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28" w:history="1">
            <w:r w:rsidR="008F4098" w:rsidRPr="00A50C8A">
              <w:rPr>
                <w:rStyle w:val="af5"/>
              </w:rPr>
              <w:t>2.2.13</w:t>
            </w:r>
            <w:r w:rsidR="008F4098">
              <w:rPr>
                <w:rFonts w:eastAsiaTheme="minorEastAsia" w:cstheme="minorBidi"/>
                <w:kern w:val="2"/>
                <w:sz w:val="24"/>
                <w:szCs w:val="24"/>
              </w:rPr>
              <w:tab/>
            </w:r>
            <w:r w:rsidR="008F4098" w:rsidRPr="00A50C8A">
              <w:rPr>
                <w:rStyle w:val="af5"/>
                <w:rFonts w:hint="eastAsia"/>
              </w:rPr>
              <w:t>已收匯差現鈔數欄位</w:t>
            </w:r>
            <w:r w:rsidR="008F4098">
              <w:rPr>
                <w:webHidden/>
              </w:rPr>
              <w:tab/>
            </w:r>
            <w:r>
              <w:rPr>
                <w:webHidden/>
              </w:rPr>
              <w:fldChar w:fldCharType="begin"/>
            </w:r>
            <w:r w:rsidR="008F4098">
              <w:rPr>
                <w:webHidden/>
              </w:rPr>
              <w:instrText xml:space="preserve"> PAGEREF _Toc170379628 \h </w:instrText>
            </w:r>
            <w:r>
              <w:rPr>
                <w:webHidden/>
              </w:rPr>
            </w:r>
            <w:r>
              <w:rPr>
                <w:webHidden/>
              </w:rPr>
              <w:fldChar w:fldCharType="separate"/>
            </w:r>
            <w:r w:rsidR="00167795">
              <w:rPr>
                <w:webHidden/>
              </w:rPr>
              <w:t>20</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29" w:history="1">
            <w:r w:rsidR="008F4098" w:rsidRPr="00A50C8A">
              <w:rPr>
                <w:rStyle w:val="af5"/>
              </w:rPr>
              <w:t>2.2.14</w:t>
            </w:r>
            <w:r w:rsidR="008F4098">
              <w:rPr>
                <w:rFonts w:eastAsiaTheme="minorEastAsia" w:cstheme="minorBidi"/>
                <w:kern w:val="2"/>
                <w:sz w:val="24"/>
                <w:szCs w:val="24"/>
              </w:rPr>
              <w:tab/>
            </w:r>
            <w:r w:rsidR="008F4098" w:rsidRPr="00A50C8A">
              <w:rPr>
                <w:rStyle w:val="af5"/>
                <w:rFonts w:hint="eastAsia"/>
              </w:rPr>
              <w:t>退票處理</w:t>
            </w:r>
            <w:r w:rsidR="008F4098">
              <w:rPr>
                <w:webHidden/>
              </w:rPr>
              <w:tab/>
            </w:r>
            <w:r>
              <w:rPr>
                <w:webHidden/>
              </w:rPr>
              <w:fldChar w:fldCharType="begin"/>
            </w:r>
            <w:r w:rsidR="008F4098">
              <w:rPr>
                <w:webHidden/>
              </w:rPr>
              <w:instrText xml:space="preserve"> PAGEREF _Toc170379629 \h </w:instrText>
            </w:r>
            <w:r>
              <w:rPr>
                <w:webHidden/>
              </w:rPr>
            </w:r>
            <w:r>
              <w:rPr>
                <w:webHidden/>
              </w:rPr>
              <w:fldChar w:fldCharType="separate"/>
            </w:r>
            <w:r w:rsidR="00167795">
              <w:rPr>
                <w:webHidden/>
              </w:rPr>
              <w:t>21</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0" w:history="1">
            <w:r w:rsidR="008F4098" w:rsidRPr="00A50C8A">
              <w:rPr>
                <w:rStyle w:val="af5"/>
              </w:rPr>
              <w:t>2.2.15</w:t>
            </w:r>
            <w:r w:rsidR="008F4098">
              <w:rPr>
                <w:rFonts w:eastAsiaTheme="minorEastAsia" w:cstheme="minorBidi"/>
                <w:kern w:val="2"/>
                <w:sz w:val="24"/>
                <w:szCs w:val="24"/>
              </w:rPr>
              <w:tab/>
            </w:r>
            <w:r w:rsidR="008F4098" w:rsidRPr="00A50C8A">
              <w:rPr>
                <w:rStyle w:val="af5"/>
                <w:rFonts w:hint="eastAsia"/>
              </w:rPr>
              <w:t>清償註記</w:t>
            </w:r>
            <w:r w:rsidR="008F4098">
              <w:rPr>
                <w:webHidden/>
              </w:rPr>
              <w:tab/>
            </w:r>
            <w:r>
              <w:rPr>
                <w:webHidden/>
              </w:rPr>
              <w:fldChar w:fldCharType="begin"/>
            </w:r>
            <w:r w:rsidR="008F4098">
              <w:rPr>
                <w:webHidden/>
              </w:rPr>
              <w:instrText xml:space="preserve"> PAGEREF _Toc170379630 \h </w:instrText>
            </w:r>
            <w:r>
              <w:rPr>
                <w:webHidden/>
              </w:rPr>
            </w:r>
            <w:r>
              <w:rPr>
                <w:webHidden/>
              </w:rPr>
              <w:fldChar w:fldCharType="separate"/>
            </w:r>
            <w:r w:rsidR="00167795">
              <w:rPr>
                <w:webHidden/>
              </w:rPr>
              <w:t>24</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1" w:history="1">
            <w:r w:rsidR="008F4098" w:rsidRPr="00A50C8A">
              <w:rPr>
                <w:rStyle w:val="af5"/>
              </w:rPr>
              <w:t>2.2.16</w:t>
            </w:r>
            <w:r w:rsidR="008F4098">
              <w:rPr>
                <w:rFonts w:eastAsiaTheme="minorEastAsia" w:cstheme="minorBidi"/>
                <w:kern w:val="2"/>
                <w:sz w:val="24"/>
                <w:szCs w:val="24"/>
              </w:rPr>
              <w:tab/>
            </w:r>
            <w:r w:rsidR="008F4098" w:rsidRPr="00A50C8A">
              <w:rPr>
                <w:rStyle w:val="af5"/>
                <w:rFonts w:hint="eastAsia"/>
              </w:rPr>
              <w:t>網路承作議價定期性存款。</w:t>
            </w:r>
            <w:r w:rsidR="008F4098">
              <w:rPr>
                <w:webHidden/>
              </w:rPr>
              <w:tab/>
            </w:r>
            <w:r>
              <w:rPr>
                <w:webHidden/>
              </w:rPr>
              <w:fldChar w:fldCharType="begin"/>
            </w:r>
            <w:r w:rsidR="008F4098">
              <w:rPr>
                <w:webHidden/>
              </w:rPr>
              <w:instrText xml:space="preserve"> PAGEREF _Toc170379631 \h </w:instrText>
            </w:r>
            <w:r>
              <w:rPr>
                <w:webHidden/>
              </w:rPr>
            </w:r>
            <w:r>
              <w:rPr>
                <w:webHidden/>
              </w:rPr>
              <w:fldChar w:fldCharType="separate"/>
            </w:r>
            <w:r w:rsidR="00167795">
              <w:rPr>
                <w:webHidden/>
              </w:rPr>
              <w:t>26</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2" w:history="1">
            <w:r w:rsidR="008F4098" w:rsidRPr="00A50C8A">
              <w:rPr>
                <w:rStyle w:val="af5"/>
              </w:rPr>
              <w:t>2.2.17</w:t>
            </w:r>
            <w:r w:rsidR="008F4098">
              <w:rPr>
                <w:rFonts w:eastAsiaTheme="minorEastAsia" w:cstheme="minorBidi"/>
                <w:kern w:val="2"/>
                <w:sz w:val="24"/>
                <w:szCs w:val="24"/>
              </w:rPr>
              <w:tab/>
            </w:r>
            <w:r w:rsidR="008F4098" w:rsidRPr="00A50C8A">
              <w:rPr>
                <w:rStyle w:val="af5"/>
                <w:rFonts w:hint="eastAsia"/>
              </w:rPr>
              <w:t>外幣定存議價維護相關功能</w:t>
            </w:r>
            <w:r w:rsidR="008F4098">
              <w:rPr>
                <w:webHidden/>
              </w:rPr>
              <w:tab/>
            </w:r>
            <w:r>
              <w:rPr>
                <w:webHidden/>
              </w:rPr>
              <w:fldChar w:fldCharType="begin"/>
            </w:r>
            <w:r w:rsidR="008F4098">
              <w:rPr>
                <w:webHidden/>
              </w:rPr>
              <w:instrText xml:space="preserve"> PAGEREF _Toc170379632 \h </w:instrText>
            </w:r>
            <w:r>
              <w:rPr>
                <w:webHidden/>
              </w:rPr>
            </w:r>
            <w:r>
              <w:rPr>
                <w:webHidden/>
              </w:rPr>
              <w:fldChar w:fldCharType="separate"/>
            </w:r>
            <w:r w:rsidR="00167795">
              <w:rPr>
                <w:webHidden/>
              </w:rPr>
              <w:t>31</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3" w:history="1">
            <w:r w:rsidR="008F4098" w:rsidRPr="00A50C8A">
              <w:rPr>
                <w:rStyle w:val="af5"/>
              </w:rPr>
              <w:t>2.2.18</w:t>
            </w:r>
            <w:r w:rsidR="008F4098">
              <w:rPr>
                <w:rFonts w:eastAsiaTheme="minorEastAsia" w:cstheme="minorBidi"/>
                <w:kern w:val="2"/>
                <w:sz w:val="24"/>
                <w:szCs w:val="24"/>
              </w:rPr>
              <w:tab/>
            </w:r>
            <w:r w:rsidR="008F4098" w:rsidRPr="00A50C8A">
              <w:rPr>
                <w:rStyle w:val="af5"/>
                <w:rFonts w:hint="eastAsia"/>
              </w:rPr>
              <w:t>雲支付事故登錄</w:t>
            </w:r>
            <w:r w:rsidR="008F4098" w:rsidRPr="00A50C8A">
              <w:rPr>
                <w:rStyle w:val="af5"/>
              </w:rPr>
              <w:t>/</w:t>
            </w:r>
            <w:r w:rsidR="008F4098" w:rsidRPr="00A50C8A">
              <w:rPr>
                <w:rStyle w:val="af5"/>
                <w:rFonts w:hint="eastAsia"/>
              </w:rPr>
              <w:t>解除</w:t>
            </w:r>
            <w:r w:rsidR="008F4098" w:rsidRPr="00A50C8A">
              <w:rPr>
                <w:rStyle w:val="af5"/>
              </w:rPr>
              <w:t>/</w:t>
            </w:r>
            <w:r w:rsidR="008F4098" w:rsidRPr="00A50C8A">
              <w:rPr>
                <w:rStyle w:val="af5"/>
                <w:rFonts w:hint="eastAsia"/>
              </w:rPr>
              <w:t>查詢</w:t>
            </w:r>
            <w:r w:rsidR="008F4098">
              <w:rPr>
                <w:webHidden/>
              </w:rPr>
              <w:tab/>
            </w:r>
            <w:r>
              <w:rPr>
                <w:webHidden/>
              </w:rPr>
              <w:fldChar w:fldCharType="begin"/>
            </w:r>
            <w:r w:rsidR="008F4098">
              <w:rPr>
                <w:webHidden/>
              </w:rPr>
              <w:instrText xml:space="preserve"> PAGEREF _Toc170379633 \h </w:instrText>
            </w:r>
            <w:r>
              <w:rPr>
                <w:webHidden/>
              </w:rPr>
            </w:r>
            <w:r>
              <w:rPr>
                <w:webHidden/>
              </w:rPr>
              <w:fldChar w:fldCharType="separate"/>
            </w:r>
            <w:r w:rsidR="00167795">
              <w:rPr>
                <w:webHidden/>
              </w:rPr>
              <w:t>38</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4" w:history="1">
            <w:r w:rsidR="008F4098" w:rsidRPr="00A50C8A">
              <w:rPr>
                <w:rStyle w:val="af5"/>
              </w:rPr>
              <w:t>2.2.19</w:t>
            </w:r>
            <w:r w:rsidR="008F4098">
              <w:rPr>
                <w:rFonts w:eastAsiaTheme="minorEastAsia" w:cstheme="minorBidi"/>
                <w:kern w:val="2"/>
                <w:sz w:val="24"/>
                <w:szCs w:val="24"/>
              </w:rPr>
              <w:tab/>
            </w:r>
            <w:r w:rsidR="008F4098" w:rsidRPr="00A50C8A">
              <w:rPr>
                <w:rStyle w:val="af5"/>
              </w:rPr>
              <w:t xml:space="preserve">1090 </w:t>
            </w:r>
            <w:r w:rsidR="008F4098" w:rsidRPr="00A50C8A">
              <w:rPr>
                <w:rStyle w:val="af5"/>
                <w:rFonts w:hint="eastAsia"/>
              </w:rPr>
              <w:t>關係戶查詢</w:t>
            </w:r>
            <w:r w:rsidR="008F4098" w:rsidRPr="00A50C8A">
              <w:rPr>
                <w:rStyle w:val="af5"/>
              </w:rPr>
              <w:t xml:space="preserve"> -Pukii Bank/1091 </w:t>
            </w:r>
            <w:r w:rsidR="008F4098" w:rsidRPr="00A50C8A">
              <w:rPr>
                <w:rStyle w:val="af5"/>
                <w:rFonts w:hint="eastAsia"/>
              </w:rPr>
              <w:t>關係戶維護</w:t>
            </w:r>
            <w:r w:rsidR="008F4098">
              <w:rPr>
                <w:webHidden/>
              </w:rPr>
              <w:tab/>
            </w:r>
            <w:r>
              <w:rPr>
                <w:webHidden/>
              </w:rPr>
              <w:fldChar w:fldCharType="begin"/>
            </w:r>
            <w:r w:rsidR="008F4098">
              <w:rPr>
                <w:webHidden/>
              </w:rPr>
              <w:instrText xml:space="preserve"> PAGEREF _Toc170379634 \h </w:instrText>
            </w:r>
            <w:r>
              <w:rPr>
                <w:webHidden/>
              </w:rPr>
            </w:r>
            <w:r>
              <w:rPr>
                <w:webHidden/>
              </w:rPr>
              <w:fldChar w:fldCharType="separate"/>
            </w:r>
            <w:r w:rsidR="00167795">
              <w:rPr>
                <w:webHidden/>
              </w:rPr>
              <w:t>38</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5" w:history="1">
            <w:r w:rsidR="008F4098" w:rsidRPr="00A50C8A">
              <w:rPr>
                <w:rStyle w:val="af5"/>
              </w:rPr>
              <w:t>2.2.20</w:t>
            </w:r>
            <w:r w:rsidR="008F4098">
              <w:rPr>
                <w:rFonts w:eastAsiaTheme="minorEastAsia" w:cstheme="minorBidi"/>
                <w:kern w:val="2"/>
                <w:sz w:val="24"/>
                <w:szCs w:val="24"/>
              </w:rPr>
              <w:tab/>
            </w:r>
            <w:r w:rsidR="008F4098" w:rsidRPr="00A50C8A">
              <w:rPr>
                <w:rStyle w:val="af5"/>
              </w:rPr>
              <w:t>AML (1197+</w:t>
            </w:r>
            <w:r w:rsidR="008F4098" w:rsidRPr="00A50C8A">
              <w:rPr>
                <w:rStyle w:val="af5"/>
                <w:rFonts w:hint="eastAsia"/>
              </w:rPr>
              <w:t>交易資料檢核</w:t>
            </w:r>
            <w:r w:rsidR="008F4098" w:rsidRPr="00A50C8A">
              <w:rPr>
                <w:rStyle w:val="af5"/>
              </w:rPr>
              <w:t>) /</w:t>
            </w:r>
            <w:r w:rsidR="008F4098" w:rsidRPr="00A50C8A">
              <w:rPr>
                <w:rStyle w:val="af5"/>
                <w:rFonts w:hint="eastAsia"/>
              </w:rPr>
              <w:t>個資</w:t>
            </w:r>
            <w:r w:rsidR="008F4098">
              <w:rPr>
                <w:webHidden/>
              </w:rPr>
              <w:tab/>
            </w:r>
            <w:r>
              <w:rPr>
                <w:webHidden/>
              </w:rPr>
              <w:fldChar w:fldCharType="begin"/>
            </w:r>
            <w:r w:rsidR="008F4098">
              <w:rPr>
                <w:webHidden/>
              </w:rPr>
              <w:instrText xml:space="preserve"> PAGEREF _Toc170379635 \h </w:instrText>
            </w:r>
            <w:r>
              <w:rPr>
                <w:webHidden/>
              </w:rPr>
            </w:r>
            <w:r>
              <w:rPr>
                <w:webHidden/>
              </w:rPr>
              <w:fldChar w:fldCharType="separate"/>
            </w:r>
            <w:r w:rsidR="00167795">
              <w:rPr>
                <w:webHidden/>
              </w:rPr>
              <w:t>39</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6" w:history="1">
            <w:r w:rsidR="008F4098" w:rsidRPr="00A50C8A">
              <w:rPr>
                <w:rStyle w:val="af5"/>
              </w:rPr>
              <w:t>2.2.21</w:t>
            </w:r>
            <w:r w:rsidR="008F4098">
              <w:rPr>
                <w:rFonts w:eastAsiaTheme="minorEastAsia" w:cstheme="minorBidi"/>
                <w:kern w:val="2"/>
                <w:sz w:val="24"/>
                <w:szCs w:val="24"/>
              </w:rPr>
              <w:tab/>
            </w:r>
            <w:r w:rsidR="008F4098" w:rsidRPr="00A50C8A">
              <w:rPr>
                <w:rStyle w:val="af5"/>
                <w:rFonts w:hint="eastAsia"/>
              </w:rPr>
              <w:t>批次上傳</w:t>
            </w:r>
            <w:r w:rsidR="008F4098" w:rsidRPr="00A50C8A">
              <w:rPr>
                <w:rStyle w:val="af5"/>
              </w:rPr>
              <w:t>/</w:t>
            </w:r>
            <w:r w:rsidR="008F4098" w:rsidRPr="00A50C8A">
              <w:rPr>
                <w:rStyle w:val="af5"/>
                <w:rFonts w:hint="eastAsia"/>
              </w:rPr>
              <w:t>多筆交易轉換核心交易之控制。</w:t>
            </w:r>
            <w:r w:rsidR="008F4098">
              <w:rPr>
                <w:webHidden/>
              </w:rPr>
              <w:tab/>
            </w:r>
            <w:r>
              <w:rPr>
                <w:webHidden/>
              </w:rPr>
              <w:fldChar w:fldCharType="begin"/>
            </w:r>
            <w:r w:rsidR="008F4098">
              <w:rPr>
                <w:webHidden/>
              </w:rPr>
              <w:instrText xml:space="preserve"> PAGEREF _Toc170379636 \h </w:instrText>
            </w:r>
            <w:r>
              <w:rPr>
                <w:webHidden/>
              </w:rPr>
            </w:r>
            <w:r>
              <w:rPr>
                <w:webHidden/>
              </w:rPr>
              <w:fldChar w:fldCharType="separate"/>
            </w:r>
            <w:r w:rsidR="00167795">
              <w:rPr>
                <w:webHidden/>
              </w:rPr>
              <w:t>42</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7" w:history="1">
            <w:r w:rsidR="008F4098" w:rsidRPr="00A50C8A">
              <w:rPr>
                <w:rStyle w:val="af5"/>
              </w:rPr>
              <w:t>2.2.22</w:t>
            </w:r>
            <w:r w:rsidR="008F4098">
              <w:rPr>
                <w:rFonts w:eastAsiaTheme="minorEastAsia" w:cstheme="minorBidi"/>
                <w:kern w:val="2"/>
                <w:sz w:val="24"/>
                <w:szCs w:val="24"/>
              </w:rPr>
              <w:tab/>
            </w:r>
            <w:r w:rsidR="008F4098" w:rsidRPr="00A50C8A">
              <w:rPr>
                <w:rStyle w:val="af5"/>
                <w:rFonts w:hint="eastAsia"/>
              </w:rPr>
              <w:t>外匯活存央媒申報欄位</w:t>
            </w:r>
            <w:r w:rsidR="008F4098">
              <w:rPr>
                <w:webHidden/>
              </w:rPr>
              <w:tab/>
            </w:r>
            <w:r>
              <w:rPr>
                <w:webHidden/>
              </w:rPr>
              <w:fldChar w:fldCharType="begin"/>
            </w:r>
            <w:r w:rsidR="008F4098">
              <w:rPr>
                <w:webHidden/>
              </w:rPr>
              <w:instrText xml:space="preserve"> PAGEREF _Toc170379637 \h </w:instrText>
            </w:r>
            <w:r>
              <w:rPr>
                <w:webHidden/>
              </w:rPr>
            </w:r>
            <w:r>
              <w:rPr>
                <w:webHidden/>
              </w:rPr>
              <w:fldChar w:fldCharType="separate"/>
            </w:r>
            <w:r w:rsidR="00167795">
              <w:rPr>
                <w:webHidden/>
              </w:rPr>
              <w:t>42</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8" w:history="1">
            <w:r w:rsidR="008F4098" w:rsidRPr="00A50C8A">
              <w:rPr>
                <w:rStyle w:val="af5"/>
              </w:rPr>
              <w:t>2.2.23</w:t>
            </w:r>
            <w:r w:rsidR="008F4098">
              <w:rPr>
                <w:rFonts w:eastAsiaTheme="minorEastAsia" w:cstheme="minorBidi"/>
                <w:kern w:val="2"/>
                <w:sz w:val="24"/>
                <w:szCs w:val="24"/>
              </w:rPr>
              <w:tab/>
            </w:r>
            <w:r w:rsidR="008F4098" w:rsidRPr="00A50C8A">
              <w:rPr>
                <w:rStyle w:val="af5"/>
                <w:rFonts w:hint="eastAsia"/>
              </w:rPr>
              <w:t>外匯定存央媒申報欄位。</w:t>
            </w:r>
            <w:r w:rsidR="008F4098">
              <w:rPr>
                <w:webHidden/>
              </w:rPr>
              <w:tab/>
            </w:r>
            <w:r>
              <w:rPr>
                <w:webHidden/>
              </w:rPr>
              <w:fldChar w:fldCharType="begin"/>
            </w:r>
            <w:r w:rsidR="008F4098">
              <w:rPr>
                <w:webHidden/>
              </w:rPr>
              <w:instrText xml:space="preserve"> PAGEREF _Toc170379638 \h </w:instrText>
            </w:r>
            <w:r>
              <w:rPr>
                <w:webHidden/>
              </w:rPr>
            </w:r>
            <w:r>
              <w:rPr>
                <w:webHidden/>
              </w:rPr>
              <w:fldChar w:fldCharType="separate"/>
            </w:r>
            <w:r w:rsidR="00167795">
              <w:rPr>
                <w:webHidden/>
              </w:rPr>
              <w:t>42</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39" w:history="1">
            <w:r w:rsidR="008F4098" w:rsidRPr="00A50C8A">
              <w:rPr>
                <w:rStyle w:val="af5"/>
              </w:rPr>
              <w:t>2.2.24</w:t>
            </w:r>
            <w:r w:rsidR="008F4098">
              <w:rPr>
                <w:rFonts w:eastAsiaTheme="minorEastAsia" w:cstheme="minorBidi"/>
                <w:kern w:val="2"/>
                <w:sz w:val="24"/>
                <w:szCs w:val="24"/>
              </w:rPr>
              <w:tab/>
            </w:r>
            <w:r w:rsidR="008F4098" w:rsidRPr="00A50C8A">
              <w:rPr>
                <w:rStyle w:val="af5"/>
                <w:rFonts w:hint="eastAsia"/>
              </w:rPr>
              <w:t>外幣綜存央媒申報欄位。</w:t>
            </w:r>
            <w:r w:rsidR="008F4098">
              <w:rPr>
                <w:webHidden/>
              </w:rPr>
              <w:tab/>
            </w:r>
            <w:r>
              <w:rPr>
                <w:webHidden/>
              </w:rPr>
              <w:fldChar w:fldCharType="begin"/>
            </w:r>
            <w:r w:rsidR="008F4098">
              <w:rPr>
                <w:webHidden/>
              </w:rPr>
              <w:instrText xml:space="preserve"> PAGEREF _Toc170379639 \h </w:instrText>
            </w:r>
            <w:r>
              <w:rPr>
                <w:webHidden/>
              </w:rPr>
            </w:r>
            <w:r>
              <w:rPr>
                <w:webHidden/>
              </w:rPr>
              <w:fldChar w:fldCharType="separate"/>
            </w:r>
            <w:r w:rsidR="00167795">
              <w:rPr>
                <w:webHidden/>
              </w:rPr>
              <w:t>42</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40" w:history="1">
            <w:r w:rsidR="008F4098" w:rsidRPr="00A50C8A">
              <w:rPr>
                <w:rStyle w:val="af5"/>
              </w:rPr>
              <w:t>2.2.25</w:t>
            </w:r>
            <w:r w:rsidR="008F4098">
              <w:rPr>
                <w:rFonts w:eastAsiaTheme="minorEastAsia" w:cstheme="minorBidi"/>
                <w:kern w:val="2"/>
                <w:sz w:val="24"/>
                <w:szCs w:val="24"/>
              </w:rPr>
              <w:tab/>
            </w:r>
            <w:r w:rsidR="008F4098" w:rsidRPr="00A50C8A">
              <w:rPr>
                <w:rStyle w:val="af5"/>
                <w:rFonts w:hint="eastAsia"/>
              </w:rPr>
              <w:t>濃縮交易</w:t>
            </w:r>
            <w:r w:rsidR="008F4098" w:rsidRPr="00A50C8A">
              <w:rPr>
                <w:rStyle w:val="af5"/>
              </w:rPr>
              <w:t>-</w:t>
            </w:r>
            <w:r w:rsidR="008F4098" w:rsidRPr="00A50C8A">
              <w:rPr>
                <w:rStyle w:val="af5"/>
                <w:rFonts w:hint="eastAsia"/>
              </w:rPr>
              <w:t>補摺檔及列印濃縮交易</w:t>
            </w:r>
            <w:r w:rsidR="008F4098">
              <w:rPr>
                <w:webHidden/>
              </w:rPr>
              <w:tab/>
            </w:r>
            <w:r>
              <w:rPr>
                <w:webHidden/>
              </w:rPr>
              <w:fldChar w:fldCharType="begin"/>
            </w:r>
            <w:r w:rsidR="008F4098">
              <w:rPr>
                <w:webHidden/>
              </w:rPr>
              <w:instrText xml:space="preserve"> PAGEREF _Toc170379640 \h </w:instrText>
            </w:r>
            <w:r>
              <w:rPr>
                <w:webHidden/>
              </w:rPr>
            </w:r>
            <w:r>
              <w:rPr>
                <w:webHidden/>
              </w:rPr>
              <w:fldChar w:fldCharType="separate"/>
            </w:r>
            <w:r w:rsidR="00167795">
              <w:rPr>
                <w:webHidden/>
              </w:rPr>
              <w:t>43</w:t>
            </w:r>
            <w:r>
              <w:rPr>
                <w:webHidden/>
              </w:rPr>
              <w:fldChar w:fldCharType="end"/>
            </w:r>
          </w:hyperlink>
        </w:p>
        <w:p w:rsidR="008F4098" w:rsidRDefault="000C2E11">
          <w:pPr>
            <w:pStyle w:val="31"/>
            <w:rPr>
              <w:rFonts w:eastAsiaTheme="minorEastAsia" w:cstheme="minorBidi"/>
              <w:kern w:val="2"/>
              <w:sz w:val="24"/>
              <w:szCs w:val="24"/>
            </w:rPr>
          </w:pPr>
          <w:hyperlink w:anchor="_Toc170379641" w:history="1">
            <w:r w:rsidR="008F4098" w:rsidRPr="00A50C8A">
              <w:rPr>
                <w:rStyle w:val="af5"/>
              </w:rPr>
              <w:t xml:space="preserve">2.2.26 </w:t>
            </w:r>
            <w:r w:rsidR="008F4098" w:rsidRPr="00A50C8A">
              <w:rPr>
                <w:rStyle w:val="af5"/>
                <w:rFonts w:hint="eastAsia"/>
              </w:rPr>
              <w:t>列印綜存臨時對帳單</w:t>
            </w:r>
            <w:r w:rsidR="008F4098">
              <w:rPr>
                <w:webHidden/>
              </w:rPr>
              <w:tab/>
            </w:r>
            <w:r>
              <w:rPr>
                <w:webHidden/>
              </w:rPr>
              <w:fldChar w:fldCharType="begin"/>
            </w:r>
            <w:r w:rsidR="008F4098">
              <w:rPr>
                <w:webHidden/>
              </w:rPr>
              <w:instrText xml:space="preserve"> PAGEREF _Toc170379641 \h </w:instrText>
            </w:r>
            <w:r>
              <w:rPr>
                <w:webHidden/>
              </w:rPr>
            </w:r>
            <w:r>
              <w:rPr>
                <w:webHidden/>
              </w:rPr>
              <w:fldChar w:fldCharType="separate"/>
            </w:r>
            <w:r w:rsidR="00167795">
              <w:rPr>
                <w:webHidden/>
              </w:rPr>
              <w:t>44</w:t>
            </w:r>
            <w:r>
              <w:rPr>
                <w:webHidden/>
              </w:rPr>
              <w:fldChar w:fldCharType="end"/>
            </w:r>
          </w:hyperlink>
        </w:p>
        <w:p w:rsidR="008F4098" w:rsidRDefault="000C2E11">
          <w:pPr>
            <w:pStyle w:val="31"/>
            <w:rPr>
              <w:rFonts w:eastAsiaTheme="minorEastAsia" w:cstheme="minorBidi"/>
              <w:kern w:val="2"/>
              <w:sz w:val="24"/>
              <w:szCs w:val="24"/>
            </w:rPr>
          </w:pPr>
          <w:hyperlink w:anchor="_Toc170379642" w:history="1">
            <w:r w:rsidR="008F4098" w:rsidRPr="00A50C8A">
              <w:rPr>
                <w:rStyle w:val="af5"/>
              </w:rPr>
              <w:t xml:space="preserve">2.2.27 </w:t>
            </w:r>
            <w:r w:rsidR="008F4098" w:rsidRPr="00A50C8A">
              <w:rPr>
                <w:rStyle w:val="af5"/>
                <w:rFonts w:hint="eastAsia"/>
              </w:rPr>
              <w:t>外幣聯行息</w:t>
            </w:r>
            <w:r w:rsidR="008F4098" w:rsidRPr="00A50C8A">
              <w:rPr>
                <w:rStyle w:val="af5"/>
              </w:rPr>
              <w:t>(</w:t>
            </w:r>
            <w:r w:rsidR="008F4098" w:rsidRPr="00A50C8A">
              <w:rPr>
                <w:rStyle w:val="af5"/>
                <w:rFonts w:hint="eastAsia"/>
              </w:rPr>
              <w:t>定存息</w:t>
            </w:r>
            <w:r w:rsidR="008F4098" w:rsidRPr="00A50C8A">
              <w:rPr>
                <w:rStyle w:val="af5"/>
              </w:rPr>
              <w:t>)</w:t>
            </w:r>
            <w:r w:rsidR="008F4098" w:rsidRPr="00A50C8A">
              <w:rPr>
                <w:rStyle w:val="af5"/>
                <w:rFonts w:hint="eastAsia"/>
              </w:rPr>
              <w:t>補貼出帳流程外幣定存議價維護</w:t>
            </w:r>
            <w:r w:rsidR="008F4098">
              <w:rPr>
                <w:webHidden/>
              </w:rPr>
              <w:tab/>
            </w:r>
            <w:r>
              <w:rPr>
                <w:webHidden/>
              </w:rPr>
              <w:fldChar w:fldCharType="begin"/>
            </w:r>
            <w:r w:rsidR="008F4098">
              <w:rPr>
                <w:webHidden/>
              </w:rPr>
              <w:instrText xml:space="preserve"> PAGEREF _Toc170379642 \h </w:instrText>
            </w:r>
            <w:r>
              <w:rPr>
                <w:webHidden/>
              </w:rPr>
            </w:r>
            <w:r>
              <w:rPr>
                <w:webHidden/>
              </w:rPr>
              <w:fldChar w:fldCharType="separate"/>
            </w:r>
            <w:r w:rsidR="00167795">
              <w:rPr>
                <w:webHidden/>
              </w:rPr>
              <w:t>45</w:t>
            </w:r>
            <w:r>
              <w:rPr>
                <w:webHidden/>
              </w:rPr>
              <w:fldChar w:fldCharType="end"/>
            </w:r>
          </w:hyperlink>
        </w:p>
        <w:p w:rsidR="008F4098" w:rsidRDefault="000C2E11">
          <w:pPr>
            <w:pStyle w:val="31"/>
            <w:rPr>
              <w:rFonts w:eastAsiaTheme="minorEastAsia" w:cstheme="minorBidi"/>
              <w:kern w:val="2"/>
              <w:sz w:val="24"/>
              <w:szCs w:val="24"/>
            </w:rPr>
          </w:pPr>
          <w:hyperlink w:anchor="_Toc170379643" w:history="1">
            <w:r w:rsidR="008F4098" w:rsidRPr="00A50C8A">
              <w:rPr>
                <w:rStyle w:val="af5"/>
              </w:rPr>
              <w:t xml:space="preserve">2.2.28 </w:t>
            </w:r>
            <w:r w:rsidR="008F4098" w:rsidRPr="00A50C8A">
              <w:rPr>
                <w:rStyle w:val="af5"/>
                <w:rFonts w:hint="eastAsia"/>
              </w:rPr>
              <w:t>留存印鑑卡</w:t>
            </w:r>
            <w:r w:rsidR="008F4098">
              <w:rPr>
                <w:webHidden/>
              </w:rPr>
              <w:tab/>
            </w:r>
            <w:r>
              <w:rPr>
                <w:webHidden/>
              </w:rPr>
              <w:fldChar w:fldCharType="begin"/>
            </w:r>
            <w:r w:rsidR="008F4098">
              <w:rPr>
                <w:webHidden/>
              </w:rPr>
              <w:instrText xml:space="preserve"> PAGEREF _Toc170379643 \h </w:instrText>
            </w:r>
            <w:r>
              <w:rPr>
                <w:webHidden/>
              </w:rPr>
            </w:r>
            <w:r>
              <w:rPr>
                <w:webHidden/>
              </w:rPr>
              <w:fldChar w:fldCharType="separate"/>
            </w:r>
            <w:r w:rsidR="00167795">
              <w:rPr>
                <w:webHidden/>
              </w:rPr>
              <w:t>46</w:t>
            </w:r>
            <w:r>
              <w:rPr>
                <w:webHidden/>
              </w:rPr>
              <w:fldChar w:fldCharType="end"/>
            </w:r>
          </w:hyperlink>
        </w:p>
        <w:p w:rsidR="008F4098" w:rsidRDefault="000C2E11">
          <w:pPr>
            <w:pStyle w:val="31"/>
            <w:rPr>
              <w:rFonts w:eastAsiaTheme="minorEastAsia" w:cstheme="minorBidi"/>
              <w:kern w:val="2"/>
              <w:sz w:val="24"/>
              <w:szCs w:val="24"/>
            </w:rPr>
          </w:pPr>
          <w:hyperlink w:anchor="_Toc170379644" w:history="1">
            <w:r w:rsidR="008F4098" w:rsidRPr="00A50C8A">
              <w:rPr>
                <w:rStyle w:val="af5"/>
              </w:rPr>
              <w:t xml:space="preserve">2.2.29 </w:t>
            </w:r>
            <w:r w:rsidR="008F4098" w:rsidRPr="00A50C8A">
              <w:rPr>
                <w:rStyle w:val="af5"/>
                <w:rFonts w:hint="eastAsia"/>
              </w:rPr>
              <w:t>去年媒體申報所得資料維護</w:t>
            </w:r>
            <w:r w:rsidR="008F4098" w:rsidRPr="00A50C8A">
              <w:rPr>
                <w:rStyle w:val="af5"/>
              </w:rPr>
              <w:t>(1016)</w:t>
            </w:r>
            <w:r w:rsidR="008F4098">
              <w:rPr>
                <w:webHidden/>
              </w:rPr>
              <w:tab/>
            </w:r>
            <w:r>
              <w:rPr>
                <w:webHidden/>
              </w:rPr>
              <w:fldChar w:fldCharType="begin"/>
            </w:r>
            <w:r w:rsidR="008F4098">
              <w:rPr>
                <w:webHidden/>
              </w:rPr>
              <w:instrText xml:space="preserve"> PAGEREF _Toc170379644 \h </w:instrText>
            </w:r>
            <w:r>
              <w:rPr>
                <w:webHidden/>
              </w:rPr>
            </w:r>
            <w:r>
              <w:rPr>
                <w:webHidden/>
              </w:rPr>
              <w:fldChar w:fldCharType="separate"/>
            </w:r>
            <w:r w:rsidR="00167795">
              <w:rPr>
                <w:webHidden/>
              </w:rPr>
              <w:t>47</w:t>
            </w:r>
            <w:r>
              <w:rPr>
                <w:webHidden/>
              </w:rPr>
              <w:fldChar w:fldCharType="end"/>
            </w:r>
          </w:hyperlink>
        </w:p>
        <w:p w:rsidR="008F4098" w:rsidRDefault="000C2E11">
          <w:pPr>
            <w:pStyle w:val="12"/>
            <w:rPr>
              <w:rFonts w:cstheme="minorBidi"/>
              <w:noProof/>
              <w:kern w:val="2"/>
              <w:sz w:val="24"/>
              <w:szCs w:val="24"/>
            </w:rPr>
          </w:pPr>
          <w:hyperlink w:anchor="_Toc170379645" w:history="1">
            <w:r w:rsidR="008F4098" w:rsidRPr="00A50C8A">
              <w:rPr>
                <w:rStyle w:val="af5"/>
                <w:rFonts w:cstheme="minorHAnsi"/>
                <w:noProof/>
              </w:rPr>
              <w:t>2.3</w:t>
            </w:r>
            <w:r w:rsidR="008F4098">
              <w:rPr>
                <w:rFonts w:cstheme="minorBidi"/>
                <w:noProof/>
                <w:kern w:val="2"/>
                <w:sz w:val="24"/>
                <w:szCs w:val="24"/>
              </w:rPr>
              <w:tab/>
            </w:r>
            <w:r w:rsidR="008F4098" w:rsidRPr="00A50C8A">
              <w:rPr>
                <w:rStyle w:val="af5"/>
                <w:rFonts w:cstheme="minorHAnsi" w:hint="eastAsia"/>
                <w:noProof/>
              </w:rPr>
              <w:t>需求說明</w:t>
            </w:r>
            <w:r w:rsidR="008F4098" w:rsidRPr="00A50C8A">
              <w:rPr>
                <w:rStyle w:val="af5"/>
                <w:rFonts w:cstheme="minorHAnsi"/>
                <w:noProof/>
              </w:rPr>
              <w:t xml:space="preserve"> Function Description</w:t>
            </w:r>
            <w:r w:rsidR="008F4098">
              <w:rPr>
                <w:noProof/>
                <w:webHidden/>
              </w:rPr>
              <w:tab/>
            </w:r>
            <w:r>
              <w:rPr>
                <w:noProof/>
                <w:webHidden/>
              </w:rPr>
              <w:fldChar w:fldCharType="begin"/>
            </w:r>
            <w:r w:rsidR="008F4098">
              <w:rPr>
                <w:noProof/>
                <w:webHidden/>
              </w:rPr>
              <w:instrText xml:space="preserve"> PAGEREF _Toc170379645 \h </w:instrText>
            </w:r>
            <w:r>
              <w:rPr>
                <w:noProof/>
                <w:webHidden/>
              </w:rPr>
            </w:r>
            <w:r>
              <w:rPr>
                <w:noProof/>
                <w:webHidden/>
              </w:rPr>
              <w:fldChar w:fldCharType="separate"/>
            </w:r>
            <w:r w:rsidR="00167795">
              <w:rPr>
                <w:noProof/>
                <w:webHidden/>
              </w:rPr>
              <w:t>48</w:t>
            </w:r>
            <w:r>
              <w:rPr>
                <w:noProof/>
                <w:webHidden/>
              </w:rPr>
              <w:fldChar w:fldCharType="end"/>
            </w:r>
          </w:hyperlink>
        </w:p>
        <w:p w:rsidR="008F4098" w:rsidRDefault="000C2E11">
          <w:pPr>
            <w:pStyle w:val="31"/>
            <w:rPr>
              <w:rFonts w:eastAsiaTheme="minorEastAsia" w:cstheme="minorBidi"/>
              <w:kern w:val="2"/>
              <w:sz w:val="24"/>
              <w:szCs w:val="24"/>
            </w:rPr>
          </w:pPr>
          <w:hyperlink w:anchor="_Toc170379646" w:history="1">
            <w:r w:rsidR="008F4098" w:rsidRPr="00A50C8A">
              <w:rPr>
                <w:rStyle w:val="af5"/>
              </w:rPr>
              <w:t xml:space="preserve">2.3.9 </w:t>
            </w:r>
            <w:r w:rsidR="008F4098" w:rsidRPr="00A50C8A">
              <w:rPr>
                <w:rStyle w:val="af5"/>
                <w:rFonts w:hint="eastAsia"/>
              </w:rPr>
              <w:t>查詢台外幣歸戶</w:t>
            </w:r>
            <w:r w:rsidR="008F4098" w:rsidRPr="00A50C8A">
              <w:rPr>
                <w:rStyle w:val="af5"/>
              </w:rPr>
              <w:t>/</w:t>
            </w:r>
            <w:r w:rsidR="008F4098" w:rsidRPr="00A50C8A">
              <w:rPr>
                <w:rStyle w:val="af5"/>
                <w:rFonts w:hint="eastAsia"/>
              </w:rPr>
              <w:t>帳務</w:t>
            </w:r>
            <w:r w:rsidR="008F4098" w:rsidRPr="00A50C8A">
              <w:rPr>
                <w:rStyle w:val="af5"/>
              </w:rPr>
              <w:t>/</w:t>
            </w:r>
            <w:r w:rsidR="008F4098" w:rsidRPr="00A50C8A">
              <w:rPr>
                <w:rStyle w:val="af5"/>
                <w:rFonts w:hint="eastAsia"/>
              </w:rPr>
              <w:t>基本資料</w:t>
            </w:r>
            <w:r w:rsidR="008F4098">
              <w:rPr>
                <w:webHidden/>
              </w:rPr>
              <w:tab/>
            </w:r>
            <w:r>
              <w:rPr>
                <w:webHidden/>
              </w:rPr>
              <w:fldChar w:fldCharType="begin"/>
            </w:r>
            <w:r w:rsidR="008F4098">
              <w:rPr>
                <w:webHidden/>
              </w:rPr>
              <w:instrText xml:space="preserve"> PAGEREF _Toc170379646 \h </w:instrText>
            </w:r>
            <w:r>
              <w:rPr>
                <w:webHidden/>
              </w:rPr>
            </w:r>
            <w:r>
              <w:rPr>
                <w:webHidden/>
              </w:rPr>
              <w:fldChar w:fldCharType="separate"/>
            </w:r>
            <w:r w:rsidR="00167795">
              <w:rPr>
                <w:webHidden/>
              </w:rPr>
              <w:t>48</w:t>
            </w:r>
            <w:r>
              <w:rPr>
                <w:webHidden/>
              </w:rPr>
              <w:fldChar w:fldCharType="end"/>
            </w:r>
          </w:hyperlink>
        </w:p>
        <w:p w:rsidR="008F4098" w:rsidRDefault="000C2E11">
          <w:pPr>
            <w:pStyle w:val="31"/>
            <w:rPr>
              <w:rFonts w:eastAsiaTheme="minorEastAsia" w:cstheme="minorBidi"/>
              <w:kern w:val="2"/>
              <w:sz w:val="24"/>
              <w:szCs w:val="24"/>
            </w:rPr>
          </w:pPr>
          <w:hyperlink w:anchor="_Toc170379647" w:history="1">
            <w:r w:rsidR="008F4098" w:rsidRPr="00A50C8A">
              <w:rPr>
                <w:rStyle w:val="af5"/>
              </w:rPr>
              <w:t>2.3.10 MT940</w:t>
            </w:r>
            <w:r w:rsidR="008F4098" w:rsidRPr="00A50C8A">
              <w:rPr>
                <w:rStyle w:val="af5"/>
                <w:rFonts w:hint="eastAsia"/>
              </w:rPr>
              <w:t>對帳單</w:t>
            </w:r>
            <w:r w:rsidR="008F4098">
              <w:rPr>
                <w:webHidden/>
              </w:rPr>
              <w:tab/>
            </w:r>
            <w:r>
              <w:rPr>
                <w:webHidden/>
              </w:rPr>
              <w:fldChar w:fldCharType="begin"/>
            </w:r>
            <w:r w:rsidR="008F4098">
              <w:rPr>
                <w:webHidden/>
              </w:rPr>
              <w:instrText xml:space="preserve"> PAGEREF _Toc170379647 \h </w:instrText>
            </w:r>
            <w:r>
              <w:rPr>
                <w:webHidden/>
              </w:rPr>
            </w:r>
            <w:r>
              <w:rPr>
                <w:webHidden/>
              </w:rPr>
              <w:fldChar w:fldCharType="separate"/>
            </w:r>
            <w:r w:rsidR="00167795">
              <w:rPr>
                <w:webHidden/>
              </w:rPr>
              <w:t>64</w:t>
            </w:r>
            <w:r>
              <w:rPr>
                <w:webHidden/>
              </w:rPr>
              <w:fldChar w:fldCharType="end"/>
            </w:r>
          </w:hyperlink>
        </w:p>
        <w:p w:rsidR="008F4098" w:rsidRDefault="000C2E11">
          <w:pPr>
            <w:pStyle w:val="31"/>
            <w:rPr>
              <w:rFonts w:eastAsiaTheme="minorEastAsia" w:cstheme="minorBidi"/>
              <w:kern w:val="2"/>
              <w:sz w:val="24"/>
              <w:szCs w:val="24"/>
            </w:rPr>
          </w:pPr>
          <w:hyperlink w:anchor="_Toc170379648" w:history="1">
            <w:r w:rsidR="008F4098" w:rsidRPr="00A50C8A">
              <w:rPr>
                <w:rStyle w:val="af5"/>
              </w:rPr>
              <w:t xml:space="preserve">2.3.11 </w:t>
            </w:r>
            <w:r w:rsidR="008F4098" w:rsidRPr="00A50C8A">
              <w:rPr>
                <w:rStyle w:val="af5"/>
                <w:rFonts w:hint="eastAsia"/>
              </w:rPr>
              <w:t>列印查詢定存對帳單</w:t>
            </w:r>
            <w:r w:rsidR="008F4098" w:rsidRPr="00A50C8A">
              <w:rPr>
                <w:rStyle w:val="af5"/>
              </w:rPr>
              <w:t>/</w:t>
            </w:r>
            <w:r w:rsidR="008F4098" w:rsidRPr="00A50C8A">
              <w:rPr>
                <w:rStyle w:val="af5"/>
                <w:rFonts w:hint="eastAsia"/>
              </w:rPr>
              <w:t>試算利息</w:t>
            </w:r>
            <w:r w:rsidR="008F4098">
              <w:rPr>
                <w:webHidden/>
              </w:rPr>
              <w:tab/>
            </w:r>
            <w:r>
              <w:rPr>
                <w:webHidden/>
              </w:rPr>
              <w:fldChar w:fldCharType="begin"/>
            </w:r>
            <w:r w:rsidR="008F4098">
              <w:rPr>
                <w:webHidden/>
              </w:rPr>
              <w:instrText xml:space="preserve"> PAGEREF _Toc170379648 \h </w:instrText>
            </w:r>
            <w:r>
              <w:rPr>
                <w:webHidden/>
              </w:rPr>
            </w:r>
            <w:r>
              <w:rPr>
                <w:webHidden/>
              </w:rPr>
              <w:fldChar w:fldCharType="separate"/>
            </w:r>
            <w:r w:rsidR="00167795">
              <w:rPr>
                <w:webHidden/>
              </w:rPr>
              <w:t>67</w:t>
            </w:r>
            <w:r>
              <w:rPr>
                <w:webHidden/>
              </w:rPr>
              <w:fldChar w:fldCharType="end"/>
            </w:r>
          </w:hyperlink>
        </w:p>
        <w:p w:rsidR="008F4098" w:rsidRDefault="000C2E11">
          <w:pPr>
            <w:pStyle w:val="31"/>
            <w:rPr>
              <w:rFonts w:eastAsiaTheme="minorEastAsia" w:cstheme="minorBidi"/>
              <w:kern w:val="2"/>
              <w:sz w:val="24"/>
              <w:szCs w:val="24"/>
            </w:rPr>
          </w:pPr>
          <w:hyperlink w:anchor="_Toc170379649" w:history="1">
            <w:r w:rsidR="008F4098" w:rsidRPr="00A50C8A">
              <w:rPr>
                <w:rStyle w:val="af5"/>
              </w:rPr>
              <w:t xml:space="preserve">2.3.12 </w:t>
            </w:r>
            <w:r w:rsidR="008F4098" w:rsidRPr="00A50C8A">
              <w:rPr>
                <w:rStyle w:val="af5"/>
                <w:rFonts w:hint="eastAsia"/>
              </w:rPr>
              <w:t>產生對帳單傳送檔</w:t>
            </w:r>
            <w:r w:rsidR="008F4098" w:rsidRPr="00A50C8A">
              <w:rPr>
                <w:rStyle w:val="af5"/>
              </w:rPr>
              <w:t>(</w:t>
            </w:r>
            <w:r w:rsidR="008F4098" w:rsidRPr="00A50C8A">
              <w:rPr>
                <w:rStyle w:val="af5"/>
                <w:rFonts w:hint="eastAsia"/>
              </w:rPr>
              <w:t>實體對帳單</w:t>
            </w:r>
            <w:r w:rsidR="008F4098" w:rsidRPr="00A50C8A">
              <w:rPr>
                <w:rStyle w:val="af5"/>
              </w:rPr>
              <w:t>/</w:t>
            </w:r>
            <w:r w:rsidR="008F4098" w:rsidRPr="00A50C8A">
              <w:rPr>
                <w:rStyle w:val="af5"/>
                <w:rFonts w:hint="eastAsia"/>
              </w:rPr>
              <w:t>電子對帳單</w:t>
            </w:r>
            <w:r w:rsidR="008F4098" w:rsidRPr="00A50C8A">
              <w:rPr>
                <w:rStyle w:val="af5"/>
              </w:rPr>
              <w:t>)</w:t>
            </w:r>
            <w:r w:rsidR="008F4098">
              <w:rPr>
                <w:webHidden/>
              </w:rPr>
              <w:tab/>
            </w:r>
            <w:r>
              <w:rPr>
                <w:webHidden/>
              </w:rPr>
              <w:fldChar w:fldCharType="begin"/>
            </w:r>
            <w:r w:rsidR="008F4098">
              <w:rPr>
                <w:webHidden/>
              </w:rPr>
              <w:instrText xml:space="preserve"> PAGEREF _Toc170379649 \h </w:instrText>
            </w:r>
            <w:r>
              <w:rPr>
                <w:webHidden/>
              </w:rPr>
            </w:r>
            <w:r>
              <w:rPr>
                <w:webHidden/>
              </w:rPr>
              <w:fldChar w:fldCharType="separate"/>
            </w:r>
            <w:r w:rsidR="00167795">
              <w:rPr>
                <w:webHidden/>
              </w:rPr>
              <w:t>93</w:t>
            </w:r>
            <w:r>
              <w:rPr>
                <w:webHidden/>
              </w:rPr>
              <w:fldChar w:fldCharType="end"/>
            </w:r>
          </w:hyperlink>
        </w:p>
        <w:p w:rsidR="008F4098" w:rsidRDefault="000C2E11">
          <w:pPr>
            <w:pStyle w:val="31"/>
            <w:rPr>
              <w:rFonts w:eastAsiaTheme="minorEastAsia" w:cstheme="minorBidi"/>
              <w:kern w:val="2"/>
              <w:sz w:val="24"/>
              <w:szCs w:val="24"/>
            </w:rPr>
          </w:pPr>
          <w:hyperlink w:anchor="_Toc170379650" w:history="1">
            <w:r w:rsidR="008F4098" w:rsidRPr="00A50C8A">
              <w:rPr>
                <w:rStyle w:val="af5"/>
              </w:rPr>
              <w:t xml:space="preserve">2.3.13 </w:t>
            </w:r>
            <w:r w:rsidR="008F4098" w:rsidRPr="00A50C8A">
              <w:rPr>
                <w:rStyle w:val="af5"/>
                <w:rFonts w:hint="eastAsia"/>
              </w:rPr>
              <w:t>已收匯差現鈔數欄位</w:t>
            </w:r>
            <w:r w:rsidR="008F4098">
              <w:rPr>
                <w:webHidden/>
              </w:rPr>
              <w:tab/>
            </w:r>
            <w:r>
              <w:rPr>
                <w:webHidden/>
              </w:rPr>
              <w:fldChar w:fldCharType="begin"/>
            </w:r>
            <w:r w:rsidR="008F4098">
              <w:rPr>
                <w:webHidden/>
              </w:rPr>
              <w:instrText xml:space="preserve"> PAGEREF _Toc170379650 \h </w:instrText>
            </w:r>
            <w:r>
              <w:rPr>
                <w:webHidden/>
              </w:rPr>
            </w:r>
            <w:r>
              <w:rPr>
                <w:webHidden/>
              </w:rPr>
              <w:fldChar w:fldCharType="separate"/>
            </w:r>
            <w:r w:rsidR="00167795">
              <w:rPr>
                <w:webHidden/>
              </w:rPr>
              <w:t>96</w:t>
            </w:r>
            <w:r>
              <w:rPr>
                <w:webHidden/>
              </w:rPr>
              <w:fldChar w:fldCharType="end"/>
            </w:r>
          </w:hyperlink>
        </w:p>
        <w:p w:rsidR="008F4098" w:rsidRDefault="000C2E11">
          <w:pPr>
            <w:pStyle w:val="31"/>
            <w:rPr>
              <w:rFonts w:eastAsiaTheme="minorEastAsia" w:cstheme="minorBidi"/>
              <w:kern w:val="2"/>
              <w:sz w:val="24"/>
              <w:szCs w:val="24"/>
            </w:rPr>
          </w:pPr>
          <w:hyperlink w:anchor="_Toc170379651" w:history="1">
            <w:r w:rsidR="008F4098" w:rsidRPr="00A50C8A">
              <w:rPr>
                <w:rStyle w:val="af5"/>
              </w:rPr>
              <w:t xml:space="preserve">2.3.14 </w:t>
            </w:r>
            <w:r w:rsidR="008F4098" w:rsidRPr="00A50C8A">
              <w:rPr>
                <w:rStyle w:val="af5"/>
                <w:rFonts w:hint="eastAsia"/>
              </w:rPr>
              <w:t>退票處理</w:t>
            </w:r>
            <w:r w:rsidR="008F4098" w:rsidRPr="00A50C8A">
              <w:rPr>
                <w:rStyle w:val="af5"/>
              </w:rPr>
              <w:t>(1554/1503/1534/1536/1019)</w:t>
            </w:r>
            <w:r w:rsidR="008F4098">
              <w:rPr>
                <w:webHidden/>
              </w:rPr>
              <w:tab/>
            </w:r>
            <w:r>
              <w:rPr>
                <w:webHidden/>
              </w:rPr>
              <w:fldChar w:fldCharType="begin"/>
            </w:r>
            <w:r w:rsidR="008F4098">
              <w:rPr>
                <w:webHidden/>
              </w:rPr>
              <w:instrText xml:space="preserve"> PAGEREF _Toc170379651 \h </w:instrText>
            </w:r>
            <w:r>
              <w:rPr>
                <w:webHidden/>
              </w:rPr>
            </w:r>
            <w:r>
              <w:rPr>
                <w:webHidden/>
              </w:rPr>
              <w:fldChar w:fldCharType="separate"/>
            </w:r>
            <w:r w:rsidR="00167795">
              <w:rPr>
                <w:webHidden/>
              </w:rPr>
              <w:t>97</w:t>
            </w:r>
            <w:r>
              <w:rPr>
                <w:webHidden/>
              </w:rPr>
              <w:fldChar w:fldCharType="end"/>
            </w:r>
          </w:hyperlink>
        </w:p>
        <w:p w:rsidR="008F4098" w:rsidRDefault="000C2E11">
          <w:pPr>
            <w:pStyle w:val="31"/>
            <w:rPr>
              <w:rFonts w:eastAsiaTheme="minorEastAsia" w:cstheme="minorBidi"/>
              <w:kern w:val="2"/>
              <w:sz w:val="24"/>
              <w:szCs w:val="24"/>
            </w:rPr>
          </w:pPr>
          <w:hyperlink w:anchor="_Toc170379652" w:history="1">
            <w:r w:rsidR="008F4098" w:rsidRPr="00A50C8A">
              <w:rPr>
                <w:rStyle w:val="af5"/>
              </w:rPr>
              <w:t xml:space="preserve">2.3.15 </w:t>
            </w:r>
            <w:r w:rsidR="008F4098" w:rsidRPr="00A50C8A">
              <w:rPr>
                <w:rStyle w:val="af5"/>
                <w:rFonts w:hint="eastAsia"/>
              </w:rPr>
              <w:t>清償處理</w:t>
            </w:r>
            <w:r w:rsidR="008F4098" w:rsidRPr="00A50C8A">
              <w:rPr>
                <w:rStyle w:val="af5"/>
              </w:rPr>
              <w:t>(1501/1504/1505)</w:t>
            </w:r>
            <w:r w:rsidR="008F4098">
              <w:rPr>
                <w:webHidden/>
              </w:rPr>
              <w:tab/>
            </w:r>
            <w:r>
              <w:rPr>
                <w:webHidden/>
              </w:rPr>
              <w:fldChar w:fldCharType="begin"/>
            </w:r>
            <w:r w:rsidR="008F4098">
              <w:rPr>
                <w:webHidden/>
              </w:rPr>
              <w:instrText xml:space="preserve"> PAGEREF _Toc170379652 \h </w:instrText>
            </w:r>
            <w:r>
              <w:rPr>
                <w:webHidden/>
              </w:rPr>
            </w:r>
            <w:r>
              <w:rPr>
                <w:webHidden/>
              </w:rPr>
              <w:fldChar w:fldCharType="separate"/>
            </w:r>
            <w:r w:rsidR="00167795">
              <w:rPr>
                <w:webHidden/>
              </w:rPr>
              <w:t>108</w:t>
            </w:r>
            <w:r>
              <w:rPr>
                <w:webHidden/>
              </w:rPr>
              <w:fldChar w:fldCharType="end"/>
            </w:r>
          </w:hyperlink>
        </w:p>
        <w:p w:rsidR="008F4098" w:rsidRDefault="000C2E11">
          <w:pPr>
            <w:pStyle w:val="31"/>
            <w:rPr>
              <w:rFonts w:eastAsiaTheme="minorEastAsia" w:cstheme="minorBidi"/>
              <w:kern w:val="2"/>
              <w:sz w:val="24"/>
              <w:szCs w:val="24"/>
            </w:rPr>
          </w:pPr>
          <w:hyperlink w:anchor="_Toc170379653" w:history="1">
            <w:r w:rsidR="008F4098" w:rsidRPr="00A50C8A">
              <w:rPr>
                <w:rStyle w:val="af5"/>
              </w:rPr>
              <w:t xml:space="preserve">2.3.16 </w:t>
            </w:r>
            <w:r w:rsidR="008F4098" w:rsidRPr="00A50C8A">
              <w:rPr>
                <w:rStyle w:val="af5"/>
                <w:rFonts w:hint="eastAsia"/>
              </w:rPr>
              <w:t>網路承作議價定期性存款</w:t>
            </w:r>
            <w:r w:rsidR="008F4098">
              <w:rPr>
                <w:webHidden/>
              </w:rPr>
              <w:tab/>
            </w:r>
            <w:r>
              <w:rPr>
                <w:webHidden/>
              </w:rPr>
              <w:fldChar w:fldCharType="begin"/>
            </w:r>
            <w:r w:rsidR="008F4098">
              <w:rPr>
                <w:webHidden/>
              </w:rPr>
              <w:instrText xml:space="preserve"> PAGEREF _Toc170379653 \h </w:instrText>
            </w:r>
            <w:r>
              <w:rPr>
                <w:webHidden/>
              </w:rPr>
            </w:r>
            <w:r>
              <w:rPr>
                <w:webHidden/>
              </w:rPr>
              <w:fldChar w:fldCharType="separate"/>
            </w:r>
            <w:r w:rsidR="00167795">
              <w:rPr>
                <w:webHidden/>
              </w:rPr>
              <w:t>114</w:t>
            </w:r>
            <w:r>
              <w:rPr>
                <w:webHidden/>
              </w:rPr>
              <w:fldChar w:fldCharType="end"/>
            </w:r>
          </w:hyperlink>
        </w:p>
        <w:p w:rsidR="008F4098" w:rsidRDefault="000C2E11">
          <w:pPr>
            <w:pStyle w:val="31"/>
            <w:rPr>
              <w:rFonts w:eastAsiaTheme="minorEastAsia" w:cstheme="minorBidi"/>
              <w:kern w:val="2"/>
              <w:sz w:val="24"/>
              <w:szCs w:val="24"/>
            </w:rPr>
          </w:pPr>
          <w:hyperlink w:anchor="_Toc170379654" w:history="1">
            <w:r w:rsidR="008F4098" w:rsidRPr="00A50C8A">
              <w:rPr>
                <w:rStyle w:val="af5"/>
              </w:rPr>
              <w:t xml:space="preserve">2.3.17 </w:t>
            </w:r>
            <w:r w:rsidR="008F4098" w:rsidRPr="00A50C8A">
              <w:rPr>
                <w:rStyle w:val="af5"/>
                <w:rFonts w:hint="eastAsia"/>
              </w:rPr>
              <w:t>外幣定存議價維護相關功能</w:t>
            </w:r>
            <w:r w:rsidR="008F4098">
              <w:rPr>
                <w:webHidden/>
              </w:rPr>
              <w:tab/>
            </w:r>
            <w:r>
              <w:rPr>
                <w:webHidden/>
              </w:rPr>
              <w:fldChar w:fldCharType="begin"/>
            </w:r>
            <w:r w:rsidR="008F4098">
              <w:rPr>
                <w:webHidden/>
              </w:rPr>
              <w:instrText xml:space="preserve"> PAGEREF _Toc170379654 \h </w:instrText>
            </w:r>
            <w:r>
              <w:rPr>
                <w:webHidden/>
              </w:rPr>
            </w:r>
            <w:r>
              <w:rPr>
                <w:webHidden/>
              </w:rPr>
              <w:fldChar w:fldCharType="separate"/>
            </w:r>
            <w:r w:rsidR="00167795">
              <w:rPr>
                <w:webHidden/>
              </w:rPr>
              <w:t>126</w:t>
            </w:r>
            <w:r>
              <w:rPr>
                <w:webHidden/>
              </w:rPr>
              <w:fldChar w:fldCharType="end"/>
            </w:r>
          </w:hyperlink>
        </w:p>
        <w:p w:rsidR="008F4098" w:rsidRDefault="000C2E11">
          <w:pPr>
            <w:pStyle w:val="31"/>
            <w:rPr>
              <w:rFonts w:eastAsiaTheme="minorEastAsia" w:cstheme="minorBidi"/>
              <w:kern w:val="2"/>
              <w:sz w:val="24"/>
              <w:szCs w:val="24"/>
            </w:rPr>
          </w:pPr>
          <w:hyperlink w:anchor="_Toc170379655" w:history="1">
            <w:r w:rsidR="008F4098" w:rsidRPr="00A50C8A">
              <w:rPr>
                <w:rStyle w:val="af5"/>
              </w:rPr>
              <w:t xml:space="preserve">2.3.18 </w:t>
            </w:r>
            <w:r w:rsidR="008F4098" w:rsidRPr="00A50C8A">
              <w:rPr>
                <w:rStyle w:val="af5"/>
                <w:rFonts w:hint="eastAsia"/>
              </w:rPr>
              <w:t>雲支付事故登錄</w:t>
            </w:r>
            <w:r w:rsidR="008F4098" w:rsidRPr="00A50C8A">
              <w:rPr>
                <w:rStyle w:val="af5"/>
              </w:rPr>
              <w:t>/</w:t>
            </w:r>
            <w:r w:rsidR="008F4098" w:rsidRPr="00A50C8A">
              <w:rPr>
                <w:rStyle w:val="af5"/>
                <w:rFonts w:hint="eastAsia"/>
              </w:rPr>
              <w:t>解除</w:t>
            </w:r>
            <w:r w:rsidR="008F4098" w:rsidRPr="00A50C8A">
              <w:rPr>
                <w:rStyle w:val="af5"/>
              </w:rPr>
              <w:t>/</w:t>
            </w:r>
            <w:r w:rsidR="008F4098" w:rsidRPr="00A50C8A">
              <w:rPr>
                <w:rStyle w:val="af5"/>
                <w:rFonts w:hint="eastAsia"/>
              </w:rPr>
              <w:t>查詢</w:t>
            </w:r>
            <w:r w:rsidR="008F4098">
              <w:rPr>
                <w:webHidden/>
              </w:rPr>
              <w:tab/>
            </w:r>
            <w:r>
              <w:rPr>
                <w:webHidden/>
              </w:rPr>
              <w:fldChar w:fldCharType="begin"/>
            </w:r>
            <w:r w:rsidR="008F4098">
              <w:rPr>
                <w:webHidden/>
              </w:rPr>
              <w:instrText xml:space="preserve"> PAGEREF _Toc170379655 \h </w:instrText>
            </w:r>
            <w:r>
              <w:rPr>
                <w:webHidden/>
              </w:rPr>
            </w:r>
            <w:r>
              <w:rPr>
                <w:webHidden/>
              </w:rPr>
              <w:fldChar w:fldCharType="separate"/>
            </w:r>
            <w:r w:rsidR="00167795">
              <w:rPr>
                <w:webHidden/>
              </w:rPr>
              <w:t>148</w:t>
            </w:r>
            <w:r>
              <w:rPr>
                <w:webHidden/>
              </w:rPr>
              <w:fldChar w:fldCharType="end"/>
            </w:r>
          </w:hyperlink>
        </w:p>
        <w:p w:rsidR="008F4098" w:rsidRDefault="000C2E11">
          <w:pPr>
            <w:pStyle w:val="31"/>
            <w:rPr>
              <w:rFonts w:eastAsiaTheme="minorEastAsia" w:cstheme="minorBidi"/>
              <w:kern w:val="2"/>
              <w:sz w:val="24"/>
              <w:szCs w:val="24"/>
            </w:rPr>
          </w:pPr>
          <w:hyperlink w:anchor="_Toc170379656" w:history="1">
            <w:r w:rsidR="008F4098" w:rsidRPr="00A50C8A">
              <w:rPr>
                <w:rStyle w:val="af5"/>
              </w:rPr>
              <w:t xml:space="preserve">2.3.19 1090 </w:t>
            </w:r>
            <w:r w:rsidR="008F4098" w:rsidRPr="00A50C8A">
              <w:rPr>
                <w:rStyle w:val="af5"/>
                <w:rFonts w:hint="eastAsia"/>
              </w:rPr>
              <w:t>關係戶查詢</w:t>
            </w:r>
            <w:r w:rsidR="008F4098" w:rsidRPr="00A50C8A">
              <w:rPr>
                <w:rStyle w:val="af5"/>
              </w:rPr>
              <w:t xml:space="preserve"> -Pukii Bank/1091 </w:t>
            </w:r>
            <w:r w:rsidR="008F4098" w:rsidRPr="00A50C8A">
              <w:rPr>
                <w:rStyle w:val="af5"/>
                <w:rFonts w:hint="eastAsia"/>
              </w:rPr>
              <w:t>關係戶維護</w:t>
            </w:r>
            <w:r w:rsidR="008F4098" w:rsidRPr="00A50C8A">
              <w:rPr>
                <w:rStyle w:val="af5"/>
              </w:rPr>
              <w:t xml:space="preserve"> -Pukii Bank</w:t>
            </w:r>
            <w:r w:rsidR="008F4098">
              <w:rPr>
                <w:webHidden/>
              </w:rPr>
              <w:tab/>
            </w:r>
            <w:r>
              <w:rPr>
                <w:webHidden/>
              </w:rPr>
              <w:fldChar w:fldCharType="begin"/>
            </w:r>
            <w:r w:rsidR="008F4098">
              <w:rPr>
                <w:webHidden/>
              </w:rPr>
              <w:instrText xml:space="preserve"> PAGEREF _Toc170379656 \h </w:instrText>
            </w:r>
            <w:r>
              <w:rPr>
                <w:webHidden/>
              </w:rPr>
            </w:r>
            <w:r>
              <w:rPr>
                <w:webHidden/>
              </w:rPr>
              <w:fldChar w:fldCharType="separate"/>
            </w:r>
            <w:r w:rsidR="00167795">
              <w:rPr>
                <w:webHidden/>
              </w:rPr>
              <w:t>148</w:t>
            </w:r>
            <w:r>
              <w:rPr>
                <w:webHidden/>
              </w:rPr>
              <w:fldChar w:fldCharType="end"/>
            </w:r>
          </w:hyperlink>
        </w:p>
        <w:p w:rsidR="008F4098" w:rsidRDefault="000C2E11">
          <w:pPr>
            <w:pStyle w:val="31"/>
            <w:rPr>
              <w:rFonts w:eastAsiaTheme="minorEastAsia" w:cstheme="minorBidi"/>
              <w:kern w:val="2"/>
              <w:sz w:val="24"/>
              <w:szCs w:val="24"/>
            </w:rPr>
          </w:pPr>
          <w:hyperlink w:anchor="_Toc170379657" w:history="1">
            <w:r w:rsidR="008F4098" w:rsidRPr="00A50C8A">
              <w:rPr>
                <w:rStyle w:val="af5"/>
              </w:rPr>
              <w:t>2.3.20 AML (1197+</w:t>
            </w:r>
            <w:r w:rsidR="008F4098" w:rsidRPr="00A50C8A">
              <w:rPr>
                <w:rStyle w:val="af5"/>
                <w:rFonts w:hint="eastAsia"/>
              </w:rPr>
              <w:t>交易資料檢核</w:t>
            </w:r>
            <w:r w:rsidR="008F4098" w:rsidRPr="00A50C8A">
              <w:rPr>
                <w:rStyle w:val="af5"/>
              </w:rPr>
              <w:t>) /</w:t>
            </w:r>
            <w:r w:rsidR="008F4098" w:rsidRPr="00A50C8A">
              <w:rPr>
                <w:rStyle w:val="af5"/>
                <w:rFonts w:hint="eastAsia"/>
              </w:rPr>
              <w:t>個資</w:t>
            </w:r>
            <w:r w:rsidR="008F4098">
              <w:rPr>
                <w:webHidden/>
              </w:rPr>
              <w:tab/>
            </w:r>
            <w:r>
              <w:rPr>
                <w:webHidden/>
              </w:rPr>
              <w:fldChar w:fldCharType="begin"/>
            </w:r>
            <w:r w:rsidR="008F4098">
              <w:rPr>
                <w:webHidden/>
              </w:rPr>
              <w:instrText xml:space="preserve"> PAGEREF _Toc170379657 \h </w:instrText>
            </w:r>
            <w:r>
              <w:rPr>
                <w:webHidden/>
              </w:rPr>
            </w:r>
            <w:r>
              <w:rPr>
                <w:webHidden/>
              </w:rPr>
              <w:fldChar w:fldCharType="separate"/>
            </w:r>
            <w:r w:rsidR="00167795">
              <w:rPr>
                <w:webHidden/>
              </w:rPr>
              <w:t>148</w:t>
            </w:r>
            <w:r>
              <w:rPr>
                <w:webHidden/>
              </w:rPr>
              <w:fldChar w:fldCharType="end"/>
            </w:r>
          </w:hyperlink>
        </w:p>
        <w:p w:rsidR="008F4098" w:rsidRDefault="000C2E11">
          <w:pPr>
            <w:pStyle w:val="31"/>
            <w:rPr>
              <w:rFonts w:eastAsiaTheme="minorEastAsia" w:cstheme="minorBidi"/>
              <w:kern w:val="2"/>
              <w:sz w:val="24"/>
              <w:szCs w:val="24"/>
            </w:rPr>
          </w:pPr>
          <w:hyperlink w:anchor="_Toc170379658" w:history="1">
            <w:r w:rsidR="008F4098" w:rsidRPr="00A50C8A">
              <w:rPr>
                <w:rStyle w:val="af5"/>
              </w:rPr>
              <w:t xml:space="preserve">2.3.21 </w:t>
            </w:r>
            <w:r w:rsidR="008F4098" w:rsidRPr="00A50C8A">
              <w:rPr>
                <w:rStyle w:val="af5"/>
                <w:rFonts w:hint="eastAsia"/>
              </w:rPr>
              <w:t>批次上傳</w:t>
            </w:r>
            <w:r w:rsidR="008F4098" w:rsidRPr="00A50C8A">
              <w:rPr>
                <w:rStyle w:val="af5"/>
              </w:rPr>
              <w:t>/</w:t>
            </w:r>
            <w:r w:rsidR="008F4098" w:rsidRPr="00A50C8A">
              <w:rPr>
                <w:rStyle w:val="af5"/>
                <w:rFonts w:hint="eastAsia"/>
              </w:rPr>
              <w:t>多筆交易轉換核心交易之控制</w:t>
            </w:r>
            <w:r w:rsidR="008F4098">
              <w:rPr>
                <w:webHidden/>
              </w:rPr>
              <w:tab/>
            </w:r>
            <w:r>
              <w:rPr>
                <w:webHidden/>
              </w:rPr>
              <w:fldChar w:fldCharType="begin"/>
            </w:r>
            <w:r w:rsidR="008F4098">
              <w:rPr>
                <w:webHidden/>
              </w:rPr>
              <w:instrText xml:space="preserve"> PAGEREF _Toc170379658 \h </w:instrText>
            </w:r>
            <w:r>
              <w:rPr>
                <w:webHidden/>
              </w:rPr>
            </w:r>
            <w:r>
              <w:rPr>
                <w:webHidden/>
              </w:rPr>
              <w:fldChar w:fldCharType="separate"/>
            </w:r>
            <w:r w:rsidR="00167795">
              <w:rPr>
                <w:webHidden/>
              </w:rPr>
              <w:t>165</w:t>
            </w:r>
            <w:r>
              <w:rPr>
                <w:webHidden/>
              </w:rPr>
              <w:fldChar w:fldCharType="end"/>
            </w:r>
          </w:hyperlink>
        </w:p>
        <w:p w:rsidR="008F4098" w:rsidRDefault="000C2E11">
          <w:pPr>
            <w:pStyle w:val="31"/>
            <w:rPr>
              <w:rFonts w:eastAsiaTheme="minorEastAsia" w:cstheme="minorBidi"/>
              <w:kern w:val="2"/>
              <w:sz w:val="24"/>
              <w:szCs w:val="24"/>
            </w:rPr>
          </w:pPr>
          <w:hyperlink w:anchor="_Toc170379659" w:history="1">
            <w:r w:rsidR="008F4098" w:rsidRPr="00A50C8A">
              <w:rPr>
                <w:rStyle w:val="af5"/>
              </w:rPr>
              <w:t xml:space="preserve">2.3.22 </w:t>
            </w:r>
            <w:r w:rsidR="008F4098" w:rsidRPr="00A50C8A">
              <w:rPr>
                <w:rStyle w:val="af5"/>
                <w:rFonts w:hint="eastAsia"/>
              </w:rPr>
              <w:t>外匯活存央媒申報欄位</w:t>
            </w:r>
            <w:r w:rsidR="008F4098">
              <w:rPr>
                <w:webHidden/>
              </w:rPr>
              <w:tab/>
            </w:r>
            <w:r>
              <w:rPr>
                <w:webHidden/>
              </w:rPr>
              <w:fldChar w:fldCharType="begin"/>
            </w:r>
            <w:r w:rsidR="008F4098">
              <w:rPr>
                <w:webHidden/>
              </w:rPr>
              <w:instrText xml:space="preserve"> PAGEREF _Toc170379659 \h </w:instrText>
            </w:r>
            <w:r>
              <w:rPr>
                <w:webHidden/>
              </w:rPr>
            </w:r>
            <w:r>
              <w:rPr>
                <w:webHidden/>
              </w:rPr>
              <w:fldChar w:fldCharType="separate"/>
            </w:r>
            <w:r w:rsidR="00167795">
              <w:rPr>
                <w:webHidden/>
              </w:rPr>
              <w:t>165</w:t>
            </w:r>
            <w:r>
              <w:rPr>
                <w:webHidden/>
              </w:rPr>
              <w:fldChar w:fldCharType="end"/>
            </w:r>
          </w:hyperlink>
        </w:p>
        <w:p w:rsidR="008F4098" w:rsidRDefault="000C2E11">
          <w:pPr>
            <w:pStyle w:val="31"/>
            <w:rPr>
              <w:rFonts w:eastAsiaTheme="minorEastAsia" w:cstheme="minorBidi"/>
              <w:kern w:val="2"/>
              <w:sz w:val="24"/>
              <w:szCs w:val="24"/>
            </w:rPr>
          </w:pPr>
          <w:hyperlink w:anchor="_Toc170379660" w:history="1">
            <w:r w:rsidR="008F4098" w:rsidRPr="00A50C8A">
              <w:rPr>
                <w:rStyle w:val="af5"/>
              </w:rPr>
              <w:t xml:space="preserve">2.3.23 </w:t>
            </w:r>
            <w:r w:rsidR="008F4098" w:rsidRPr="00A50C8A">
              <w:rPr>
                <w:rStyle w:val="af5"/>
                <w:rFonts w:hint="eastAsia"/>
              </w:rPr>
              <w:t>外匯定存央媒申報欄位</w:t>
            </w:r>
            <w:r w:rsidR="008F4098">
              <w:rPr>
                <w:webHidden/>
              </w:rPr>
              <w:tab/>
            </w:r>
            <w:r>
              <w:rPr>
                <w:webHidden/>
              </w:rPr>
              <w:fldChar w:fldCharType="begin"/>
            </w:r>
            <w:r w:rsidR="008F4098">
              <w:rPr>
                <w:webHidden/>
              </w:rPr>
              <w:instrText xml:space="preserve"> PAGEREF _Toc170379660 \h </w:instrText>
            </w:r>
            <w:r>
              <w:rPr>
                <w:webHidden/>
              </w:rPr>
            </w:r>
            <w:r>
              <w:rPr>
                <w:webHidden/>
              </w:rPr>
              <w:fldChar w:fldCharType="separate"/>
            </w:r>
            <w:r w:rsidR="00167795">
              <w:rPr>
                <w:webHidden/>
              </w:rPr>
              <w:t>166</w:t>
            </w:r>
            <w:r>
              <w:rPr>
                <w:webHidden/>
              </w:rPr>
              <w:fldChar w:fldCharType="end"/>
            </w:r>
          </w:hyperlink>
        </w:p>
        <w:p w:rsidR="008F4098" w:rsidRDefault="000C2E11">
          <w:pPr>
            <w:pStyle w:val="31"/>
            <w:rPr>
              <w:rFonts w:eastAsiaTheme="minorEastAsia" w:cstheme="minorBidi"/>
              <w:kern w:val="2"/>
              <w:sz w:val="24"/>
              <w:szCs w:val="24"/>
            </w:rPr>
          </w:pPr>
          <w:hyperlink w:anchor="_Toc170379661" w:history="1">
            <w:r w:rsidR="008F4098" w:rsidRPr="00A50C8A">
              <w:rPr>
                <w:rStyle w:val="af5"/>
              </w:rPr>
              <w:t xml:space="preserve">2.3.24 </w:t>
            </w:r>
            <w:r w:rsidR="008F4098" w:rsidRPr="00A50C8A">
              <w:rPr>
                <w:rStyle w:val="af5"/>
                <w:rFonts w:hint="eastAsia"/>
              </w:rPr>
              <w:t>外幣綜存央媒申報欄位</w:t>
            </w:r>
            <w:r w:rsidR="008F4098">
              <w:rPr>
                <w:webHidden/>
              </w:rPr>
              <w:tab/>
            </w:r>
            <w:r>
              <w:rPr>
                <w:webHidden/>
              </w:rPr>
              <w:fldChar w:fldCharType="begin"/>
            </w:r>
            <w:r w:rsidR="008F4098">
              <w:rPr>
                <w:webHidden/>
              </w:rPr>
              <w:instrText xml:space="preserve"> PAGEREF _Toc170379661 \h </w:instrText>
            </w:r>
            <w:r>
              <w:rPr>
                <w:webHidden/>
              </w:rPr>
            </w:r>
            <w:r>
              <w:rPr>
                <w:webHidden/>
              </w:rPr>
              <w:fldChar w:fldCharType="separate"/>
            </w:r>
            <w:r w:rsidR="00167795">
              <w:rPr>
                <w:webHidden/>
              </w:rPr>
              <w:t>166</w:t>
            </w:r>
            <w:r>
              <w:rPr>
                <w:webHidden/>
              </w:rPr>
              <w:fldChar w:fldCharType="end"/>
            </w:r>
          </w:hyperlink>
        </w:p>
        <w:p w:rsidR="008F4098" w:rsidRDefault="000C2E11">
          <w:pPr>
            <w:pStyle w:val="31"/>
            <w:rPr>
              <w:rFonts w:eastAsiaTheme="minorEastAsia" w:cstheme="minorBidi"/>
              <w:kern w:val="2"/>
              <w:sz w:val="24"/>
              <w:szCs w:val="24"/>
            </w:rPr>
          </w:pPr>
          <w:hyperlink w:anchor="_Toc170379662" w:history="1">
            <w:r w:rsidR="008F4098" w:rsidRPr="00A50C8A">
              <w:rPr>
                <w:rStyle w:val="af5"/>
              </w:rPr>
              <w:t xml:space="preserve">2.3.25 </w:t>
            </w:r>
            <w:r w:rsidR="008F4098" w:rsidRPr="00A50C8A">
              <w:rPr>
                <w:rStyle w:val="af5"/>
                <w:rFonts w:hint="eastAsia"/>
              </w:rPr>
              <w:t>濃縮交易</w:t>
            </w:r>
            <w:r w:rsidR="008F4098" w:rsidRPr="00A50C8A">
              <w:rPr>
                <w:rStyle w:val="af5"/>
              </w:rPr>
              <w:t>-</w:t>
            </w:r>
            <w:r w:rsidR="008F4098" w:rsidRPr="00A50C8A">
              <w:rPr>
                <w:rStyle w:val="af5"/>
                <w:rFonts w:hint="eastAsia"/>
              </w:rPr>
              <w:t>補摺檔及列印濃縮交易</w:t>
            </w:r>
            <w:r w:rsidR="008F4098">
              <w:rPr>
                <w:webHidden/>
              </w:rPr>
              <w:tab/>
            </w:r>
            <w:r>
              <w:rPr>
                <w:webHidden/>
              </w:rPr>
              <w:fldChar w:fldCharType="begin"/>
            </w:r>
            <w:r w:rsidR="008F4098">
              <w:rPr>
                <w:webHidden/>
              </w:rPr>
              <w:instrText xml:space="preserve"> PAGEREF _Toc170379662 \h </w:instrText>
            </w:r>
            <w:r>
              <w:rPr>
                <w:webHidden/>
              </w:rPr>
            </w:r>
            <w:r>
              <w:rPr>
                <w:webHidden/>
              </w:rPr>
              <w:fldChar w:fldCharType="separate"/>
            </w:r>
            <w:r w:rsidR="00167795">
              <w:rPr>
                <w:webHidden/>
              </w:rPr>
              <w:t>166</w:t>
            </w:r>
            <w:r>
              <w:rPr>
                <w:webHidden/>
              </w:rPr>
              <w:fldChar w:fldCharType="end"/>
            </w:r>
          </w:hyperlink>
        </w:p>
        <w:p w:rsidR="008F4098" w:rsidRDefault="000C2E11">
          <w:pPr>
            <w:pStyle w:val="31"/>
            <w:rPr>
              <w:rFonts w:eastAsiaTheme="minorEastAsia" w:cstheme="minorBidi"/>
              <w:kern w:val="2"/>
              <w:sz w:val="24"/>
              <w:szCs w:val="24"/>
            </w:rPr>
          </w:pPr>
          <w:hyperlink w:anchor="_Toc170379663" w:history="1">
            <w:r w:rsidR="008F4098" w:rsidRPr="00A50C8A">
              <w:rPr>
                <w:rStyle w:val="af5"/>
              </w:rPr>
              <w:t xml:space="preserve">2.3.26 </w:t>
            </w:r>
            <w:r w:rsidR="008F4098" w:rsidRPr="00A50C8A">
              <w:rPr>
                <w:rStyle w:val="af5"/>
                <w:rFonts w:hint="eastAsia"/>
              </w:rPr>
              <w:t>列印綜存臨時對帳單</w:t>
            </w:r>
            <w:r w:rsidR="008F4098">
              <w:rPr>
                <w:webHidden/>
              </w:rPr>
              <w:tab/>
            </w:r>
            <w:r>
              <w:rPr>
                <w:webHidden/>
              </w:rPr>
              <w:fldChar w:fldCharType="begin"/>
            </w:r>
            <w:r w:rsidR="008F4098">
              <w:rPr>
                <w:webHidden/>
              </w:rPr>
              <w:instrText xml:space="preserve"> PAGEREF _Toc170379663 \h </w:instrText>
            </w:r>
            <w:r>
              <w:rPr>
                <w:webHidden/>
              </w:rPr>
            </w:r>
            <w:r>
              <w:rPr>
                <w:webHidden/>
              </w:rPr>
              <w:fldChar w:fldCharType="separate"/>
            </w:r>
            <w:r w:rsidR="00167795">
              <w:rPr>
                <w:webHidden/>
              </w:rPr>
              <w:t>169</w:t>
            </w:r>
            <w:r>
              <w:rPr>
                <w:webHidden/>
              </w:rPr>
              <w:fldChar w:fldCharType="end"/>
            </w:r>
          </w:hyperlink>
        </w:p>
        <w:p w:rsidR="008F4098" w:rsidRDefault="000C2E11">
          <w:pPr>
            <w:pStyle w:val="31"/>
            <w:rPr>
              <w:rFonts w:eastAsiaTheme="minorEastAsia" w:cstheme="minorBidi"/>
              <w:kern w:val="2"/>
              <w:sz w:val="24"/>
              <w:szCs w:val="24"/>
            </w:rPr>
          </w:pPr>
          <w:hyperlink w:anchor="_Toc170379664" w:history="1">
            <w:r w:rsidR="008F4098" w:rsidRPr="00A50C8A">
              <w:rPr>
                <w:rStyle w:val="af5"/>
              </w:rPr>
              <w:t xml:space="preserve">2.3.27 </w:t>
            </w:r>
            <w:r w:rsidR="008F4098" w:rsidRPr="00A50C8A">
              <w:rPr>
                <w:rStyle w:val="af5"/>
                <w:rFonts w:hint="eastAsia"/>
              </w:rPr>
              <w:t>外幣聯行息</w:t>
            </w:r>
            <w:r w:rsidR="008F4098" w:rsidRPr="00A50C8A">
              <w:rPr>
                <w:rStyle w:val="af5"/>
              </w:rPr>
              <w:t>(</w:t>
            </w:r>
            <w:r w:rsidR="008F4098" w:rsidRPr="00A50C8A">
              <w:rPr>
                <w:rStyle w:val="af5"/>
                <w:rFonts w:hint="eastAsia"/>
              </w:rPr>
              <w:t>定存息</w:t>
            </w:r>
            <w:r w:rsidR="008F4098" w:rsidRPr="00A50C8A">
              <w:rPr>
                <w:rStyle w:val="af5"/>
              </w:rPr>
              <w:t>)</w:t>
            </w:r>
            <w:r w:rsidR="008F4098" w:rsidRPr="00A50C8A">
              <w:rPr>
                <w:rStyle w:val="af5"/>
                <w:rFonts w:hint="eastAsia"/>
              </w:rPr>
              <w:t>補貼出帳流程外幣定存議價維護</w:t>
            </w:r>
            <w:r w:rsidR="008F4098">
              <w:rPr>
                <w:webHidden/>
              </w:rPr>
              <w:tab/>
            </w:r>
            <w:r>
              <w:rPr>
                <w:webHidden/>
              </w:rPr>
              <w:fldChar w:fldCharType="begin"/>
            </w:r>
            <w:r w:rsidR="008F4098">
              <w:rPr>
                <w:webHidden/>
              </w:rPr>
              <w:instrText xml:space="preserve"> PAGEREF _Toc170379664 \h </w:instrText>
            </w:r>
            <w:r>
              <w:rPr>
                <w:webHidden/>
              </w:rPr>
            </w:r>
            <w:r>
              <w:rPr>
                <w:webHidden/>
              </w:rPr>
              <w:fldChar w:fldCharType="separate"/>
            </w:r>
            <w:r w:rsidR="00167795">
              <w:rPr>
                <w:webHidden/>
              </w:rPr>
              <w:t>172</w:t>
            </w:r>
            <w:r>
              <w:rPr>
                <w:webHidden/>
              </w:rPr>
              <w:fldChar w:fldCharType="end"/>
            </w:r>
          </w:hyperlink>
        </w:p>
        <w:p w:rsidR="008F4098" w:rsidRDefault="000C2E11">
          <w:pPr>
            <w:pStyle w:val="31"/>
            <w:rPr>
              <w:rFonts w:eastAsiaTheme="minorEastAsia" w:cstheme="minorBidi"/>
              <w:kern w:val="2"/>
              <w:sz w:val="24"/>
              <w:szCs w:val="24"/>
            </w:rPr>
          </w:pPr>
          <w:hyperlink w:anchor="_Toc170379665" w:history="1">
            <w:r w:rsidR="008F4098" w:rsidRPr="00A50C8A">
              <w:rPr>
                <w:rStyle w:val="af5"/>
              </w:rPr>
              <w:t xml:space="preserve">2.3.28 </w:t>
            </w:r>
            <w:r w:rsidR="008F4098" w:rsidRPr="00A50C8A">
              <w:rPr>
                <w:rStyle w:val="af5"/>
                <w:rFonts w:hint="eastAsia"/>
              </w:rPr>
              <w:t>留存印鑑卡</w:t>
            </w:r>
            <w:r w:rsidR="008F4098">
              <w:rPr>
                <w:webHidden/>
              </w:rPr>
              <w:tab/>
            </w:r>
            <w:r>
              <w:rPr>
                <w:webHidden/>
              </w:rPr>
              <w:fldChar w:fldCharType="begin"/>
            </w:r>
            <w:r w:rsidR="008F4098">
              <w:rPr>
                <w:webHidden/>
              </w:rPr>
              <w:instrText xml:space="preserve"> PAGEREF _Toc170379665 \h </w:instrText>
            </w:r>
            <w:r>
              <w:rPr>
                <w:webHidden/>
              </w:rPr>
            </w:r>
            <w:r>
              <w:rPr>
                <w:webHidden/>
              </w:rPr>
              <w:fldChar w:fldCharType="separate"/>
            </w:r>
            <w:r w:rsidR="00167795">
              <w:rPr>
                <w:webHidden/>
              </w:rPr>
              <w:t>176</w:t>
            </w:r>
            <w:r>
              <w:rPr>
                <w:webHidden/>
              </w:rPr>
              <w:fldChar w:fldCharType="end"/>
            </w:r>
          </w:hyperlink>
        </w:p>
        <w:p w:rsidR="008F4098" w:rsidRDefault="000C2E11">
          <w:pPr>
            <w:pStyle w:val="31"/>
            <w:tabs>
              <w:tab w:val="left" w:pos="960"/>
            </w:tabs>
            <w:rPr>
              <w:rFonts w:eastAsiaTheme="minorEastAsia" w:cstheme="minorBidi"/>
              <w:kern w:val="2"/>
              <w:sz w:val="24"/>
              <w:szCs w:val="24"/>
            </w:rPr>
          </w:pPr>
          <w:hyperlink w:anchor="_Toc170379666" w:history="1">
            <w:r w:rsidR="008F4098" w:rsidRPr="00A50C8A">
              <w:rPr>
                <w:rStyle w:val="af5"/>
              </w:rPr>
              <w:t>2.3.29</w:t>
            </w:r>
            <w:r w:rsidR="008F4098">
              <w:rPr>
                <w:rFonts w:eastAsiaTheme="minorEastAsia" w:cstheme="minorBidi"/>
                <w:kern w:val="2"/>
                <w:sz w:val="24"/>
                <w:szCs w:val="24"/>
              </w:rPr>
              <w:tab/>
            </w:r>
            <w:r w:rsidR="008F4098" w:rsidRPr="00A50C8A">
              <w:rPr>
                <w:rStyle w:val="af5"/>
                <w:rFonts w:hint="eastAsia"/>
              </w:rPr>
              <w:t>去年媒體申報所得資料維護</w:t>
            </w:r>
            <w:r w:rsidR="008F4098" w:rsidRPr="00A50C8A">
              <w:rPr>
                <w:rStyle w:val="af5"/>
              </w:rPr>
              <w:t>(1016)</w:t>
            </w:r>
            <w:r w:rsidR="008F4098">
              <w:rPr>
                <w:webHidden/>
              </w:rPr>
              <w:tab/>
            </w:r>
            <w:r>
              <w:rPr>
                <w:webHidden/>
              </w:rPr>
              <w:fldChar w:fldCharType="begin"/>
            </w:r>
            <w:r w:rsidR="008F4098">
              <w:rPr>
                <w:webHidden/>
              </w:rPr>
              <w:instrText xml:space="preserve"> PAGEREF _Toc170379666 \h </w:instrText>
            </w:r>
            <w:r>
              <w:rPr>
                <w:webHidden/>
              </w:rPr>
            </w:r>
            <w:r>
              <w:rPr>
                <w:webHidden/>
              </w:rPr>
              <w:fldChar w:fldCharType="separate"/>
            </w:r>
            <w:r w:rsidR="00167795">
              <w:rPr>
                <w:webHidden/>
              </w:rPr>
              <w:t>182</w:t>
            </w:r>
            <w:r>
              <w:rPr>
                <w:webHidden/>
              </w:rPr>
              <w:fldChar w:fldCharType="end"/>
            </w:r>
          </w:hyperlink>
        </w:p>
        <w:p w:rsidR="008F4098" w:rsidRDefault="000C2E11">
          <w:pPr>
            <w:pStyle w:val="12"/>
            <w:rPr>
              <w:rFonts w:cstheme="minorBidi"/>
              <w:noProof/>
              <w:kern w:val="2"/>
              <w:sz w:val="24"/>
              <w:szCs w:val="24"/>
            </w:rPr>
          </w:pPr>
          <w:hyperlink w:anchor="_Toc170379667" w:history="1">
            <w:r w:rsidR="008F4098" w:rsidRPr="00A50C8A">
              <w:rPr>
                <w:rStyle w:val="af5"/>
                <w:rFonts w:cstheme="minorHAnsi"/>
                <w:noProof/>
              </w:rPr>
              <w:t>2.4</w:t>
            </w:r>
            <w:r w:rsidR="008F4098">
              <w:rPr>
                <w:rFonts w:cstheme="minorBidi"/>
                <w:noProof/>
                <w:kern w:val="2"/>
                <w:sz w:val="24"/>
                <w:szCs w:val="24"/>
              </w:rPr>
              <w:tab/>
            </w:r>
            <w:r w:rsidR="008F4098" w:rsidRPr="00A50C8A">
              <w:rPr>
                <w:rStyle w:val="af5"/>
                <w:rFonts w:cstheme="minorHAnsi" w:hint="eastAsia"/>
                <w:noProof/>
              </w:rPr>
              <w:t>交易</w:t>
            </w:r>
            <w:r w:rsidR="008F4098" w:rsidRPr="00A50C8A">
              <w:rPr>
                <w:rStyle w:val="af5"/>
                <w:rFonts w:cstheme="minorHAnsi"/>
                <w:noProof/>
              </w:rPr>
              <w:t>/</w:t>
            </w:r>
            <w:r w:rsidR="008F4098" w:rsidRPr="00A50C8A">
              <w:rPr>
                <w:rStyle w:val="af5"/>
                <w:rFonts w:cstheme="minorHAnsi" w:hint="eastAsia"/>
                <w:noProof/>
              </w:rPr>
              <w:t>欄位限制及檢核</w:t>
            </w:r>
            <w:r w:rsidR="008F4098" w:rsidRPr="00A50C8A">
              <w:rPr>
                <w:rStyle w:val="af5"/>
                <w:rFonts w:cstheme="minorHAnsi"/>
                <w:noProof/>
              </w:rPr>
              <w:t xml:space="preserve"> Restriction/Validation</w:t>
            </w:r>
            <w:r w:rsidR="008F4098">
              <w:rPr>
                <w:noProof/>
                <w:webHidden/>
              </w:rPr>
              <w:tab/>
            </w:r>
            <w:r>
              <w:rPr>
                <w:noProof/>
                <w:webHidden/>
              </w:rPr>
              <w:fldChar w:fldCharType="begin"/>
            </w:r>
            <w:r w:rsidR="008F4098">
              <w:rPr>
                <w:noProof/>
                <w:webHidden/>
              </w:rPr>
              <w:instrText xml:space="preserve"> PAGEREF _Toc170379667 \h </w:instrText>
            </w:r>
            <w:r>
              <w:rPr>
                <w:noProof/>
                <w:webHidden/>
              </w:rPr>
            </w:r>
            <w:r>
              <w:rPr>
                <w:noProof/>
                <w:webHidden/>
              </w:rPr>
              <w:fldChar w:fldCharType="separate"/>
            </w:r>
            <w:r w:rsidR="00167795">
              <w:rPr>
                <w:noProof/>
                <w:webHidden/>
              </w:rPr>
              <w:t>184</w:t>
            </w:r>
            <w:r>
              <w:rPr>
                <w:noProof/>
                <w:webHidden/>
              </w:rPr>
              <w:fldChar w:fldCharType="end"/>
            </w:r>
          </w:hyperlink>
        </w:p>
        <w:p w:rsidR="008F4098" w:rsidRDefault="000C2E11">
          <w:pPr>
            <w:pStyle w:val="12"/>
            <w:rPr>
              <w:rFonts w:cstheme="minorBidi"/>
              <w:noProof/>
              <w:kern w:val="2"/>
              <w:sz w:val="24"/>
              <w:szCs w:val="24"/>
            </w:rPr>
          </w:pPr>
          <w:hyperlink w:anchor="_Toc170379668" w:history="1">
            <w:r w:rsidR="008F4098" w:rsidRPr="00A50C8A">
              <w:rPr>
                <w:rStyle w:val="af5"/>
                <w:rFonts w:cstheme="minorHAnsi"/>
                <w:noProof/>
              </w:rPr>
              <w:t>3</w:t>
            </w:r>
            <w:r w:rsidR="008F4098">
              <w:rPr>
                <w:rFonts w:cstheme="minorBidi"/>
                <w:noProof/>
                <w:kern w:val="2"/>
                <w:sz w:val="24"/>
                <w:szCs w:val="24"/>
              </w:rPr>
              <w:tab/>
            </w:r>
            <w:r w:rsidR="008F4098" w:rsidRPr="00A50C8A">
              <w:rPr>
                <w:rStyle w:val="af5"/>
                <w:rFonts w:cstheme="minorHAnsi" w:hint="eastAsia"/>
                <w:noProof/>
              </w:rPr>
              <w:t>電文清單</w:t>
            </w:r>
            <w:r w:rsidR="008F4098" w:rsidRPr="00A50C8A">
              <w:rPr>
                <w:rStyle w:val="af5"/>
                <w:rFonts w:cstheme="minorHAnsi"/>
                <w:noProof/>
              </w:rPr>
              <w:t xml:space="preserve"> Transaction List</w:t>
            </w:r>
            <w:r w:rsidR="008F4098">
              <w:rPr>
                <w:noProof/>
                <w:webHidden/>
              </w:rPr>
              <w:tab/>
            </w:r>
            <w:r>
              <w:rPr>
                <w:noProof/>
                <w:webHidden/>
              </w:rPr>
              <w:fldChar w:fldCharType="begin"/>
            </w:r>
            <w:r w:rsidR="008F4098">
              <w:rPr>
                <w:noProof/>
                <w:webHidden/>
              </w:rPr>
              <w:instrText xml:space="preserve"> PAGEREF _Toc170379668 \h </w:instrText>
            </w:r>
            <w:r>
              <w:rPr>
                <w:noProof/>
                <w:webHidden/>
              </w:rPr>
            </w:r>
            <w:r>
              <w:rPr>
                <w:noProof/>
                <w:webHidden/>
              </w:rPr>
              <w:fldChar w:fldCharType="separate"/>
            </w:r>
            <w:r w:rsidR="00167795">
              <w:rPr>
                <w:noProof/>
                <w:webHidden/>
              </w:rPr>
              <w:t>185</w:t>
            </w:r>
            <w:r>
              <w:rPr>
                <w:noProof/>
                <w:webHidden/>
              </w:rPr>
              <w:fldChar w:fldCharType="end"/>
            </w:r>
          </w:hyperlink>
        </w:p>
        <w:p w:rsidR="008F4098" w:rsidRDefault="000C2E11">
          <w:pPr>
            <w:pStyle w:val="12"/>
            <w:rPr>
              <w:rFonts w:cstheme="minorBidi"/>
              <w:noProof/>
              <w:kern w:val="2"/>
              <w:sz w:val="24"/>
              <w:szCs w:val="24"/>
            </w:rPr>
          </w:pPr>
          <w:hyperlink w:anchor="_Toc170379669" w:history="1">
            <w:r w:rsidR="008F4098" w:rsidRPr="00A50C8A">
              <w:rPr>
                <w:rStyle w:val="af5"/>
                <w:rFonts w:cstheme="minorHAnsi"/>
                <w:noProof/>
              </w:rPr>
              <w:t>4</w:t>
            </w:r>
            <w:r w:rsidR="008F4098">
              <w:rPr>
                <w:rFonts w:cstheme="minorBidi"/>
                <w:noProof/>
                <w:kern w:val="2"/>
                <w:sz w:val="24"/>
                <w:szCs w:val="24"/>
              </w:rPr>
              <w:tab/>
            </w:r>
            <w:r w:rsidR="008F4098" w:rsidRPr="00A50C8A">
              <w:rPr>
                <w:rStyle w:val="af5"/>
                <w:rFonts w:cstheme="minorHAnsi" w:hint="eastAsia"/>
                <w:noProof/>
              </w:rPr>
              <w:t>輸出</w:t>
            </w:r>
            <w:r w:rsidR="008F4098" w:rsidRPr="00A50C8A">
              <w:rPr>
                <w:rStyle w:val="af5"/>
                <w:rFonts w:cstheme="minorHAnsi"/>
                <w:noProof/>
              </w:rPr>
              <w:t>/</w:t>
            </w:r>
            <w:r w:rsidR="008F4098" w:rsidRPr="00A50C8A">
              <w:rPr>
                <w:rStyle w:val="af5"/>
                <w:rFonts w:cstheme="minorHAnsi" w:hint="eastAsia"/>
                <w:noProof/>
              </w:rPr>
              <w:t>入與報表</w:t>
            </w:r>
            <w:r w:rsidR="008F4098" w:rsidRPr="00A50C8A">
              <w:rPr>
                <w:rStyle w:val="af5"/>
                <w:rFonts w:cstheme="minorHAnsi"/>
                <w:noProof/>
              </w:rPr>
              <w:t xml:space="preserve"> I/O and Report</w:t>
            </w:r>
            <w:r w:rsidR="008F4098">
              <w:rPr>
                <w:noProof/>
                <w:webHidden/>
              </w:rPr>
              <w:tab/>
            </w:r>
            <w:r>
              <w:rPr>
                <w:noProof/>
                <w:webHidden/>
              </w:rPr>
              <w:fldChar w:fldCharType="begin"/>
            </w:r>
            <w:r w:rsidR="008F4098">
              <w:rPr>
                <w:noProof/>
                <w:webHidden/>
              </w:rPr>
              <w:instrText xml:space="preserve"> PAGEREF _Toc170379669 \h </w:instrText>
            </w:r>
            <w:r>
              <w:rPr>
                <w:noProof/>
                <w:webHidden/>
              </w:rPr>
            </w:r>
            <w:r>
              <w:rPr>
                <w:noProof/>
                <w:webHidden/>
              </w:rPr>
              <w:fldChar w:fldCharType="separate"/>
            </w:r>
            <w:r w:rsidR="00167795">
              <w:rPr>
                <w:noProof/>
                <w:webHidden/>
              </w:rPr>
              <w:t>187</w:t>
            </w:r>
            <w:r>
              <w:rPr>
                <w:noProof/>
                <w:webHidden/>
              </w:rPr>
              <w:fldChar w:fldCharType="end"/>
            </w:r>
          </w:hyperlink>
        </w:p>
        <w:p w:rsidR="008F4098" w:rsidRDefault="000C2E11">
          <w:pPr>
            <w:pStyle w:val="12"/>
            <w:rPr>
              <w:rFonts w:cstheme="minorBidi"/>
              <w:noProof/>
              <w:kern w:val="2"/>
              <w:sz w:val="24"/>
              <w:szCs w:val="24"/>
            </w:rPr>
          </w:pPr>
          <w:hyperlink w:anchor="_Toc170379670" w:history="1">
            <w:r w:rsidR="008F4098" w:rsidRPr="00A50C8A">
              <w:rPr>
                <w:rStyle w:val="af5"/>
                <w:rFonts w:cstheme="minorHAnsi"/>
                <w:noProof/>
              </w:rPr>
              <w:t>4.1</w:t>
            </w:r>
            <w:r w:rsidR="008F4098">
              <w:rPr>
                <w:rFonts w:cstheme="minorBidi"/>
                <w:noProof/>
                <w:kern w:val="2"/>
                <w:sz w:val="24"/>
                <w:szCs w:val="24"/>
              </w:rPr>
              <w:tab/>
            </w:r>
            <w:r w:rsidR="008F4098" w:rsidRPr="00A50C8A">
              <w:rPr>
                <w:rStyle w:val="af5"/>
                <w:rFonts w:cstheme="minorHAnsi" w:hint="eastAsia"/>
                <w:noProof/>
              </w:rPr>
              <w:t>報表憑證清單</w:t>
            </w:r>
            <w:r w:rsidR="008F4098" w:rsidRPr="00A50C8A">
              <w:rPr>
                <w:rStyle w:val="af5"/>
                <w:rFonts w:cstheme="minorHAnsi"/>
                <w:noProof/>
              </w:rPr>
              <w:t xml:space="preserve"> Report List</w:t>
            </w:r>
            <w:r w:rsidR="008F4098">
              <w:rPr>
                <w:noProof/>
                <w:webHidden/>
              </w:rPr>
              <w:tab/>
            </w:r>
            <w:r>
              <w:rPr>
                <w:noProof/>
                <w:webHidden/>
              </w:rPr>
              <w:fldChar w:fldCharType="begin"/>
            </w:r>
            <w:r w:rsidR="008F4098">
              <w:rPr>
                <w:noProof/>
                <w:webHidden/>
              </w:rPr>
              <w:instrText xml:space="preserve"> PAGEREF _Toc170379670 \h </w:instrText>
            </w:r>
            <w:r>
              <w:rPr>
                <w:noProof/>
                <w:webHidden/>
              </w:rPr>
            </w:r>
            <w:r>
              <w:rPr>
                <w:noProof/>
                <w:webHidden/>
              </w:rPr>
              <w:fldChar w:fldCharType="separate"/>
            </w:r>
            <w:r w:rsidR="00167795">
              <w:rPr>
                <w:noProof/>
                <w:webHidden/>
              </w:rPr>
              <w:t>187</w:t>
            </w:r>
            <w:r>
              <w:rPr>
                <w:noProof/>
                <w:webHidden/>
              </w:rPr>
              <w:fldChar w:fldCharType="end"/>
            </w:r>
          </w:hyperlink>
        </w:p>
        <w:p w:rsidR="008F4098" w:rsidRDefault="000C2E11">
          <w:pPr>
            <w:pStyle w:val="12"/>
            <w:rPr>
              <w:rFonts w:cstheme="minorBidi"/>
              <w:noProof/>
              <w:kern w:val="2"/>
              <w:sz w:val="24"/>
              <w:szCs w:val="24"/>
            </w:rPr>
          </w:pPr>
          <w:hyperlink w:anchor="_Toc170379671" w:history="1">
            <w:r w:rsidR="008F4098" w:rsidRPr="00A50C8A">
              <w:rPr>
                <w:rStyle w:val="af5"/>
                <w:rFonts w:cstheme="minorHAnsi"/>
                <w:noProof/>
              </w:rPr>
              <w:t>4.2</w:t>
            </w:r>
            <w:r w:rsidR="008F4098">
              <w:rPr>
                <w:rFonts w:cstheme="minorBidi"/>
                <w:noProof/>
                <w:kern w:val="2"/>
                <w:sz w:val="24"/>
                <w:szCs w:val="24"/>
              </w:rPr>
              <w:tab/>
            </w:r>
            <w:r w:rsidR="008F4098" w:rsidRPr="00A50C8A">
              <w:rPr>
                <w:rStyle w:val="af5"/>
                <w:rFonts w:cstheme="minorHAnsi" w:hint="eastAsia"/>
                <w:noProof/>
              </w:rPr>
              <w:t>報表樣張</w:t>
            </w:r>
            <w:r w:rsidR="008F4098" w:rsidRPr="00A50C8A">
              <w:rPr>
                <w:rStyle w:val="af5"/>
                <w:rFonts w:cstheme="minorHAnsi"/>
                <w:noProof/>
              </w:rPr>
              <w:t xml:space="preserve"> Report Sample</w:t>
            </w:r>
            <w:r w:rsidR="008F4098">
              <w:rPr>
                <w:noProof/>
                <w:webHidden/>
              </w:rPr>
              <w:tab/>
            </w:r>
            <w:r>
              <w:rPr>
                <w:noProof/>
                <w:webHidden/>
              </w:rPr>
              <w:fldChar w:fldCharType="begin"/>
            </w:r>
            <w:r w:rsidR="008F4098">
              <w:rPr>
                <w:noProof/>
                <w:webHidden/>
              </w:rPr>
              <w:instrText xml:space="preserve"> PAGEREF _Toc170379671 \h </w:instrText>
            </w:r>
            <w:r>
              <w:rPr>
                <w:noProof/>
                <w:webHidden/>
              </w:rPr>
            </w:r>
            <w:r>
              <w:rPr>
                <w:noProof/>
                <w:webHidden/>
              </w:rPr>
              <w:fldChar w:fldCharType="separate"/>
            </w:r>
            <w:r w:rsidR="00167795">
              <w:rPr>
                <w:noProof/>
                <w:webHidden/>
              </w:rPr>
              <w:t>187</w:t>
            </w:r>
            <w:r>
              <w:rPr>
                <w:noProof/>
                <w:webHidden/>
              </w:rPr>
              <w:fldChar w:fldCharType="end"/>
            </w:r>
          </w:hyperlink>
        </w:p>
        <w:p w:rsidR="008F4098" w:rsidRDefault="000C2E11">
          <w:pPr>
            <w:pStyle w:val="12"/>
            <w:rPr>
              <w:rFonts w:cstheme="minorBidi"/>
              <w:noProof/>
              <w:kern w:val="2"/>
              <w:sz w:val="24"/>
              <w:szCs w:val="24"/>
            </w:rPr>
          </w:pPr>
          <w:hyperlink w:anchor="_Toc170379672" w:history="1">
            <w:r w:rsidR="008F4098" w:rsidRPr="00A50C8A">
              <w:rPr>
                <w:rStyle w:val="af5"/>
                <w:rFonts w:cstheme="minorHAnsi"/>
                <w:noProof/>
              </w:rPr>
              <w:t>5</w:t>
            </w:r>
            <w:r w:rsidR="008F4098">
              <w:rPr>
                <w:rFonts w:cstheme="minorBidi"/>
                <w:noProof/>
                <w:kern w:val="2"/>
                <w:sz w:val="24"/>
                <w:szCs w:val="24"/>
              </w:rPr>
              <w:tab/>
            </w:r>
            <w:r w:rsidR="008F4098" w:rsidRPr="00A50C8A">
              <w:rPr>
                <w:rStyle w:val="af5"/>
                <w:rFonts w:cstheme="minorHAnsi" w:hint="eastAsia"/>
                <w:noProof/>
              </w:rPr>
              <w:t>介面整合</w:t>
            </w:r>
            <w:r w:rsidR="008F4098">
              <w:rPr>
                <w:noProof/>
                <w:webHidden/>
              </w:rPr>
              <w:tab/>
            </w:r>
            <w:r>
              <w:rPr>
                <w:noProof/>
                <w:webHidden/>
              </w:rPr>
              <w:fldChar w:fldCharType="begin"/>
            </w:r>
            <w:r w:rsidR="008F4098">
              <w:rPr>
                <w:noProof/>
                <w:webHidden/>
              </w:rPr>
              <w:instrText xml:space="preserve"> PAGEREF _Toc170379672 \h </w:instrText>
            </w:r>
            <w:r>
              <w:rPr>
                <w:noProof/>
                <w:webHidden/>
              </w:rPr>
            </w:r>
            <w:r>
              <w:rPr>
                <w:noProof/>
                <w:webHidden/>
              </w:rPr>
              <w:fldChar w:fldCharType="separate"/>
            </w:r>
            <w:r w:rsidR="00167795">
              <w:rPr>
                <w:noProof/>
                <w:webHidden/>
              </w:rPr>
              <w:t>187</w:t>
            </w:r>
            <w:r>
              <w:rPr>
                <w:noProof/>
                <w:webHidden/>
              </w:rPr>
              <w:fldChar w:fldCharType="end"/>
            </w:r>
          </w:hyperlink>
        </w:p>
        <w:p w:rsidR="008F4098" w:rsidRDefault="000C2E11">
          <w:pPr>
            <w:pStyle w:val="12"/>
            <w:rPr>
              <w:rFonts w:cstheme="minorBidi"/>
              <w:noProof/>
              <w:kern w:val="2"/>
              <w:sz w:val="24"/>
              <w:szCs w:val="24"/>
            </w:rPr>
          </w:pPr>
          <w:hyperlink w:anchor="_Toc170379673" w:history="1">
            <w:r w:rsidR="008F4098" w:rsidRPr="00A50C8A">
              <w:rPr>
                <w:rStyle w:val="af5"/>
                <w:rFonts w:cstheme="minorHAnsi"/>
                <w:noProof/>
              </w:rPr>
              <w:t>6</w:t>
            </w:r>
            <w:r w:rsidR="008F4098">
              <w:rPr>
                <w:rFonts w:cstheme="minorBidi"/>
                <w:noProof/>
                <w:kern w:val="2"/>
                <w:sz w:val="24"/>
                <w:szCs w:val="24"/>
              </w:rPr>
              <w:tab/>
            </w:r>
            <w:r w:rsidR="008F4098" w:rsidRPr="00A50C8A">
              <w:rPr>
                <w:rStyle w:val="af5"/>
                <w:rFonts w:cstheme="minorHAnsi" w:hint="eastAsia"/>
                <w:noProof/>
              </w:rPr>
              <w:t>批次與服務</w:t>
            </w:r>
            <w:r w:rsidR="008F4098" w:rsidRPr="00A50C8A">
              <w:rPr>
                <w:rStyle w:val="af5"/>
                <w:rFonts w:cstheme="minorHAnsi"/>
                <w:noProof/>
              </w:rPr>
              <w:t xml:space="preserve"> Batch/Service</w:t>
            </w:r>
            <w:r w:rsidR="008F4098">
              <w:rPr>
                <w:noProof/>
                <w:webHidden/>
              </w:rPr>
              <w:tab/>
            </w:r>
            <w:r>
              <w:rPr>
                <w:noProof/>
                <w:webHidden/>
              </w:rPr>
              <w:fldChar w:fldCharType="begin"/>
            </w:r>
            <w:r w:rsidR="008F4098">
              <w:rPr>
                <w:noProof/>
                <w:webHidden/>
              </w:rPr>
              <w:instrText xml:space="preserve"> PAGEREF _Toc170379673 \h </w:instrText>
            </w:r>
            <w:r>
              <w:rPr>
                <w:noProof/>
                <w:webHidden/>
              </w:rPr>
            </w:r>
            <w:r>
              <w:rPr>
                <w:noProof/>
                <w:webHidden/>
              </w:rPr>
              <w:fldChar w:fldCharType="separate"/>
            </w:r>
            <w:r w:rsidR="00167795">
              <w:rPr>
                <w:noProof/>
                <w:webHidden/>
              </w:rPr>
              <w:t>187</w:t>
            </w:r>
            <w:r>
              <w:rPr>
                <w:noProof/>
                <w:webHidden/>
              </w:rPr>
              <w:fldChar w:fldCharType="end"/>
            </w:r>
          </w:hyperlink>
        </w:p>
        <w:p w:rsidR="008F4098" w:rsidRDefault="000C2E11">
          <w:pPr>
            <w:pStyle w:val="12"/>
            <w:rPr>
              <w:rFonts w:cstheme="minorBidi"/>
              <w:noProof/>
              <w:kern w:val="2"/>
              <w:sz w:val="24"/>
              <w:szCs w:val="24"/>
            </w:rPr>
          </w:pPr>
          <w:hyperlink w:anchor="_Toc170379674" w:history="1">
            <w:r w:rsidR="008F4098" w:rsidRPr="00A50C8A">
              <w:rPr>
                <w:rStyle w:val="af5"/>
                <w:rFonts w:cstheme="minorHAnsi"/>
                <w:noProof/>
              </w:rPr>
              <w:t>7</w:t>
            </w:r>
            <w:r w:rsidR="008F4098">
              <w:rPr>
                <w:rFonts w:cstheme="minorBidi"/>
                <w:noProof/>
                <w:kern w:val="2"/>
                <w:sz w:val="24"/>
                <w:szCs w:val="24"/>
              </w:rPr>
              <w:tab/>
            </w:r>
            <w:r w:rsidR="008F4098" w:rsidRPr="00A50C8A">
              <w:rPr>
                <w:rStyle w:val="af5"/>
                <w:rFonts w:cstheme="minorHAnsi" w:hint="eastAsia"/>
                <w:noProof/>
              </w:rPr>
              <w:t>轉換需求</w:t>
            </w:r>
            <w:r w:rsidR="008F4098" w:rsidRPr="00A50C8A">
              <w:rPr>
                <w:rStyle w:val="af5"/>
                <w:rFonts w:cstheme="minorHAnsi"/>
                <w:noProof/>
              </w:rPr>
              <w:t xml:space="preserve"> Data Migration</w:t>
            </w:r>
            <w:r w:rsidR="008F4098">
              <w:rPr>
                <w:noProof/>
                <w:webHidden/>
              </w:rPr>
              <w:tab/>
            </w:r>
            <w:r>
              <w:rPr>
                <w:noProof/>
                <w:webHidden/>
              </w:rPr>
              <w:fldChar w:fldCharType="begin"/>
            </w:r>
            <w:r w:rsidR="008F4098">
              <w:rPr>
                <w:noProof/>
                <w:webHidden/>
              </w:rPr>
              <w:instrText xml:space="preserve"> PAGEREF _Toc170379674 \h </w:instrText>
            </w:r>
            <w:r>
              <w:rPr>
                <w:noProof/>
                <w:webHidden/>
              </w:rPr>
            </w:r>
            <w:r>
              <w:rPr>
                <w:noProof/>
                <w:webHidden/>
              </w:rPr>
              <w:fldChar w:fldCharType="separate"/>
            </w:r>
            <w:r w:rsidR="00167795">
              <w:rPr>
                <w:noProof/>
                <w:webHidden/>
              </w:rPr>
              <w:t>188</w:t>
            </w:r>
            <w:r>
              <w:rPr>
                <w:noProof/>
                <w:webHidden/>
              </w:rPr>
              <w:fldChar w:fldCharType="end"/>
            </w:r>
          </w:hyperlink>
        </w:p>
        <w:p w:rsidR="008F4098" w:rsidRDefault="000C2E11">
          <w:pPr>
            <w:pStyle w:val="12"/>
            <w:rPr>
              <w:rFonts w:cstheme="minorBidi"/>
              <w:noProof/>
              <w:kern w:val="2"/>
              <w:sz w:val="24"/>
              <w:szCs w:val="24"/>
            </w:rPr>
          </w:pPr>
          <w:hyperlink w:anchor="_Toc170379675" w:history="1">
            <w:r w:rsidR="008F4098" w:rsidRPr="00A50C8A">
              <w:rPr>
                <w:rStyle w:val="af5"/>
                <w:rFonts w:cstheme="minorHAnsi"/>
                <w:noProof/>
              </w:rPr>
              <w:t>8</w:t>
            </w:r>
            <w:r w:rsidR="008F4098">
              <w:rPr>
                <w:rFonts w:cstheme="minorBidi"/>
                <w:noProof/>
                <w:kern w:val="2"/>
                <w:sz w:val="24"/>
                <w:szCs w:val="24"/>
              </w:rPr>
              <w:tab/>
            </w:r>
            <w:r w:rsidR="008F4098" w:rsidRPr="00A50C8A">
              <w:rPr>
                <w:rStyle w:val="af5"/>
                <w:rFonts w:cstheme="minorHAnsi" w:hint="eastAsia"/>
                <w:noProof/>
              </w:rPr>
              <w:t>附件</w:t>
            </w:r>
            <w:r w:rsidR="008F4098" w:rsidRPr="00A50C8A">
              <w:rPr>
                <w:rStyle w:val="af5"/>
                <w:rFonts w:cstheme="minorHAnsi"/>
                <w:noProof/>
              </w:rPr>
              <w:t xml:space="preserve"> Appendix</w:t>
            </w:r>
            <w:r w:rsidR="008F4098">
              <w:rPr>
                <w:noProof/>
                <w:webHidden/>
              </w:rPr>
              <w:tab/>
            </w:r>
            <w:r>
              <w:rPr>
                <w:noProof/>
                <w:webHidden/>
              </w:rPr>
              <w:fldChar w:fldCharType="begin"/>
            </w:r>
            <w:r w:rsidR="008F4098">
              <w:rPr>
                <w:noProof/>
                <w:webHidden/>
              </w:rPr>
              <w:instrText xml:space="preserve"> PAGEREF _Toc170379675 \h </w:instrText>
            </w:r>
            <w:r>
              <w:rPr>
                <w:noProof/>
                <w:webHidden/>
              </w:rPr>
            </w:r>
            <w:r>
              <w:rPr>
                <w:noProof/>
                <w:webHidden/>
              </w:rPr>
              <w:fldChar w:fldCharType="separate"/>
            </w:r>
            <w:r w:rsidR="00167795">
              <w:rPr>
                <w:noProof/>
                <w:webHidden/>
              </w:rPr>
              <w:t>189</w:t>
            </w:r>
            <w:r>
              <w:rPr>
                <w:noProof/>
                <w:webHidden/>
              </w:rPr>
              <w:fldChar w:fldCharType="end"/>
            </w:r>
          </w:hyperlink>
        </w:p>
        <w:p w:rsidR="001B7BDE" w:rsidRPr="00F02179" w:rsidRDefault="000C2E11" w:rsidP="00BA245C">
          <w:pPr>
            <w:ind w:left="0" w:firstLine="0"/>
            <w:rPr>
              <w:rFonts w:eastAsia="微軟正黑體" w:cstheme="minorHAnsi"/>
              <w:b/>
              <w:bCs/>
              <w:lang w:val="zh-TW"/>
            </w:rPr>
          </w:pPr>
          <w:r w:rsidRPr="00F02179">
            <w:rPr>
              <w:rFonts w:eastAsia="微軟正黑體" w:cstheme="minorHAnsi"/>
              <w:b/>
              <w:bCs/>
              <w:szCs w:val="24"/>
              <w:lang w:val="zh-TW"/>
            </w:rPr>
            <w:fldChar w:fldCharType="end"/>
          </w:r>
        </w:p>
      </w:sdtContent>
    </w:sdt>
    <w:p w:rsidR="0046219F" w:rsidRPr="00F02179" w:rsidRDefault="0046219F">
      <w:pPr>
        <w:widowControl/>
        <w:ind w:left="0" w:firstLine="0"/>
        <w:rPr>
          <w:rFonts w:eastAsia="微軟正黑體" w:cstheme="minorHAnsi"/>
          <w:sz w:val="20"/>
          <w:szCs w:val="20"/>
        </w:rPr>
      </w:pPr>
    </w:p>
    <w:p w:rsidR="0023312C" w:rsidRPr="00F02179" w:rsidRDefault="00C610C9">
      <w:pPr>
        <w:pStyle w:val="10"/>
        <w:numPr>
          <w:ilvl w:val="0"/>
          <w:numId w:val="3"/>
        </w:numPr>
        <w:rPr>
          <w:rFonts w:asciiTheme="minorHAnsi" w:hAnsiTheme="minorHAnsi" w:cstheme="minorHAnsi"/>
        </w:rPr>
      </w:pPr>
      <w:bookmarkStart w:id="21" w:name="_Toc111157111"/>
      <w:bookmarkStart w:id="22" w:name="_Toc111191253"/>
      <w:bookmarkStart w:id="23" w:name="_Toc170379618"/>
      <w:r w:rsidRPr="00F02179">
        <w:rPr>
          <w:rFonts w:asciiTheme="minorHAnsi" w:hAnsiTheme="minorHAnsi" w:cstheme="minorHAnsi"/>
        </w:rPr>
        <w:t>前言</w:t>
      </w:r>
      <w:bookmarkEnd w:id="21"/>
      <w:r w:rsidR="000B77A7" w:rsidRPr="00F02179">
        <w:rPr>
          <w:rFonts w:asciiTheme="minorHAnsi" w:hAnsiTheme="minorHAnsi" w:cstheme="minorHAnsi"/>
        </w:rPr>
        <w:t xml:space="preserve"> Introduction</w:t>
      </w:r>
      <w:bookmarkStart w:id="24" w:name="_Toc111191254"/>
      <w:bookmarkEnd w:id="22"/>
      <w:bookmarkEnd w:id="23"/>
    </w:p>
    <w:p w:rsidR="0023312C" w:rsidRPr="00F02179" w:rsidRDefault="00C610C9">
      <w:pPr>
        <w:pStyle w:val="10"/>
        <w:numPr>
          <w:ilvl w:val="1"/>
          <w:numId w:val="3"/>
        </w:numPr>
        <w:rPr>
          <w:rFonts w:asciiTheme="minorHAnsi" w:hAnsiTheme="minorHAnsi" w:cstheme="minorHAnsi"/>
        </w:rPr>
      </w:pPr>
      <w:bookmarkStart w:id="25" w:name="_Toc170379619"/>
      <w:r w:rsidRPr="00F02179">
        <w:rPr>
          <w:rFonts w:asciiTheme="minorHAnsi" w:hAnsiTheme="minorHAnsi" w:cstheme="minorHAnsi"/>
        </w:rPr>
        <w:t>目的</w:t>
      </w:r>
      <w:r w:rsidR="000B77A7" w:rsidRPr="00F02179">
        <w:rPr>
          <w:rFonts w:asciiTheme="minorHAnsi" w:hAnsiTheme="minorHAnsi" w:cstheme="minorHAnsi"/>
        </w:rPr>
        <w:t xml:space="preserve"> Objective</w:t>
      </w:r>
      <w:bookmarkStart w:id="26" w:name="_Toc111191255"/>
      <w:bookmarkEnd w:id="24"/>
      <w:bookmarkEnd w:id="25"/>
    </w:p>
    <w:p w:rsidR="00F250EF" w:rsidRPr="00F02179" w:rsidRDefault="005B6B6F" w:rsidP="003E10D5">
      <w:pPr>
        <w:ind w:left="426" w:firstLine="0"/>
        <w:jc w:val="both"/>
        <w:rPr>
          <w:rFonts w:eastAsia="微軟正黑體" w:cstheme="minorHAnsi"/>
          <w:bCs/>
        </w:rPr>
      </w:pPr>
      <w:r w:rsidRPr="00F02179">
        <w:rPr>
          <w:rFonts w:eastAsia="微軟正黑體" w:cstheme="minorHAnsi"/>
        </w:rPr>
        <w:t>本文件的主要目的是提供給開發者及其他相關人員做為</w:t>
      </w:r>
      <w:r w:rsidR="003E10D5" w:rsidRPr="00F02179">
        <w:rPr>
          <w:rFonts w:eastAsia="微軟正黑體" w:cstheme="minorHAnsi"/>
        </w:rPr>
        <w:t>『新核心系統建置專案』中之業務中台建置服務</w:t>
      </w:r>
      <w:r w:rsidRPr="00F02179">
        <w:rPr>
          <w:rFonts w:eastAsia="微軟正黑體" w:cstheme="minorHAnsi"/>
        </w:rPr>
        <w:t>，</w:t>
      </w:r>
      <w:r w:rsidR="003E10D5" w:rsidRPr="00F02179">
        <w:rPr>
          <w:rFonts w:eastAsia="微軟正黑體" w:cstheme="minorHAnsi"/>
        </w:rPr>
        <w:t>平台系統架構</w:t>
      </w:r>
      <w:r w:rsidRPr="00F02179">
        <w:rPr>
          <w:rFonts w:eastAsia="微軟正黑體" w:cstheme="minorHAnsi"/>
        </w:rPr>
        <w:t>與系統開發之依據。</w:t>
      </w:r>
    </w:p>
    <w:p w:rsidR="003740FC" w:rsidRPr="00F02179" w:rsidRDefault="000B77A7" w:rsidP="003740FC">
      <w:pPr>
        <w:pStyle w:val="10"/>
        <w:numPr>
          <w:ilvl w:val="1"/>
          <w:numId w:val="3"/>
        </w:numPr>
        <w:rPr>
          <w:rFonts w:asciiTheme="minorHAnsi" w:hAnsiTheme="minorHAnsi" w:cstheme="minorHAnsi"/>
        </w:rPr>
      </w:pPr>
      <w:bookmarkStart w:id="27" w:name="_Toc170379620"/>
      <w:r w:rsidRPr="00F02179">
        <w:rPr>
          <w:rFonts w:asciiTheme="minorHAnsi" w:hAnsiTheme="minorHAnsi" w:cstheme="minorHAnsi"/>
        </w:rPr>
        <w:t>摘要</w:t>
      </w:r>
      <w:r w:rsidRPr="00F02179">
        <w:rPr>
          <w:rFonts w:asciiTheme="minorHAnsi" w:hAnsiTheme="minorHAnsi" w:cstheme="minorHAnsi"/>
        </w:rPr>
        <w:t xml:space="preserve"> Summary</w:t>
      </w:r>
      <w:bookmarkEnd w:id="26"/>
      <w:bookmarkEnd w:id="27"/>
    </w:p>
    <w:p w:rsidR="003740FC" w:rsidRPr="00F02179" w:rsidRDefault="003740FC" w:rsidP="003740FC">
      <w:pPr>
        <w:ind w:leftChars="200" w:firstLine="0"/>
        <w:rPr>
          <w:rFonts w:eastAsia="微軟正黑體" w:cstheme="minorHAnsi"/>
        </w:rPr>
      </w:pPr>
      <w:r w:rsidRPr="00F02179">
        <w:rPr>
          <w:rFonts w:eastAsia="微軟正黑體" w:cstheme="minorHAnsi"/>
        </w:rPr>
        <w:t>提供台外幣存款業務</w:t>
      </w:r>
      <w:r w:rsidR="00D3353D" w:rsidRPr="00F02179">
        <w:rPr>
          <w:rFonts w:eastAsia="微軟正黑體" w:cstheme="minorHAnsi"/>
        </w:rPr>
        <w:t>交易</w:t>
      </w:r>
      <w:r w:rsidRPr="00F02179">
        <w:rPr>
          <w:rFonts w:eastAsia="微軟正黑體" w:cstheme="minorHAnsi"/>
        </w:rPr>
        <w:t>，範圍如下</w:t>
      </w:r>
      <w:r w:rsidR="00D3353D" w:rsidRPr="00F02179">
        <w:rPr>
          <w:rFonts w:eastAsia="微軟正黑體" w:cstheme="minorHAnsi"/>
        </w:rPr>
        <w:t>：</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查詢台外幣歸戶</w:t>
      </w:r>
      <w:r w:rsidRPr="00F02179">
        <w:rPr>
          <w:rFonts w:eastAsia="微軟正黑體" w:cstheme="minorHAnsi"/>
        </w:rPr>
        <w:t>/</w:t>
      </w:r>
      <w:r w:rsidRPr="00F02179">
        <w:rPr>
          <w:rFonts w:eastAsia="微軟正黑體" w:cstheme="minorHAnsi"/>
        </w:rPr>
        <w:t>帳務</w:t>
      </w:r>
      <w:r w:rsidRPr="00F02179">
        <w:rPr>
          <w:rFonts w:eastAsia="微軟正黑體" w:cstheme="minorHAnsi"/>
        </w:rPr>
        <w:t>/</w:t>
      </w:r>
      <w:r w:rsidRPr="00F02179">
        <w:rPr>
          <w:rFonts w:eastAsia="微軟正黑體" w:cstheme="minorHAnsi"/>
        </w:rPr>
        <w:t>基本資料。</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MT940</w:t>
      </w:r>
      <w:r w:rsidRPr="00F02179">
        <w:rPr>
          <w:rFonts w:eastAsia="微軟正黑體" w:cstheme="minorHAnsi"/>
        </w:rPr>
        <w:t>對帳單。</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列印查詢定存對帳單</w:t>
      </w:r>
      <w:r w:rsidRPr="00F02179">
        <w:rPr>
          <w:rFonts w:eastAsia="微軟正黑體" w:cstheme="minorHAnsi"/>
        </w:rPr>
        <w:t>/</w:t>
      </w:r>
      <w:r w:rsidRPr="00F02179">
        <w:rPr>
          <w:rFonts w:eastAsia="微軟正黑體" w:cstheme="minorHAnsi"/>
        </w:rPr>
        <w:t>試算利息</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產生對帳單傳送檔</w:t>
      </w:r>
      <w:r w:rsidRPr="00F02179">
        <w:rPr>
          <w:rFonts w:eastAsia="微軟正黑體" w:cstheme="minorHAnsi"/>
        </w:rPr>
        <w:t>(</w:t>
      </w:r>
      <w:r w:rsidRPr="00F02179">
        <w:rPr>
          <w:rFonts w:eastAsia="微軟正黑體" w:cstheme="minorHAnsi"/>
        </w:rPr>
        <w:t>實體對帳單</w:t>
      </w:r>
      <w:r w:rsidRPr="00F02179">
        <w:rPr>
          <w:rFonts w:eastAsia="微軟正黑體" w:cstheme="minorHAnsi"/>
        </w:rPr>
        <w:t>/</w:t>
      </w:r>
      <w:r w:rsidRPr="00F02179">
        <w:rPr>
          <w:rFonts w:eastAsia="微軟正黑體" w:cstheme="minorHAnsi"/>
        </w:rPr>
        <w:t>電子對帳單</w:t>
      </w:r>
      <w:r w:rsidRPr="00F02179">
        <w:rPr>
          <w:rFonts w:eastAsia="微軟正黑體" w:cstheme="minorHAnsi"/>
        </w:rPr>
        <w:t>)</w:t>
      </w:r>
      <w:r w:rsidRPr="00F02179">
        <w:rPr>
          <w:rFonts w:eastAsia="微軟正黑體" w:cstheme="minorHAnsi"/>
        </w:rPr>
        <w:t>。</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已收匯差現鈔數欄位</w:t>
      </w:r>
      <w:r w:rsidRPr="00F02179">
        <w:rPr>
          <w:rFonts w:eastAsia="微軟正黑體" w:cstheme="minorHAnsi"/>
        </w:rPr>
        <w:t>(</w:t>
      </w:r>
      <w:r w:rsidRPr="00F02179">
        <w:rPr>
          <w:rFonts w:eastAsia="微軟正黑體" w:cstheme="minorHAnsi"/>
        </w:rPr>
        <w:t>活期及定期共同記錄</w:t>
      </w:r>
      <w:r w:rsidRPr="00F02179">
        <w:rPr>
          <w:rFonts w:eastAsia="微軟正黑體" w:cstheme="minorHAnsi"/>
        </w:rPr>
        <w:t>)</w:t>
      </w:r>
      <w:r w:rsidRPr="00F02179">
        <w:rPr>
          <w:rFonts w:eastAsia="微軟正黑體" w:cstheme="minorHAnsi"/>
        </w:rPr>
        <w:t>。</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退票處理。</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清償註記。</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網路承作議價定期性存款。</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外幣定存議價維護相關功能</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雲支付事故登錄</w:t>
      </w:r>
      <w:r w:rsidRPr="00F02179">
        <w:rPr>
          <w:rFonts w:eastAsia="微軟正黑體" w:cstheme="minorHAnsi"/>
        </w:rPr>
        <w:t>/</w:t>
      </w:r>
      <w:r w:rsidRPr="00F02179">
        <w:rPr>
          <w:rFonts w:eastAsia="微軟正黑體" w:cstheme="minorHAnsi"/>
        </w:rPr>
        <w:t>解除</w:t>
      </w:r>
      <w:r w:rsidRPr="00F02179">
        <w:rPr>
          <w:rFonts w:eastAsia="微軟正黑體" w:cstheme="minorHAnsi"/>
        </w:rPr>
        <w:t>/</w:t>
      </w:r>
      <w:r w:rsidRPr="00F02179">
        <w:rPr>
          <w:rFonts w:eastAsia="微軟正黑體" w:cstheme="minorHAnsi"/>
        </w:rPr>
        <w:t>查詢。</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 xml:space="preserve">1090 </w:t>
      </w:r>
      <w:r w:rsidRPr="00F02179">
        <w:rPr>
          <w:rFonts w:eastAsia="微軟正黑體" w:cstheme="minorHAnsi"/>
        </w:rPr>
        <w:t>關係戶查詢</w:t>
      </w:r>
      <w:r w:rsidRPr="00F02179">
        <w:rPr>
          <w:rFonts w:eastAsia="微軟正黑體" w:cstheme="minorHAnsi"/>
        </w:rPr>
        <w:t xml:space="preserve"> -Pukii Bank/1091 </w:t>
      </w:r>
      <w:r w:rsidRPr="00F02179">
        <w:rPr>
          <w:rFonts w:eastAsia="微軟正黑體" w:cstheme="minorHAnsi"/>
        </w:rPr>
        <w:t>關係戶維護</w:t>
      </w:r>
      <w:r w:rsidRPr="00F02179">
        <w:rPr>
          <w:rFonts w:eastAsia="微軟正黑體" w:cstheme="minorHAnsi"/>
        </w:rPr>
        <w:t xml:space="preserve"> -Pukii Bank</w:t>
      </w:r>
      <w:r w:rsidRPr="00F02179">
        <w:rPr>
          <w:rFonts w:eastAsia="微軟正黑體" w:cstheme="minorHAnsi"/>
        </w:rPr>
        <w:t>。</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AML (1197+</w:t>
      </w:r>
      <w:r w:rsidRPr="00F02179">
        <w:rPr>
          <w:rFonts w:eastAsia="微軟正黑體" w:cstheme="minorHAnsi"/>
        </w:rPr>
        <w:t>交易資料檢核</w:t>
      </w:r>
      <w:r w:rsidRPr="00F02179">
        <w:rPr>
          <w:rFonts w:eastAsia="微軟正黑體" w:cstheme="minorHAnsi"/>
        </w:rPr>
        <w:t>) /</w:t>
      </w:r>
      <w:r w:rsidRPr="00F02179">
        <w:rPr>
          <w:rFonts w:eastAsia="微軟正黑體" w:cstheme="minorHAnsi"/>
        </w:rPr>
        <w:t>個資。</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批次上傳</w:t>
      </w:r>
      <w:r w:rsidRPr="00F02179">
        <w:rPr>
          <w:rFonts w:eastAsia="微軟正黑體" w:cstheme="minorHAnsi"/>
        </w:rPr>
        <w:t>/</w:t>
      </w:r>
      <w:r w:rsidRPr="00F02179">
        <w:rPr>
          <w:rFonts w:eastAsia="微軟正黑體" w:cstheme="minorHAnsi"/>
        </w:rPr>
        <w:t>多筆交易轉換核心交易之控制。</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外匯活存央媒申報欄位。</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外匯定存央媒申報欄位。</w:t>
      </w:r>
    </w:p>
    <w:p w:rsidR="009E7F69" w:rsidRPr="00F02179" w:rsidRDefault="009E7F69">
      <w:pPr>
        <w:pStyle w:val="af2"/>
        <w:numPr>
          <w:ilvl w:val="0"/>
          <w:numId w:val="81"/>
        </w:numPr>
        <w:ind w:leftChars="0"/>
        <w:rPr>
          <w:rFonts w:eastAsia="微軟正黑體" w:cstheme="minorHAnsi"/>
        </w:rPr>
      </w:pPr>
      <w:r w:rsidRPr="00F02179">
        <w:rPr>
          <w:rFonts w:eastAsia="微軟正黑體" w:cstheme="minorHAnsi"/>
        </w:rPr>
        <w:t>外幣綜存央媒申報欄位。</w:t>
      </w:r>
    </w:p>
    <w:p w:rsidR="00D3353D" w:rsidRPr="00F02179" w:rsidRDefault="009E7F69">
      <w:pPr>
        <w:pStyle w:val="af2"/>
        <w:numPr>
          <w:ilvl w:val="0"/>
          <w:numId w:val="81"/>
        </w:numPr>
        <w:ind w:leftChars="0"/>
        <w:rPr>
          <w:rFonts w:eastAsia="微軟正黑體" w:cstheme="minorHAnsi"/>
        </w:rPr>
      </w:pPr>
      <w:r w:rsidRPr="00F02179">
        <w:rPr>
          <w:rFonts w:eastAsia="微軟正黑體" w:cstheme="minorHAnsi"/>
        </w:rPr>
        <w:t>濃縮交易</w:t>
      </w:r>
      <w:r w:rsidRPr="00F02179">
        <w:rPr>
          <w:rFonts w:eastAsia="微軟正黑體" w:cstheme="minorHAnsi"/>
        </w:rPr>
        <w:t>-</w:t>
      </w:r>
      <w:r w:rsidRPr="00F02179">
        <w:rPr>
          <w:rFonts w:eastAsia="微軟正黑體" w:cstheme="minorHAnsi"/>
        </w:rPr>
        <w:t>補摺檔及列印濃縮交易。</w:t>
      </w:r>
    </w:p>
    <w:p w:rsidR="00EE7448" w:rsidRPr="00F02179" w:rsidRDefault="00EE7448">
      <w:pPr>
        <w:pStyle w:val="af2"/>
        <w:numPr>
          <w:ilvl w:val="0"/>
          <w:numId w:val="81"/>
        </w:numPr>
        <w:ind w:leftChars="0"/>
        <w:rPr>
          <w:rFonts w:eastAsia="微軟正黑體" w:cstheme="minorHAnsi"/>
        </w:rPr>
      </w:pPr>
      <w:r w:rsidRPr="00F02179">
        <w:rPr>
          <w:rFonts w:eastAsia="微軟正黑體" w:cstheme="minorHAnsi"/>
        </w:rPr>
        <w:t>列印綜存臨時對帳單</w:t>
      </w:r>
    </w:p>
    <w:p w:rsidR="00F250EF" w:rsidRPr="00F02179" w:rsidRDefault="00F250EF" w:rsidP="00D3353D">
      <w:pPr>
        <w:spacing w:line="360" w:lineRule="auto"/>
        <w:ind w:left="0" w:firstLine="0"/>
        <w:rPr>
          <w:rFonts w:eastAsia="微軟正黑體" w:cstheme="minorHAnsi"/>
        </w:rPr>
      </w:pPr>
    </w:p>
    <w:p w:rsidR="00D3353D" w:rsidRPr="00F02179" w:rsidRDefault="00D3353D" w:rsidP="00D3353D">
      <w:pPr>
        <w:spacing w:line="360" w:lineRule="auto"/>
        <w:ind w:left="0" w:firstLine="0"/>
        <w:rPr>
          <w:rFonts w:eastAsia="微軟正黑體" w:cstheme="minorHAnsi"/>
        </w:rPr>
      </w:pPr>
    </w:p>
    <w:p w:rsidR="00D3353D" w:rsidRPr="00F02179" w:rsidRDefault="00D3353D" w:rsidP="00D3353D">
      <w:pPr>
        <w:spacing w:line="360" w:lineRule="auto"/>
        <w:ind w:left="0" w:firstLine="0"/>
        <w:rPr>
          <w:rFonts w:eastAsia="微軟正黑體" w:cstheme="minorHAnsi"/>
        </w:rPr>
      </w:pPr>
    </w:p>
    <w:p w:rsidR="001551C4" w:rsidRPr="00F02179" w:rsidRDefault="001551C4" w:rsidP="0023312C">
      <w:pPr>
        <w:pStyle w:val="af2"/>
        <w:ind w:leftChars="0" w:left="425" w:firstLine="0"/>
        <w:rPr>
          <w:rFonts w:eastAsia="微軟正黑體" w:cstheme="minorHAnsi"/>
        </w:rPr>
      </w:pPr>
    </w:p>
    <w:p w:rsidR="001551C4" w:rsidRPr="00F02179" w:rsidRDefault="001551C4">
      <w:pPr>
        <w:widowControl/>
        <w:ind w:left="0" w:firstLine="0"/>
        <w:rPr>
          <w:rFonts w:eastAsia="微軟正黑體" w:cstheme="minorHAnsi"/>
        </w:rPr>
      </w:pPr>
      <w:r w:rsidRPr="00F02179">
        <w:rPr>
          <w:rFonts w:eastAsia="微軟正黑體" w:cstheme="minorHAnsi"/>
        </w:rPr>
        <w:br w:type="page"/>
      </w:r>
    </w:p>
    <w:p w:rsidR="00C260F6" w:rsidRPr="00F02179" w:rsidRDefault="00C610C9">
      <w:pPr>
        <w:pStyle w:val="10"/>
        <w:numPr>
          <w:ilvl w:val="0"/>
          <w:numId w:val="1"/>
        </w:numPr>
        <w:rPr>
          <w:rFonts w:asciiTheme="minorHAnsi" w:hAnsiTheme="minorHAnsi" w:cstheme="minorHAnsi"/>
        </w:rPr>
      </w:pPr>
      <w:bookmarkStart w:id="28" w:name="_Toc111191256"/>
      <w:bookmarkStart w:id="29" w:name="_Toc170379621"/>
      <w:r w:rsidRPr="00F02179">
        <w:rPr>
          <w:rFonts w:asciiTheme="minorHAnsi" w:hAnsiTheme="minorHAnsi" w:cstheme="minorHAnsi"/>
        </w:rPr>
        <w:lastRenderedPageBreak/>
        <w:t>業務概述</w:t>
      </w:r>
      <w:r w:rsidRPr="00F02179">
        <w:rPr>
          <w:rFonts w:asciiTheme="minorHAnsi" w:hAnsiTheme="minorHAnsi" w:cstheme="minorHAnsi"/>
        </w:rPr>
        <w:t>/</w:t>
      </w:r>
      <w:r w:rsidRPr="00F02179">
        <w:rPr>
          <w:rFonts w:asciiTheme="minorHAnsi" w:hAnsiTheme="minorHAnsi" w:cstheme="minorHAnsi"/>
        </w:rPr>
        <w:t>業務</w:t>
      </w:r>
      <w:r w:rsidRPr="00F02179">
        <w:rPr>
          <w:rFonts w:asciiTheme="minorHAnsi" w:hAnsiTheme="minorHAnsi" w:cstheme="minorHAnsi"/>
        </w:rPr>
        <w:t>(</w:t>
      </w:r>
      <w:r w:rsidRPr="00F02179">
        <w:rPr>
          <w:rFonts w:asciiTheme="minorHAnsi" w:hAnsiTheme="minorHAnsi" w:cstheme="minorHAnsi"/>
        </w:rPr>
        <w:t>系統</w:t>
      </w:r>
      <w:r w:rsidRPr="00F02179">
        <w:rPr>
          <w:rFonts w:asciiTheme="minorHAnsi" w:hAnsiTheme="minorHAnsi" w:cstheme="minorHAnsi"/>
        </w:rPr>
        <w:t>)</w:t>
      </w:r>
      <w:r w:rsidRPr="00F02179">
        <w:rPr>
          <w:rFonts w:asciiTheme="minorHAnsi" w:hAnsiTheme="minorHAnsi" w:cstheme="minorHAnsi"/>
        </w:rPr>
        <w:t>流程</w:t>
      </w:r>
      <w:r w:rsidRPr="00F02179">
        <w:rPr>
          <w:rFonts w:asciiTheme="minorHAnsi" w:hAnsiTheme="minorHAnsi" w:cstheme="minorHAnsi"/>
        </w:rPr>
        <w:t xml:space="preserve"> Overview/Workflow</w:t>
      </w:r>
      <w:bookmarkEnd w:id="0"/>
      <w:bookmarkEnd w:id="28"/>
      <w:bookmarkEnd w:id="29"/>
    </w:p>
    <w:p w:rsidR="00CF22E9" w:rsidRPr="00F02179" w:rsidRDefault="00C610C9" w:rsidP="0026274F">
      <w:pPr>
        <w:pStyle w:val="10"/>
        <w:ind w:left="1134"/>
        <w:rPr>
          <w:rFonts w:asciiTheme="minorHAnsi" w:hAnsiTheme="minorHAnsi" w:cstheme="minorHAnsi"/>
        </w:rPr>
      </w:pPr>
      <w:bookmarkStart w:id="30" w:name="_Toc111191257"/>
      <w:bookmarkStart w:id="31" w:name="_Toc170379622"/>
      <w:r w:rsidRPr="00F02179">
        <w:rPr>
          <w:rFonts w:asciiTheme="minorHAnsi" w:hAnsiTheme="minorHAnsi" w:cstheme="minorHAnsi"/>
        </w:rPr>
        <w:t>業務概述</w:t>
      </w:r>
      <w:r w:rsidRPr="00F02179">
        <w:rPr>
          <w:rFonts w:asciiTheme="minorHAnsi" w:hAnsiTheme="minorHAnsi" w:cstheme="minorHAnsi"/>
        </w:rPr>
        <w:t xml:space="preserve"> Overview</w:t>
      </w:r>
      <w:bookmarkStart w:id="32" w:name="_Toc107392709"/>
      <w:bookmarkEnd w:id="1"/>
      <w:bookmarkEnd w:id="30"/>
      <w:bookmarkEnd w:id="31"/>
    </w:p>
    <w:p w:rsidR="00B472A4" w:rsidRPr="00F02179" w:rsidRDefault="00202AAE" w:rsidP="00202AAE">
      <w:pPr>
        <w:pStyle w:val="af2"/>
        <w:widowControl/>
        <w:adjustRightInd w:val="0"/>
        <w:snapToGrid w:val="0"/>
        <w:spacing w:line="440" w:lineRule="exact"/>
        <w:ind w:leftChars="0" w:left="1080" w:rightChars="42" w:right="101"/>
        <w:rPr>
          <w:rFonts w:eastAsia="微軟正黑體" w:cstheme="minorHAnsi"/>
          <w:szCs w:val="26"/>
        </w:rPr>
      </w:pPr>
      <w:r w:rsidRPr="00F02179">
        <w:rPr>
          <w:rFonts w:eastAsia="微軟正黑體" w:cstheme="minorHAnsi"/>
          <w:szCs w:val="26"/>
        </w:rPr>
        <w:t>依據核心析離高階差異分析結果，界定由業務中台提供</w:t>
      </w:r>
      <w:r w:rsidR="00B472A4" w:rsidRPr="00F02179">
        <w:rPr>
          <w:rFonts w:eastAsia="微軟正黑體" w:cstheme="minorHAnsi"/>
          <w:szCs w:val="26"/>
        </w:rPr>
        <w:t>分行系統的台外幣存款</w:t>
      </w:r>
    </w:p>
    <w:p w:rsidR="00202AAE" w:rsidRPr="00F02179" w:rsidRDefault="00B472A4" w:rsidP="00B472A4">
      <w:pPr>
        <w:pStyle w:val="af2"/>
        <w:widowControl/>
        <w:adjustRightInd w:val="0"/>
        <w:snapToGrid w:val="0"/>
        <w:spacing w:line="440" w:lineRule="exact"/>
        <w:ind w:leftChars="0" w:left="1080" w:rightChars="42" w:right="101"/>
        <w:rPr>
          <w:rFonts w:eastAsia="微軟正黑體" w:cstheme="minorHAnsi"/>
          <w:szCs w:val="26"/>
        </w:rPr>
      </w:pPr>
      <w:r w:rsidRPr="00F02179">
        <w:rPr>
          <w:rFonts w:eastAsia="微軟正黑體" w:cstheme="minorHAnsi"/>
          <w:szCs w:val="26"/>
        </w:rPr>
        <w:t>相關複合性查詢及交易</w:t>
      </w:r>
      <w:r w:rsidR="00202AAE" w:rsidRPr="00F02179">
        <w:rPr>
          <w:rFonts w:eastAsia="微軟正黑體" w:cstheme="minorHAnsi"/>
          <w:szCs w:val="26"/>
        </w:rPr>
        <w:t>。</w:t>
      </w:r>
    </w:p>
    <w:p w:rsidR="00B472A4" w:rsidRPr="00F02179" w:rsidRDefault="00B472A4" w:rsidP="00202AAE">
      <w:pPr>
        <w:pStyle w:val="af2"/>
        <w:widowControl/>
        <w:adjustRightInd w:val="0"/>
        <w:snapToGrid w:val="0"/>
        <w:spacing w:line="440" w:lineRule="exact"/>
        <w:ind w:leftChars="0" w:left="1080" w:rightChars="42" w:right="101"/>
        <w:rPr>
          <w:rFonts w:eastAsia="微軟正黑體" w:cstheme="minorHAnsi"/>
          <w:szCs w:val="26"/>
        </w:rPr>
      </w:pPr>
    </w:p>
    <w:p w:rsidR="00F20EB4" w:rsidRPr="00F02179" w:rsidRDefault="00F20EB4">
      <w:pPr>
        <w:widowControl/>
        <w:ind w:left="0" w:firstLine="0"/>
        <w:rPr>
          <w:rFonts w:eastAsia="微軟正黑體" w:cstheme="minorHAnsi"/>
        </w:rPr>
      </w:pPr>
      <w:r w:rsidRPr="00F02179">
        <w:rPr>
          <w:rFonts w:eastAsia="微軟正黑體" w:cstheme="minorHAnsi"/>
        </w:rPr>
        <w:br w:type="page"/>
      </w:r>
    </w:p>
    <w:p w:rsidR="00723919" w:rsidRPr="00F02179" w:rsidRDefault="00C610C9" w:rsidP="0026274F">
      <w:pPr>
        <w:pStyle w:val="10"/>
        <w:ind w:left="1134"/>
        <w:rPr>
          <w:rFonts w:asciiTheme="minorHAnsi" w:hAnsiTheme="minorHAnsi" w:cstheme="minorHAnsi"/>
        </w:rPr>
      </w:pPr>
      <w:bookmarkStart w:id="33" w:name="_Toc111191258"/>
      <w:bookmarkStart w:id="34" w:name="_Toc170379623"/>
      <w:r w:rsidRPr="00F02179">
        <w:rPr>
          <w:rFonts w:asciiTheme="minorHAnsi" w:hAnsiTheme="minorHAnsi" w:cstheme="minorHAnsi"/>
        </w:rPr>
        <w:lastRenderedPageBreak/>
        <w:t>業務</w:t>
      </w:r>
      <w:r w:rsidRPr="00F02179">
        <w:rPr>
          <w:rFonts w:asciiTheme="minorHAnsi" w:hAnsiTheme="minorHAnsi" w:cstheme="minorHAnsi"/>
        </w:rPr>
        <w:t>(</w:t>
      </w:r>
      <w:r w:rsidRPr="00F02179">
        <w:rPr>
          <w:rFonts w:asciiTheme="minorHAnsi" w:hAnsiTheme="minorHAnsi" w:cstheme="minorHAnsi"/>
        </w:rPr>
        <w:t>系統</w:t>
      </w:r>
      <w:r w:rsidRPr="00F02179">
        <w:rPr>
          <w:rFonts w:asciiTheme="minorHAnsi" w:hAnsiTheme="minorHAnsi" w:cstheme="minorHAnsi"/>
        </w:rPr>
        <w:t>)</w:t>
      </w:r>
      <w:r w:rsidRPr="00F02179">
        <w:rPr>
          <w:rFonts w:asciiTheme="minorHAnsi" w:hAnsiTheme="minorHAnsi" w:cstheme="minorHAnsi"/>
        </w:rPr>
        <w:t>流程</w:t>
      </w:r>
      <w:r w:rsidRPr="00F02179">
        <w:rPr>
          <w:rFonts w:asciiTheme="minorHAnsi" w:hAnsiTheme="minorHAnsi" w:cstheme="minorHAnsi"/>
        </w:rPr>
        <w:t xml:space="preserve"> Workflow</w:t>
      </w:r>
      <w:bookmarkEnd w:id="32"/>
      <w:bookmarkEnd w:id="33"/>
      <w:bookmarkEnd w:id="34"/>
      <w:r w:rsidR="00723919" w:rsidRPr="00F02179">
        <w:rPr>
          <w:rFonts w:asciiTheme="minorHAnsi" w:hAnsiTheme="minorHAnsi" w:cstheme="minorHAnsi"/>
        </w:rPr>
        <w:tab/>
      </w:r>
      <w:bookmarkStart w:id="35" w:name="_Toc107392710"/>
      <w:bookmarkStart w:id="36" w:name="_Toc111191259"/>
    </w:p>
    <w:p w:rsidR="007521A0" w:rsidRPr="00F02179" w:rsidRDefault="007521A0">
      <w:pPr>
        <w:pStyle w:val="af2"/>
        <w:numPr>
          <w:ilvl w:val="2"/>
          <w:numId w:val="80"/>
        </w:numPr>
        <w:ind w:leftChars="0"/>
        <w:outlineLvl w:val="2"/>
        <w:rPr>
          <w:rFonts w:eastAsia="微軟正黑體" w:cstheme="minorHAnsi"/>
        </w:rPr>
      </w:pPr>
      <w:bookmarkStart w:id="37" w:name="_Toc170379624"/>
      <w:r w:rsidRPr="00F02179">
        <w:rPr>
          <w:rFonts w:eastAsia="微軟正黑體" w:cstheme="minorHAnsi"/>
        </w:rPr>
        <w:t>查詢台外幣歸戶</w:t>
      </w:r>
      <w:r w:rsidRPr="00F02179">
        <w:rPr>
          <w:rFonts w:eastAsia="微軟正黑體" w:cstheme="minorHAnsi"/>
        </w:rPr>
        <w:t>/</w:t>
      </w:r>
      <w:r w:rsidRPr="00F02179">
        <w:rPr>
          <w:rFonts w:eastAsia="微軟正黑體" w:cstheme="minorHAnsi"/>
        </w:rPr>
        <w:t>帳務</w:t>
      </w:r>
      <w:r w:rsidRPr="00F02179">
        <w:rPr>
          <w:rFonts w:eastAsia="微軟正黑體" w:cstheme="minorHAnsi"/>
        </w:rPr>
        <w:t>/</w:t>
      </w:r>
      <w:r w:rsidRPr="00F02179">
        <w:rPr>
          <w:rFonts w:eastAsia="微軟正黑體" w:cstheme="minorHAnsi"/>
        </w:rPr>
        <w:t>基本資料</w:t>
      </w:r>
      <w:bookmarkEnd w:id="37"/>
    </w:p>
    <w:p w:rsidR="000F50BB" w:rsidRPr="00F02179" w:rsidRDefault="00A54291">
      <w:pPr>
        <w:pStyle w:val="af2"/>
        <w:numPr>
          <w:ilvl w:val="0"/>
          <w:numId w:val="10"/>
        </w:numPr>
        <w:ind w:leftChars="0"/>
        <w:rPr>
          <w:rFonts w:eastAsia="微軟正黑體" w:cstheme="minorHAnsi"/>
        </w:rPr>
      </w:pPr>
      <w:r w:rsidRPr="00F02179">
        <w:rPr>
          <w:rFonts w:eastAsia="微軟正黑體" w:cstheme="minorHAnsi"/>
        </w:rPr>
        <w:t>全行歸戶查詢</w:t>
      </w:r>
      <w:r w:rsidRPr="00F02179">
        <w:rPr>
          <w:rFonts w:eastAsia="微軟正黑體" w:cstheme="minorHAnsi"/>
        </w:rPr>
        <w:t>(3515)</w:t>
      </w:r>
      <w:r w:rsidRPr="00F02179">
        <w:rPr>
          <w:rFonts w:eastAsia="微軟正黑體" w:cstheme="minorHAnsi"/>
        </w:rPr>
        <w:t>：</w:t>
      </w:r>
    </w:p>
    <w:p w:rsidR="000F50BB" w:rsidRPr="00F02179" w:rsidRDefault="000F50BB" w:rsidP="004F3E43">
      <w:pPr>
        <w:pStyle w:val="af2"/>
        <w:ind w:leftChars="0" w:left="1211" w:firstLine="0"/>
        <w:rPr>
          <w:rFonts w:eastAsia="微軟正黑體" w:cstheme="minorHAnsi"/>
          <w:szCs w:val="24"/>
        </w:rPr>
      </w:pPr>
      <w:r w:rsidRPr="00F02179">
        <w:rPr>
          <w:rFonts w:eastAsia="微軟正黑體" w:cstheme="minorHAnsi"/>
        </w:rPr>
        <w:t>全行歸戶查</w:t>
      </w:r>
      <w:r w:rsidRPr="00F02179">
        <w:rPr>
          <w:rFonts w:eastAsia="微軟正黑體" w:cstheme="minorHAnsi"/>
          <w:szCs w:val="24"/>
        </w:rPr>
        <w:t>已併入</w:t>
      </w:r>
      <w:r w:rsidR="00852E17" w:rsidRPr="00F02179">
        <w:rPr>
          <w:rFonts w:eastAsia="微軟正黑體" w:cstheme="minorHAnsi"/>
          <w:szCs w:val="24"/>
        </w:rPr>
        <w:t>高頻查詢</w:t>
      </w:r>
      <w:r w:rsidRPr="00F02179">
        <w:rPr>
          <w:rFonts w:eastAsia="微軟正黑體" w:cstheme="minorHAnsi"/>
          <w:szCs w:val="24"/>
        </w:rPr>
        <w:t>，請參閱中台</w:t>
      </w:r>
      <w:r w:rsidRPr="00F02179">
        <w:rPr>
          <w:rFonts w:eastAsia="微軟正黑體" w:cstheme="minorHAnsi"/>
          <w:szCs w:val="24"/>
        </w:rPr>
        <w:t>BRD</w:t>
      </w:r>
      <w:r w:rsidRPr="00F02179">
        <w:rPr>
          <w:rFonts w:eastAsia="微軟正黑體" w:cstheme="minorHAnsi"/>
          <w:szCs w:val="24"/>
        </w:rPr>
        <w:t>「</w:t>
      </w:r>
      <w:r w:rsidRPr="00F02179">
        <w:rPr>
          <w:rFonts w:eastAsia="微軟正黑體" w:cstheme="minorHAnsi"/>
          <w:szCs w:val="24"/>
        </w:rPr>
        <w:t>SCSB-NCBS-MID-BRD-</w:t>
      </w:r>
      <w:r w:rsidR="00852E17" w:rsidRPr="00F02179">
        <w:rPr>
          <w:rFonts w:eastAsia="微軟正黑體" w:cstheme="minorHAnsi"/>
          <w:szCs w:val="24"/>
        </w:rPr>
        <w:t>高頻查詢</w:t>
      </w:r>
      <w:r w:rsidR="00A750BD" w:rsidRPr="00F02179">
        <w:rPr>
          <w:rFonts w:eastAsia="微軟正黑體" w:cstheme="minorHAnsi"/>
          <w:szCs w:val="24"/>
        </w:rPr>
        <w:t>-</w:t>
      </w:r>
      <w:r w:rsidR="00A750BD" w:rsidRPr="00F02179">
        <w:rPr>
          <w:rFonts w:eastAsia="微軟正黑體" w:cstheme="minorHAnsi"/>
          <w:szCs w:val="24"/>
        </w:rPr>
        <w:t>客戶資訊</w:t>
      </w:r>
      <w:r w:rsidRPr="00F02179">
        <w:rPr>
          <w:rFonts w:eastAsia="微軟正黑體" w:cstheme="minorHAnsi"/>
          <w:szCs w:val="24"/>
        </w:rPr>
        <w:t>」，存款中台不處理。</w:t>
      </w:r>
    </w:p>
    <w:p w:rsidR="00460C4E" w:rsidRPr="00F02179" w:rsidRDefault="00460C4E" w:rsidP="00A54291">
      <w:pPr>
        <w:ind w:left="0" w:firstLine="0"/>
        <w:rPr>
          <w:rFonts w:eastAsia="微軟正黑體" w:cstheme="minorHAnsi"/>
        </w:rPr>
      </w:pPr>
    </w:p>
    <w:p w:rsidR="00A54291" w:rsidRPr="00F02179" w:rsidRDefault="00A54291">
      <w:pPr>
        <w:pStyle w:val="af2"/>
        <w:numPr>
          <w:ilvl w:val="0"/>
          <w:numId w:val="10"/>
        </w:numPr>
        <w:ind w:leftChars="0"/>
        <w:rPr>
          <w:rFonts w:eastAsia="微軟正黑體" w:cstheme="minorHAnsi"/>
        </w:rPr>
      </w:pPr>
      <w:r w:rsidRPr="00F02179">
        <w:rPr>
          <w:rFonts w:eastAsia="微軟正黑體" w:cstheme="minorHAnsi"/>
        </w:rPr>
        <w:t>台外幣帳戶餘額查詢</w:t>
      </w:r>
      <w:r w:rsidRPr="00F02179">
        <w:rPr>
          <w:rFonts w:eastAsia="微軟正黑體" w:cstheme="minorHAnsi"/>
        </w:rPr>
        <w:t>(1009)</w:t>
      </w:r>
    </w:p>
    <w:p w:rsidR="005A1F41" w:rsidRDefault="00460C4E" w:rsidP="00A54291">
      <w:pPr>
        <w:rPr>
          <w:rFonts w:eastAsia="微軟正黑體" w:cstheme="minorHAnsi"/>
        </w:rPr>
      </w:pPr>
      <w:r w:rsidRPr="00F02179">
        <w:rPr>
          <w:rFonts w:eastAsia="微軟正黑體" w:cstheme="minorHAnsi"/>
          <w:noProof/>
        </w:rPr>
        <w:lastRenderedPageBreak/>
        <w:drawing>
          <wp:inline distT="0" distB="0" distL="0" distR="0">
            <wp:extent cx="5760720" cy="8074025"/>
            <wp:effectExtent l="0" t="0" r="0" b="3175"/>
            <wp:docPr id="22" name="圖片 22" descr="一張含有 文字, 圖表, 圖畫,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圖表, 圖畫, 樣式 的圖片&#10;&#10;自動產生的描述"/>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807402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A54291" w:rsidRPr="00F02179" w:rsidRDefault="00A54291" w:rsidP="00A54291">
      <w:pPr>
        <w:rPr>
          <w:rFonts w:eastAsia="微軟正黑體" w:cstheme="minorHAnsi"/>
        </w:rPr>
      </w:pPr>
    </w:p>
    <w:p w:rsidR="00A54291" w:rsidRPr="00F02179" w:rsidRDefault="00A54291">
      <w:pPr>
        <w:pStyle w:val="af2"/>
        <w:numPr>
          <w:ilvl w:val="0"/>
          <w:numId w:val="10"/>
        </w:numPr>
        <w:ind w:leftChars="0"/>
        <w:rPr>
          <w:rFonts w:eastAsia="微軟正黑體" w:cstheme="minorHAnsi"/>
        </w:rPr>
      </w:pPr>
      <w:r w:rsidRPr="00F02179">
        <w:rPr>
          <w:rFonts w:eastAsia="微軟正黑體" w:cstheme="minorHAnsi"/>
        </w:rPr>
        <w:t>基本資料查詢</w:t>
      </w:r>
      <w:r w:rsidRPr="00F02179">
        <w:rPr>
          <w:rFonts w:eastAsia="微軟正黑體" w:cstheme="minorHAnsi"/>
        </w:rPr>
        <w:t>(1002)</w:t>
      </w:r>
    </w:p>
    <w:p w:rsidR="005A1F41" w:rsidRDefault="00590B8A" w:rsidP="00A54291">
      <w:pPr>
        <w:rPr>
          <w:rFonts w:eastAsia="微軟正黑體" w:cstheme="minorHAnsi"/>
        </w:rPr>
      </w:pPr>
      <w:r w:rsidRPr="00F02179">
        <w:rPr>
          <w:rFonts w:eastAsia="微軟正黑體" w:cstheme="minorHAnsi"/>
          <w:noProof/>
        </w:rPr>
        <w:drawing>
          <wp:inline distT="0" distB="0" distL="0" distR="0">
            <wp:extent cx="5760720" cy="6335395"/>
            <wp:effectExtent l="0" t="0" r="0" b="8255"/>
            <wp:docPr id="35" name="圖片 35" descr="一張含有 圖表, 文字, 行,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圖表, 文字, 行, 工程製圖 的圖片&#10;&#10;自動產生的描述"/>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633539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A54291" w:rsidRPr="00F02179" w:rsidRDefault="00A54291" w:rsidP="00A54291">
      <w:pPr>
        <w:rPr>
          <w:rFonts w:eastAsia="微軟正黑體" w:cstheme="minorHAnsi"/>
        </w:rPr>
      </w:pPr>
    </w:p>
    <w:p w:rsidR="00A54291" w:rsidRPr="00F02179" w:rsidRDefault="00A54291" w:rsidP="00A54291">
      <w:pPr>
        <w:rPr>
          <w:rFonts w:eastAsia="微軟正黑體" w:cstheme="minorHAnsi"/>
        </w:rPr>
      </w:pPr>
    </w:p>
    <w:p w:rsidR="00FD53D4" w:rsidRPr="00F02179" w:rsidRDefault="00FD53D4" w:rsidP="009F7363">
      <w:pPr>
        <w:pStyle w:val="af2"/>
        <w:numPr>
          <w:ilvl w:val="2"/>
          <w:numId w:val="1"/>
        </w:numPr>
        <w:ind w:leftChars="0"/>
        <w:outlineLvl w:val="2"/>
        <w:rPr>
          <w:rFonts w:eastAsia="微軟正黑體" w:cstheme="minorHAnsi"/>
        </w:rPr>
      </w:pPr>
      <w:bookmarkStart w:id="38" w:name="_Toc170379625"/>
      <w:r w:rsidRPr="00F02179">
        <w:rPr>
          <w:rFonts w:eastAsia="微軟正黑體" w:cstheme="minorHAnsi"/>
        </w:rPr>
        <w:t>MT940</w:t>
      </w:r>
      <w:r w:rsidRPr="00F02179">
        <w:rPr>
          <w:rFonts w:eastAsia="微軟正黑體" w:cstheme="minorHAnsi"/>
        </w:rPr>
        <w:t>對帳單</w:t>
      </w:r>
      <w:bookmarkEnd w:id="38"/>
    </w:p>
    <w:p w:rsidR="00D46FA8" w:rsidRPr="00F02179" w:rsidRDefault="00D05632" w:rsidP="00D05632">
      <w:pPr>
        <w:ind w:leftChars="50" w:left="602" w:hanging="482"/>
        <w:rPr>
          <w:rFonts w:eastAsia="微軟正黑體" w:cstheme="minorHAnsi"/>
          <w:color w:val="FF0000"/>
        </w:rPr>
      </w:pPr>
      <w:r w:rsidRPr="00F02179">
        <w:rPr>
          <w:rFonts w:eastAsia="微軟正黑體" w:cstheme="minorHAnsi"/>
          <w:noProof/>
          <w:color w:val="FF0000"/>
        </w:rPr>
        <w:drawing>
          <wp:inline distT="0" distB="0" distL="0" distR="0">
            <wp:extent cx="5671185" cy="6327775"/>
            <wp:effectExtent l="0" t="0" r="5715" b="0"/>
            <wp:docPr id="10" name="圖片 10" descr="一張含有 文字, 螢幕擷取畫面,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螢幕擷取畫面, 圖表, 平行 的圖片&#10;&#10;自動產生的描述"/>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6327775"/>
                    </a:xfrm>
                    <a:prstGeom prst="rect">
                      <a:avLst/>
                    </a:prstGeom>
                  </pic:spPr>
                </pic:pic>
              </a:graphicData>
            </a:graphic>
          </wp:inline>
        </w:drawing>
      </w:r>
    </w:p>
    <w:p w:rsidR="00D05632" w:rsidRPr="00F02179" w:rsidRDefault="00D05632" w:rsidP="00D05632">
      <w:pPr>
        <w:ind w:leftChars="50" w:left="602" w:hanging="482"/>
        <w:rPr>
          <w:rFonts w:eastAsia="微軟正黑體" w:cstheme="minorHAnsi"/>
          <w:color w:val="FF0000"/>
        </w:rPr>
      </w:pPr>
    </w:p>
    <w:p w:rsidR="00D05632" w:rsidRPr="00F02179" w:rsidRDefault="001471C9" w:rsidP="000F50BB">
      <w:pPr>
        <w:ind w:leftChars="-50" w:left="362" w:hanging="482"/>
        <w:rPr>
          <w:rFonts w:eastAsia="微軟正黑體" w:cstheme="minorHAnsi"/>
          <w:color w:val="FF0000"/>
        </w:rPr>
      </w:pPr>
      <w:r w:rsidRPr="00F02179">
        <w:rPr>
          <w:rFonts w:cstheme="minorHAnsi"/>
          <w:noProof/>
        </w:rPr>
        <w:lastRenderedPageBreak/>
        <w:drawing>
          <wp:inline distT="0" distB="0" distL="0" distR="0">
            <wp:extent cx="5496791" cy="5496791"/>
            <wp:effectExtent l="0" t="0" r="8890" b="8890"/>
            <wp:docPr id="1997054097" name="圖片 1"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54097" name="圖片 1" descr="一張含有 文字, 圖表, 螢幕擷取畫面, 方案 的圖片&#10;&#10;自動產生的描述"/>
                    <pic:cNvPicPr/>
                  </pic:nvPicPr>
                  <pic:blipFill>
                    <a:blip r:embed="rId15"/>
                    <a:stretch>
                      <a:fillRect/>
                    </a:stretch>
                  </pic:blipFill>
                  <pic:spPr>
                    <a:xfrm>
                      <a:off x="0" y="0"/>
                      <a:ext cx="5515026" cy="5515026"/>
                    </a:xfrm>
                    <a:prstGeom prst="rect">
                      <a:avLst/>
                    </a:prstGeom>
                  </pic:spPr>
                </pic:pic>
              </a:graphicData>
            </a:graphic>
          </wp:inline>
        </w:drawing>
      </w:r>
    </w:p>
    <w:p w:rsidR="005A1F41" w:rsidRDefault="00D05632" w:rsidP="00D05632">
      <w:pPr>
        <w:ind w:leftChars="50" w:left="602" w:hanging="482"/>
        <w:rPr>
          <w:rFonts w:eastAsia="微軟正黑體" w:cstheme="minorHAnsi"/>
          <w:color w:val="FF0000"/>
        </w:rPr>
      </w:pPr>
      <w:r w:rsidRPr="00F02179">
        <w:rPr>
          <w:rFonts w:eastAsia="微軟正黑體" w:cstheme="minorHAnsi"/>
          <w:noProof/>
          <w:color w:val="FF0000"/>
        </w:rPr>
        <w:lastRenderedPageBreak/>
        <w:drawing>
          <wp:inline distT="0" distB="0" distL="0" distR="0">
            <wp:extent cx="5671185" cy="4138295"/>
            <wp:effectExtent l="0" t="0" r="5715" b="0"/>
            <wp:docPr id="23" name="圖片 23"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螢幕擷取畫面, 圖表, 數字 的圖片&#10;&#10;自動產生的描述"/>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4138295"/>
                    </a:xfrm>
                    <a:prstGeom prst="rect">
                      <a:avLst/>
                    </a:prstGeom>
                  </pic:spPr>
                </pic:pic>
              </a:graphicData>
            </a:graphic>
          </wp:inline>
        </w:drawing>
      </w:r>
    </w:p>
    <w:p w:rsidR="005A1F41" w:rsidRDefault="005A1F41">
      <w:pPr>
        <w:widowControl/>
        <w:ind w:left="0" w:firstLine="0"/>
        <w:rPr>
          <w:rFonts w:eastAsia="微軟正黑體" w:cstheme="minorHAnsi"/>
          <w:color w:val="FF0000"/>
        </w:rPr>
      </w:pPr>
      <w:r>
        <w:rPr>
          <w:rFonts w:eastAsia="微軟正黑體" w:cstheme="minorHAnsi"/>
          <w:color w:val="FF0000"/>
        </w:rPr>
        <w:br w:type="page"/>
      </w:r>
    </w:p>
    <w:p w:rsidR="00D05632" w:rsidRPr="00F02179" w:rsidRDefault="00D05632" w:rsidP="00D05632">
      <w:pPr>
        <w:ind w:leftChars="50" w:left="602" w:hanging="482"/>
        <w:rPr>
          <w:rFonts w:eastAsia="微軟正黑體" w:cstheme="minorHAnsi"/>
          <w:color w:val="FF0000"/>
        </w:rPr>
      </w:pPr>
    </w:p>
    <w:p w:rsidR="00FD53D4" w:rsidRPr="00F02179" w:rsidRDefault="00FD53D4" w:rsidP="009F7363">
      <w:pPr>
        <w:pStyle w:val="af2"/>
        <w:numPr>
          <w:ilvl w:val="2"/>
          <w:numId w:val="1"/>
        </w:numPr>
        <w:ind w:leftChars="0"/>
        <w:outlineLvl w:val="2"/>
        <w:rPr>
          <w:rFonts w:eastAsia="微軟正黑體" w:cstheme="minorHAnsi"/>
        </w:rPr>
      </w:pPr>
      <w:bookmarkStart w:id="39" w:name="_Toc170379626"/>
      <w:r w:rsidRPr="00F02179">
        <w:rPr>
          <w:rFonts w:eastAsia="微軟正黑體" w:cstheme="minorHAnsi"/>
          <w:szCs w:val="24"/>
        </w:rPr>
        <w:t>列印查詢定存對帳單</w:t>
      </w:r>
      <w:r w:rsidRPr="00F02179">
        <w:rPr>
          <w:rFonts w:eastAsia="微軟正黑體" w:cstheme="minorHAnsi"/>
          <w:szCs w:val="24"/>
        </w:rPr>
        <w:t>/</w:t>
      </w:r>
      <w:r w:rsidRPr="00F02179">
        <w:rPr>
          <w:rFonts w:eastAsia="微軟正黑體" w:cstheme="minorHAnsi"/>
          <w:szCs w:val="24"/>
        </w:rPr>
        <w:t>試算利息</w:t>
      </w:r>
      <w:bookmarkEnd w:id="39"/>
    </w:p>
    <w:p w:rsidR="005A1F41" w:rsidRDefault="00A10EF1" w:rsidP="00A10EF1">
      <w:pPr>
        <w:rPr>
          <w:rFonts w:eastAsia="微軟正黑體" w:cstheme="minorHAnsi"/>
        </w:rPr>
      </w:pPr>
      <w:r w:rsidRPr="00F02179">
        <w:rPr>
          <w:rFonts w:eastAsia="微軟正黑體" w:cstheme="minorHAnsi"/>
          <w:noProof/>
        </w:rPr>
        <w:drawing>
          <wp:inline distT="0" distB="0" distL="0" distR="0">
            <wp:extent cx="5671185" cy="5372373"/>
            <wp:effectExtent l="0" t="0" r="5715" b="0"/>
            <wp:docPr id="200945822"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822" name="圖片 1" descr="一張含有 文字, 圖表, 方案, 工程製圖 的圖片&#10;&#10;自動產生的描述"/>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95770" cy="5395662"/>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A10EF1" w:rsidRPr="00F02179" w:rsidRDefault="00A10EF1" w:rsidP="00A10EF1">
      <w:pPr>
        <w:rPr>
          <w:rFonts w:eastAsia="微軟正黑體" w:cstheme="minorHAnsi"/>
        </w:rPr>
      </w:pPr>
    </w:p>
    <w:p w:rsidR="00FD53D4" w:rsidRPr="00F02179" w:rsidRDefault="00FD53D4" w:rsidP="009F7363">
      <w:pPr>
        <w:pStyle w:val="af2"/>
        <w:numPr>
          <w:ilvl w:val="2"/>
          <w:numId w:val="1"/>
        </w:numPr>
        <w:ind w:leftChars="0"/>
        <w:outlineLvl w:val="2"/>
        <w:rPr>
          <w:rFonts w:eastAsia="微軟正黑體" w:cstheme="minorHAnsi"/>
        </w:rPr>
      </w:pPr>
      <w:bookmarkStart w:id="40" w:name="_Toc170379627"/>
      <w:r w:rsidRPr="00F02179">
        <w:rPr>
          <w:rFonts w:eastAsia="微軟正黑體" w:cstheme="minorHAnsi"/>
          <w:szCs w:val="24"/>
        </w:rPr>
        <w:t>產生對帳單傳送檔</w:t>
      </w:r>
      <w:r w:rsidRPr="00F02179">
        <w:rPr>
          <w:rFonts w:eastAsia="微軟正黑體" w:cstheme="minorHAnsi"/>
          <w:szCs w:val="24"/>
        </w:rPr>
        <w:t>(</w:t>
      </w:r>
      <w:r w:rsidRPr="00F02179">
        <w:rPr>
          <w:rFonts w:eastAsia="微軟正黑體" w:cstheme="minorHAnsi"/>
          <w:szCs w:val="24"/>
        </w:rPr>
        <w:t>實體對帳單</w:t>
      </w:r>
      <w:r w:rsidRPr="00F02179">
        <w:rPr>
          <w:rFonts w:eastAsia="微軟正黑體" w:cstheme="minorHAnsi"/>
          <w:szCs w:val="24"/>
        </w:rPr>
        <w:t>/</w:t>
      </w:r>
      <w:r w:rsidRPr="00F02179">
        <w:rPr>
          <w:rFonts w:eastAsia="微軟正黑體" w:cstheme="minorHAnsi"/>
          <w:szCs w:val="24"/>
        </w:rPr>
        <w:t>電子對帳單</w:t>
      </w:r>
      <w:r w:rsidRPr="00F02179">
        <w:rPr>
          <w:rFonts w:eastAsia="微軟正黑體" w:cstheme="minorHAnsi"/>
          <w:szCs w:val="24"/>
        </w:rPr>
        <w:t>)</w:t>
      </w:r>
      <w:bookmarkEnd w:id="40"/>
    </w:p>
    <w:p w:rsidR="005A1F41" w:rsidRDefault="00F7025C" w:rsidP="00183DA4">
      <w:pPr>
        <w:rPr>
          <w:rFonts w:eastAsia="微軟正黑體" w:cstheme="minorHAnsi"/>
        </w:rPr>
      </w:pPr>
      <w:r w:rsidRPr="00F02179">
        <w:rPr>
          <w:rFonts w:eastAsia="微軟正黑體" w:cstheme="minorHAnsi"/>
          <w:noProof/>
        </w:rPr>
        <w:drawing>
          <wp:inline distT="0" distB="0" distL="0" distR="0">
            <wp:extent cx="5671185" cy="2955925"/>
            <wp:effectExtent l="0" t="0" r="5715" b="0"/>
            <wp:docPr id="24" name="圖片 24" descr="一張含有 文字, 圖表,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圖表, 螢幕擷取畫面, 數字 的圖片&#10;&#10;自動產生的描述"/>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95592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183DA4" w:rsidRPr="00F02179" w:rsidRDefault="00183DA4" w:rsidP="00183DA4">
      <w:pPr>
        <w:rPr>
          <w:rFonts w:eastAsia="微軟正黑體" w:cstheme="minorHAnsi"/>
        </w:rPr>
      </w:pPr>
    </w:p>
    <w:p w:rsidR="000449B2" w:rsidRPr="00F02179" w:rsidRDefault="00FD53D4" w:rsidP="009F7363">
      <w:pPr>
        <w:pStyle w:val="af2"/>
        <w:numPr>
          <w:ilvl w:val="2"/>
          <w:numId w:val="1"/>
        </w:numPr>
        <w:ind w:leftChars="0"/>
        <w:outlineLvl w:val="2"/>
        <w:rPr>
          <w:rFonts w:eastAsia="微軟正黑體" w:cstheme="minorHAnsi"/>
        </w:rPr>
      </w:pPr>
      <w:bookmarkStart w:id="41" w:name="_Toc170379628"/>
      <w:r w:rsidRPr="00F02179">
        <w:rPr>
          <w:rFonts w:eastAsia="微軟正黑體" w:cstheme="minorHAnsi"/>
          <w:szCs w:val="24"/>
        </w:rPr>
        <w:t>已收匯差現鈔數欄位</w:t>
      </w:r>
      <w:bookmarkEnd w:id="41"/>
    </w:p>
    <w:p w:rsidR="005A1F41" w:rsidRDefault="00B8795F" w:rsidP="00B8795F">
      <w:pPr>
        <w:ind w:leftChars="-50" w:left="362" w:hanging="482"/>
        <w:rPr>
          <w:rFonts w:eastAsia="微軟正黑體" w:cstheme="minorHAnsi"/>
        </w:rPr>
      </w:pPr>
      <w:r w:rsidRPr="00F02179">
        <w:rPr>
          <w:rFonts w:eastAsia="微軟正黑體" w:cstheme="minorHAnsi"/>
          <w:noProof/>
        </w:rPr>
        <w:drawing>
          <wp:inline distT="0" distB="0" distL="0" distR="0">
            <wp:extent cx="5667469" cy="6956944"/>
            <wp:effectExtent l="0" t="0" r="0" b="0"/>
            <wp:docPr id="2073894365" name="圖片 3"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94365" name="圖片 3" descr="一張含有 文字, 圖表, 螢幕擷取畫面, 平行 的圖片&#10;&#10;自動產生的描述"/>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3720" cy="6964618"/>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183DA4" w:rsidRPr="00F02179" w:rsidRDefault="00183DA4" w:rsidP="00B8795F">
      <w:pPr>
        <w:ind w:leftChars="-50" w:left="362" w:hanging="482"/>
        <w:rPr>
          <w:rFonts w:eastAsia="微軟正黑體" w:cstheme="minorHAnsi"/>
        </w:rPr>
      </w:pPr>
    </w:p>
    <w:p w:rsidR="00B8795F" w:rsidRPr="00F02179" w:rsidRDefault="00B8795F" w:rsidP="005A1F41">
      <w:pPr>
        <w:ind w:left="0" w:firstLine="0"/>
        <w:rPr>
          <w:rFonts w:eastAsia="微軟正黑體" w:cstheme="minorHAnsi"/>
        </w:rPr>
      </w:pPr>
    </w:p>
    <w:p w:rsidR="00FD53D4" w:rsidRPr="00F02179" w:rsidRDefault="00FD53D4" w:rsidP="009F7363">
      <w:pPr>
        <w:pStyle w:val="af2"/>
        <w:numPr>
          <w:ilvl w:val="2"/>
          <w:numId w:val="1"/>
        </w:numPr>
        <w:ind w:leftChars="0"/>
        <w:outlineLvl w:val="2"/>
        <w:rPr>
          <w:rFonts w:eastAsia="微軟正黑體" w:cstheme="minorHAnsi"/>
        </w:rPr>
      </w:pPr>
      <w:bookmarkStart w:id="42" w:name="_Toc170379629"/>
      <w:r w:rsidRPr="00F02179">
        <w:rPr>
          <w:rFonts w:eastAsia="微軟正黑體" w:cstheme="minorHAnsi"/>
          <w:szCs w:val="24"/>
        </w:rPr>
        <w:t>退票處理</w:t>
      </w:r>
      <w:bookmarkEnd w:id="42"/>
    </w:p>
    <w:p w:rsidR="00A35EE7" w:rsidRPr="00F02179" w:rsidRDefault="00A35EE7">
      <w:pPr>
        <w:pStyle w:val="af2"/>
        <w:numPr>
          <w:ilvl w:val="0"/>
          <w:numId w:val="232"/>
        </w:numPr>
        <w:ind w:leftChars="425" w:left="1380"/>
        <w:rPr>
          <w:rFonts w:eastAsia="微軟正黑體" w:cstheme="minorHAnsi"/>
        </w:rPr>
      </w:pPr>
      <w:r w:rsidRPr="00F02179">
        <w:rPr>
          <w:rFonts w:eastAsia="微軟正黑體" w:cstheme="minorHAnsi"/>
        </w:rPr>
        <w:t>退票登錄</w:t>
      </w:r>
      <w:r w:rsidRPr="00F02179">
        <w:rPr>
          <w:rFonts w:eastAsia="微軟正黑體" w:cstheme="minorHAnsi"/>
        </w:rPr>
        <w:t>(1554)</w:t>
      </w:r>
    </w:p>
    <w:p w:rsidR="005A1F41" w:rsidRDefault="0046214F" w:rsidP="00796180">
      <w:pPr>
        <w:ind w:leftChars="75" w:left="660"/>
        <w:rPr>
          <w:rFonts w:eastAsia="微軟正黑體" w:cstheme="minorHAnsi"/>
        </w:rPr>
      </w:pPr>
      <w:r w:rsidRPr="00F02179">
        <w:rPr>
          <w:rFonts w:eastAsia="微軟正黑體" w:cstheme="minorHAnsi"/>
          <w:noProof/>
        </w:rPr>
        <w:drawing>
          <wp:inline distT="0" distB="0" distL="0" distR="0">
            <wp:extent cx="5760720" cy="6609080"/>
            <wp:effectExtent l="0" t="0" r="0" b="1270"/>
            <wp:docPr id="1320753827" name="圖片 2"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3827" name="圖片 2" descr="一張含有 文字, 圖表, 工程製圖, 方案 的圖片&#10;&#10;自動產生的描述"/>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6609080"/>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3C4EB9" w:rsidRPr="00F02179" w:rsidRDefault="003C4EB9" w:rsidP="00796180">
      <w:pPr>
        <w:ind w:leftChars="75" w:left="660"/>
        <w:rPr>
          <w:rFonts w:eastAsia="微軟正黑體" w:cstheme="minorHAnsi"/>
        </w:rPr>
      </w:pPr>
    </w:p>
    <w:p w:rsidR="00A35EE7" w:rsidRPr="00F02179" w:rsidRDefault="00A35EE7" w:rsidP="00441705">
      <w:pPr>
        <w:pStyle w:val="af2"/>
        <w:numPr>
          <w:ilvl w:val="0"/>
          <w:numId w:val="232"/>
        </w:numPr>
        <w:ind w:leftChars="425" w:left="1380"/>
        <w:rPr>
          <w:rFonts w:eastAsia="微軟正黑體" w:cstheme="minorHAnsi"/>
        </w:rPr>
      </w:pPr>
      <w:r w:rsidRPr="00F02179">
        <w:rPr>
          <w:rFonts w:eastAsia="微軟正黑體" w:cstheme="minorHAnsi"/>
        </w:rPr>
        <w:t>退票違約金收取</w:t>
      </w:r>
      <w:r w:rsidRPr="00F02179">
        <w:rPr>
          <w:rFonts w:eastAsia="微軟正黑體" w:cstheme="minorHAnsi"/>
        </w:rPr>
        <w:t>(150</w:t>
      </w:r>
      <w:r w:rsidR="0046214F" w:rsidRPr="00F02179">
        <w:rPr>
          <w:rFonts w:eastAsia="微軟正黑體" w:cstheme="minorHAnsi"/>
        </w:rPr>
        <w:t>3</w:t>
      </w:r>
      <w:r w:rsidRPr="00F02179">
        <w:rPr>
          <w:rFonts w:eastAsia="微軟正黑體" w:cstheme="minorHAnsi"/>
        </w:rPr>
        <w:t>)</w:t>
      </w:r>
    </w:p>
    <w:p w:rsidR="00A35EE7" w:rsidRPr="00F02179" w:rsidRDefault="00A35EE7" w:rsidP="00A35EE7">
      <w:pPr>
        <w:pStyle w:val="af2"/>
        <w:ind w:leftChars="75" w:left="180" w:firstLine="0"/>
        <w:rPr>
          <w:rFonts w:eastAsia="微軟正黑體" w:cstheme="minorHAnsi"/>
        </w:rPr>
      </w:pPr>
      <w:r w:rsidRPr="00F02179">
        <w:rPr>
          <w:rFonts w:cstheme="minorHAnsi"/>
          <w:noProof/>
        </w:rPr>
        <w:drawing>
          <wp:inline distT="0" distB="0" distL="0" distR="0">
            <wp:extent cx="5671185" cy="3519170"/>
            <wp:effectExtent l="0" t="0" r="5715" b="5080"/>
            <wp:docPr id="931045617" name="圖片 931045617" descr="一張含有 文字, 螢幕擷取畫面,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圖表, 平行 的圖片&#10;&#10;自動產生的描述"/>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4941"/>
                    <a:stretch/>
                  </pic:blipFill>
                  <pic:spPr bwMode="auto">
                    <a:xfrm>
                      <a:off x="0" y="0"/>
                      <a:ext cx="5671185" cy="35191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35EE7" w:rsidRPr="00F02179" w:rsidRDefault="00A35EE7" w:rsidP="00A35EE7">
      <w:pPr>
        <w:pStyle w:val="af2"/>
        <w:ind w:leftChars="75" w:left="180" w:firstLine="0"/>
        <w:rPr>
          <w:rFonts w:eastAsia="微軟正黑體" w:cstheme="minorHAnsi"/>
        </w:rPr>
      </w:pPr>
    </w:p>
    <w:p w:rsidR="00A35EE7" w:rsidRPr="00F02179" w:rsidRDefault="00A35EE7" w:rsidP="00A35EE7">
      <w:pPr>
        <w:pStyle w:val="af2"/>
        <w:ind w:leftChars="0" w:left="0" w:firstLine="0"/>
        <w:rPr>
          <w:rFonts w:eastAsia="微軟正黑體" w:cstheme="minorHAnsi"/>
        </w:rPr>
      </w:pPr>
      <w:r w:rsidRPr="00F02179">
        <w:rPr>
          <w:rFonts w:cstheme="minorHAnsi"/>
          <w:noProof/>
        </w:rPr>
        <w:drawing>
          <wp:inline distT="0" distB="0" distL="0" distR="0">
            <wp:extent cx="5671185" cy="4350385"/>
            <wp:effectExtent l="0" t="0" r="5715" b="0"/>
            <wp:docPr id="1461363660" name="圖片 1461363660"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圖表, 螢幕擷取畫面, 平行 的圖片&#10;&#10;自動產生的描述"/>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4350385"/>
                    </a:xfrm>
                    <a:prstGeom prst="rect">
                      <a:avLst/>
                    </a:prstGeom>
                  </pic:spPr>
                </pic:pic>
              </a:graphicData>
            </a:graphic>
          </wp:inline>
        </w:drawing>
      </w:r>
    </w:p>
    <w:p w:rsidR="00A35EE7" w:rsidRPr="00F02179" w:rsidRDefault="00A35EE7" w:rsidP="00A35EE7">
      <w:pPr>
        <w:pStyle w:val="af2"/>
        <w:ind w:leftChars="75" w:left="180" w:firstLine="0"/>
        <w:rPr>
          <w:rFonts w:eastAsia="微軟正黑體" w:cstheme="minorHAnsi"/>
        </w:rPr>
      </w:pPr>
    </w:p>
    <w:p w:rsidR="00A35EE7" w:rsidRPr="00F02179" w:rsidRDefault="00A35EE7" w:rsidP="004F3E43">
      <w:pPr>
        <w:pStyle w:val="af2"/>
        <w:ind w:leftChars="0" w:left="0" w:firstLine="0"/>
        <w:rPr>
          <w:rFonts w:eastAsia="微軟正黑體" w:cstheme="minorHAnsi"/>
        </w:rPr>
      </w:pPr>
      <w:r w:rsidRPr="00F02179">
        <w:rPr>
          <w:rFonts w:cstheme="minorHAnsi"/>
          <w:noProof/>
        </w:rPr>
        <w:lastRenderedPageBreak/>
        <w:drawing>
          <wp:inline distT="0" distB="0" distL="0" distR="0">
            <wp:extent cx="5671185" cy="4065270"/>
            <wp:effectExtent l="0" t="0" r="5715" b="0"/>
            <wp:docPr id="1601841949" name="圖片 1601841949"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螢幕擷取畫面, 圖表, Rectangle 的圖片&#10;&#10;自動產生的描述"/>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4065270"/>
                    </a:xfrm>
                    <a:prstGeom prst="rect">
                      <a:avLst/>
                    </a:prstGeom>
                  </pic:spPr>
                </pic:pic>
              </a:graphicData>
            </a:graphic>
          </wp:inline>
        </w:drawing>
      </w:r>
    </w:p>
    <w:p w:rsidR="00A35EE7" w:rsidRPr="00F02179" w:rsidRDefault="00A35EE7" w:rsidP="004F3E43">
      <w:pPr>
        <w:pStyle w:val="af2"/>
        <w:numPr>
          <w:ilvl w:val="0"/>
          <w:numId w:val="232"/>
        </w:numPr>
        <w:ind w:leftChars="0"/>
        <w:rPr>
          <w:rFonts w:eastAsia="微軟正黑體" w:cstheme="minorHAnsi"/>
        </w:rPr>
      </w:pPr>
      <w:r w:rsidRPr="00F02179">
        <w:rPr>
          <w:rFonts w:eastAsia="微軟正黑體" w:cstheme="minorHAnsi"/>
        </w:rPr>
        <w:t>退票明細查詢</w:t>
      </w:r>
      <w:r w:rsidRPr="00F02179">
        <w:rPr>
          <w:rFonts w:eastAsia="微軟正黑體" w:cstheme="minorHAnsi"/>
        </w:rPr>
        <w:t>(1534/1536)</w:t>
      </w:r>
    </w:p>
    <w:p w:rsidR="005A1F41" w:rsidRDefault="000637BF" w:rsidP="00900230">
      <w:pPr>
        <w:rPr>
          <w:rFonts w:cstheme="minorHAnsi"/>
        </w:rPr>
      </w:pPr>
      <w:r w:rsidRPr="00F02179">
        <w:rPr>
          <w:rFonts w:cstheme="minorHAnsi"/>
          <w:noProof/>
        </w:rPr>
        <w:drawing>
          <wp:inline distT="0" distB="0" distL="0" distR="0">
            <wp:extent cx="5671185" cy="3696970"/>
            <wp:effectExtent l="0" t="0" r="5715" b="0"/>
            <wp:docPr id="1005028137" name="圖片 2"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8137" name="圖片 2" descr="一張含有 文字, 圖表, 螢幕擷取畫面, 行 的圖片&#10;&#10;自動產生的描述"/>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3696970"/>
                    </a:xfrm>
                    <a:prstGeom prst="rect">
                      <a:avLst/>
                    </a:prstGeom>
                  </pic:spPr>
                </pic:pic>
              </a:graphicData>
            </a:graphic>
          </wp:inline>
        </w:drawing>
      </w:r>
    </w:p>
    <w:p w:rsidR="00094D9E" w:rsidRPr="00F02179" w:rsidRDefault="005A1F41" w:rsidP="005A1F41">
      <w:pPr>
        <w:widowControl/>
        <w:ind w:left="0" w:firstLine="0"/>
        <w:rPr>
          <w:rFonts w:cstheme="minorHAnsi"/>
        </w:rPr>
      </w:pPr>
      <w:r>
        <w:rPr>
          <w:rFonts w:cstheme="minorHAnsi"/>
        </w:rPr>
        <w:br w:type="page"/>
      </w:r>
    </w:p>
    <w:p w:rsidR="00FD53D4" w:rsidRPr="00F02179" w:rsidRDefault="00FD53D4" w:rsidP="009F7363">
      <w:pPr>
        <w:pStyle w:val="af2"/>
        <w:numPr>
          <w:ilvl w:val="2"/>
          <w:numId w:val="1"/>
        </w:numPr>
        <w:ind w:leftChars="0"/>
        <w:outlineLvl w:val="2"/>
        <w:rPr>
          <w:rFonts w:eastAsia="微軟正黑體" w:cstheme="minorHAnsi"/>
        </w:rPr>
      </w:pPr>
      <w:bookmarkStart w:id="43" w:name="_Toc170379630"/>
      <w:r w:rsidRPr="00F02179">
        <w:rPr>
          <w:rFonts w:eastAsia="微軟正黑體" w:cstheme="minorHAnsi"/>
          <w:szCs w:val="24"/>
        </w:rPr>
        <w:lastRenderedPageBreak/>
        <w:t>清償註記</w:t>
      </w:r>
      <w:bookmarkEnd w:id="43"/>
    </w:p>
    <w:p w:rsidR="00566B67" w:rsidRPr="00F02179" w:rsidRDefault="003C0855" w:rsidP="003C0855">
      <w:pPr>
        <w:pStyle w:val="af2"/>
        <w:numPr>
          <w:ilvl w:val="0"/>
          <w:numId w:val="233"/>
        </w:numPr>
        <w:ind w:leftChars="0"/>
        <w:rPr>
          <w:rFonts w:eastAsia="微軟正黑體" w:cstheme="minorHAnsi"/>
        </w:rPr>
      </w:pPr>
      <w:r w:rsidRPr="00F02179">
        <w:rPr>
          <w:rFonts w:eastAsia="微軟正黑體" w:cstheme="minorHAnsi"/>
        </w:rPr>
        <w:t>提存備付</w:t>
      </w:r>
    </w:p>
    <w:p w:rsidR="003C0855" w:rsidRPr="00F02179" w:rsidRDefault="00174BF8" w:rsidP="004F3E43">
      <w:pPr>
        <w:ind w:left="0" w:firstLine="0"/>
        <w:rPr>
          <w:rFonts w:eastAsia="微軟正黑體" w:cstheme="minorHAnsi"/>
        </w:rPr>
      </w:pPr>
      <w:r w:rsidRPr="00F02179">
        <w:rPr>
          <w:rFonts w:eastAsia="微軟正黑體" w:cstheme="minorHAnsi"/>
          <w:noProof/>
        </w:rPr>
        <w:drawing>
          <wp:inline distT="0" distB="0" distL="0" distR="0">
            <wp:extent cx="5428808" cy="8107045"/>
            <wp:effectExtent l="0" t="0" r="635" b="8255"/>
            <wp:docPr id="39665342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53424" name="圖片 396653424"/>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30579" cy="8109690"/>
                    </a:xfrm>
                    <a:prstGeom prst="rect">
                      <a:avLst/>
                    </a:prstGeom>
                  </pic:spPr>
                </pic:pic>
              </a:graphicData>
            </a:graphic>
          </wp:inline>
        </w:drawing>
      </w:r>
    </w:p>
    <w:p w:rsidR="003C0855" w:rsidRPr="00F02179" w:rsidRDefault="003C0855" w:rsidP="004F3E43">
      <w:pPr>
        <w:pStyle w:val="af2"/>
        <w:numPr>
          <w:ilvl w:val="0"/>
          <w:numId w:val="233"/>
        </w:numPr>
        <w:ind w:leftChars="0"/>
        <w:rPr>
          <w:rFonts w:eastAsia="微軟正黑體" w:cstheme="minorHAnsi"/>
        </w:rPr>
      </w:pPr>
      <w:r w:rsidRPr="00F02179">
        <w:rPr>
          <w:rFonts w:eastAsia="微軟正黑體" w:cstheme="minorHAnsi"/>
        </w:rPr>
        <w:lastRenderedPageBreak/>
        <w:t>退票註銷</w:t>
      </w:r>
    </w:p>
    <w:p w:rsidR="005A1F41" w:rsidRDefault="00122B12" w:rsidP="004F3E43">
      <w:pPr>
        <w:ind w:leftChars="-50" w:left="362" w:hanging="482"/>
        <w:rPr>
          <w:rFonts w:eastAsia="微軟正黑體" w:cstheme="minorHAnsi"/>
        </w:rPr>
      </w:pPr>
      <w:r w:rsidRPr="00F02179">
        <w:rPr>
          <w:rFonts w:eastAsia="微軟正黑體" w:cstheme="minorHAnsi"/>
          <w:noProof/>
        </w:rPr>
        <w:drawing>
          <wp:inline distT="0" distB="0" distL="0" distR="0">
            <wp:extent cx="5115967" cy="7650178"/>
            <wp:effectExtent l="0" t="0" r="8890" b="8255"/>
            <wp:docPr id="486852873" name="圖片 4"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2873" name="圖片 4" descr="一張含有 文字, 圖表 的圖片&#10;&#10;自動產生的描述"/>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16570" cy="7651080"/>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183DA4" w:rsidRPr="00F02179" w:rsidRDefault="00183DA4" w:rsidP="004F3E43">
      <w:pPr>
        <w:ind w:leftChars="-50" w:left="362" w:hanging="482"/>
        <w:rPr>
          <w:rFonts w:eastAsia="微軟正黑體" w:cstheme="minorHAnsi"/>
        </w:rPr>
      </w:pPr>
    </w:p>
    <w:p w:rsidR="00FD53D4" w:rsidRPr="00F02179" w:rsidRDefault="00FD53D4" w:rsidP="009F7363">
      <w:pPr>
        <w:pStyle w:val="af2"/>
        <w:numPr>
          <w:ilvl w:val="2"/>
          <w:numId w:val="1"/>
        </w:numPr>
        <w:ind w:leftChars="0"/>
        <w:outlineLvl w:val="2"/>
        <w:rPr>
          <w:rFonts w:eastAsia="微軟正黑體" w:cstheme="minorHAnsi"/>
        </w:rPr>
      </w:pPr>
      <w:bookmarkStart w:id="44" w:name="_Toc170379631"/>
      <w:r w:rsidRPr="00F02179">
        <w:rPr>
          <w:rFonts w:eastAsia="微軟正黑體" w:cstheme="minorHAnsi"/>
          <w:szCs w:val="26"/>
        </w:rPr>
        <w:t>網路承作議價定期性存款。</w:t>
      </w:r>
      <w:bookmarkEnd w:id="44"/>
    </w:p>
    <w:p w:rsidR="00457EFB" w:rsidRPr="00F02179" w:rsidRDefault="00457EFB">
      <w:pPr>
        <w:pStyle w:val="af2"/>
        <w:numPr>
          <w:ilvl w:val="0"/>
          <w:numId w:val="33"/>
        </w:numPr>
        <w:ind w:leftChars="0" w:left="1139" w:hanging="357"/>
        <w:outlineLvl w:val="3"/>
        <w:rPr>
          <w:rFonts w:eastAsia="微軟正黑體" w:cstheme="minorHAnsi"/>
        </w:rPr>
      </w:pPr>
      <w:r w:rsidRPr="00F02179">
        <w:rPr>
          <w:rFonts w:eastAsia="微軟正黑體" w:cstheme="minorHAnsi"/>
        </w:rPr>
        <w:t xml:space="preserve">NTQ1 </w:t>
      </w:r>
      <w:r w:rsidRPr="00F02179">
        <w:rPr>
          <w:rFonts w:eastAsia="微軟正黑體" w:cstheme="minorHAnsi"/>
          <w:szCs w:val="24"/>
        </w:rPr>
        <w:t xml:space="preserve">EWB/NetBank </w:t>
      </w: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網銀查詢</w:t>
      </w:r>
    </w:p>
    <w:p w:rsidR="005A1F41" w:rsidRDefault="00457EFB" w:rsidP="00457EFB">
      <w:pPr>
        <w:ind w:leftChars="236" w:left="566" w:firstLine="0"/>
        <w:rPr>
          <w:rFonts w:eastAsia="微軟正黑體" w:cstheme="minorHAnsi"/>
        </w:rPr>
      </w:pPr>
      <w:r w:rsidRPr="00F02179">
        <w:rPr>
          <w:rFonts w:cstheme="minorHAnsi"/>
          <w:noProof/>
        </w:rPr>
        <w:drawing>
          <wp:inline distT="0" distB="0" distL="0" distR="0">
            <wp:extent cx="4978400" cy="7209682"/>
            <wp:effectExtent l="0" t="0" r="0" b="0"/>
            <wp:docPr id="1852647662"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7662" name="圖片 1" descr="一張含有 文字, 圖表, 螢幕擷取畫面, 平行 的圖片&#10;&#10;自動產生的描述"/>
                    <pic:cNvPicPr/>
                  </pic:nvPicPr>
                  <pic:blipFill>
                    <a:blip r:embed="rId27" cstate="print"/>
                    <a:stretch>
                      <a:fillRect/>
                    </a:stretch>
                  </pic:blipFill>
                  <pic:spPr>
                    <a:xfrm>
                      <a:off x="0" y="0"/>
                      <a:ext cx="4986308" cy="7221134"/>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457EFB" w:rsidRPr="00F02179" w:rsidRDefault="00457EFB" w:rsidP="00457EFB">
      <w:pPr>
        <w:ind w:leftChars="236" w:left="566" w:firstLine="0"/>
        <w:rPr>
          <w:rFonts w:eastAsia="微軟正黑體" w:cstheme="minorHAnsi"/>
        </w:rPr>
      </w:pPr>
    </w:p>
    <w:p w:rsidR="008746C3" w:rsidRPr="00F02179" w:rsidRDefault="008746C3">
      <w:pPr>
        <w:pStyle w:val="af2"/>
        <w:numPr>
          <w:ilvl w:val="0"/>
          <w:numId w:val="33"/>
        </w:numPr>
        <w:ind w:leftChars="0" w:left="1139" w:hanging="357"/>
        <w:outlineLvl w:val="3"/>
        <w:rPr>
          <w:rFonts w:eastAsia="微軟正黑體" w:cstheme="minorHAnsi"/>
        </w:rPr>
      </w:pPr>
      <w:r w:rsidRPr="00F02179">
        <w:rPr>
          <w:rFonts w:eastAsia="微軟正黑體" w:cstheme="minorHAnsi"/>
        </w:rPr>
        <w:t xml:space="preserve">NT 32 </w:t>
      </w:r>
      <w:r w:rsidRPr="00F02179">
        <w:rPr>
          <w:rFonts w:eastAsia="微軟正黑體" w:cstheme="minorHAnsi"/>
        </w:rPr>
        <w:t>網路承作議價定期性存款</w:t>
      </w:r>
      <w:r w:rsidRPr="00F02179">
        <w:rPr>
          <w:rFonts w:eastAsia="微軟正黑體" w:cstheme="minorHAnsi"/>
        </w:rPr>
        <w:t>----</w:t>
      </w:r>
      <w:r w:rsidRPr="00F02179">
        <w:rPr>
          <w:rFonts w:eastAsia="微軟正黑體" w:cstheme="minorHAnsi"/>
        </w:rPr>
        <w:t>查詢</w:t>
      </w:r>
    </w:p>
    <w:p w:rsidR="005A1F41" w:rsidRDefault="00D46FA8" w:rsidP="00D46FA8">
      <w:pPr>
        <w:rPr>
          <w:rFonts w:eastAsia="微軟正黑體" w:cstheme="minorHAnsi"/>
        </w:rPr>
      </w:pPr>
      <w:r w:rsidRPr="00F02179">
        <w:rPr>
          <w:rFonts w:eastAsia="微軟正黑體" w:cstheme="minorHAnsi"/>
          <w:noProof/>
        </w:rPr>
        <w:drawing>
          <wp:inline distT="0" distB="0" distL="0" distR="0">
            <wp:extent cx="5240406" cy="7322820"/>
            <wp:effectExtent l="0" t="0" r="0" b="0"/>
            <wp:docPr id="1232551784" name="圖片 3"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51784" name="圖片 3" descr="一張含有 文字, 螢幕擷取畫面, 圖表, 字型 的圖片&#10;&#10;自動產生的描述"/>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41191" cy="7323917"/>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D46FA8" w:rsidRPr="00F02179" w:rsidRDefault="00D46FA8" w:rsidP="00D46FA8">
      <w:pPr>
        <w:rPr>
          <w:rFonts w:eastAsia="微軟正黑體" w:cstheme="minorHAnsi"/>
        </w:rPr>
      </w:pPr>
    </w:p>
    <w:p w:rsidR="00D46FA8" w:rsidRPr="00F02179" w:rsidRDefault="00D46FA8">
      <w:pPr>
        <w:pStyle w:val="af2"/>
        <w:numPr>
          <w:ilvl w:val="0"/>
          <w:numId w:val="33"/>
        </w:numPr>
        <w:ind w:leftChars="0" w:left="1139" w:hanging="357"/>
        <w:outlineLvl w:val="3"/>
        <w:rPr>
          <w:rFonts w:eastAsia="微軟正黑體" w:cstheme="minorHAnsi"/>
        </w:rPr>
      </w:pPr>
      <w:r w:rsidRPr="00F02179">
        <w:rPr>
          <w:rFonts w:eastAsia="微軟正黑體" w:cstheme="minorHAnsi"/>
        </w:rPr>
        <w:t xml:space="preserve">NT 31 </w:t>
      </w:r>
      <w:r w:rsidRPr="00F02179">
        <w:rPr>
          <w:rFonts w:eastAsia="微軟正黑體" w:cstheme="minorHAnsi"/>
        </w:rPr>
        <w:t>網路承作議價定期性存款</w:t>
      </w:r>
      <w:r w:rsidRPr="00F02179">
        <w:rPr>
          <w:rFonts w:eastAsia="微軟正黑體" w:cstheme="minorHAnsi"/>
        </w:rPr>
        <w:t>---</w:t>
      </w:r>
      <w:r w:rsidRPr="00F02179">
        <w:rPr>
          <w:rFonts w:eastAsia="微軟正黑體" w:cstheme="minorHAnsi"/>
        </w:rPr>
        <w:t>新增</w:t>
      </w:r>
    </w:p>
    <w:p w:rsidR="005A1F41" w:rsidRDefault="00D46FA8" w:rsidP="00D46FA8">
      <w:pPr>
        <w:rPr>
          <w:rFonts w:eastAsia="微軟正黑體" w:cstheme="minorHAnsi"/>
        </w:rPr>
      </w:pPr>
      <w:r w:rsidRPr="00F02179">
        <w:rPr>
          <w:rFonts w:eastAsia="微軟正黑體" w:cstheme="minorHAnsi"/>
          <w:noProof/>
        </w:rPr>
        <w:drawing>
          <wp:inline distT="0" distB="0" distL="0" distR="0">
            <wp:extent cx="5760720" cy="6555105"/>
            <wp:effectExtent l="0" t="0" r="0" b="0"/>
            <wp:docPr id="2143844294" name="圖片 4"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44294" name="圖片 4" descr="一張含有 圖表, 文字, 方案, 工程製圖 的圖片&#10;&#10;自動產生的描述"/>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655510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D46FA8" w:rsidRPr="00F02179" w:rsidRDefault="00D46FA8" w:rsidP="00D46FA8">
      <w:pPr>
        <w:rPr>
          <w:rFonts w:eastAsia="微軟正黑體" w:cstheme="minorHAnsi"/>
        </w:rPr>
      </w:pPr>
    </w:p>
    <w:p w:rsidR="00D46FA8" w:rsidRPr="00F02179" w:rsidRDefault="00D46FA8">
      <w:pPr>
        <w:pStyle w:val="af2"/>
        <w:numPr>
          <w:ilvl w:val="0"/>
          <w:numId w:val="33"/>
        </w:numPr>
        <w:ind w:leftChars="0" w:left="1139" w:hanging="357"/>
        <w:outlineLvl w:val="3"/>
        <w:rPr>
          <w:rFonts w:eastAsia="微軟正黑體" w:cstheme="minorHAnsi"/>
        </w:rPr>
      </w:pPr>
      <w:r w:rsidRPr="00F02179">
        <w:rPr>
          <w:rFonts w:eastAsia="微軟正黑體" w:cstheme="minorHAnsi"/>
        </w:rPr>
        <w:t xml:space="preserve">NT 31 </w:t>
      </w:r>
      <w:r w:rsidRPr="00F02179">
        <w:rPr>
          <w:rFonts w:eastAsia="微軟正黑體" w:cstheme="minorHAnsi"/>
        </w:rPr>
        <w:t>網路承作議價定期性存款</w:t>
      </w:r>
      <w:r w:rsidRPr="00F02179">
        <w:rPr>
          <w:rFonts w:eastAsia="微軟正黑體" w:cstheme="minorHAnsi"/>
        </w:rPr>
        <w:t>---</w:t>
      </w:r>
      <w:r w:rsidRPr="00F02179">
        <w:rPr>
          <w:rFonts w:eastAsia="微軟正黑體" w:cstheme="minorHAnsi"/>
        </w:rPr>
        <w:t>維護</w:t>
      </w:r>
    </w:p>
    <w:p w:rsidR="005A1F41" w:rsidRDefault="00D46FA8" w:rsidP="00D46FA8">
      <w:pPr>
        <w:rPr>
          <w:rFonts w:eastAsia="微軟正黑體" w:cstheme="minorHAnsi"/>
        </w:rPr>
      </w:pPr>
      <w:r w:rsidRPr="00F02179">
        <w:rPr>
          <w:rFonts w:eastAsia="微軟正黑體" w:cstheme="minorHAnsi"/>
          <w:noProof/>
        </w:rPr>
        <w:drawing>
          <wp:inline distT="0" distB="0" distL="0" distR="0">
            <wp:extent cx="5545695" cy="7938927"/>
            <wp:effectExtent l="0" t="0" r="0" b="5080"/>
            <wp:docPr id="1411216598" name="圖片 5"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16598" name="圖片 5" descr="一張含有 文字, 圖表, 方案, 工程製圖 的圖片&#10;&#10;自動產生的描述"/>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7069" cy="7940894"/>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D46FA8" w:rsidRPr="00F02179" w:rsidRDefault="00D46FA8" w:rsidP="00D46FA8">
      <w:pPr>
        <w:rPr>
          <w:rFonts w:eastAsia="微軟正黑體" w:cstheme="minorHAnsi"/>
        </w:rPr>
      </w:pPr>
    </w:p>
    <w:p w:rsidR="00D46FA8" w:rsidRPr="00F02179" w:rsidRDefault="00943B12">
      <w:pPr>
        <w:pStyle w:val="af2"/>
        <w:numPr>
          <w:ilvl w:val="0"/>
          <w:numId w:val="33"/>
        </w:numPr>
        <w:ind w:leftChars="0"/>
        <w:outlineLvl w:val="3"/>
        <w:rPr>
          <w:rFonts w:eastAsia="微軟正黑體" w:cstheme="minorHAnsi"/>
        </w:rPr>
      </w:pPr>
      <w:r w:rsidRPr="00F02179">
        <w:rPr>
          <w:rFonts w:eastAsia="微軟正黑體" w:cstheme="minorHAnsi"/>
        </w:rPr>
        <w:t xml:space="preserve">NT 31 </w:t>
      </w:r>
      <w:r w:rsidRPr="00F02179">
        <w:rPr>
          <w:rFonts w:eastAsia="微軟正黑體" w:cstheme="minorHAnsi"/>
        </w:rPr>
        <w:t>網路承作議價定期性存款</w:t>
      </w:r>
      <w:r w:rsidRPr="00F02179">
        <w:rPr>
          <w:rFonts w:eastAsia="微軟正黑體" w:cstheme="minorHAnsi"/>
        </w:rPr>
        <w:t>---</w:t>
      </w:r>
      <w:r w:rsidRPr="00F02179">
        <w:rPr>
          <w:rFonts w:eastAsia="微軟正黑體" w:cstheme="minorHAnsi"/>
        </w:rPr>
        <w:t>查詢</w:t>
      </w:r>
    </w:p>
    <w:p w:rsidR="005A1F41" w:rsidRDefault="00943B12" w:rsidP="00943B12">
      <w:pPr>
        <w:rPr>
          <w:rFonts w:eastAsia="微軟正黑體" w:cstheme="minorHAnsi"/>
        </w:rPr>
      </w:pPr>
      <w:r w:rsidRPr="00F02179">
        <w:rPr>
          <w:rFonts w:eastAsia="微軟正黑體" w:cstheme="minorHAnsi"/>
          <w:noProof/>
        </w:rPr>
        <w:drawing>
          <wp:inline distT="0" distB="0" distL="0" distR="0">
            <wp:extent cx="5616374" cy="7045231"/>
            <wp:effectExtent l="0" t="0" r="3810" b="3810"/>
            <wp:docPr id="737461512" name="圖片 6"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1512" name="圖片 6" descr="一張含有 文字, 圖表, 方案, 工程製圖 的圖片&#10;&#10;自動產生的描述"/>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19250" cy="7048839"/>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943B12" w:rsidRPr="00F02179" w:rsidRDefault="00943B12" w:rsidP="00943B12">
      <w:pPr>
        <w:rPr>
          <w:rFonts w:eastAsia="微軟正黑體" w:cstheme="minorHAnsi"/>
        </w:rPr>
      </w:pPr>
    </w:p>
    <w:p w:rsidR="00943B12" w:rsidRPr="00F02179" w:rsidRDefault="00943B12" w:rsidP="008746C3">
      <w:pPr>
        <w:rPr>
          <w:rFonts w:eastAsia="微軟正黑體" w:cstheme="minorHAnsi"/>
        </w:rPr>
      </w:pPr>
    </w:p>
    <w:p w:rsidR="00402E10" w:rsidRPr="00F02179" w:rsidRDefault="00402E10" w:rsidP="009F7363">
      <w:pPr>
        <w:pStyle w:val="af2"/>
        <w:numPr>
          <w:ilvl w:val="2"/>
          <w:numId w:val="1"/>
        </w:numPr>
        <w:ind w:leftChars="0"/>
        <w:outlineLvl w:val="2"/>
        <w:rPr>
          <w:rFonts w:eastAsia="微軟正黑體" w:cstheme="minorHAnsi"/>
        </w:rPr>
      </w:pPr>
      <w:bookmarkStart w:id="45" w:name="_Toc170379632"/>
      <w:r w:rsidRPr="00F02179">
        <w:rPr>
          <w:rFonts w:eastAsia="微軟正黑體" w:cstheme="minorHAnsi"/>
        </w:rPr>
        <w:t>外幣定存議價維護相關功能</w:t>
      </w:r>
      <w:bookmarkEnd w:id="45"/>
    </w:p>
    <w:p w:rsidR="006C7D79" w:rsidRPr="00F02179" w:rsidRDefault="006C7D79" w:rsidP="006C7D79">
      <w:pPr>
        <w:pStyle w:val="af2"/>
        <w:numPr>
          <w:ilvl w:val="0"/>
          <w:numId w:val="34"/>
        </w:numPr>
        <w:ind w:leftChars="0"/>
        <w:outlineLvl w:val="3"/>
        <w:rPr>
          <w:rFonts w:eastAsia="微軟正黑體" w:cstheme="minorHAnsi"/>
        </w:rPr>
      </w:pPr>
      <w:r w:rsidRPr="00F02179">
        <w:rPr>
          <w:rFonts w:eastAsia="微軟正黑體" w:cstheme="minorHAnsi"/>
        </w:rPr>
        <w:t>定存議價維護</w:t>
      </w:r>
      <w:r w:rsidRPr="00F02179">
        <w:rPr>
          <w:rFonts w:eastAsia="微軟正黑體" w:cstheme="minorHAnsi"/>
        </w:rPr>
        <w:t xml:space="preserve"> (</w:t>
      </w:r>
      <w:r w:rsidRPr="00F02179">
        <w:rPr>
          <w:rFonts w:eastAsia="微軟正黑體" w:cstheme="minorHAnsi"/>
        </w:rPr>
        <w:t>限分行櫃員</w:t>
      </w:r>
      <w:r w:rsidRPr="00F02179">
        <w:rPr>
          <w:rFonts w:eastAsia="微軟正黑體" w:cstheme="minorHAnsi"/>
        </w:rPr>
        <w:t>/</w:t>
      </w:r>
      <w:r w:rsidRPr="00F02179">
        <w:rPr>
          <w:rFonts w:eastAsia="微軟正黑體" w:cstheme="minorHAnsi"/>
        </w:rPr>
        <w:t>主管權限</w:t>
      </w:r>
      <w:r w:rsidRPr="00F02179">
        <w:rPr>
          <w:rFonts w:eastAsia="微軟正黑體" w:cstheme="minorHAnsi"/>
        </w:rPr>
        <w:t>)</w:t>
      </w:r>
    </w:p>
    <w:p w:rsidR="006C7D79" w:rsidRPr="00F02179" w:rsidRDefault="006C7D79" w:rsidP="006C7D79">
      <w:pPr>
        <w:ind w:left="482" w:hanging="482"/>
        <w:rPr>
          <w:rFonts w:eastAsia="微軟正黑體" w:cstheme="minorHAnsi"/>
        </w:rPr>
      </w:pPr>
      <w:r w:rsidRPr="00F02179">
        <w:rPr>
          <w:rFonts w:cstheme="minorHAnsi"/>
          <w:noProof/>
        </w:rPr>
        <w:drawing>
          <wp:inline distT="0" distB="0" distL="0" distR="0">
            <wp:extent cx="5071730" cy="3790026"/>
            <wp:effectExtent l="0" t="0" r="0" b="1270"/>
            <wp:docPr id="1712815734"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5734" name="圖片 1" descr="一張含有 文字, 圖表, 螢幕擷取畫面, 平行 的圖片&#10;&#10;自動產生的描述"/>
                    <pic:cNvPicPr/>
                  </pic:nvPicPr>
                  <pic:blipFill>
                    <a:blip r:embed="rId32"/>
                    <a:stretch>
                      <a:fillRect/>
                    </a:stretch>
                  </pic:blipFill>
                  <pic:spPr>
                    <a:xfrm>
                      <a:off x="0" y="0"/>
                      <a:ext cx="5074970" cy="3792447"/>
                    </a:xfrm>
                    <a:prstGeom prst="rect">
                      <a:avLst/>
                    </a:prstGeom>
                  </pic:spPr>
                </pic:pic>
              </a:graphicData>
            </a:graphic>
          </wp:inline>
        </w:drawing>
      </w:r>
    </w:p>
    <w:p w:rsidR="006C7D79" w:rsidRPr="00F02179" w:rsidRDefault="006C7D79" w:rsidP="006C7D79">
      <w:pPr>
        <w:ind w:left="482" w:hanging="482"/>
        <w:rPr>
          <w:rFonts w:eastAsia="微軟正黑體" w:cstheme="minorHAnsi"/>
        </w:rPr>
      </w:pPr>
      <w:r w:rsidRPr="00F02179">
        <w:rPr>
          <w:rFonts w:cstheme="minorHAnsi"/>
          <w:noProof/>
        </w:rPr>
        <w:lastRenderedPageBreak/>
        <w:drawing>
          <wp:inline distT="0" distB="0" distL="0" distR="0">
            <wp:extent cx="5071110" cy="4350559"/>
            <wp:effectExtent l="0" t="0" r="0" b="0"/>
            <wp:docPr id="566479284" name="圖片 1"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79284" name="圖片 1" descr="一張含有 文字, 圖表, 螢幕擷取畫面, 方案 的圖片&#10;&#10;自動產生的描述"/>
                    <pic:cNvPicPr/>
                  </pic:nvPicPr>
                  <pic:blipFill>
                    <a:blip r:embed="rId33"/>
                    <a:stretch>
                      <a:fillRect/>
                    </a:stretch>
                  </pic:blipFill>
                  <pic:spPr>
                    <a:xfrm>
                      <a:off x="0" y="0"/>
                      <a:ext cx="5074553" cy="4353513"/>
                    </a:xfrm>
                    <a:prstGeom prst="rect">
                      <a:avLst/>
                    </a:prstGeom>
                  </pic:spPr>
                </pic:pic>
              </a:graphicData>
            </a:graphic>
          </wp:inline>
        </w:drawing>
      </w:r>
    </w:p>
    <w:p w:rsidR="006C7D79" w:rsidRPr="00F02179" w:rsidRDefault="006C7D79" w:rsidP="005A1F41">
      <w:pPr>
        <w:ind w:left="482" w:hanging="482"/>
        <w:rPr>
          <w:rFonts w:eastAsia="微軟正黑體" w:cstheme="minorHAnsi"/>
        </w:rPr>
      </w:pPr>
      <w:r w:rsidRPr="00F02179">
        <w:rPr>
          <w:rFonts w:cstheme="minorHAnsi"/>
          <w:noProof/>
        </w:rPr>
        <w:drawing>
          <wp:inline distT="0" distB="0" distL="0" distR="0">
            <wp:extent cx="4906979" cy="4190520"/>
            <wp:effectExtent l="0" t="0" r="8255" b="635"/>
            <wp:docPr id="564057008"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7008" name="圖片 1" descr="一張含有 文字, 圖表, 螢幕擷取畫面, 平行 的圖片&#10;&#10;自動產生的描述"/>
                    <pic:cNvPicPr/>
                  </pic:nvPicPr>
                  <pic:blipFill>
                    <a:blip r:embed="rId34"/>
                    <a:stretch>
                      <a:fillRect/>
                    </a:stretch>
                  </pic:blipFill>
                  <pic:spPr>
                    <a:xfrm>
                      <a:off x="0" y="0"/>
                      <a:ext cx="4933086" cy="4212815"/>
                    </a:xfrm>
                    <a:prstGeom prst="rect">
                      <a:avLst/>
                    </a:prstGeom>
                  </pic:spPr>
                </pic:pic>
              </a:graphicData>
            </a:graphic>
          </wp:inline>
        </w:drawing>
      </w:r>
    </w:p>
    <w:p w:rsidR="006C7D79" w:rsidRPr="00F02179" w:rsidRDefault="006C7D79" w:rsidP="006C7D79">
      <w:pPr>
        <w:pStyle w:val="af2"/>
        <w:numPr>
          <w:ilvl w:val="0"/>
          <w:numId w:val="34"/>
        </w:numPr>
        <w:ind w:leftChars="0" w:left="709"/>
        <w:outlineLvl w:val="3"/>
        <w:rPr>
          <w:rFonts w:eastAsia="微軟正黑體" w:cstheme="minorHAnsi"/>
        </w:rPr>
      </w:pPr>
      <w:r w:rsidRPr="00F02179">
        <w:rPr>
          <w:rFonts w:eastAsia="微軟正黑體" w:cstheme="minorHAnsi"/>
        </w:rPr>
        <w:lastRenderedPageBreak/>
        <w:t>定存議價維護核可</w:t>
      </w:r>
      <w:r w:rsidRPr="00F02179">
        <w:rPr>
          <w:rFonts w:eastAsia="微軟正黑體" w:cstheme="minorHAnsi"/>
        </w:rPr>
        <w:t xml:space="preserve"> (</w:t>
      </w:r>
      <w:r w:rsidRPr="00F02179">
        <w:rPr>
          <w:rFonts w:eastAsia="微軟正黑體" w:cstheme="minorHAnsi"/>
        </w:rPr>
        <w:t>限存匯事業部權限</w:t>
      </w:r>
      <w:r w:rsidRPr="00F02179">
        <w:rPr>
          <w:rFonts w:eastAsia="微軟正黑體" w:cstheme="minorHAnsi"/>
        </w:rPr>
        <w:t>)</w:t>
      </w:r>
    </w:p>
    <w:p w:rsidR="006C7D79" w:rsidRPr="00F02179" w:rsidRDefault="006C7D79" w:rsidP="006C7D79">
      <w:pPr>
        <w:ind w:left="482" w:hanging="482"/>
        <w:rPr>
          <w:rFonts w:eastAsia="微軟正黑體" w:cstheme="minorHAnsi"/>
        </w:rPr>
      </w:pPr>
      <w:r w:rsidRPr="00F02179">
        <w:rPr>
          <w:rFonts w:cstheme="minorHAnsi"/>
          <w:noProof/>
        </w:rPr>
        <w:drawing>
          <wp:inline distT="0" distB="0" distL="0" distR="0">
            <wp:extent cx="4402313" cy="3946849"/>
            <wp:effectExtent l="0" t="0" r="0" b="0"/>
            <wp:docPr id="672506571" name="圖片 1"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06571" name="圖片 1" descr="一張含有 文字, 圖表, 螢幕擷取畫面, 方案 的圖片&#10;&#10;自動產生的描述"/>
                    <pic:cNvPicPr/>
                  </pic:nvPicPr>
                  <pic:blipFill>
                    <a:blip r:embed="rId35" cstate="print"/>
                    <a:stretch>
                      <a:fillRect/>
                    </a:stretch>
                  </pic:blipFill>
                  <pic:spPr>
                    <a:xfrm>
                      <a:off x="0" y="0"/>
                      <a:ext cx="4415296" cy="3958489"/>
                    </a:xfrm>
                    <a:prstGeom prst="rect">
                      <a:avLst/>
                    </a:prstGeom>
                  </pic:spPr>
                </pic:pic>
              </a:graphicData>
            </a:graphic>
          </wp:inline>
        </w:drawing>
      </w:r>
    </w:p>
    <w:p w:rsidR="006C7D79" w:rsidRPr="00F02179" w:rsidRDefault="006C7D79" w:rsidP="006C7D79">
      <w:pPr>
        <w:pStyle w:val="af2"/>
        <w:numPr>
          <w:ilvl w:val="0"/>
          <w:numId w:val="34"/>
        </w:numPr>
        <w:ind w:leftChars="0" w:left="709"/>
        <w:outlineLvl w:val="3"/>
        <w:rPr>
          <w:rFonts w:eastAsia="微軟正黑體" w:cstheme="minorHAnsi"/>
        </w:rPr>
      </w:pPr>
      <w:r w:rsidRPr="00F02179">
        <w:rPr>
          <w:rFonts w:eastAsia="微軟正黑體" w:cstheme="minorHAnsi"/>
        </w:rPr>
        <w:t>定存議價查詢</w:t>
      </w:r>
    </w:p>
    <w:p w:rsidR="005A1F41" w:rsidRDefault="006C7D79" w:rsidP="005A1F41">
      <w:pPr>
        <w:ind w:left="0" w:firstLine="0"/>
        <w:rPr>
          <w:rFonts w:eastAsia="微軟正黑體" w:cstheme="minorHAnsi"/>
        </w:rPr>
      </w:pPr>
      <w:r w:rsidRPr="00F02179">
        <w:rPr>
          <w:rFonts w:eastAsia="微軟正黑體" w:cstheme="minorHAnsi"/>
          <w:noProof/>
        </w:rPr>
        <w:drawing>
          <wp:inline distT="0" distB="0" distL="0" distR="0">
            <wp:extent cx="4345664" cy="3813759"/>
            <wp:effectExtent l="0" t="0" r="0" b="0"/>
            <wp:docPr id="1048391427" name="圖片 1"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1427" name="圖片 1" descr="一張含有 文字, 圖表, 工程製圖, 方案 的圖片&#10;&#10;自動產生的描述"/>
                    <pic:cNvPicPr/>
                  </pic:nvPicPr>
                  <pic:blipFill>
                    <a:blip r:embed="rId36"/>
                    <a:stretch>
                      <a:fillRect/>
                    </a:stretch>
                  </pic:blipFill>
                  <pic:spPr>
                    <a:xfrm>
                      <a:off x="0" y="0"/>
                      <a:ext cx="4363989" cy="3829841"/>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6C7D79" w:rsidRPr="00F02179" w:rsidRDefault="006C7D79" w:rsidP="005A1F41">
      <w:pPr>
        <w:ind w:left="0" w:firstLine="0"/>
        <w:rPr>
          <w:rFonts w:eastAsia="微軟正黑體" w:cstheme="minorHAnsi"/>
        </w:rPr>
      </w:pPr>
    </w:p>
    <w:p w:rsidR="006C7D79" w:rsidRPr="00F02179" w:rsidRDefault="006C7D79" w:rsidP="006C7D79">
      <w:pPr>
        <w:pStyle w:val="af2"/>
        <w:numPr>
          <w:ilvl w:val="0"/>
          <w:numId w:val="34"/>
        </w:numPr>
        <w:ind w:leftChars="0" w:left="851"/>
        <w:outlineLvl w:val="3"/>
        <w:rPr>
          <w:rFonts w:eastAsia="微軟正黑體" w:cstheme="minorHAnsi"/>
        </w:rPr>
      </w:pPr>
      <w:r w:rsidRPr="00F02179">
        <w:rPr>
          <w:rFonts w:eastAsia="微軟正黑體" w:cstheme="minorHAnsi"/>
        </w:rPr>
        <w:t>定存議價議定書列印</w:t>
      </w:r>
    </w:p>
    <w:p w:rsidR="005A1F41" w:rsidRDefault="006C7D79" w:rsidP="006C7D79">
      <w:pPr>
        <w:ind w:left="709" w:hanging="482"/>
        <w:rPr>
          <w:rFonts w:eastAsia="微軟正黑體" w:cstheme="minorHAnsi"/>
        </w:rPr>
      </w:pPr>
      <w:r w:rsidRPr="00F02179">
        <w:rPr>
          <w:rFonts w:cstheme="minorHAnsi"/>
          <w:noProof/>
        </w:rPr>
        <w:drawing>
          <wp:inline distT="0" distB="0" distL="0" distR="0">
            <wp:extent cx="5088047" cy="7333261"/>
            <wp:effectExtent l="0" t="0" r="0" b="1270"/>
            <wp:docPr id="149051948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9485" name="圖片 1" descr="一張含有 文字, 圖表, 方案, 工程製圖 的圖片&#10;&#10;自動產生的描述"/>
                    <pic:cNvPicPr/>
                  </pic:nvPicPr>
                  <pic:blipFill>
                    <a:blip r:embed="rId37"/>
                    <a:stretch>
                      <a:fillRect/>
                    </a:stretch>
                  </pic:blipFill>
                  <pic:spPr>
                    <a:xfrm>
                      <a:off x="0" y="0"/>
                      <a:ext cx="5104971" cy="7357654"/>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6C7D79" w:rsidRPr="00F02179" w:rsidRDefault="006C7D79" w:rsidP="006C7D79">
      <w:pPr>
        <w:ind w:left="709" w:hanging="482"/>
        <w:rPr>
          <w:rFonts w:eastAsia="微軟正黑體" w:cstheme="minorHAnsi"/>
        </w:rPr>
      </w:pPr>
    </w:p>
    <w:p w:rsidR="006C7D79" w:rsidRPr="00F02179" w:rsidRDefault="006C7D79" w:rsidP="006C7D79">
      <w:pPr>
        <w:pStyle w:val="af2"/>
        <w:numPr>
          <w:ilvl w:val="0"/>
          <w:numId w:val="34"/>
        </w:numPr>
        <w:ind w:leftChars="0" w:left="851"/>
        <w:outlineLvl w:val="3"/>
        <w:rPr>
          <w:rFonts w:eastAsia="微軟正黑體" w:cstheme="minorHAnsi"/>
        </w:rPr>
      </w:pPr>
      <w:r w:rsidRPr="00F02179">
        <w:rPr>
          <w:rFonts w:eastAsia="微軟正黑體" w:cstheme="minorHAnsi"/>
        </w:rPr>
        <w:t>已核可定存議價資料修改</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A1F41" w:rsidRDefault="006C7D79" w:rsidP="006C7D79">
      <w:pPr>
        <w:ind w:leftChars="118" w:left="283" w:firstLine="0"/>
        <w:rPr>
          <w:rFonts w:eastAsia="微軟正黑體" w:cstheme="minorHAnsi"/>
        </w:rPr>
      </w:pPr>
      <w:r w:rsidRPr="00F02179">
        <w:rPr>
          <w:rFonts w:cstheme="minorHAnsi"/>
          <w:noProof/>
        </w:rPr>
        <w:drawing>
          <wp:inline distT="0" distB="0" distL="0" distR="0">
            <wp:extent cx="5251010" cy="6227602"/>
            <wp:effectExtent l="0" t="0" r="6985" b="1905"/>
            <wp:docPr id="742524718"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4718" name="圖片 1" descr="一張含有 文字, 圖表, 方案, 工程製圖 的圖片&#10;&#10;自動產生的描述"/>
                    <pic:cNvPicPr/>
                  </pic:nvPicPr>
                  <pic:blipFill>
                    <a:blip r:embed="rId38" cstate="print"/>
                    <a:stretch>
                      <a:fillRect/>
                    </a:stretch>
                  </pic:blipFill>
                  <pic:spPr>
                    <a:xfrm>
                      <a:off x="0" y="0"/>
                      <a:ext cx="5266282" cy="624571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6C7D79" w:rsidRPr="00F02179" w:rsidRDefault="006C7D79" w:rsidP="006C7D79">
      <w:pPr>
        <w:ind w:leftChars="118" w:left="283" w:firstLine="0"/>
        <w:rPr>
          <w:rFonts w:eastAsia="微軟正黑體" w:cstheme="minorHAnsi"/>
        </w:rPr>
      </w:pPr>
    </w:p>
    <w:p w:rsidR="006C7D79" w:rsidRPr="00F02179" w:rsidRDefault="006C7D79" w:rsidP="006C7D79">
      <w:pPr>
        <w:pStyle w:val="af2"/>
        <w:numPr>
          <w:ilvl w:val="0"/>
          <w:numId w:val="34"/>
        </w:numPr>
        <w:ind w:leftChars="0" w:left="851"/>
        <w:outlineLvl w:val="3"/>
        <w:rPr>
          <w:rFonts w:eastAsia="微軟正黑體" w:cstheme="minorHAnsi"/>
        </w:rPr>
      </w:pPr>
      <w:r w:rsidRPr="00F02179">
        <w:rPr>
          <w:rFonts w:eastAsia="微軟正黑體" w:cstheme="minorHAnsi"/>
        </w:rPr>
        <w:t>定存存授比控管</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6C7D79" w:rsidRPr="00F02179" w:rsidRDefault="006C7D79" w:rsidP="006C7D79">
      <w:pPr>
        <w:ind w:left="1134" w:hanging="482"/>
        <w:rPr>
          <w:rFonts w:eastAsia="微軟正黑體" w:cstheme="minorHAnsi"/>
        </w:rPr>
      </w:pPr>
      <w:r w:rsidRPr="00F02179">
        <w:rPr>
          <w:rFonts w:eastAsia="微軟正黑體" w:cstheme="minorHAnsi"/>
        </w:rPr>
        <w:t>現行不會需要使用存授比作為檢核依據。此功能刪除</w:t>
      </w:r>
    </w:p>
    <w:p w:rsidR="006C7D79" w:rsidRPr="00F02179" w:rsidRDefault="006C7D79" w:rsidP="006C7D79">
      <w:pPr>
        <w:pStyle w:val="af2"/>
        <w:numPr>
          <w:ilvl w:val="0"/>
          <w:numId w:val="34"/>
        </w:numPr>
        <w:ind w:leftChars="0" w:left="851"/>
        <w:outlineLvl w:val="3"/>
        <w:rPr>
          <w:rFonts w:eastAsia="微軟正黑體" w:cstheme="minorHAnsi"/>
        </w:rPr>
      </w:pPr>
      <w:r w:rsidRPr="00F02179">
        <w:rPr>
          <w:rFonts w:eastAsia="微軟正黑體" w:cstheme="minorHAnsi"/>
        </w:rPr>
        <w:t>外幣定存利率報價維護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A1F41" w:rsidRDefault="006C7D79" w:rsidP="006C7D79">
      <w:pPr>
        <w:rPr>
          <w:rFonts w:eastAsia="微軟正黑體" w:cstheme="minorHAnsi"/>
        </w:rPr>
      </w:pPr>
      <w:r w:rsidRPr="00F02179">
        <w:rPr>
          <w:rFonts w:eastAsia="微軟正黑體" w:cstheme="minorHAnsi"/>
          <w:noProof/>
        </w:rPr>
        <w:drawing>
          <wp:inline distT="0" distB="0" distL="0" distR="0">
            <wp:extent cx="5214796" cy="4604762"/>
            <wp:effectExtent l="0" t="0" r="5080" b="5715"/>
            <wp:docPr id="709519040"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9040" name="圖片 1" descr="一張含有 圖表, 文字, 方案, 工程製圖 的圖片&#10;&#10;自動產生的描述"/>
                    <pic:cNvPicPr/>
                  </pic:nvPicPr>
                  <pic:blipFill>
                    <a:blip r:embed="rId39"/>
                    <a:stretch>
                      <a:fillRect/>
                    </a:stretch>
                  </pic:blipFill>
                  <pic:spPr>
                    <a:xfrm>
                      <a:off x="0" y="0"/>
                      <a:ext cx="5230403" cy="4618543"/>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6C7D79" w:rsidRPr="00F02179" w:rsidRDefault="006C7D79" w:rsidP="006C7D79">
      <w:pPr>
        <w:rPr>
          <w:rFonts w:eastAsia="微軟正黑體" w:cstheme="minorHAnsi"/>
        </w:rPr>
      </w:pPr>
    </w:p>
    <w:p w:rsidR="006C7D79" w:rsidRPr="00F02179" w:rsidRDefault="006C7D79" w:rsidP="006C7D79">
      <w:pPr>
        <w:pStyle w:val="af2"/>
        <w:numPr>
          <w:ilvl w:val="0"/>
          <w:numId w:val="34"/>
        </w:numPr>
        <w:ind w:leftChars="0" w:left="567"/>
        <w:outlineLvl w:val="3"/>
        <w:rPr>
          <w:rFonts w:eastAsia="微軟正黑體" w:cstheme="minorHAnsi"/>
        </w:rPr>
      </w:pPr>
      <w:r w:rsidRPr="00F02179">
        <w:rPr>
          <w:rFonts w:eastAsia="微軟正黑體" w:cstheme="minorHAnsi"/>
        </w:rPr>
        <w:t>外幣定存議價參數維護</w:t>
      </w:r>
      <w:r w:rsidRPr="00F02179">
        <w:rPr>
          <w:rFonts w:eastAsia="微軟正黑體" w:cstheme="minorHAnsi"/>
        </w:rPr>
        <w:t xml:space="preserve"> (</w:t>
      </w:r>
      <w:r w:rsidRPr="00F02179">
        <w:rPr>
          <w:rFonts w:eastAsia="微軟正黑體" w:cstheme="minorHAnsi"/>
        </w:rPr>
        <w:t>限存匯事業部使用</w:t>
      </w:r>
    </w:p>
    <w:p w:rsidR="005A1F41" w:rsidRDefault="006C7D79" w:rsidP="006C7D79">
      <w:pPr>
        <w:ind w:left="482" w:hanging="482"/>
        <w:rPr>
          <w:rFonts w:eastAsia="微軟正黑體" w:cstheme="minorHAnsi"/>
        </w:rPr>
      </w:pPr>
      <w:r w:rsidRPr="00F02179">
        <w:rPr>
          <w:rFonts w:eastAsia="微軟正黑體" w:cstheme="minorHAnsi"/>
          <w:noProof/>
        </w:rPr>
        <w:drawing>
          <wp:inline distT="0" distB="0" distL="0" distR="0">
            <wp:extent cx="5685577" cy="5013158"/>
            <wp:effectExtent l="0" t="0" r="0" b="0"/>
            <wp:docPr id="376640393" name="圖片 1" descr="一張含有 文字, 圖表,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40393" name="圖片 1" descr="一張含有 文字, 圖表, 行, 方案 的圖片&#10;&#10;自動產生的描述"/>
                    <pic:cNvPicPr/>
                  </pic:nvPicPr>
                  <pic:blipFill>
                    <a:blip r:embed="rId40"/>
                    <a:stretch>
                      <a:fillRect/>
                    </a:stretch>
                  </pic:blipFill>
                  <pic:spPr>
                    <a:xfrm>
                      <a:off x="0" y="0"/>
                      <a:ext cx="5726361" cy="5049119"/>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6C7D79" w:rsidRPr="00F02179" w:rsidRDefault="006C7D79" w:rsidP="006C7D79">
      <w:pPr>
        <w:ind w:left="482" w:hanging="482"/>
        <w:rPr>
          <w:rFonts w:eastAsia="微軟正黑體" w:cstheme="minorHAnsi"/>
        </w:rPr>
      </w:pPr>
    </w:p>
    <w:p w:rsidR="006C7D79" w:rsidRPr="00F02179" w:rsidRDefault="006C7D79" w:rsidP="006C7D79">
      <w:pPr>
        <w:pStyle w:val="af2"/>
        <w:numPr>
          <w:ilvl w:val="0"/>
          <w:numId w:val="34"/>
        </w:numPr>
        <w:ind w:leftChars="0" w:left="709"/>
        <w:outlineLvl w:val="3"/>
        <w:rPr>
          <w:rFonts w:eastAsia="微軟正黑體" w:cstheme="minorHAnsi"/>
        </w:rPr>
      </w:pPr>
      <w:r w:rsidRPr="00F02179">
        <w:rPr>
          <w:rFonts w:eastAsia="微軟正黑體" w:cstheme="minorHAnsi"/>
        </w:rPr>
        <w:t>外幣定存利差參數維護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6C7D79" w:rsidRPr="00F02179" w:rsidRDefault="006C7D79" w:rsidP="006C7D79">
      <w:pPr>
        <w:ind w:left="0" w:firstLine="0"/>
        <w:rPr>
          <w:rFonts w:eastAsia="微軟正黑體" w:cstheme="minorHAnsi"/>
        </w:rPr>
      </w:pPr>
      <w:r w:rsidRPr="00F02179">
        <w:rPr>
          <w:rFonts w:eastAsia="微軟正黑體" w:cstheme="minorHAnsi"/>
          <w:noProof/>
        </w:rPr>
        <w:drawing>
          <wp:inline distT="0" distB="0" distL="0" distR="0">
            <wp:extent cx="5513561" cy="4850274"/>
            <wp:effectExtent l="0" t="0" r="0" b="7620"/>
            <wp:docPr id="666757123" name="圖片 1" descr="一張含有 圖表, 文字,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57123" name="圖片 1" descr="一張含有 圖表, 文字, 工程製圖, 方案 的圖片&#10;&#10;自動產生的描述"/>
                    <pic:cNvPicPr/>
                  </pic:nvPicPr>
                  <pic:blipFill>
                    <a:blip r:embed="rId41"/>
                    <a:stretch>
                      <a:fillRect/>
                    </a:stretch>
                  </pic:blipFill>
                  <pic:spPr>
                    <a:xfrm>
                      <a:off x="0" y="0"/>
                      <a:ext cx="5531242" cy="4865828"/>
                    </a:xfrm>
                    <a:prstGeom prst="rect">
                      <a:avLst/>
                    </a:prstGeom>
                  </pic:spPr>
                </pic:pic>
              </a:graphicData>
            </a:graphic>
          </wp:inline>
        </w:drawing>
      </w:r>
    </w:p>
    <w:p w:rsidR="005811F8" w:rsidRPr="00F02179" w:rsidRDefault="005811F8" w:rsidP="005811F8">
      <w:pPr>
        <w:rPr>
          <w:rFonts w:cstheme="minorHAnsi"/>
        </w:rPr>
      </w:pPr>
    </w:p>
    <w:p w:rsidR="00FD53D4" w:rsidRPr="00F02179" w:rsidRDefault="00D21427" w:rsidP="009F7363">
      <w:pPr>
        <w:pStyle w:val="af2"/>
        <w:numPr>
          <w:ilvl w:val="2"/>
          <w:numId w:val="1"/>
        </w:numPr>
        <w:ind w:leftChars="0"/>
        <w:outlineLvl w:val="2"/>
        <w:rPr>
          <w:rFonts w:eastAsia="微軟正黑體" w:cstheme="minorHAnsi"/>
        </w:rPr>
      </w:pPr>
      <w:bookmarkStart w:id="46" w:name="_Toc170379633"/>
      <w:r w:rsidRPr="00F02179">
        <w:rPr>
          <w:rFonts w:eastAsia="微軟正黑體" w:cstheme="minorHAnsi"/>
          <w:szCs w:val="26"/>
        </w:rPr>
        <w:t>雲支付事故登錄</w:t>
      </w:r>
      <w:r w:rsidRPr="00F02179">
        <w:rPr>
          <w:rFonts w:eastAsia="微軟正黑體" w:cstheme="minorHAnsi"/>
          <w:szCs w:val="26"/>
        </w:rPr>
        <w:t>/</w:t>
      </w:r>
      <w:r w:rsidRPr="00F02179">
        <w:rPr>
          <w:rFonts w:eastAsia="微軟正黑體" w:cstheme="minorHAnsi"/>
          <w:szCs w:val="26"/>
        </w:rPr>
        <w:t>解除</w:t>
      </w:r>
      <w:r w:rsidRPr="00F02179">
        <w:rPr>
          <w:rFonts w:eastAsia="微軟正黑體" w:cstheme="minorHAnsi"/>
          <w:szCs w:val="26"/>
        </w:rPr>
        <w:t>/</w:t>
      </w:r>
      <w:r w:rsidRPr="00F02179">
        <w:rPr>
          <w:rFonts w:eastAsia="微軟正黑體" w:cstheme="minorHAnsi"/>
          <w:szCs w:val="26"/>
        </w:rPr>
        <w:t>查詢</w:t>
      </w:r>
      <w:bookmarkEnd w:id="46"/>
    </w:p>
    <w:p w:rsidR="00A615ED" w:rsidRPr="00F02179" w:rsidRDefault="00A615ED" w:rsidP="00AE2B65">
      <w:pPr>
        <w:ind w:leftChars="276" w:left="708" w:hanging="46"/>
        <w:rPr>
          <w:rFonts w:eastAsia="微軟正黑體" w:cstheme="minorHAnsi"/>
        </w:rPr>
      </w:pPr>
      <w:r w:rsidRPr="00F02179">
        <w:rPr>
          <w:rFonts w:eastAsia="微軟正黑體" w:cstheme="minorHAnsi"/>
        </w:rPr>
        <w:t>此功能為雲支付虛擬卡片事故登錄，卡片管理功能新核心上線後以移至跨行系統控管</w:t>
      </w:r>
      <w:r w:rsidR="005429F4" w:rsidRPr="00F02179">
        <w:rPr>
          <w:rFonts w:eastAsia="微軟正黑體" w:cstheme="minorHAnsi"/>
        </w:rPr>
        <w:t>，請參閱跨行系統</w:t>
      </w:r>
      <w:r w:rsidR="005429F4" w:rsidRPr="00F02179">
        <w:rPr>
          <w:rFonts w:eastAsia="微軟正黑體" w:cstheme="minorHAnsi"/>
        </w:rPr>
        <w:t>BRD</w:t>
      </w:r>
      <w:r w:rsidR="005429F4" w:rsidRPr="00F02179">
        <w:rPr>
          <w:rFonts w:eastAsia="微軟正黑體" w:cstheme="minorHAnsi"/>
        </w:rPr>
        <w:t>「</w:t>
      </w:r>
      <w:r w:rsidR="005429F4" w:rsidRPr="00F02179">
        <w:rPr>
          <w:rFonts w:eastAsia="微軟正黑體" w:cstheme="minorHAnsi"/>
        </w:rPr>
        <w:t>SCSB-NCBS-FEP-BRD-</w:t>
      </w:r>
      <w:r w:rsidR="005429F4" w:rsidRPr="00F02179">
        <w:rPr>
          <w:rFonts w:eastAsia="微軟正黑體" w:cstheme="minorHAnsi"/>
        </w:rPr>
        <w:t>台灣</w:t>
      </w:r>
      <w:r w:rsidR="005429F4" w:rsidRPr="00F02179">
        <w:rPr>
          <w:rFonts w:eastAsia="微軟正黑體" w:cstheme="minorHAnsi"/>
        </w:rPr>
        <w:t xml:space="preserve"> Pay</w:t>
      </w:r>
      <w:r w:rsidR="005429F4" w:rsidRPr="00F02179">
        <w:rPr>
          <w:rFonts w:eastAsia="微軟正黑體" w:cstheme="minorHAnsi"/>
        </w:rPr>
        <w:t>」，存款中台不做處理。</w:t>
      </w:r>
    </w:p>
    <w:p w:rsidR="00183DA4" w:rsidRPr="00F02179" w:rsidRDefault="00183DA4" w:rsidP="005429F4">
      <w:pPr>
        <w:ind w:leftChars="350" w:left="1322" w:hanging="482"/>
        <w:rPr>
          <w:rFonts w:eastAsia="微軟正黑體" w:cstheme="minorHAnsi"/>
        </w:rPr>
      </w:pPr>
    </w:p>
    <w:p w:rsidR="00636E9B" w:rsidRPr="00F02179" w:rsidRDefault="00D21427" w:rsidP="00636E9B">
      <w:pPr>
        <w:pStyle w:val="af2"/>
        <w:numPr>
          <w:ilvl w:val="2"/>
          <w:numId w:val="1"/>
        </w:numPr>
        <w:ind w:leftChars="0"/>
        <w:outlineLvl w:val="2"/>
        <w:rPr>
          <w:rFonts w:eastAsia="微軟正黑體" w:cstheme="minorHAnsi"/>
        </w:rPr>
      </w:pPr>
      <w:bookmarkStart w:id="47" w:name="_Toc170379634"/>
      <w:r w:rsidRPr="00F02179">
        <w:rPr>
          <w:rFonts w:eastAsia="微軟正黑體" w:cstheme="minorHAnsi"/>
          <w:szCs w:val="24"/>
        </w:rPr>
        <w:t xml:space="preserve">1090 </w:t>
      </w:r>
      <w:r w:rsidRPr="00F02179">
        <w:rPr>
          <w:rFonts w:eastAsia="微軟正黑體" w:cstheme="minorHAnsi"/>
          <w:szCs w:val="24"/>
        </w:rPr>
        <w:t>關係戶查詢</w:t>
      </w:r>
      <w:r w:rsidRPr="00F02179">
        <w:rPr>
          <w:rFonts w:eastAsia="微軟正黑體" w:cstheme="minorHAnsi"/>
          <w:szCs w:val="24"/>
        </w:rPr>
        <w:t xml:space="preserve"> -Pukii Bank/1091 </w:t>
      </w:r>
      <w:r w:rsidRPr="00F02179">
        <w:rPr>
          <w:rFonts w:eastAsia="微軟正黑體" w:cstheme="minorHAnsi"/>
          <w:szCs w:val="24"/>
        </w:rPr>
        <w:t>關係戶維護</w:t>
      </w:r>
      <w:bookmarkEnd w:id="47"/>
    </w:p>
    <w:p w:rsidR="00636E9B" w:rsidRPr="00F02179" w:rsidRDefault="00636E9B" w:rsidP="00636E9B">
      <w:pPr>
        <w:ind w:leftChars="100" w:left="240" w:firstLineChars="200" w:firstLine="480"/>
        <w:rPr>
          <w:rFonts w:eastAsia="微軟正黑體" w:cstheme="minorHAnsi"/>
        </w:rPr>
      </w:pPr>
      <w:r w:rsidRPr="00F02179">
        <w:rPr>
          <w:rFonts w:eastAsia="微軟正黑體" w:cstheme="minorHAnsi"/>
          <w:szCs w:val="24"/>
        </w:rPr>
        <w:t>關係戶查詢</w:t>
      </w:r>
      <w:r w:rsidRPr="00F02179">
        <w:rPr>
          <w:rFonts w:eastAsia="微軟正黑體" w:cstheme="minorHAnsi"/>
        </w:rPr>
        <w:t>已併入</w:t>
      </w:r>
      <w:r w:rsidRPr="00F02179">
        <w:rPr>
          <w:rFonts w:eastAsia="微軟正黑體" w:cstheme="minorHAnsi"/>
        </w:rPr>
        <w:t>ECIF</w:t>
      </w:r>
      <w:r w:rsidRPr="00F02179">
        <w:rPr>
          <w:rFonts w:eastAsia="微軟正黑體" w:cstheme="minorHAnsi"/>
        </w:rPr>
        <w:t>，請參閱中台</w:t>
      </w:r>
      <w:r w:rsidRPr="00F02179">
        <w:rPr>
          <w:rFonts w:eastAsia="微軟正黑體" w:cstheme="minorHAnsi"/>
        </w:rPr>
        <w:t>BRD</w:t>
      </w:r>
      <w:r w:rsidRPr="00F02179">
        <w:rPr>
          <w:rFonts w:eastAsia="微軟正黑體" w:cstheme="minorHAnsi"/>
        </w:rPr>
        <w:t>「</w:t>
      </w:r>
      <w:r w:rsidRPr="00F02179">
        <w:rPr>
          <w:rFonts w:eastAsia="微軟正黑體" w:cstheme="minorHAnsi"/>
        </w:rPr>
        <w:t>SCSB-NCBS-MID-BRD-ECIF</w:t>
      </w:r>
      <w:r w:rsidRPr="00F02179">
        <w:rPr>
          <w:rFonts w:eastAsia="微軟正黑體" w:cstheme="minorHAnsi"/>
        </w:rPr>
        <w:t>」，</w:t>
      </w:r>
    </w:p>
    <w:p w:rsidR="00636E9B" w:rsidRPr="00F02179" w:rsidRDefault="00636E9B" w:rsidP="000E22BD">
      <w:pPr>
        <w:ind w:leftChars="100" w:left="240" w:firstLineChars="200" w:firstLine="480"/>
        <w:rPr>
          <w:rFonts w:eastAsia="微軟正黑體" w:cstheme="minorHAnsi"/>
        </w:rPr>
      </w:pPr>
      <w:r w:rsidRPr="00F02179">
        <w:rPr>
          <w:rFonts w:eastAsia="微軟正黑體" w:cstheme="minorHAnsi"/>
        </w:rPr>
        <w:t>存款中台不處理。</w:t>
      </w:r>
    </w:p>
    <w:p w:rsidR="00636E9B" w:rsidRPr="00F02179" w:rsidRDefault="00636E9B" w:rsidP="000E22BD">
      <w:pPr>
        <w:rPr>
          <w:rFonts w:eastAsia="微軟正黑體" w:cstheme="minorHAnsi"/>
        </w:rPr>
      </w:pPr>
    </w:p>
    <w:p w:rsidR="00A772C2" w:rsidRPr="00F02179" w:rsidRDefault="00A772C2" w:rsidP="003913F3">
      <w:pPr>
        <w:ind w:left="0" w:firstLine="0"/>
        <w:rPr>
          <w:rFonts w:eastAsia="微軟正黑體" w:cstheme="minorHAnsi"/>
        </w:rPr>
      </w:pPr>
    </w:p>
    <w:p w:rsidR="00A5631F" w:rsidRPr="00F02179" w:rsidRDefault="00A5631F" w:rsidP="003913F3">
      <w:pPr>
        <w:ind w:left="0" w:firstLine="0"/>
        <w:rPr>
          <w:rFonts w:eastAsia="微軟正黑體" w:cstheme="minorHAnsi"/>
        </w:rPr>
      </w:pPr>
    </w:p>
    <w:p w:rsidR="00A5631F" w:rsidRPr="00F02179" w:rsidRDefault="00A5631F" w:rsidP="003913F3">
      <w:pPr>
        <w:ind w:left="0" w:firstLine="0"/>
        <w:rPr>
          <w:rFonts w:eastAsia="微軟正黑體" w:cstheme="minorHAnsi"/>
        </w:rPr>
      </w:pPr>
    </w:p>
    <w:p w:rsidR="00A5631F" w:rsidRPr="00F02179" w:rsidRDefault="00A5631F" w:rsidP="003913F3">
      <w:pPr>
        <w:ind w:left="0" w:firstLine="0"/>
        <w:rPr>
          <w:rFonts w:eastAsia="微軟正黑體" w:cstheme="minorHAnsi"/>
        </w:rPr>
      </w:pPr>
    </w:p>
    <w:p w:rsidR="00A5631F" w:rsidRPr="00F02179" w:rsidRDefault="00A5631F" w:rsidP="003913F3">
      <w:pPr>
        <w:ind w:left="0" w:firstLine="0"/>
        <w:rPr>
          <w:rFonts w:eastAsia="微軟正黑體" w:cstheme="minorHAnsi"/>
        </w:rPr>
      </w:pPr>
    </w:p>
    <w:p w:rsidR="00A5631F" w:rsidRPr="00F02179" w:rsidRDefault="00A5631F" w:rsidP="003913F3">
      <w:pPr>
        <w:ind w:left="0" w:firstLine="0"/>
        <w:rPr>
          <w:rFonts w:eastAsia="微軟正黑體" w:cstheme="minorHAnsi"/>
        </w:rPr>
      </w:pPr>
    </w:p>
    <w:p w:rsidR="00D21427" w:rsidRPr="00F02179" w:rsidRDefault="00E94EBB" w:rsidP="009F7363">
      <w:pPr>
        <w:pStyle w:val="af2"/>
        <w:numPr>
          <w:ilvl w:val="2"/>
          <w:numId w:val="1"/>
        </w:numPr>
        <w:ind w:leftChars="0"/>
        <w:outlineLvl w:val="2"/>
        <w:rPr>
          <w:rFonts w:eastAsia="微軟正黑體" w:cstheme="minorHAnsi"/>
        </w:rPr>
      </w:pPr>
      <w:bookmarkStart w:id="48" w:name="_Toc170379635"/>
      <w:r w:rsidRPr="00F02179">
        <w:rPr>
          <w:rFonts w:eastAsia="微軟正黑體" w:cstheme="minorHAnsi"/>
          <w:szCs w:val="26"/>
        </w:rPr>
        <w:lastRenderedPageBreak/>
        <w:t>AML (1197+</w:t>
      </w:r>
      <w:r w:rsidRPr="00F02179">
        <w:rPr>
          <w:rFonts w:eastAsia="微軟正黑體" w:cstheme="minorHAnsi"/>
          <w:szCs w:val="26"/>
        </w:rPr>
        <w:t>交易資料檢核</w:t>
      </w:r>
      <w:r w:rsidRPr="00F02179">
        <w:rPr>
          <w:rFonts w:eastAsia="微軟正黑體" w:cstheme="minorHAnsi"/>
          <w:szCs w:val="26"/>
        </w:rPr>
        <w:t>) /</w:t>
      </w:r>
      <w:r w:rsidRPr="00F02179">
        <w:rPr>
          <w:rFonts w:eastAsia="微軟正黑體" w:cstheme="minorHAnsi"/>
          <w:szCs w:val="26"/>
        </w:rPr>
        <w:t>個資</w:t>
      </w:r>
      <w:bookmarkEnd w:id="48"/>
    </w:p>
    <w:p w:rsidR="00A5631F" w:rsidRPr="00F02179" w:rsidRDefault="00A5631F" w:rsidP="000F50BB">
      <w:pPr>
        <w:rPr>
          <w:rFonts w:eastAsia="微軟正黑體" w:cstheme="minorHAnsi"/>
        </w:rPr>
      </w:pPr>
      <w:r w:rsidRPr="00F02179">
        <w:rPr>
          <w:rFonts w:eastAsia="微軟正黑體" w:cstheme="minorHAnsi"/>
        </w:rPr>
        <w:t>AML</w:t>
      </w:r>
      <w:r w:rsidRPr="00F02179">
        <w:rPr>
          <w:rFonts w:eastAsia="微軟正黑體" w:cstheme="minorHAnsi"/>
        </w:rPr>
        <w:t>作業流程</w:t>
      </w:r>
    </w:p>
    <w:p w:rsidR="005A1F41" w:rsidRDefault="00A5631F" w:rsidP="00D05632">
      <w:pPr>
        <w:rPr>
          <w:rFonts w:eastAsia="微軟正黑體" w:cstheme="minorHAnsi"/>
        </w:rPr>
      </w:pPr>
      <w:r w:rsidRPr="00F02179">
        <w:rPr>
          <w:rFonts w:cstheme="minorHAnsi"/>
          <w:noProof/>
        </w:rPr>
        <w:drawing>
          <wp:inline distT="0" distB="0" distL="0" distR="0">
            <wp:extent cx="5176848" cy="7197505"/>
            <wp:effectExtent l="0" t="0" r="5080" b="3810"/>
            <wp:docPr id="1933811079" name="圖片 1933811079" descr="一張含有 文字,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圖表, 平行 的圖片&#10;&#10;自動產生的描述"/>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78521" cy="7199831"/>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5A1F41" w:rsidRDefault="005A1F41" w:rsidP="00D05632">
      <w:pPr>
        <w:rPr>
          <w:rFonts w:eastAsia="微軟正黑體" w:cstheme="minorHAnsi"/>
        </w:rPr>
      </w:pPr>
    </w:p>
    <w:p w:rsidR="005811F8" w:rsidRPr="00F02179" w:rsidRDefault="00A5631F" w:rsidP="00D05632">
      <w:pPr>
        <w:rPr>
          <w:rFonts w:cstheme="minorHAnsi"/>
        </w:rPr>
      </w:pPr>
      <w:r w:rsidRPr="00F02179">
        <w:rPr>
          <w:rFonts w:eastAsia="微軟正黑體" w:cstheme="minorHAnsi"/>
        </w:rPr>
        <w:t>個資查詢</w:t>
      </w:r>
      <w:r w:rsidRPr="00F02179">
        <w:rPr>
          <w:rFonts w:eastAsia="微軟正黑體" w:cstheme="minorHAnsi"/>
        </w:rPr>
        <w:t>/</w:t>
      </w:r>
      <w:r w:rsidRPr="00F02179">
        <w:rPr>
          <w:rFonts w:eastAsia="微軟正黑體" w:cstheme="minorHAnsi"/>
        </w:rPr>
        <w:t>維護作業</w:t>
      </w:r>
    </w:p>
    <w:p w:rsidR="005A1F41" w:rsidRDefault="00A5631F" w:rsidP="005A1F41">
      <w:pPr>
        <w:rPr>
          <w:rFonts w:cstheme="minorHAnsi"/>
        </w:rPr>
      </w:pPr>
      <w:r w:rsidRPr="00F02179">
        <w:rPr>
          <w:rFonts w:cstheme="minorHAnsi"/>
          <w:noProof/>
        </w:rPr>
        <w:drawing>
          <wp:inline distT="0" distB="0" distL="0" distR="0">
            <wp:extent cx="5671185" cy="6893560"/>
            <wp:effectExtent l="0" t="0" r="5715" b="2540"/>
            <wp:docPr id="874457686"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7686" name="圖片 1" descr="一張含有 文字, 圖表, 方案, 平行 的圖片&#10;&#10;自動產生的描述"/>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6893560"/>
                    </a:xfrm>
                    <a:prstGeom prst="rect">
                      <a:avLst/>
                    </a:prstGeom>
                  </pic:spPr>
                </pic:pic>
              </a:graphicData>
            </a:graphic>
          </wp:inline>
        </w:drawing>
      </w:r>
    </w:p>
    <w:p w:rsidR="005A1F41" w:rsidRDefault="005A1F41">
      <w:pPr>
        <w:widowControl/>
        <w:ind w:left="0" w:firstLine="0"/>
        <w:rPr>
          <w:rFonts w:cstheme="minorHAnsi"/>
        </w:rPr>
      </w:pPr>
      <w:r>
        <w:rPr>
          <w:rFonts w:cstheme="minorHAnsi"/>
        </w:rPr>
        <w:br w:type="page"/>
      </w:r>
    </w:p>
    <w:p w:rsidR="007E6A5D" w:rsidRPr="00F02179" w:rsidRDefault="007E6A5D" w:rsidP="005A1F41">
      <w:pPr>
        <w:rPr>
          <w:rFonts w:cstheme="minorHAnsi"/>
        </w:rPr>
      </w:pPr>
    </w:p>
    <w:p w:rsidR="005811F8" w:rsidRPr="00F02179" w:rsidRDefault="00A5631F" w:rsidP="00D05632">
      <w:pPr>
        <w:rPr>
          <w:rFonts w:eastAsia="微軟正黑體" w:cstheme="minorHAnsi"/>
        </w:rPr>
      </w:pPr>
      <w:r w:rsidRPr="00F02179">
        <w:rPr>
          <w:rFonts w:eastAsia="微軟正黑體" w:cstheme="minorHAnsi"/>
        </w:rPr>
        <w:t>個資刪除批次作業</w:t>
      </w:r>
    </w:p>
    <w:p w:rsidR="00A5631F" w:rsidRPr="00F02179" w:rsidRDefault="00A5631F" w:rsidP="00A5631F">
      <w:pPr>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利用及刪除歷史資料查詢</w:t>
      </w:r>
    </w:p>
    <w:p w:rsidR="00A5631F" w:rsidRPr="00F02179" w:rsidRDefault="00A5631F" w:rsidP="000F50BB">
      <w:pPr>
        <w:rPr>
          <w:rFonts w:eastAsia="微軟正黑體" w:cstheme="minorHAnsi"/>
        </w:rPr>
      </w:pPr>
      <w:r w:rsidRPr="00F02179">
        <w:rPr>
          <w:rFonts w:eastAsia="微軟正黑體" w:cstheme="minorHAnsi"/>
        </w:rPr>
        <w:t>個人資料刪除註記明細查詢</w:t>
      </w:r>
    </w:p>
    <w:p w:rsidR="005A1F41" w:rsidRDefault="007E6A5D" w:rsidP="00D05632">
      <w:pPr>
        <w:rPr>
          <w:rFonts w:cstheme="minorHAnsi"/>
        </w:rPr>
      </w:pPr>
      <w:r w:rsidRPr="00F02179">
        <w:rPr>
          <w:rFonts w:cstheme="minorHAnsi"/>
          <w:noProof/>
        </w:rPr>
        <w:drawing>
          <wp:inline distT="0" distB="0" distL="0" distR="0">
            <wp:extent cx="5332491" cy="7338668"/>
            <wp:effectExtent l="0" t="0" r="1905" b="0"/>
            <wp:docPr id="1535310362" name="圖片 2" descr="一張含有 文字, 螢幕擷取畫面, 數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10362" name="圖片 2" descr="一張含有 文字, 螢幕擷取畫面, 數字, 圖表 的圖片&#10;&#10;自動產生的描述"/>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35585" cy="7342925"/>
                    </a:xfrm>
                    <a:prstGeom prst="rect">
                      <a:avLst/>
                    </a:prstGeom>
                  </pic:spPr>
                </pic:pic>
              </a:graphicData>
            </a:graphic>
          </wp:inline>
        </w:drawing>
      </w:r>
    </w:p>
    <w:p w:rsidR="005A1F41" w:rsidRDefault="005A1F41">
      <w:pPr>
        <w:widowControl/>
        <w:ind w:left="0" w:firstLine="0"/>
        <w:rPr>
          <w:rFonts w:cstheme="minorHAnsi"/>
        </w:rPr>
      </w:pPr>
      <w:r>
        <w:rPr>
          <w:rFonts w:cstheme="minorHAnsi"/>
        </w:rPr>
        <w:br w:type="page"/>
      </w:r>
    </w:p>
    <w:p w:rsidR="005811F8" w:rsidRPr="00F02179" w:rsidRDefault="005811F8" w:rsidP="00D05632">
      <w:pPr>
        <w:rPr>
          <w:rFonts w:cstheme="minorHAnsi"/>
        </w:rPr>
      </w:pPr>
    </w:p>
    <w:p w:rsidR="00E94EBB" w:rsidRPr="00F02179" w:rsidRDefault="00E94EBB" w:rsidP="009F7363">
      <w:pPr>
        <w:pStyle w:val="af2"/>
        <w:numPr>
          <w:ilvl w:val="2"/>
          <w:numId w:val="1"/>
        </w:numPr>
        <w:ind w:leftChars="0"/>
        <w:outlineLvl w:val="2"/>
        <w:rPr>
          <w:rFonts w:eastAsia="微軟正黑體" w:cstheme="minorHAnsi"/>
        </w:rPr>
      </w:pPr>
      <w:bookmarkStart w:id="49" w:name="_Toc170379636"/>
      <w:r w:rsidRPr="00F02179">
        <w:rPr>
          <w:rFonts w:eastAsia="微軟正黑體" w:cstheme="minorHAnsi"/>
          <w:szCs w:val="24"/>
        </w:rPr>
        <w:t>批次上傳</w:t>
      </w:r>
      <w:r w:rsidRPr="00F02179">
        <w:rPr>
          <w:rFonts w:eastAsia="微軟正黑體" w:cstheme="minorHAnsi"/>
          <w:szCs w:val="24"/>
        </w:rPr>
        <w:t>/</w:t>
      </w:r>
      <w:r w:rsidRPr="00F02179">
        <w:rPr>
          <w:rFonts w:eastAsia="微軟正黑體" w:cstheme="minorHAnsi"/>
          <w:szCs w:val="24"/>
        </w:rPr>
        <w:t>多筆交易轉換核心交易之控制。</w:t>
      </w:r>
      <w:bookmarkEnd w:id="49"/>
    </w:p>
    <w:p w:rsidR="00E94EBB" w:rsidRPr="00F02179" w:rsidRDefault="00D71009" w:rsidP="00E94EBB">
      <w:pPr>
        <w:ind w:leftChars="350" w:left="1322" w:hanging="482"/>
        <w:rPr>
          <w:rFonts w:eastAsia="微軟正黑體" w:cstheme="minorHAnsi"/>
        </w:rPr>
      </w:pPr>
      <w:r w:rsidRPr="00F02179">
        <w:rPr>
          <w:rFonts w:eastAsia="微軟正黑體" w:cstheme="minorHAnsi"/>
        </w:rPr>
        <w:t>待新核心解決方案提出後再行討論需求範圍</w:t>
      </w:r>
      <w:r w:rsidR="00183DA4" w:rsidRPr="00F02179">
        <w:rPr>
          <w:rFonts w:eastAsia="微軟正黑體" w:cstheme="minorHAnsi"/>
        </w:rPr>
        <w:t>。</w:t>
      </w:r>
    </w:p>
    <w:p w:rsidR="00183DA4" w:rsidRPr="00F02179" w:rsidRDefault="00183DA4" w:rsidP="00E94EBB">
      <w:pPr>
        <w:ind w:leftChars="350" w:left="1322" w:hanging="482"/>
        <w:rPr>
          <w:rFonts w:eastAsia="微軟正黑體" w:cstheme="minorHAnsi"/>
        </w:rPr>
      </w:pPr>
    </w:p>
    <w:p w:rsidR="00D21427" w:rsidRPr="00F02179" w:rsidRDefault="00D21427" w:rsidP="009F7363">
      <w:pPr>
        <w:pStyle w:val="af2"/>
        <w:numPr>
          <w:ilvl w:val="2"/>
          <w:numId w:val="1"/>
        </w:numPr>
        <w:ind w:leftChars="0"/>
        <w:outlineLvl w:val="2"/>
        <w:rPr>
          <w:rFonts w:eastAsia="微軟正黑體" w:cstheme="minorHAnsi"/>
          <w:szCs w:val="24"/>
        </w:rPr>
      </w:pPr>
      <w:bookmarkStart w:id="50" w:name="_Toc170379637"/>
      <w:r w:rsidRPr="00F02179">
        <w:rPr>
          <w:rFonts w:eastAsia="微軟正黑體" w:cstheme="minorHAnsi"/>
          <w:szCs w:val="24"/>
        </w:rPr>
        <w:t>外匯活存央媒申報欄位</w:t>
      </w:r>
      <w:bookmarkEnd w:id="50"/>
    </w:p>
    <w:p w:rsidR="00FF698F" w:rsidRPr="00F02179" w:rsidRDefault="00FF698F" w:rsidP="00FF698F">
      <w:pPr>
        <w:ind w:leftChars="333" w:left="1279"/>
        <w:rPr>
          <w:rFonts w:eastAsia="微軟正黑體" w:cstheme="minorHAnsi"/>
          <w:szCs w:val="24"/>
        </w:rPr>
      </w:pPr>
      <w:r w:rsidRPr="00F02179">
        <w:rPr>
          <w:rFonts w:eastAsia="微軟正黑體" w:cstheme="minorHAnsi"/>
          <w:szCs w:val="24"/>
        </w:rPr>
        <w:t>外匯活存央媒申報欄位彙整功能已併入央媒中台，請參閱中台</w:t>
      </w:r>
      <w:r w:rsidRPr="00F02179">
        <w:rPr>
          <w:rFonts w:eastAsia="微軟正黑體" w:cstheme="minorHAnsi"/>
          <w:szCs w:val="24"/>
        </w:rPr>
        <w:t>BRD</w:t>
      </w:r>
      <w:r w:rsidRPr="00F02179">
        <w:rPr>
          <w:rFonts w:eastAsia="微軟正黑體" w:cstheme="minorHAnsi"/>
          <w:szCs w:val="24"/>
        </w:rPr>
        <w:t>「</w:t>
      </w:r>
      <w:r w:rsidRPr="00F02179">
        <w:rPr>
          <w:rFonts w:eastAsia="微軟正黑體" w:cstheme="minorHAnsi"/>
          <w:szCs w:val="24"/>
        </w:rPr>
        <w:t>SCSB-</w:t>
      </w:r>
    </w:p>
    <w:p w:rsidR="000449B2" w:rsidRPr="00F02179" w:rsidRDefault="00FF698F" w:rsidP="00FF698F">
      <w:pPr>
        <w:ind w:leftChars="333" w:left="1279"/>
        <w:rPr>
          <w:rFonts w:eastAsia="微軟正黑體" w:cstheme="minorHAnsi"/>
          <w:szCs w:val="24"/>
        </w:rPr>
      </w:pPr>
      <w:r w:rsidRPr="00F02179">
        <w:rPr>
          <w:rFonts w:eastAsia="微軟正黑體" w:cstheme="minorHAnsi"/>
          <w:szCs w:val="24"/>
        </w:rPr>
        <w:t>NCBS-MID-BRD-</w:t>
      </w:r>
      <w:r w:rsidRPr="00F02179">
        <w:rPr>
          <w:rFonts w:eastAsia="微軟正黑體" w:cstheme="minorHAnsi"/>
          <w:szCs w:val="24"/>
        </w:rPr>
        <w:t>央媒中台」，存款中台不處理。</w:t>
      </w:r>
    </w:p>
    <w:p w:rsidR="00183DA4" w:rsidRPr="00F02179" w:rsidRDefault="00183DA4" w:rsidP="00FF698F">
      <w:pPr>
        <w:ind w:leftChars="333" w:left="1279"/>
        <w:rPr>
          <w:rFonts w:eastAsia="微軟正黑體" w:cstheme="minorHAnsi"/>
          <w:color w:val="FF0000"/>
          <w:szCs w:val="24"/>
        </w:rPr>
      </w:pPr>
    </w:p>
    <w:p w:rsidR="00D21427" w:rsidRPr="00F02179" w:rsidRDefault="00D21427" w:rsidP="009F7363">
      <w:pPr>
        <w:pStyle w:val="af2"/>
        <w:numPr>
          <w:ilvl w:val="2"/>
          <w:numId w:val="1"/>
        </w:numPr>
        <w:ind w:leftChars="0"/>
        <w:outlineLvl w:val="2"/>
        <w:rPr>
          <w:rFonts w:eastAsia="微軟正黑體" w:cstheme="minorHAnsi"/>
          <w:szCs w:val="24"/>
        </w:rPr>
      </w:pPr>
      <w:bookmarkStart w:id="51" w:name="_Toc170379638"/>
      <w:r w:rsidRPr="00F02179">
        <w:rPr>
          <w:rFonts w:eastAsia="微軟正黑體" w:cstheme="minorHAnsi"/>
          <w:szCs w:val="24"/>
        </w:rPr>
        <w:t>外匯定存央媒申報欄位。</w:t>
      </w:r>
      <w:bookmarkEnd w:id="51"/>
    </w:p>
    <w:p w:rsidR="00FF698F" w:rsidRPr="00F02179" w:rsidRDefault="00FF698F" w:rsidP="00A615ED">
      <w:pPr>
        <w:ind w:leftChars="350" w:left="1322" w:hanging="482"/>
        <w:rPr>
          <w:rFonts w:eastAsia="微軟正黑體" w:cstheme="minorHAnsi"/>
          <w:szCs w:val="24"/>
        </w:rPr>
      </w:pPr>
      <w:r w:rsidRPr="00F02179">
        <w:rPr>
          <w:rFonts w:eastAsia="微軟正黑體" w:cstheme="minorHAnsi"/>
          <w:szCs w:val="24"/>
        </w:rPr>
        <w:t>外匯活存央媒申報欄位彙整功能已併入央媒中台，請參閱中台</w:t>
      </w:r>
      <w:r w:rsidRPr="00F02179">
        <w:rPr>
          <w:rFonts w:eastAsia="微軟正黑體" w:cstheme="minorHAnsi"/>
          <w:szCs w:val="24"/>
        </w:rPr>
        <w:t>BRD</w:t>
      </w:r>
      <w:r w:rsidRPr="00F02179">
        <w:rPr>
          <w:rFonts w:eastAsia="微軟正黑體" w:cstheme="minorHAnsi"/>
          <w:szCs w:val="24"/>
        </w:rPr>
        <w:t>「</w:t>
      </w:r>
      <w:r w:rsidRPr="00F02179">
        <w:rPr>
          <w:rFonts w:eastAsia="微軟正黑體" w:cstheme="minorHAnsi"/>
          <w:szCs w:val="24"/>
        </w:rPr>
        <w:t>SCSB</w:t>
      </w:r>
    </w:p>
    <w:p w:rsidR="00FF698F" w:rsidRPr="00F02179" w:rsidRDefault="00FF698F" w:rsidP="00A615ED">
      <w:pPr>
        <w:ind w:leftChars="350" w:left="1322" w:hanging="482"/>
        <w:rPr>
          <w:rFonts w:eastAsia="微軟正黑體" w:cstheme="minorHAnsi"/>
          <w:szCs w:val="24"/>
        </w:rPr>
      </w:pPr>
      <w:r w:rsidRPr="00F02179">
        <w:rPr>
          <w:rFonts w:eastAsia="微軟正黑體" w:cstheme="minorHAnsi"/>
          <w:szCs w:val="24"/>
        </w:rPr>
        <w:t>NCBS-MID-BRD-</w:t>
      </w:r>
      <w:r w:rsidRPr="00F02179">
        <w:rPr>
          <w:rFonts w:eastAsia="微軟正黑體" w:cstheme="minorHAnsi"/>
          <w:szCs w:val="24"/>
        </w:rPr>
        <w:t>央媒中台，存款中台不處理。</w:t>
      </w:r>
    </w:p>
    <w:p w:rsidR="00183DA4" w:rsidRPr="00F02179" w:rsidRDefault="00183DA4" w:rsidP="00A615ED">
      <w:pPr>
        <w:ind w:leftChars="350" w:left="1322" w:hanging="482"/>
        <w:rPr>
          <w:rFonts w:eastAsia="微軟正黑體" w:cstheme="minorHAnsi"/>
          <w:szCs w:val="24"/>
        </w:rPr>
      </w:pPr>
    </w:p>
    <w:p w:rsidR="00D21427" w:rsidRPr="00F02179" w:rsidRDefault="00D21427" w:rsidP="009F7363">
      <w:pPr>
        <w:pStyle w:val="af2"/>
        <w:numPr>
          <w:ilvl w:val="2"/>
          <w:numId w:val="1"/>
        </w:numPr>
        <w:ind w:leftChars="0"/>
        <w:outlineLvl w:val="2"/>
        <w:rPr>
          <w:rFonts w:eastAsia="微軟正黑體" w:cstheme="minorHAnsi"/>
          <w:szCs w:val="24"/>
        </w:rPr>
      </w:pPr>
      <w:bookmarkStart w:id="52" w:name="_Toc170379639"/>
      <w:r w:rsidRPr="00F02179">
        <w:rPr>
          <w:rFonts w:eastAsia="微軟正黑體" w:cstheme="minorHAnsi"/>
          <w:szCs w:val="24"/>
        </w:rPr>
        <w:t>外幣綜存央媒申報欄位。</w:t>
      </w:r>
      <w:bookmarkEnd w:id="52"/>
    </w:p>
    <w:p w:rsidR="00FF698F" w:rsidRPr="00F02179" w:rsidRDefault="00FF698F" w:rsidP="00FF698F">
      <w:pPr>
        <w:ind w:leftChars="333" w:left="1279"/>
        <w:rPr>
          <w:rFonts w:eastAsia="微軟正黑體" w:cstheme="minorHAnsi"/>
          <w:szCs w:val="24"/>
        </w:rPr>
      </w:pPr>
      <w:r w:rsidRPr="00F02179">
        <w:rPr>
          <w:rFonts w:eastAsia="微軟正黑體" w:cstheme="minorHAnsi"/>
          <w:szCs w:val="24"/>
        </w:rPr>
        <w:t>外匯活存央媒申報欄位彙整功能已併入央媒中台，請參閱中台</w:t>
      </w:r>
      <w:r w:rsidRPr="00F02179">
        <w:rPr>
          <w:rFonts w:eastAsia="微軟正黑體" w:cstheme="minorHAnsi"/>
          <w:szCs w:val="24"/>
        </w:rPr>
        <w:t>BRD</w:t>
      </w:r>
      <w:r w:rsidRPr="00F02179">
        <w:rPr>
          <w:rFonts w:eastAsia="微軟正黑體" w:cstheme="minorHAnsi"/>
          <w:szCs w:val="24"/>
        </w:rPr>
        <w:t>「</w:t>
      </w:r>
      <w:r w:rsidRPr="00F02179">
        <w:rPr>
          <w:rFonts w:eastAsia="微軟正黑體" w:cstheme="minorHAnsi"/>
          <w:szCs w:val="24"/>
        </w:rPr>
        <w:t>SCSB</w:t>
      </w:r>
    </w:p>
    <w:p w:rsidR="005A1F41" w:rsidRDefault="00FF698F" w:rsidP="00FF698F">
      <w:pPr>
        <w:ind w:leftChars="333" w:left="1279"/>
        <w:rPr>
          <w:rFonts w:eastAsia="微軟正黑體" w:cstheme="minorHAnsi"/>
          <w:szCs w:val="24"/>
        </w:rPr>
      </w:pPr>
      <w:r w:rsidRPr="00F02179">
        <w:rPr>
          <w:rFonts w:eastAsia="微軟正黑體" w:cstheme="minorHAnsi"/>
          <w:szCs w:val="24"/>
        </w:rPr>
        <w:t>NCBS-MID-BRD-</w:t>
      </w:r>
      <w:r w:rsidRPr="00F02179">
        <w:rPr>
          <w:rFonts w:eastAsia="微軟正黑體" w:cstheme="minorHAnsi"/>
          <w:szCs w:val="24"/>
        </w:rPr>
        <w:t>央媒中台，存款中台不處理。</w:t>
      </w:r>
    </w:p>
    <w:p w:rsidR="005A1F41" w:rsidRDefault="005A1F41">
      <w:pPr>
        <w:widowControl/>
        <w:ind w:left="0" w:firstLine="0"/>
        <w:rPr>
          <w:rFonts w:eastAsia="微軟正黑體" w:cstheme="minorHAnsi"/>
          <w:szCs w:val="24"/>
        </w:rPr>
      </w:pPr>
      <w:r>
        <w:rPr>
          <w:rFonts w:eastAsia="微軟正黑體" w:cstheme="minorHAnsi"/>
          <w:szCs w:val="24"/>
        </w:rPr>
        <w:br w:type="page"/>
      </w:r>
    </w:p>
    <w:p w:rsidR="005A1F41" w:rsidRDefault="005A1F41" w:rsidP="00FF698F">
      <w:pPr>
        <w:ind w:leftChars="333" w:left="1279"/>
        <w:rPr>
          <w:rFonts w:eastAsia="微軟正黑體" w:cstheme="minorHAnsi"/>
          <w:szCs w:val="24"/>
        </w:rPr>
      </w:pPr>
    </w:p>
    <w:p w:rsidR="006B2BB4" w:rsidRPr="00F02179" w:rsidRDefault="00D21427" w:rsidP="00D21427">
      <w:pPr>
        <w:pStyle w:val="af2"/>
        <w:numPr>
          <w:ilvl w:val="2"/>
          <w:numId w:val="1"/>
        </w:numPr>
        <w:ind w:leftChars="0"/>
        <w:outlineLvl w:val="2"/>
        <w:rPr>
          <w:rFonts w:eastAsia="微軟正黑體" w:cstheme="minorHAnsi"/>
        </w:rPr>
      </w:pPr>
      <w:bookmarkStart w:id="53" w:name="_Toc170379640"/>
      <w:r w:rsidRPr="00F02179">
        <w:rPr>
          <w:rFonts w:eastAsia="微軟正黑體" w:cstheme="minorHAnsi"/>
          <w:szCs w:val="24"/>
        </w:rPr>
        <w:t>濃縮交易</w:t>
      </w:r>
      <w:r w:rsidRPr="00F02179">
        <w:rPr>
          <w:rFonts w:eastAsia="微軟正黑體" w:cstheme="minorHAnsi"/>
          <w:szCs w:val="24"/>
        </w:rPr>
        <w:t>-</w:t>
      </w:r>
      <w:r w:rsidRPr="00F02179">
        <w:rPr>
          <w:rFonts w:eastAsia="微軟正黑體" w:cstheme="minorHAnsi"/>
          <w:szCs w:val="24"/>
        </w:rPr>
        <w:t>補摺檔及列印濃縮交易</w:t>
      </w:r>
      <w:bookmarkEnd w:id="53"/>
    </w:p>
    <w:p w:rsidR="005A1F41" w:rsidRDefault="00A45DB8" w:rsidP="005A1F41">
      <w:pPr>
        <w:ind w:left="0" w:firstLine="0"/>
        <w:rPr>
          <w:rFonts w:eastAsia="微軟正黑體" w:cstheme="minorHAnsi"/>
        </w:rPr>
      </w:pPr>
      <w:r w:rsidRPr="00F02179">
        <w:rPr>
          <w:rFonts w:eastAsia="微軟正黑體" w:cstheme="minorHAnsi"/>
          <w:noProof/>
        </w:rPr>
        <w:drawing>
          <wp:inline distT="0" distB="0" distL="0" distR="0">
            <wp:extent cx="5671185" cy="6327775"/>
            <wp:effectExtent l="0" t="0" r="5715" b="0"/>
            <wp:docPr id="1530889028" name="圖片 1" descr="一張含有 文字, 螢幕擷取畫面,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9028" name="圖片 1" descr="一張含有 文字, 螢幕擷取畫面, 圖表, 平行 的圖片&#10;&#10;自動產生的描述"/>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632777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9A25F8" w:rsidRPr="00F02179" w:rsidRDefault="009A25F8" w:rsidP="005A1F41">
      <w:pPr>
        <w:ind w:left="0" w:firstLine="0"/>
        <w:rPr>
          <w:rFonts w:eastAsia="微軟正黑體" w:cstheme="minorHAnsi"/>
        </w:rPr>
      </w:pPr>
    </w:p>
    <w:p w:rsidR="00904734" w:rsidRPr="00F02179" w:rsidRDefault="00EE7448" w:rsidP="004F3E43">
      <w:pPr>
        <w:ind w:left="0" w:firstLine="0"/>
        <w:outlineLvl w:val="2"/>
        <w:rPr>
          <w:rFonts w:eastAsia="微軟正黑體" w:cstheme="minorHAnsi"/>
        </w:rPr>
      </w:pPr>
      <w:bookmarkStart w:id="54" w:name="_Toc170379641"/>
      <w:r w:rsidRPr="00F02179">
        <w:rPr>
          <w:rFonts w:eastAsia="微軟正黑體" w:cstheme="minorHAnsi"/>
        </w:rPr>
        <w:t xml:space="preserve">2.2.26 </w:t>
      </w:r>
      <w:r w:rsidRPr="00F02179">
        <w:rPr>
          <w:rFonts w:eastAsia="微軟正黑體" w:cstheme="minorHAnsi"/>
        </w:rPr>
        <w:t>列印綜存臨時對帳單</w:t>
      </w:r>
      <w:bookmarkEnd w:id="54"/>
    </w:p>
    <w:p w:rsidR="005A1F41" w:rsidRDefault="00881DBE" w:rsidP="005A1F41">
      <w:pPr>
        <w:widowControl/>
        <w:ind w:left="0" w:firstLine="0"/>
        <w:rPr>
          <w:rFonts w:eastAsia="微軟正黑體" w:cstheme="minorHAnsi"/>
        </w:rPr>
      </w:pPr>
      <w:r w:rsidRPr="00F02179">
        <w:rPr>
          <w:rFonts w:cstheme="minorHAnsi"/>
          <w:noProof/>
        </w:rPr>
        <w:drawing>
          <wp:inline distT="0" distB="0" distL="0" distR="0">
            <wp:extent cx="5671185" cy="5407025"/>
            <wp:effectExtent l="0" t="0" r="5715" b="3175"/>
            <wp:docPr id="1288977171"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7171" name="圖片 1" descr="一張含有 圖表, 文字, 方案, 工程製圖 的圖片&#10;&#10;自動產生的描述"/>
                    <pic:cNvPicPr/>
                  </pic:nvPicPr>
                  <pic:blipFill>
                    <a:blip r:embed="rId46" cstate="print"/>
                    <a:stretch>
                      <a:fillRect/>
                    </a:stretch>
                  </pic:blipFill>
                  <pic:spPr>
                    <a:xfrm>
                      <a:off x="0" y="0"/>
                      <a:ext cx="5671185" cy="5407025"/>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904734" w:rsidRPr="00F02179" w:rsidRDefault="00904734" w:rsidP="005A1F41">
      <w:pPr>
        <w:widowControl/>
        <w:ind w:left="0" w:firstLine="0"/>
        <w:rPr>
          <w:rFonts w:eastAsia="微軟正黑體" w:cstheme="minorHAnsi"/>
        </w:rPr>
      </w:pPr>
    </w:p>
    <w:p w:rsidR="00CD1473" w:rsidRPr="00F02179" w:rsidRDefault="00CD1473" w:rsidP="00CD1473">
      <w:pPr>
        <w:widowControl/>
        <w:ind w:leftChars="-24" w:left="142" w:hanging="200"/>
        <w:outlineLvl w:val="2"/>
        <w:rPr>
          <w:rFonts w:eastAsia="微軟正黑體" w:cstheme="minorHAnsi"/>
        </w:rPr>
      </w:pPr>
      <w:bookmarkStart w:id="55" w:name="_Toc170379642"/>
      <w:r w:rsidRPr="00F02179">
        <w:rPr>
          <w:rFonts w:eastAsia="微軟正黑體" w:cstheme="minorHAnsi"/>
        </w:rPr>
        <w:t>2.2.27</w:t>
      </w:r>
      <w:r w:rsidRPr="00F02179">
        <w:rPr>
          <w:rFonts w:eastAsia="微軟正黑體" w:cstheme="minorHAnsi"/>
        </w:rPr>
        <w:t>外幣聯行息</w:t>
      </w:r>
      <w:r w:rsidRPr="00F02179">
        <w:rPr>
          <w:rFonts w:eastAsia="微軟正黑體" w:cstheme="minorHAnsi"/>
        </w:rPr>
        <w:t>(</w:t>
      </w:r>
      <w:r w:rsidRPr="00F02179">
        <w:rPr>
          <w:rFonts w:eastAsia="微軟正黑體" w:cstheme="minorHAnsi"/>
        </w:rPr>
        <w:t>定存息</w:t>
      </w:r>
      <w:r w:rsidRPr="00F02179">
        <w:rPr>
          <w:rFonts w:eastAsia="微軟正黑體" w:cstheme="minorHAnsi"/>
        </w:rPr>
        <w:t>)</w:t>
      </w:r>
      <w:r w:rsidRPr="00F02179">
        <w:rPr>
          <w:rFonts w:eastAsia="微軟正黑體" w:cstheme="minorHAnsi"/>
        </w:rPr>
        <w:t>補貼出帳流程</w:t>
      </w:r>
      <w:bookmarkEnd w:id="55"/>
    </w:p>
    <w:p w:rsidR="005A1F41" w:rsidRDefault="009A25F8" w:rsidP="00CD1473">
      <w:pPr>
        <w:widowControl/>
        <w:ind w:left="204" w:firstLine="0"/>
        <w:rPr>
          <w:rFonts w:eastAsia="微軟正黑體" w:cstheme="minorHAnsi"/>
        </w:rPr>
      </w:pPr>
      <w:r>
        <w:rPr>
          <w:noProof/>
        </w:rPr>
        <w:drawing>
          <wp:inline distT="0" distB="0" distL="0" distR="0">
            <wp:extent cx="5404701" cy="6907794"/>
            <wp:effectExtent l="0" t="0" r="5715" b="7620"/>
            <wp:docPr id="1525122495" name="圖片 1" descr="一張含有 文字, 圖表,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2495" name="圖片 1" descr="一張含有 文字, 圖表, 螢幕擷取畫面, 數字 的圖片&#10;&#10;自動產生的描述"/>
                    <pic:cNvPicPr/>
                  </pic:nvPicPr>
                  <pic:blipFill>
                    <a:blip r:embed="rId47"/>
                    <a:stretch>
                      <a:fillRect/>
                    </a:stretch>
                  </pic:blipFill>
                  <pic:spPr>
                    <a:xfrm>
                      <a:off x="0" y="0"/>
                      <a:ext cx="5409636" cy="6914102"/>
                    </a:xfrm>
                    <a:prstGeom prst="rect">
                      <a:avLst/>
                    </a:prstGeom>
                  </pic:spPr>
                </pic:pic>
              </a:graphicData>
            </a:graphic>
          </wp:inline>
        </w:drawing>
      </w:r>
    </w:p>
    <w:p w:rsidR="005A1F41" w:rsidRDefault="005A1F41">
      <w:pPr>
        <w:widowControl/>
        <w:ind w:left="0" w:firstLine="0"/>
        <w:rPr>
          <w:rFonts w:eastAsia="微軟正黑體" w:cstheme="minorHAnsi"/>
        </w:rPr>
      </w:pPr>
      <w:r>
        <w:rPr>
          <w:rFonts w:eastAsia="微軟正黑體" w:cstheme="minorHAnsi"/>
        </w:rPr>
        <w:br w:type="page"/>
      </w:r>
    </w:p>
    <w:p w:rsidR="009A25F8" w:rsidRDefault="009A25F8" w:rsidP="00CD1473">
      <w:pPr>
        <w:widowControl/>
        <w:ind w:left="204" w:firstLine="0"/>
        <w:rPr>
          <w:rFonts w:eastAsia="微軟正黑體" w:cstheme="minorHAnsi"/>
        </w:rPr>
      </w:pPr>
    </w:p>
    <w:p w:rsidR="00C27AED" w:rsidRPr="00F02179" w:rsidRDefault="00CD1473" w:rsidP="005A1F41">
      <w:pPr>
        <w:widowControl/>
        <w:outlineLvl w:val="2"/>
        <w:rPr>
          <w:rFonts w:eastAsia="微軟正黑體" w:cstheme="minorHAnsi"/>
        </w:rPr>
      </w:pPr>
      <w:bookmarkStart w:id="56" w:name="_Toc170379643"/>
      <w:r w:rsidRPr="00F02179">
        <w:rPr>
          <w:rFonts w:eastAsia="微軟正黑體" w:cstheme="minorHAnsi"/>
        </w:rPr>
        <w:t>2.2.28</w:t>
      </w:r>
      <w:r w:rsidRPr="00F02179">
        <w:rPr>
          <w:rFonts w:eastAsia="微軟正黑體" w:cstheme="minorHAnsi"/>
        </w:rPr>
        <w:t>留存印鑑卡</w:t>
      </w:r>
      <w:bookmarkEnd w:id="56"/>
    </w:p>
    <w:p w:rsidR="00CD1473" w:rsidRPr="00F02179" w:rsidRDefault="008E39B5" w:rsidP="00C11E83">
      <w:pPr>
        <w:widowControl/>
        <w:rPr>
          <w:rFonts w:eastAsia="微軟正黑體" w:cstheme="minorHAnsi"/>
        </w:rPr>
      </w:pPr>
      <w:r w:rsidRPr="00F02179">
        <w:rPr>
          <w:rFonts w:cstheme="minorHAnsi"/>
          <w:noProof/>
        </w:rPr>
        <w:drawing>
          <wp:inline distT="0" distB="0" distL="0" distR="0">
            <wp:extent cx="5760720" cy="4841107"/>
            <wp:effectExtent l="0" t="0" r="0" b="0"/>
            <wp:docPr id="521091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91290" name="圖片 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841107"/>
                    </a:xfrm>
                    <a:prstGeom prst="rect">
                      <a:avLst/>
                    </a:prstGeom>
                  </pic:spPr>
                </pic:pic>
              </a:graphicData>
            </a:graphic>
          </wp:inline>
        </w:drawing>
      </w:r>
    </w:p>
    <w:p w:rsidR="008116B1" w:rsidRPr="00F02179" w:rsidRDefault="008116B1">
      <w:pPr>
        <w:widowControl/>
        <w:ind w:left="0" w:firstLine="0"/>
        <w:rPr>
          <w:rFonts w:eastAsia="微軟正黑體" w:cstheme="minorHAnsi"/>
        </w:rPr>
      </w:pPr>
      <w:r w:rsidRPr="00F02179">
        <w:rPr>
          <w:rFonts w:eastAsia="微軟正黑體" w:cstheme="minorHAnsi"/>
        </w:rPr>
        <w:br w:type="page"/>
      </w:r>
    </w:p>
    <w:p w:rsidR="00F24AE8" w:rsidRPr="00F02179" w:rsidRDefault="00F24AE8">
      <w:pPr>
        <w:outlineLvl w:val="2"/>
        <w:rPr>
          <w:rFonts w:eastAsia="微軟正黑體" w:cstheme="minorHAnsi"/>
        </w:rPr>
      </w:pPr>
      <w:bookmarkStart w:id="57" w:name="_Toc170379644"/>
      <w:r w:rsidRPr="00F02179">
        <w:rPr>
          <w:rFonts w:cstheme="minorHAnsi"/>
        </w:rPr>
        <w:lastRenderedPageBreak/>
        <w:t xml:space="preserve">2.2.29 </w:t>
      </w:r>
      <w:r w:rsidRPr="00F02179">
        <w:rPr>
          <w:rFonts w:eastAsia="微軟正黑體" w:cstheme="minorHAnsi"/>
        </w:rPr>
        <w:t>去年媒體申報所得資料維護</w:t>
      </w:r>
      <w:r w:rsidRPr="00F02179">
        <w:rPr>
          <w:rFonts w:eastAsia="微軟正黑體" w:cstheme="minorHAnsi"/>
        </w:rPr>
        <w:t>(1016)</w:t>
      </w:r>
      <w:bookmarkEnd w:id="57"/>
    </w:p>
    <w:p w:rsidR="005A1F41" w:rsidRDefault="00F9321F" w:rsidP="00F9321F">
      <w:pPr>
        <w:rPr>
          <w:rFonts w:cstheme="minorHAnsi"/>
        </w:rPr>
      </w:pPr>
      <w:r w:rsidRPr="00F02179">
        <w:rPr>
          <w:rFonts w:cstheme="minorHAnsi"/>
          <w:noProof/>
        </w:rPr>
        <w:drawing>
          <wp:inline distT="0" distB="0" distL="0" distR="0">
            <wp:extent cx="5760720" cy="5375275"/>
            <wp:effectExtent l="0" t="0" r="0" b="0"/>
            <wp:docPr id="1838513711"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3711" name="圖片 1" descr="一張含有 圖表, 文字, 方案, 工程製圖 的圖片&#10;&#10;自動產生的描述"/>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5375275"/>
                    </a:xfrm>
                    <a:prstGeom prst="rect">
                      <a:avLst/>
                    </a:prstGeom>
                  </pic:spPr>
                </pic:pic>
              </a:graphicData>
            </a:graphic>
          </wp:inline>
        </w:drawing>
      </w:r>
    </w:p>
    <w:p w:rsidR="005A1F41" w:rsidRDefault="005A1F41">
      <w:pPr>
        <w:widowControl/>
        <w:ind w:left="0" w:firstLine="0"/>
        <w:rPr>
          <w:rFonts w:cstheme="minorHAnsi"/>
        </w:rPr>
      </w:pPr>
      <w:r>
        <w:rPr>
          <w:rFonts w:cstheme="minorHAnsi"/>
        </w:rPr>
        <w:br w:type="page"/>
      </w:r>
    </w:p>
    <w:p w:rsidR="00F9321F" w:rsidRPr="00F02179" w:rsidRDefault="00F9321F" w:rsidP="00F9321F">
      <w:pPr>
        <w:rPr>
          <w:rFonts w:cstheme="minorHAnsi"/>
        </w:rPr>
      </w:pPr>
    </w:p>
    <w:p w:rsidR="00E033BF" w:rsidRPr="00F02179" w:rsidRDefault="00C610C9" w:rsidP="00E033BF">
      <w:pPr>
        <w:pStyle w:val="10"/>
        <w:ind w:left="1134"/>
        <w:rPr>
          <w:rFonts w:asciiTheme="minorHAnsi" w:hAnsiTheme="minorHAnsi" w:cstheme="minorHAnsi"/>
        </w:rPr>
      </w:pPr>
      <w:bookmarkStart w:id="58" w:name="_Toc170379645"/>
      <w:r w:rsidRPr="00F02179">
        <w:rPr>
          <w:rFonts w:asciiTheme="minorHAnsi" w:hAnsiTheme="minorHAnsi" w:cstheme="minorHAnsi"/>
        </w:rPr>
        <w:t>需求說明</w:t>
      </w:r>
      <w:r w:rsidRPr="00F02179">
        <w:rPr>
          <w:rFonts w:asciiTheme="minorHAnsi" w:hAnsiTheme="minorHAnsi" w:cstheme="minorHAnsi"/>
        </w:rPr>
        <w:t xml:space="preserve"> Function Description</w:t>
      </w:r>
      <w:bookmarkEnd w:id="35"/>
      <w:bookmarkEnd w:id="36"/>
      <w:bookmarkEnd w:id="58"/>
    </w:p>
    <w:p w:rsidR="00FE43AC" w:rsidRPr="00F02179" w:rsidRDefault="004D5CFE" w:rsidP="00FE43AC">
      <w:pPr>
        <w:ind w:left="0" w:firstLine="0"/>
        <w:outlineLvl w:val="2"/>
        <w:rPr>
          <w:rFonts w:eastAsia="微軟正黑體" w:cstheme="minorHAnsi"/>
        </w:rPr>
      </w:pPr>
      <w:bookmarkStart w:id="59" w:name="_Toc170379646"/>
      <w:r w:rsidRPr="00F02179">
        <w:rPr>
          <w:rFonts w:eastAsia="微軟正黑體" w:cstheme="minorHAnsi"/>
        </w:rPr>
        <w:t xml:space="preserve">2.3.9 </w:t>
      </w:r>
      <w:r w:rsidR="008103F6" w:rsidRPr="00F02179">
        <w:rPr>
          <w:rFonts w:eastAsia="微軟正黑體" w:cstheme="minorHAnsi"/>
        </w:rPr>
        <w:t>查詢台外幣歸戶</w:t>
      </w:r>
      <w:r w:rsidR="008103F6" w:rsidRPr="00F02179">
        <w:rPr>
          <w:rFonts w:eastAsia="微軟正黑體" w:cstheme="minorHAnsi"/>
        </w:rPr>
        <w:t>/</w:t>
      </w:r>
      <w:r w:rsidR="008103F6" w:rsidRPr="00F02179">
        <w:rPr>
          <w:rFonts w:eastAsia="微軟正黑體" w:cstheme="minorHAnsi"/>
        </w:rPr>
        <w:t>帳務</w:t>
      </w:r>
      <w:r w:rsidR="008103F6" w:rsidRPr="00F02179">
        <w:rPr>
          <w:rFonts w:eastAsia="微軟正黑體" w:cstheme="minorHAnsi"/>
        </w:rPr>
        <w:t>/</w:t>
      </w:r>
      <w:r w:rsidR="008103F6" w:rsidRPr="00F02179">
        <w:rPr>
          <w:rFonts w:eastAsia="微軟正黑體" w:cstheme="minorHAnsi"/>
        </w:rPr>
        <w:t>基本資</w:t>
      </w:r>
      <w:r w:rsidR="002B5AC6" w:rsidRPr="00F02179">
        <w:rPr>
          <w:rFonts w:eastAsia="微軟正黑體" w:cstheme="minorHAnsi"/>
        </w:rPr>
        <w:t>料</w:t>
      </w:r>
      <w:bookmarkEnd w:id="59"/>
    </w:p>
    <w:p w:rsidR="00AE65C9" w:rsidRPr="00F02179" w:rsidRDefault="00AE65C9" w:rsidP="00AE65C9">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2.3.9.1 </w:t>
      </w:r>
      <w:r w:rsidR="00F92C1E" w:rsidRPr="00F02179">
        <w:rPr>
          <w:rFonts w:eastAsia="微軟正黑體" w:cstheme="minorHAnsi"/>
          <w:bCs/>
          <w:iCs/>
          <w:kern w:val="0"/>
          <w:szCs w:val="20"/>
        </w:rPr>
        <w:t>功能</w:t>
      </w:r>
      <w:r w:rsidR="00F92C1E" w:rsidRPr="00F02179">
        <w:rPr>
          <w:rFonts w:eastAsia="微軟正黑體" w:cstheme="minorHAnsi"/>
          <w:bCs/>
          <w:iCs/>
          <w:kern w:val="0"/>
          <w:szCs w:val="20"/>
        </w:rPr>
        <w:t>/</w:t>
      </w:r>
      <w:r w:rsidR="00F92C1E" w:rsidRPr="00F02179">
        <w:rPr>
          <w:rFonts w:eastAsia="微軟正黑體" w:cstheme="minorHAnsi"/>
          <w:bCs/>
          <w:iCs/>
          <w:kern w:val="0"/>
          <w:szCs w:val="20"/>
        </w:rPr>
        <w:t>需求</w:t>
      </w:r>
      <w:r w:rsidR="00F92C1E" w:rsidRPr="00F02179">
        <w:rPr>
          <w:rFonts w:eastAsia="微軟正黑體" w:cstheme="minorHAnsi"/>
          <w:bCs/>
          <w:iCs/>
          <w:kern w:val="0"/>
          <w:szCs w:val="20"/>
        </w:rPr>
        <w:t xml:space="preserve"> Function/Requirement</w:t>
      </w:r>
    </w:p>
    <w:p w:rsidR="008E79AE" w:rsidRPr="00F02179" w:rsidRDefault="008E79AE" w:rsidP="008E79AE">
      <w:pPr>
        <w:pStyle w:val="a2"/>
        <w:spacing w:before="48"/>
        <w:ind w:leftChars="2" w:left="459"/>
        <w:rPr>
          <w:rFonts w:asciiTheme="minorHAnsi" w:eastAsia="微軟正黑體" w:hAnsiTheme="minorHAnsi" w:cstheme="minorHAnsi"/>
        </w:rPr>
      </w:pPr>
      <w:r w:rsidRPr="00F02179">
        <w:rPr>
          <w:rFonts w:asciiTheme="minorHAnsi" w:eastAsia="微軟正黑體" w:hAnsiTheme="minorHAnsi" w:cstheme="minorHAnsi"/>
        </w:rPr>
        <w:t>全行歸戶查詢</w:t>
      </w:r>
      <w:r w:rsidRPr="00F02179">
        <w:rPr>
          <w:rFonts w:asciiTheme="minorHAnsi" w:eastAsia="微軟正黑體" w:hAnsiTheme="minorHAnsi" w:cstheme="minorHAnsi"/>
        </w:rPr>
        <w:t>(3515)</w:t>
      </w:r>
      <w:r w:rsidRPr="00F02179">
        <w:rPr>
          <w:rFonts w:asciiTheme="minorHAnsi" w:eastAsia="微軟正黑體" w:hAnsiTheme="minorHAnsi" w:cstheme="minorHAnsi"/>
        </w:rPr>
        <w:t>：</w:t>
      </w:r>
    </w:p>
    <w:p w:rsidR="00852E17" w:rsidRPr="00F02179" w:rsidRDefault="00852E17" w:rsidP="00852E17">
      <w:pPr>
        <w:rPr>
          <w:rFonts w:eastAsia="微軟正黑體" w:cstheme="minorHAnsi"/>
        </w:rPr>
      </w:pPr>
      <w:r w:rsidRPr="00F02179">
        <w:rPr>
          <w:rFonts w:eastAsia="微軟正黑體" w:cstheme="minorHAnsi"/>
        </w:rPr>
        <w:t>全行歸戶查已併入高頻查詢，請參閱中台</w:t>
      </w:r>
      <w:r w:rsidRPr="00F02179">
        <w:rPr>
          <w:rFonts w:eastAsia="微軟正黑體" w:cstheme="minorHAnsi"/>
        </w:rPr>
        <w:t>BRD</w:t>
      </w:r>
      <w:r w:rsidRPr="00F02179">
        <w:rPr>
          <w:rFonts w:eastAsia="微軟正黑體" w:cstheme="minorHAnsi"/>
        </w:rPr>
        <w:t>「</w:t>
      </w:r>
      <w:r w:rsidRPr="00F02179">
        <w:rPr>
          <w:rFonts w:eastAsia="微軟正黑體" w:cstheme="minorHAnsi"/>
        </w:rPr>
        <w:t>SCSB-NCBS-MID-BRD-</w:t>
      </w:r>
      <w:r w:rsidRPr="00F02179">
        <w:rPr>
          <w:rFonts w:eastAsia="微軟正黑體" w:cstheme="minorHAnsi"/>
        </w:rPr>
        <w:t>高頻查詢</w:t>
      </w:r>
    </w:p>
    <w:p w:rsidR="000E3C9D" w:rsidRPr="00F02179" w:rsidRDefault="00636E9B" w:rsidP="004F3E43">
      <w:pPr>
        <w:rPr>
          <w:rFonts w:eastAsia="微軟正黑體" w:cstheme="minorHAnsi"/>
        </w:rPr>
      </w:pPr>
      <w:r w:rsidRPr="00F02179">
        <w:rPr>
          <w:rFonts w:eastAsia="微軟正黑體" w:cstheme="minorHAnsi"/>
        </w:rPr>
        <w:t>-</w:t>
      </w:r>
      <w:r w:rsidRPr="00F02179">
        <w:rPr>
          <w:rFonts w:eastAsia="微軟正黑體" w:cstheme="minorHAnsi"/>
        </w:rPr>
        <w:t>客戶資訊</w:t>
      </w:r>
      <w:r w:rsidR="00852E17" w:rsidRPr="00F02179">
        <w:rPr>
          <w:rFonts w:eastAsia="微軟正黑體" w:cstheme="minorHAnsi"/>
        </w:rPr>
        <w:t>」，存款中台不處理。</w:t>
      </w:r>
    </w:p>
    <w:p w:rsidR="00A450AD" w:rsidRPr="00F02179" w:rsidRDefault="00B443B9" w:rsidP="000E22BD">
      <w:pPr>
        <w:pStyle w:val="a2"/>
        <w:spacing w:before="48"/>
        <w:ind w:leftChars="2" w:left="459"/>
        <w:rPr>
          <w:rFonts w:asciiTheme="minorHAnsi" w:eastAsia="微軟正黑體" w:hAnsiTheme="minorHAnsi" w:cstheme="minorHAnsi"/>
        </w:rPr>
      </w:pPr>
      <w:r w:rsidRPr="00F02179">
        <w:rPr>
          <w:rFonts w:asciiTheme="minorHAnsi" w:eastAsia="微軟正黑體" w:hAnsiTheme="minorHAnsi" w:cstheme="minorHAnsi"/>
        </w:rPr>
        <w:t>台外幣帳戶餘額查詢</w:t>
      </w:r>
      <w:r w:rsidRPr="00F02179">
        <w:rPr>
          <w:rFonts w:asciiTheme="minorHAnsi" w:eastAsia="微軟正黑體" w:hAnsiTheme="minorHAnsi" w:cstheme="minorHAnsi"/>
        </w:rPr>
        <w:t>(1009</w:t>
      </w:r>
      <w:r w:rsidR="00CF213F" w:rsidRPr="00F02179">
        <w:rPr>
          <w:rFonts w:asciiTheme="minorHAnsi" w:eastAsia="微軟正黑體" w:hAnsiTheme="minorHAnsi" w:cstheme="minorHAnsi"/>
        </w:rPr>
        <w:t>/NC17</w:t>
      </w:r>
      <w:r w:rsidRPr="00F02179">
        <w:rPr>
          <w:rFonts w:asciiTheme="minorHAnsi" w:eastAsia="微軟正黑體" w:hAnsiTheme="minorHAnsi" w:cstheme="minorHAnsi"/>
        </w:rPr>
        <w:t>)</w:t>
      </w:r>
      <w:r w:rsidRPr="00F02179">
        <w:rPr>
          <w:rFonts w:asciiTheme="minorHAnsi" w:eastAsia="微軟正黑體" w:hAnsiTheme="minorHAnsi" w:cstheme="minorHAnsi"/>
        </w:rPr>
        <w:t>：</w:t>
      </w:r>
      <w:r w:rsidR="008E79AE" w:rsidRPr="00F02179">
        <w:rPr>
          <w:rFonts w:asciiTheme="minorHAnsi" w:eastAsia="微軟正黑體" w:hAnsiTheme="minorHAnsi" w:cstheme="minorHAnsi"/>
        </w:rPr>
        <w:t>使用者至分行系統執行「台</w:t>
      </w:r>
      <w:r w:rsidR="006161D0" w:rsidRPr="00F02179">
        <w:rPr>
          <w:rFonts w:asciiTheme="minorHAnsi" w:eastAsia="微軟正黑體" w:hAnsiTheme="minorHAnsi" w:cstheme="minorHAnsi"/>
        </w:rPr>
        <w:t>外</w:t>
      </w:r>
      <w:r w:rsidR="008E79AE" w:rsidRPr="00F02179">
        <w:rPr>
          <w:rFonts w:asciiTheme="minorHAnsi" w:eastAsia="微軟正黑體" w:hAnsiTheme="minorHAnsi" w:cstheme="minorHAnsi"/>
        </w:rPr>
        <w:t>幣帳戶餘額查詢」輸入帳號</w:t>
      </w:r>
      <w:r w:rsidR="006161D0" w:rsidRPr="00F02179">
        <w:rPr>
          <w:rFonts w:asciiTheme="minorHAnsi" w:eastAsia="微軟正黑體" w:hAnsiTheme="minorHAnsi" w:cstheme="minorHAnsi"/>
        </w:rPr>
        <w:t>、幣別</w:t>
      </w:r>
      <w:r w:rsidR="008E79AE" w:rsidRPr="00F02179">
        <w:rPr>
          <w:rFonts w:asciiTheme="minorHAnsi" w:eastAsia="微軟正黑體" w:hAnsiTheme="minorHAnsi" w:cstheme="minorHAnsi"/>
        </w:rPr>
        <w:t>及查詢理由，查詢該帳號餘額資料，查詢帳號範圍包含台外幣活存、台幣支存、存放同業及同業存款。</w:t>
      </w:r>
      <w:r w:rsidR="00A450AD" w:rsidRPr="00F02179">
        <w:rPr>
          <w:rFonts w:asciiTheme="minorHAnsi" w:eastAsia="微軟正黑體" w:hAnsiTheme="minorHAnsi" w:cstheme="minorHAnsi"/>
        </w:rPr>
        <w:t>台外幣活存、台幣支存、存放同業及同業存款資料來源為新核心。託收票資料來源為票據集中系統。</w:t>
      </w:r>
    </w:p>
    <w:p w:rsidR="008E79AE" w:rsidRPr="00F02179" w:rsidRDefault="008E79AE">
      <w:pPr>
        <w:pStyle w:val="a5"/>
        <w:numPr>
          <w:ilvl w:val="5"/>
          <w:numId w:val="55"/>
        </w:numPr>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存款中台檢核客戶主檔、帳戶狀態，檢查邏輯如下：</w:t>
      </w:r>
    </w:p>
    <w:p w:rsidR="008E79AE" w:rsidRPr="00F02179" w:rsidRDefault="008E79AE">
      <w:pPr>
        <w:pStyle w:val="a5"/>
        <w:numPr>
          <w:ilvl w:val="4"/>
          <w:numId w:val="56"/>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存款種類屬於行員儲蓄存款，查詢櫃員非</w:t>
      </w:r>
      <w:r w:rsidRPr="00F02179">
        <w:rPr>
          <w:rFonts w:asciiTheme="minorHAnsi" w:eastAsia="微軟正黑體" w:hAnsiTheme="minorHAnsi" w:cstheme="minorHAnsi"/>
        </w:rPr>
        <w:t>HR</w:t>
      </w:r>
      <w:r w:rsidRPr="00F02179">
        <w:rPr>
          <w:rFonts w:asciiTheme="minorHAnsi" w:eastAsia="微軟正黑體" w:hAnsiTheme="minorHAnsi" w:cstheme="minorHAnsi"/>
        </w:rPr>
        <w:t>部門，回覆錯誤訊息「行員儲蓄存款僅</w:t>
      </w:r>
      <w:r w:rsidRPr="00F02179">
        <w:rPr>
          <w:rFonts w:asciiTheme="minorHAnsi" w:eastAsia="微軟正黑體" w:hAnsiTheme="minorHAnsi" w:cstheme="minorHAnsi"/>
        </w:rPr>
        <w:t>HR</w:t>
      </w:r>
      <w:r w:rsidRPr="00F02179">
        <w:rPr>
          <w:rFonts w:asciiTheme="minorHAnsi" w:eastAsia="微軟正黑體" w:hAnsiTheme="minorHAnsi" w:cstheme="minorHAnsi"/>
        </w:rPr>
        <w:t>部分可查詢」，結束交易。</w:t>
      </w:r>
    </w:p>
    <w:p w:rsidR="001D734E" w:rsidRPr="00F02179" w:rsidRDefault="008E79AE" w:rsidP="000F50BB">
      <w:pPr>
        <w:pStyle w:val="a5"/>
        <w:numPr>
          <w:ilvl w:val="4"/>
          <w:numId w:val="56"/>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客戶資料申請刪除時，回覆錯誤訊息「該客戶已申請個資刪除」，結束交易。</w:t>
      </w:r>
    </w:p>
    <w:p w:rsidR="001D734E" w:rsidRPr="00F02179" w:rsidRDefault="001D734E">
      <w:pPr>
        <w:pStyle w:val="a5"/>
        <w:numPr>
          <w:ilvl w:val="4"/>
          <w:numId w:val="56"/>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檢核顯示帳號若有申請於餘額遮蔽之帳號，</w:t>
      </w:r>
      <w:r w:rsidR="00DE0722" w:rsidRPr="00F02179">
        <w:rPr>
          <w:rFonts w:asciiTheme="minorHAnsi" w:eastAsia="微軟正黑體" w:hAnsiTheme="minorHAnsi" w:cstheme="minorHAnsi"/>
        </w:rPr>
        <w:t>進行餘額遮蔽處理</w:t>
      </w:r>
      <w:r w:rsidRPr="00F02179">
        <w:rPr>
          <w:rFonts w:asciiTheme="minorHAnsi" w:eastAsia="微軟正黑體" w:hAnsiTheme="minorHAnsi" w:cstheme="minorHAnsi"/>
        </w:rPr>
        <w:t>餘額以</w:t>
      </w:r>
      <w:r w:rsidRPr="00F02179">
        <w:rPr>
          <w:rFonts w:asciiTheme="minorHAnsi" w:eastAsia="微軟正黑體" w:hAnsiTheme="minorHAnsi" w:cstheme="minorHAnsi"/>
        </w:rPr>
        <w:t>"*******"</w:t>
      </w:r>
      <w:r w:rsidRPr="00F02179">
        <w:rPr>
          <w:rFonts w:asciiTheme="minorHAnsi" w:eastAsia="微軟正黑體" w:hAnsiTheme="minorHAnsi" w:cstheme="minorHAnsi"/>
        </w:rPr>
        <w:t>表示。</w:t>
      </w:r>
    </w:p>
    <w:p w:rsidR="008E79AE" w:rsidRPr="00F02179" w:rsidRDefault="008E79AE">
      <w:pPr>
        <w:pStyle w:val="a5"/>
        <w:numPr>
          <w:ilvl w:val="5"/>
          <w:numId w:val="55"/>
        </w:numPr>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查詢成功後需紀錄該筆查詢資訊。</w:t>
      </w:r>
    </w:p>
    <w:p w:rsidR="00B443B9" w:rsidRPr="00F02179" w:rsidRDefault="00603B25">
      <w:pPr>
        <w:pStyle w:val="a5"/>
        <w:numPr>
          <w:ilvl w:val="5"/>
          <w:numId w:val="55"/>
        </w:numPr>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除分行系統外，</w:t>
      </w:r>
      <w:r w:rsidR="00B443B9" w:rsidRPr="00F02179">
        <w:rPr>
          <w:rFonts w:asciiTheme="minorHAnsi" w:eastAsia="微軟正黑體" w:hAnsiTheme="minorHAnsi" w:cstheme="minorHAnsi"/>
        </w:rPr>
        <w:t>此</w:t>
      </w:r>
      <w:r w:rsidR="00B443B9" w:rsidRPr="00F02179">
        <w:rPr>
          <w:rFonts w:asciiTheme="minorHAnsi" w:eastAsia="微軟正黑體" w:hAnsiTheme="minorHAnsi" w:cstheme="minorHAnsi"/>
        </w:rPr>
        <w:t>API</w:t>
      </w:r>
      <w:r w:rsidR="00B443B9" w:rsidRPr="00F02179">
        <w:rPr>
          <w:rFonts w:asciiTheme="minorHAnsi" w:eastAsia="微軟正黑體" w:hAnsiTheme="minorHAnsi" w:cstheme="minorHAnsi"/>
        </w:rPr>
        <w:t>亦可提供其他外圍系統進行查詢。</w:t>
      </w:r>
    </w:p>
    <w:p w:rsidR="008E79AE" w:rsidRPr="00F02179" w:rsidRDefault="008E79AE" w:rsidP="008E79AE">
      <w:pPr>
        <w:pStyle w:val="a2"/>
        <w:spacing w:before="48"/>
        <w:ind w:leftChars="2" w:left="459"/>
        <w:rPr>
          <w:rFonts w:asciiTheme="minorHAnsi" w:eastAsia="微軟正黑體" w:hAnsiTheme="minorHAnsi" w:cstheme="minorHAnsi"/>
        </w:rPr>
      </w:pPr>
      <w:r w:rsidRPr="00F02179">
        <w:rPr>
          <w:rFonts w:asciiTheme="minorHAnsi" w:eastAsia="微軟正黑體" w:hAnsiTheme="minorHAnsi" w:cstheme="minorHAnsi"/>
        </w:rPr>
        <w:t>客戶整合資料查詢</w:t>
      </w:r>
      <w:r w:rsidRPr="00F02179">
        <w:rPr>
          <w:rFonts w:asciiTheme="minorHAnsi" w:eastAsia="微軟正黑體" w:hAnsiTheme="minorHAnsi" w:cstheme="minorHAnsi"/>
        </w:rPr>
        <w:t>(3702)</w:t>
      </w:r>
    </w:p>
    <w:p w:rsidR="008E79AE" w:rsidRPr="00F02179" w:rsidRDefault="008E79AE" w:rsidP="008E79AE">
      <w:pPr>
        <w:rPr>
          <w:rFonts w:eastAsia="微軟正黑體" w:cstheme="minorHAnsi"/>
        </w:rPr>
      </w:pPr>
      <w:r w:rsidRPr="00F02179">
        <w:rPr>
          <w:rFonts w:eastAsia="微軟正黑體" w:cstheme="minorHAnsi"/>
        </w:rPr>
        <w:t>使用者至分行系統執行「客戶整合資料查詢」輸入客戶統一編號勾選需要</w:t>
      </w:r>
    </w:p>
    <w:p w:rsidR="008E79AE" w:rsidRPr="00F02179" w:rsidRDefault="008E79AE" w:rsidP="008E79AE">
      <w:pPr>
        <w:rPr>
          <w:rFonts w:eastAsia="微軟正黑體" w:cstheme="minorHAnsi"/>
        </w:rPr>
      </w:pPr>
      <w:r w:rsidRPr="00F02179">
        <w:rPr>
          <w:rFonts w:eastAsia="微軟正黑體" w:cstheme="minorHAnsi"/>
        </w:rPr>
        <w:t>查詢的客戶整合資訊，依據查詢輸入條件使用頁籤展開查詢結果，除信用卡資料為上</w:t>
      </w:r>
    </w:p>
    <w:p w:rsidR="008E79AE" w:rsidRPr="00F02179" w:rsidRDefault="008E79AE" w:rsidP="008E79AE">
      <w:pPr>
        <w:rPr>
          <w:rFonts w:eastAsia="微軟正黑體" w:cstheme="minorHAnsi"/>
        </w:rPr>
      </w:pPr>
      <w:r w:rsidRPr="00F02179">
        <w:rPr>
          <w:rFonts w:eastAsia="微軟正黑體" w:cstheme="minorHAnsi"/>
        </w:rPr>
        <w:t>一次出帳日及月實績資料為上個月資料，其餘查詢資料範圍為前一營業日。</w:t>
      </w:r>
    </w:p>
    <w:p w:rsidR="008E79AE" w:rsidRPr="00F02179" w:rsidRDefault="008E79AE" w:rsidP="008E79AE">
      <w:pPr>
        <w:pStyle w:val="a5"/>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客戶整合資訊共計十二項，內容如下：</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特別訊息資訊</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存款資料：查詢該客戶存款資料</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放款資料：查詢該客戶放款資料</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擔任保證人資料：查詢客戶擔任其他授信戶的保證人資料</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額度資料：查詢客戶與本行訂定的授信額度資料</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託收票據資料：查詢提送中及庫存票據總數</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lastRenderedPageBreak/>
        <w:t>信用卡資料：查詢客戶持有信用卡明細</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票債券交易資料：查詢客戶持有票債券庫存明細</w:t>
      </w:r>
    </w:p>
    <w:p w:rsidR="008E79AE" w:rsidRPr="00F02179" w:rsidRDefault="008E79AE">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擔任公司負責人資料：查詢客戶擔任那些公司的負責人</w:t>
      </w:r>
    </w:p>
    <w:p w:rsidR="00905EC9" w:rsidRPr="00F02179" w:rsidRDefault="00905EC9">
      <w:pPr>
        <w:pStyle w:val="a5"/>
        <w:numPr>
          <w:ilvl w:val="4"/>
          <w:numId w:val="5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OBU</w:t>
      </w:r>
      <w:r w:rsidRPr="00F02179">
        <w:rPr>
          <w:rFonts w:asciiTheme="minorHAnsi" w:eastAsia="微軟正黑體" w:hAnsiTheme="minorHAnsi" w:cstheme="minorHAnsi"/>
        </w:rPr>
        <w:t>歸戶查詢：使用客戶代表編號查詢該客戶代表編號下所有</w:t>
      </w:r>
      <w:r w:rsidRPr="00F02179">
        <w:rPr>
          <w:rFonts w:asciiTheme="minorHAnsi" w:eastAsia="微軟正黑體" w:hAnsiTheme="minorHAnsi" w:cstheme="minorHAnsi"/>
        </w:rPr>
        <w:t>OBU</w:t>
      </w:r>
      <w:r w:rsidRPr="00F02179">
        <w:rPr>
          <w:rFonts w:asciiTheme="minorHAnsi" w:eastAsia="微軟正黑體" w:hAnsiTheme="minorHAnsi" w:cstheme="minorHAnsi"/>
        </w:rPr>
        <w:t>客戶</w:t>
      </w:r>
      <w:r w:rsidR="000F5567">
        <w:rPr>
          <w:rFonts w:asciiTheme="minorHAnsi" w:eastAsia="微軟正黑體" w:hAnsiTheme="minorHAnsi" w:cstheme="minorHAnsi" w:hint="eastAsia"/>
        </w:rPr>
        <w:t>。若輸入之</w:t>
      </w:r>
      <w:r w:rsidR="000F5567">
        <w:rPr>
          <w:rFonts w:asciiTheme="minorHAnsi" w:eastAsia="微軟正黑體" w:hAnsiTheme="minorHAnsi" w:cstheme="minorHAnsi" w:hint="eastAsia"/>
        </w:rPr>
        <w:t>OBU</w:t>
      </w:r>
      <w:r w:rsidR="000F5567">
        <w:rPr>
          <w:rFonts w:asciiTheme="minorHAnsi" w:eastAsia="微軟正黑體" w:hAnsiTheme="minorHAnsi" w:cstheme="minorHAnsi" w:hint="eastAsia"/>
        </w:rPr>
        <w:t>編號非客戶代表號，</w:t>
      </w:r>
      <w:r w:rsidR="00D45120">
        <w:rPr>
          <w:rFonts w:asciiTheme="minorHAnsi" w:eastAsia="微軟正黑體" w:hAnsiTheme="minorHAnsi" w:cstheme="minorHAnsi" w:hint="eastAsia"/>
        </w:rPr>
        <w:t>則先取得該</w:t>
      </w:r>
      <w:r w:rsidR="00D45120">
        <w:rPr>
          <w:rFonts w:asciiTheme="minorHAnsi" w:eastAsia="微軟正黑體" w:hAnsiTheme="minorHAnsi" w:cstheme="minorHAnsi" w:hint="eastAsia"/>
        </w:rPr>
        <w:t>OBU</w:t>
      </w:r>
      <w:r w:rsidR="00D45120">
        <w:rPr>
          <w:rFonts w:asciiTheme="minorHAnsi" w:eastAsia="微軟正黑體" w:hAnsiTheme="minorHAnsi" w:cstheme="minorHAnsi" w:hint="eastAsia"/>
        </w:rPr>
        <w:t>編號之客戶代表號後，已該客戶代表號進行查詢。</w:t>
      </w:r>
    </w:p>
    <w:p w:rsidR="008E79AE" w:rsidRPr="00F02179" w:rsidRDefault="008E79AE" w:rsidP="008E79AE">
      <w:pPr>
        <w:pStyle w:val="a5"/>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存款中台檢核客戶主檔、帳戶狀態，檢查邏輯如下：</w:t>
      </w:r>
    </w:p>
    <w:p w:rsidR="009B271D" w:rsidRPr="00F02179" w:rsidRDefault="009B271D">
      <w:pPr>
        <w:pStyle w:val="a5"/>
        <w:numPr>
          <w:ilvl w:val="1"/>
          <w:numId w:val="2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存款種類屬於行員儲蓄存款，查詢櫃員非</w:t>
      </w:r>
      <w:r w:rsidRPr="00F02179">
        <w:rPr>
          <w:rFonts w:asciiTheme="minorHAnsi" w:eastAsia="微軟正黑體" w:hAnsiTheme="minorHAnsi" w:cstheme="minorHAnsi"/>
        </w:rPr>
        <w:t>HR</w:t>
      </w:r>
      <w:r w:rsidRPr="00F02179">
        <w:rPr>
          <w:rFonts w:asciiTheme="minorHAnsi" w:eastAsia="微軟正黑體" w:hAnsiTheme="minorHAnsi" w:cstheme="minorHAnsi"/>
        </w:rPr>
        <w:t>部門，回覆錯誤訊息「行員儲蓄存款僅</w:t>
      </w:r>
      <w:r w:rsidRPr="00F02179">
        <w:rPr>
          <w:rFonts w:asciiTheme="minorHAnsi" w:eastAsia="微軟正黑體" w:hAnsiTheme="minorHAnsi" w:cstheme="minorHAnsi"/>
        </w:rPr>
        <w:t>HR</w:t>
      </w:r>
      <w:r w:rsidRPr="00F02179">
        <w:rPr>
          <w:rFonts w:asciiTheme="minorHAnsi" w:eastAsia="微軟正黑體" w:hAnsiTheme="minorHAnsi" w:cstheme="minorHAnsi"/>
        </w:rPr>
        <w:t>部分可查詢」，結束交易。</w:t>
      </w:r>
    </w:p>
    <w:p w:rsidR="007066D8" w:rsidRPr="00F02179" w:rsidRDefault="009B271D">
      <w:pPr>
        <w:pStyle w:val="a5"/>
        <w:numPr>
          <w:ilvl w:val="1"/>
          <w:numId w:val="27"/>
        </w:numPr>
        <w:spacing w:before="48"/>
        <w:ind w:left="1339" w:hanging="284"/>
        <w:rPr>
          <w:rFonts w:asciiTheme="minorHAnsi" w:eastAsia="微軟正黑體" w:hAnsiTheme="minorHAnsi" w:cstheme="minorHAnsi"/>
        </w:rPr>
      </w:pPr>
      <w:r w:rsidRPr="00F02179">
        <w:rPr>
          <w:rFonts w:asciiTheme="minorHAnsi" w:eastAsia="微軟正黑體" w:hAnsiTheme="minorHAnsi" w:cstheme="minorHAnsi"/>
        </w:rPr>
        <w:t>客戶資料申請刪除時，回覆錯誤訊息「該客戶已申請個資刪除」，結束交易。</w:t>
      </w:r>
      <w:r w:rsidRPr="00F02179">
        <w:rPr>
          <w:rFonts w:asciiTheme="minorHAnsi" w:eastAsia="微軟正黑體" w:hAnsiTheme="minorHAnsi" w:cstheme="minorHAnsi"/>
        </w:rPr>
        <w:br/>
      </w:r>
    </w:p>
    <w:p w:rsidR="00F92C1E" w:rsidRPr="00F02179" w:rsidRDefault="00F92C1E" w:rsidP="00F92C1E">
      <w:pPr>
        <w:ind w:left="482" w:hanging="482"/>
        <w:outlineLvl w:val="3"/>
        <w:rPr>
          <w:rFonts w:eastAsia="微軟正黑體" w:cstheme="minorHAnsi"/>
        </w:rPr>
      </w:pPr>
      <w:r w:rsidRPr="00F02179">
        <w:rPr>
          <w:rFonts w:eastAsia="微軟正黑體" w:cstheme="minorHAnsi"/>
        </w:rPr>
        <w:t xml:space="preserve">2.3.9.2 </w:t>
      </w:r>
      <w:r w:rsidRPr="00F02179">
        <w:rPr>
          <w:rFonts w:eastAsia="微軟正黑體" w:cstheme="minorHAnsi"/>
        </w:rPr>
        <w:t>使用者介面</w:t>
      </w:r>
      <w:r w:rsidRPr="00F02179">
        <w:rPr>
          <w:rFonts w:eastAsia="微軟正黑體" w:cstheme="minorHAnsi"/>
        </w:rPr>
        <w:t xml:space="preserve"> User Interface</w:t>
      </w:r>
    </w:p>
    <w:p w:rsidR="00C17EF1" w:rsidRPr="00F02179" w:rsidRDefault="00C17EF1" w:rsidP="00C17EF1">
      <w:pPr>
        <w:ind w:left="0" w:firstLine="0"/>
        <w:rPr>
          <w:rFonts w:eastAsia="微軟正黑體" w:cstheme="minorHAnsi"/>
        </w:rPr>
      </w:pPr>
      <w:r w:rsidRPr="00F02179">
        <w:rPr>
          <w:rFonts w:eastAsia="微軟正黑體" w:cstheme="minorHAnsi"/>
        </w:rPr>
        <w:t>本處提供為示意參考畫面，正式畫面請以分行系統產出為主。</w:t>
      </w:r>
    </w:p>
    <w:p w:rsidR="00852E17" w:rsidRPr="00F02179" w:rsidRDefault="009B271D" w:rsidP="00852E17">
      <w:pPr>
        <w:pStyle w:val="af2"/>
        <w:numPr>
          <w:ilvl w:val="0"/>
          <w:numId w:val="9"/>
        </w:numPr>
        <w:ind w:leftChars="0"/>
        <w:rPr>
          <w:rFonts w:cstheme="minorHAnsi"/>
        </w:rPr>
      </w:pPr>
      <w:r w:rsidRPr="00F02179">
        <w:rPr>
          <w:rFonts w:eastAsia="微軟正黑體" w:cstheme="minorHAnsi"/>
        </w:rPr>
        <w:t>台外幣歸戶查詢：</w:t>
      </w:r>
    </w:p>
    <w:p w:rsidR="00852E17" w:rsidRPr="00F02179" w:rsidRDefault="00852E17" w:rsidP="004F3E43">
      <w:pPr>
        <w:pStyle w:val="af2"/>
        <w:ind w:leftChars="0" w:left="360" w:firstLine="0"/>
        <w:rPr>
          <w:rFonts w:cstheme="minorHAnsi"/>
        </w:rPr>
      </w:pPr>
      <w:r w:rsidRPr="00F02179">
        <w:rPr>
          <w:rFonts w:eastAsia="微軟正黑體" w:cstheme="minorHAnsi"/>
        </w:rPr>
        <w:t>全行歸戶查</w:t>
      </w:r>
      <w:r w:rsidRPr="00F02179">
        <w:rPr>
          <w:rFonts w:eastAsia="微軟正黑體" w:cstheme="minorHAnsi"/>
          <w:szCs w:val="24"/>
        </w:rPr>
        <w:t>已併入高頻查詢，請參閱中台</w:t>
      </w:r>
      <w:r w:rsidRPr="00F02179">
        <w:rPr>
          <w:rFonts w:eastAsia="微軟正黑體" w:cstheme="minorHAnsi"/>
          <w:szCs w:val="24"/>
        </w:rPr>
        <w:t>BRD</w:t>
      </w:r>
      <w:r w:rsidRPr="00F02179">
        <w:rPr>
          <w:rFonts w:eastAsia="微軟正黑體" w:cstheme="minorHAnsi"/>
          <w:szCs w:val="24"/>
        </w:rPr>
        <w:t>「</w:t>
      </w:r>
      <w:r w:rsidRPr="00F02179">
        <w:rPr>
          <w:rFonts w:eastAsia="微軟正黑體" w:cstheme="minorHAnsi"/>
          <w:szCs w:val="24"/>
        </w:rPr>
        <w:t>SCSB-NCBS-MID-BRD-</w:t>
      </w:r>
      <w:r w:rsidRPr="00F02179">
        <w:rPr>
          <w:rFonts w:eastAsia="微軟正黑體" w:cstheme="minorHAnsi"/>
          <w:szCs w:val="24"/>
        </w:rPr>
        <w:t>高頻查詢</w:t>
      </w:r>
      <w:r w:rsidRPr="00F02179">
        <w:rPr>
          <w:rFonts w:eastAsia="微軟正黑體" w:cstheme="minorHAnsi"/>
          <w:szCs w:val="24"/>
        </w:rPr>
        <w:t>(</w:t>
      </w:r>
      <w:r w:rsidRPr="00F02179">
        <w:rPr>
          <w:rFonts w:eastAsia="微軟正黑體" w:cstheme="minorHAnsi"/>
          <w:szCs w:val="24"/>
        </w:rPr>
        <w:t>共同</w:t>
      </w:r>
      <w:r w:rsidRPr="00F02179">
        <w:rPr>
          <w:rFonts w:eastAsia="微軟正黑體" w:cstheme="minorHAnsi"/>
          <w:szCs w:val="24"/>
        </w:rPr>
        <w:t>)</w:t>
      </w:r>
      <w:r w:rsidRPr="00F02179">
        <w:rPr>
          <w:rFonts w:eastAsia="微軟正黑體" w:cstheme="minorHAnsi"/>
          <w:szCs w:val="24"/>
        </w:rPr>
        <w:t>」，存款中台不處理。</w:t>
      </w:r>
    </w:p>
    <w:p w:rsidR="00C17EF1" w:rsidRPr="00F02179" w:rsidRDefault="009B271D">
      <w:pPr>
        <w:pStyle w:val="af2"/>
        <w:numPr>
          <w:ilvl w:val="0"/>
          <w:numId w:val="9"/>
        </w:numPr>
        <w:ind w:leftChars="0"/>
        <w:rPr>
          <w:rFonts w:eastAsia="微軟正黑體" w:cstheme="minorHAnsi"/>
        </w:rPr>
      </w:pPr>
      <w:r w:rsidRPr="00F02179">
        <w:rPr>
          <w:rFonts w:eastAsia="微軟正黑體" w:cstheme="minorHAnsi"/>
        </w:rPr>
        <w:t>台外幣帳戶餘額查詢：輸入台外幣存款帳戶及查詢理由，查詢該帳戶帳務資料。</w:t>
      </w:r>
    </w:p>
    <w:p w:rsidR="00A450AD" w:rsidRPr="00F02179" w:rsidRDefault="003B5318" w:rsidP="00A450AD">
      <w:pPr>
        <w:pStyle w:val="a5"/>
        <w:numPr>
          <w:ilvl w:val="5"/>
          <w:numId w:val="262"/>
        </w:numPr>
        <w:spacing w:before="48"/>
        <w:ind w:left="1055"/>
        <w:rPr>
          <w:rFonts w:asciiTheme="minorHAnsi" w:eastAsia="微軟正黑體" w:hAnsiTheme="minorHAnsi" w:cstheme="minorHAnsi"/>
        </w:rPr>
      </w:pPr>
      <w:r w:rsidRPr="00F02179">
        <w:rPr>
          <w:rFonts w:asciiTheme="minorHAnsi" w:eastAsia="微軟正黑體" w:hAnsiTheme="minorHAnsi" w:cstheme="minorHAnsi"/>
        </w:rPr>
        <w:t>輸入畫面：輸入帳戶、幣別及查詢理由，查詢該帳戶帳務資料。</w:t>
      </w:r>
    </w:p>
    <w:p w:rsidR="003B5318" w:rsidRPr="00F02179" w:rsidRDefault="003B5318" w:rsidP="000E22BD">
      <w:pPr>
        <w:pStyle w:val="a5"/>
        <w:numPr>
          <w:ilvl w:val="0"/>
          <w:numId w:val="0"/>
        </w:numPr>
        <w:spacing w:before="48"/>
        <w:ind w:leftChars="240" w:left="576"/>
        <w:rPr>
          <w:rFonts w:asciiTheme="minorHAnsi" w:eastAsia="微軟正黑體" w:hAnsiTheme="minorHAnsi" w:cstheme="minorHAnsi"/>
        </w:rPr>
      </w:pPr>
      <w:r w:rsidRPr="00F02179">
        <w:rPr>
          <w:rFonts w:asciiTheme="minorHAnsi" w:eastAsia="微軟正黑體" w:hAnsiTheme="minorHAnsi" w:cstheme="minorHAnsi"/>
          <w:noProof/>
        </w:rPr>
        <w:drawing>
          <wp:inline distT="0" distB="0" distL="0" distR="0">
            <wp:extent cx="4007056" cy="2140060"/>
            <wp:effectExtent l="0" t="0" r="0" b="0"/>
            <wp:docPr id="256477357"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7357" name="圖片 1" descr="一張含有 文字, 螢幕擷取畫面, 字型, 數字 的圖片&#10;&#10;自動產生的描述"/>
                    <pic:cNvPicPr/>
                  </pic:nvPicPr>
                  <pic:blipFill>
                    <a:blip r:embed="rId50"/>
                    <a:stretch>
                      <a:fillRect/>
                    </a:stretch>
                  </pic:blipFill>
                  <pic:spPr>
                    <a:xfrm>
                      <a:off x="0" y="0"/>
                      <a:ext cx="4007056" cy="2140060"/>
                    </a:xfrm>
                    <a:prstGeom prst="rect">
                      <a:avLst/>
                    </a:prstGeom>
                  </pic:spPr>
                </pic:pic>
              </a:graphicData>
            </a:graphic>
          </wp:inline>
        </w:drawing>
      </w:r>
    </w:p>
    <w:p w:rsidR="003B5318" w:rsidRPr="00F02179" w:rsidRDefault="003B5318" w:rsidP="00A450AD">
      <w:pPr>
        <w:pStyle w:val="a5"/>
        <w:numPr>
          <w:ilvl w:val="5"/>
          <w:numId w:val="262"/>
        </w:numPr>
        <w:spacing w:before="48"/>
        <w:ind w:left="1055"/>
        <w:rPr>
          <w:rFonts w:asciiTheme="minorHAnsi" w:eastAsia="微軟正黑體" w:hAnsiTheme="minorHAnsi" w:cstheme="minorHAnsi"/>
        </w:rPr>
      </w:pPr>
      <w:r w:rsidRPr="00F02179">
        <w:rPr>
          <w:rFonts w:asciiTheme="minorHAnsi" w:eastAsia="微軟正黑體" w:hAnsiTheme="minorHAnsi" w:cstheme="minorHAnsi"/>
        </w:rPr>
        <w:t>輸出畫面：查詢顯示輸入帳號之帳戶資訊，畫面分客戶資料、帳戶資料、餘額資訊、圈存資訊、給息明細</w:t>
      </w:r>
      <w:r w:rsidRPr="00F02179">
        <w:rPr>
          <w:rFonts w:asciiTheme="minorHAnsi" w:eastAsia="微軟正黑體" w:hAnsiTheme="minorHAnsi" w:cstheme="minorHAnsi"/>
        </w:rPr>
        <w:t>(</w:t>
      </w:r>
      <w:r w:rsidRPr="00F02179">
        <w:rPr>
          <w:rFonts w:asciiTheme="minorHAnsi" w:eastAsia="微軟正黑體" w:hAnsiTheme="minorHAnsi" w:cstheme="minorHAnsi"/>
        </w:rPr>
        <w:t>僅提供去年度至本年度給息資訊</w:t>
      </w:r>
      <w:r w:rsidRPr="00F02179">
        <w:rPr>
          <w:rFonts w:asciiTheme="minorHAnsi" w:eastAsia="微軟正黑體" w:hAnsiTheme="minorHAnsi" w:cstheme="minorHAnsi"/>
        </w:rPr>
        <w:t>)</w:t>
      </w:r>
      <w:r w:rsidRPr="00F02179">
        <w:rPr>
          <w:rFonts w:asciiTheme="minorHAnsi" w:eastAsia="微軟正黑體" w:hAnsiTheme="minorHAnsi" w:cstheme="minorHAnsi"/>
        </w:rPr>
        <w:t>、平均餘額、票據資訊及自動約轉設定。</w:t>
      </w:r>
    </w:p>
    <w:p w:rsidR="009B271D" w:rsidRPr="00F02179" w:rsidRDefault="002325AB" w:rsidP="009B271D">
      <w:pPr>
        <w:pStyle w:val="af2"/>
        <w:ind w:leftChars="0" w:left="0" w:firstLine="0"/>
        <w:rPr>
          <w:rFonts w:eastAsia="微軟正黑體" w:cstheme="minorHAnsi"/>
        </w:rPr>
      </w:pPr>
      <w:r w:rsidRPr="00F02179">
        <w:rPr>
          <w:rFonts w:eastAsia="標楷體" w:cstheme="minorHAnsi"/>
          <w:noProof/>
          <w:kern w:val="0"/>
          <w:szCs w:val="24"/>
        </w:rPr>
        <w:lastRenderedPageBreak/>
        <w:drawing>
          <wp:inline distT="0" distB="0" distL="0" distR="0">
            <wp:extent cx="5635152" cy="8863330"/>
            <wp:effectExtent l="0" t="0" r="3810" b="0"/>
            <wp:docPr id="1494647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7350" name="圖片 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5152" cy="8863330"/>
                    </a:xfrm>
                    <a:prstGeom prst="rect">
                      <a:avLst/>
                    </a:prstGeom>
                  </pic:spPr>
                </pic:pic>
              </a:graphicData>
            </a:graphic>
          </wp:inline>
        </w:drawing>
      </w:r>
    </w:p>
    <w:p w:rsidR="009B271D" w:rsidRPr="00F02179" w:rsidRDefault="00866DD1" w:rsidP="009B271D">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5759761" cy="1385668"/>
            <wp:effectExtent l="0" t="0" r="0" b="5080"/>
            <wp:docPr id="889931636" name="圖片 2"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36" name="圖片 2" descr="一張含有 文字, 螢幕擷取畫面, 軟體, 數字 的圖片&#10;&#10;自動產生的描述"/>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6504" b="17843"/>
                    <a:stretch/>
                  </pic:blipFill>
                  <pic:spPr bwMode="auto">
                    <a:xfrm>
                      <a:off x="0" y="0"/>
                      <a:ext cx="5760720" cy="13858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271D" w:rsidRPr="00F02179" w:rsidRDefault="009B271D" w:rsidP="009B271D">
      <w:pPr>
        <w:pStyle w:val="af2"/>
        <w:ind w:leftChars="0" w:left="0" w:firstLine="0"/>
        <w:rPr>
          <w:rFonts w:eastAsia="微軟正黑體" w:cstheme="minorHAnsi"/>
        </w:rPr>
      </w:pPr>
    </w:p>
    <w:p w:rsidR="009B271D" w:rsidRPr="00F02179" w:rsidRDefault="009B271D">
      <w:pPr>
        <w:pStyle w:val="af2"/>
        <w:numPr>
          <w:ilvl w:val="0"/>
          <w:numId w:val="9"/>
        </w:numPr>
        <w:ind w:leftChars="0"/>
        <w:rPr>
          <w:rFonts w:eastAsia="微軟正黑體" w:cstheme="minorHAnsi"/>
        </w:rPr>
      </w:pPr>
      <w:r w:rsidRPr="00F02179">
        <w:rPr>
          <w:rFonts w:eastAsia="微軟正黑體" w:cstheme="minorHAnsi"/>
        </w:rPr>
        <w:t>客戶整合資料查詢</w:t>
      </w:r>
      <w:r w:rsidRPr="00F02179">
        <w:rPr>
          <w:rFonts w:eastAsia="微軟正黑體" w:cstheme="minorHAnsi"/>
        </w:rPr>
        <w:t>(3702)</w:t>
      </w:r>
    </w:p>
    <w:p w:rsidR="009B271D" w:rsidRPr="00F02179" w:rsidRDefault="009B271D">
      <w:pPr>
        <w:pStyle w:val="af2"/>
        <w:numPr>
          <w:ilvl w:val="0"/>
          <w:numId w:val="58"/>
        </w:numPr>
        <w:ind w:leftChars="0"/>
        <w:rPr>
          <w:rFonts w:eastAsia="微軟正黑體" w:cstheme="minorHAnsi"/>
        </w:rPr>
      </w:pPr>
      <w:r w:rsidRPr="00F02179">
        <w:rPr>
          <w:rFonts w:eastAsia="微軟正黑體" w:cstheme="minorHAnsi"/>
        </w:rPr>
        <w:t>輸入畫面：輸入客戶統一編號及查詢項目。</w:t>
      </w:r>
    </w:p>
    <w:p w:rsidR="009B271D" w:rsidRPr="00F02179" w:rsidRDefault="009B271D" w:rsidP="009B271D">
      <w:pPr>
        <w:pStyle w:val="af2"/>
        <w:ind w:leftChars="0" w:left="0" w:firstLine="0"/>
        <w:rPr>
          <w:rFonts w:eastAsia="微軟正黑體" w:cstheme="minorHAnsi"/>
        </w:rPr>
      </w:pPr>
      <w:r w:rsidRPr="00F02179">
        <w:rPr>
          <w:rFonts w:eastAsia="微軟正黑體" w:cstheme="minorHAnsi"/>
          <w:noProof/>
        </w:rPr>
        <w:drawing>
          <wp:inline distT="0" distB="0" distL="0" distR="0">
            <wp:extent cx="5671185" cy="2928620"/>
            <wp:effectExtent l="0" t="0" r="5715"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1185" cy="2928620"/>
                    </a:xfrm>
                    <a:prstGeom prst="rect">
                      <a:avLst/>
                    </a:prstGeom>
                  </pic:spPr>
                </pic:pic>
              </a:graphicData>
            </a:graphic>
          </wp:inline>
        </w:drawing>
      </w:r>
    </w:p>
    <w:p w:rsidR="009B271D" w:rsidRPr="00F02179" w:rsidRDefault="009B271D">
      <w:pPr>
        <w:pStyle w:val="af2"/>
        <w:numPr>
          <w:ilvl w:val="0"/>
          <w:numId w:val="58"/>
        </w:numPr>
        <w:ind w:leftChars="0"/>
        <w:rPr>
          <w:rFonts w:eastAsia="微軟正黑體" w:cstheme="minorHAnsi"/>
        </w:rPr>
      </w:pPr>
      <w:r w:rsidRPr="00F02179">
        <w:rPr>
          <w:rFonts w:eastAsia="微軟正黑體" w:cstheme="minorHAnsi"/>
        </w:rPr>
        <w:t>輸出畫面：</w:t>
      </w: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特別訊息資訊</w:t>
      </w:r>
    </w:p>
    <w:p w:rsidR="009B271D" w:rsidRPr="00F02179" w:rsidRDefault="009B271D" w:rsidP="009B271D">
      <w:pPr>
        <w:rPr>
          <w:rFonts w:cstheme="minorHAnsi"/>
        </w:rPr>
      </w:pPr>
      <w:r w:rsidRPr="00F02179">
        <w:rPr>
          <w:rFonts w:cstheme="minorHAnsi"/>
          <w:noProof/>
        </w:rPr>
        <w:drawing>
          <wp:inline distT="0" distB="0" distL="0" distR="0">
            <wp:extent cx="5671185" cy="2243439"/>
            <wp:effectExtent l="0" t="0" r="5715"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243439"/>
                    </a:xfrm>
                    <a:prstGeom prst="rect">
                      <a:avLst/>
                    </a:prstGeom>
                  </pic:spPr>
                </pic:pic>
              </a:graphicData>
            </a:graphic>
          </wp:inline>
        </w:drawing>
      </w: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存款資料：查詢該客戶存款資料</w:t>
      </w:r>
    </w:p>
    <w:p w:rsidR="009B271D" w:rsidRPr="00F02179" w:rsidRDefault="009B271D" w:rsidP="009B271D">
      <w:pPr>
        <w:rPr>
          <w:rFonts w:cstheme="minorHAnsi"/>
        </w:rPr>
      </w:pPr>
      <w:r w:rsidRPr="00F02179">
        <w:rPr>
          <w:rFonts w:cstheme="minorHAnsi"/>
          <w:noProof/>
        </w:rPr>
        <w:lastRenderedPageBreak/>
        <w:drawing>
          <wp:inline distT="0" distB="0" distL="0" distR="0">
            <wp:extent cx="5373591" cy="2512695"/>
            <wp:effectExtent l="0" t="0" r="0"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73591" cy="2512695"/>
                    </a:xfrm>
                    <a:prstGeom prst="rect">
                      <a:avLst/>
                    </a:prstGeom>
                  </pic:spPr>
                </pic:pic>
              </a:graphicData>
            </a:graphic>
          </wp:inline>
        </w:drawing>
      </w: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放款資料：查詢該客戶放款資料</w:t>
      </w:r>
    </w:p>
    <w:p w:rsidR="009B271D" w:rsidRPr="00F02179" w:rsidRDefault="009B271D" w:rsidP="009B271D">
      <w:pPr>
        <w:rPr>
          <w:rFonts w:cstheme="minorHAnsi"/>
        </w:rPr>
      </w:pPr>
      <w:r w:rsidRPr="00F02179">
        <w:rPr>
          <w:rFonts w:cstheme="minorHAnsi"/>
          <w:noProof/>
        </w:rPr>
        <w:drawing>
          <wp:inline distT="0" distB="0" distL="0" distR="0">
            <wp:extent cx="5613853" cy="3244850"/>
            <wp:effectExtent l="0" t="0" r="635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13853" cy="3244850"/>
                    </a:xfrm>
                    <a:prstGeom prst="rect">
                      <a:avLst/>
                    </a:prstGeom>
                  </pic:spPr>
                </pic:pic>
              </a:graphicData>
            </a:graphic>
          </wp:inline>
        </w:drawing>
      </w: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擔任保證人資料：查詢客戶擔任其他授信戶的保證人資料</w:t>
      </w:r>
    </w:p>
    <w:p w:rsidR="009B271D" w:rsidRPr="00F02179" w:rsidRDefault="009B271D" w:rsidP="009B271D">
      <w:pPr>
        <w:rPr>
          <w:rFonts w:cstheme="minorHAnsi"/>
        </w:rPr>
      </w:pPr>
      <w:r w:rsidRPr="00F02179">
        <w:rPr>
          <w:rFonts w:cstheme="minorHAnsi"/>
          <w:noProof/>
        </w:rPr>
        <w:drawing>
          <wp:inline distT="0" distB="0" distL="0" distR="0">
            <wp:extent cx="5671185" cy="2164977"/>
            <wp:effectExtent l="0" t="0" r="5715"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164977"/>
                    </a:xfrm>
                    <a:prstGeom prst="rect">
                      <a:avLst/>
                    </a:prstGeom>
                  </pic:spPr>
                </pic:pic>
              </a:graphicData>
            </a:graphic>
          </wp:inline>
        </w:drawing>
      </w: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lastRenderedPageBreak/>
        <w:t>額度資料：查詢客戶與本行訂定的授信額度資料</w:t>
      </w:r>
    </w:p>
    <w:p w:rsidR="009B271D" w:rsidRPr="00F02179" w:rsidRDefault="009B271D" w:rsidP="009B271D">
      <w:pPr>
        <w:rPr>
          <w:rFonts w:cstheme="minorHAnsi"/>
        </w:rPr>
      </w:pPr>
      <w:r w:rsidRPr="00F02179">
        <w:rPr>
          <w:rFonts w:cstheme="minorHAnsi"/>
          <w:noProof/>
        </w:rPr>
        <w:drawing>
          <wp:inline distT="0" distB="0" distL="0" distR="0">
            <wp:extent cx="5622251" cy="23812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22251" cy="2381250"/>
                    </a:xfrm>
                    <a:prstGeom prst="rect">
                      <a:avLst/>
                    </a:prstGeom>
                  </pic:spPr>
                </pic:pic>
              </a:graphicData>
            </a:graphic>
          </wp:inline>
        </w:drawing>
      </w: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託收票據資料：查詢提送中及庫存票據總數</w:t>
      </w:r>
    </w:p>
    <w:p w:rsidR="009B271D" w:rsidRPr="00F02179" w:rsidRDefault="009B271D" w:rsidP="009B271D">
      <w:pPr>
        <w:rPr>
          <w:rFonts w:cstheme="minorHAnsi"/>
        </w:rPr>
      </w:pPr>
      <w:r w:rsidRPr="00F02179">
        <w:rPr>
          <w:rFonts w:cstheme="minorHAnsi"/>
          <w:noProof/>
        </w:rPr>
        <w:drawing>
          <wp:inline distT="0" distB="0" distL="0" distR="0">
            <wp:extent cx="5661788" cy="2951480"/>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1788" cy="2951480"/>
                    </a:xfrm>
                    <a:prstGeom prst="rect">
                      <a:avLst/>
                    </a:prstGeom>
                  </pic:spPr>
                </pic:pic>
              </a:graphicData>
            </a:graphic>
          </wp:inline>
        </w:drawing>
      </w:r>
    </w:p>
    <w:p w:rsidR="009B271D" w:rsidRPr="00F02179" w:rsidRDefault="009B271D" w:rsidP="009B271D">
      <w:pPr>
        <w:rPr>
          <w:rFonts w:cstheme="minorHAnsi"/>
        </w:rPr>
      </w:pP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信用卡資料：查詢客戶持有信用卡明細</w:t>
      </w:r>
    </w:p>
    <w:p w:rsidR="009B271D" w:rsidRPr="00F02179" w:rsidRDefault="009B271D" w:rsidP="009B271D">
      <w:pPr>
        <w:rPr>
          <w:rFonts w:cstheme="minorHAnsi"/>
        </w:rPr>
      </w:pPr>
      <w:r w:rsidRPr="00F02179">
        <w:rPr>
          <w:rFonts w:cstheme="minorHAnsi"/>
          <w:noProof/>
        </w:rPr>
        <w:drawing>
          <wp:inline distT="0" distB="0" distL="0" distR="0">
            <wp:extent cx="5671185" cy="2072601"/>
            <wp:effectExtent l="0" t="0" r="5715"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072601"/>
                    </a:xfrm>
                    <a:prstGeom prst="rect">
                      <a:avLst/>
                    </a:prstGeom>
                  </pic:spPr>
                </pic:pic>
              </a:graphicData>
            </a:graphic>
          </wp:inline>
        </w:drawing>
      </w:r>
    </w:p>
    <w:p w:rsidR="009B271D" w:rsidRPr="00F02179" w:rsidRDefault="009B271D" w:rsidP="009B271D">
      <w:pPr>
        <w:rPr>
          <w:rFonts w:cstheme="minorHAnsi"/>
        </w:rPr>
      </w:pP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lastRenderedPageBreak/>
        <w:t>票債券交易資料：查詢客戶持有票債券庫存明細</w:t>
      </w:r>
    </w:p>
    <w:p w:rsidR="009B271D" w:rsidRPr="00F02179" w:rsidRDefault="009B271D" w:rsidP="009B271D">
      <w:pPr>
        <w:rPr>
          <w:rFonts w:cstheme="minorHAnsi"/>
        </w:rPr>
      </w:pPr>
      <w:r w:rsidRPr="00F02179">
        <w:rPr>
          <w:rFonts w:cstheme="minorHAnsi"/>
          <w:noProof/>
        </w:rPr>
        <w:drawing>
          <wp:inline distT="0" distB="0" distL="0" distR="0">
            <wp:extent cx="5608823" cy="31248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8823" cy="3124835"/>
                    </a:xfrm>
                    <a:prstGeom prst="rect">
                      <a:avLst/>
                    </a:prstGeom>
                  </pic:spPr>
                </pic:pic>
              </a:graphicData>
            </a:graphic>
          </wp:inline>
        </w:drawing>
      </w:r>
    </w:p>
    <w:p w:rsidR="009B271D" w:rsidRPr="00F02179" w:rsidRDefault="009B271D" w:rsidP="009B271D">
      <w:pPr>
        <w:rPr>
          <w:rFonts w:cstheme="minorHAnsi"/>
        </w:rPr>
      </w:pPr>
    </w:p>
    <w:p w:rsidR="009B271D" w:rsidRPr="00F02179" w:rsidRDefault="009B271D">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擔任公司負責人資料：查詢客戶擔任那些公司的負責人</w:t>
      </w:r>
    </w:p>
    <w:p w:rsidR="00905EC9" w:rsidRPr="00F02179" w:rsidRDefault="00905EC9" w:rsidP="00905EC9">
      <w:pPr>
        <w:pStyle w:val="a5"/>
        <w:numPr>
          <w:ilvl w:val="0"/>
          <w:numId w:val="0"/>
        </w:numPr>
        <w:spacing w:before="48"/>
        <w:rPr>
          <w:rFonts w:asciiTheme="minorHAnsi" w:eastAsia="微軟正黑體" w:hAnsiTheme="minorHAnsi" w:cstheme="minorHAnsi"/>
        </w:rPr>
      </w:pPr>
      <w:r w:rsidRPr="00F02179">
        <w:rPr>
          <w:rFonts w:asciiTheme="minorHAnsi" w:hAnsiTheme="minorHAnsi" w:cstheme="minorHAnsi"/>
          <w:noProof/>
        </w:rPr>
        <w:drawing>
          <wp:inline distT="0" distB="0" distL="0" distR="0">
            <wp:extent cx="5671185" cy="177942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1779420"/>
                    </a:xfrm>
                    <a:prstGeom prst="rect">
                      <a:avLst/>
                    </a:prstGeom>
                  </pic:spPr>
                </pic:pic>
              </a:graphicData>
            </a:graphic>
          </wp:inline>
        </w:drawing>
      </w:r>
    </w:p>
    <w:p w:rsidR="00905EC9" w:rsidRPr="00F02179" w:rsidRDefault="00905EC9">
      <w:pPr>
        <w:pStyle w:val="a5"/>
        <w:numPr>
          <w:ilvl w:val="4"/>
          <w:numId w:val="58"/>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OBU</w:t>
      </w:r>
      <w:r w:rsidRPr="00F02179">
        <w:rPr>
          <w:rFonts w:asciiTheme="minorHAnsi" w:eastAsia="微軟正黑體" w:hAnsiTheme="minorHAnsi" w:cstheme="minorHAnsi"/>
        </w:rPr>
        <w:t>歸戶查詢：使用客戶代表編號查詢該客戶代表編號下所有</w:t>
      </w:r>
      <w:r w:rsidRPr="00F02179">
        <w:rPr>
          <w:rFonts w:asciiTheme="minorHAnsi" w:eastAsia="微軟正黑體" w:hAnsiTheme="minorHAnsi" w:cstheme="minorHAnsi"/>
        </w:rPr>
        <w:t>OBU</w:t>
      </w:r>
      <w:r w:rsidRPr="00F02179">
        <w:rPr>
          <w:rFonts w:asciiTheme="minorHAnsi" w:eastAsia="微軟正黑體" w:hAnsiTheme="minorHAnsi" w:cstheme="minorHAnsi"/>
        </w:rPr>
        <w:t>客戶</w:t>
      </w:r>
    </w:p>
    <w:p w:rsidR="009B271D" w:rsidRPr="00F02179" w:rsidRDefault="00905EC9" w:rsidP="009B271D">
      <w:pPr>
        <w:rPr>
          <w:rFonts w:cstheme="minorHAnsi"/>
        </w:rPr>
      </w:pPr>
      <w:r w:rsidRPr="00F02179">
        <w:rPr>
          <w:rFonts w:cstheme="minorHAnsi"/>
          <w:noProof/>
        </w:rPr>
        <w:drawing>
          <wp:inline distT="0" distB="0" distL="0" distR="0">
            <wp:extent cx="5760720" cy="1608455"/>
            <wp:effectExtent l="0" t="0" r="0" b="0"/>
            <wp:docPr id="602285497" name="圖片 2" descr="一張含有 文字, 螢幕擷取畫面, 軟體,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5497" name="圖片 2" descr="一張含有 文字, 螢幕擷取畫面, 軟體, 電腦 的圖片&#10;&#10;自動產生的描述"/>
                    <pic:cNvPicPr>
                      <a:picLocks noChangeAspect="1" noChangeArrowheads="1"/>
                    </pic:cNvPicPr>
                  </pic:nvPicPr>
                  <pic:blipFill rotWithShape="1">
                    <a:blip r:embed="rId63" r:link="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49174"/>
                    <a:stretch/>
                  </pic:blipFill>
                  <pic:spPr bwMode="auto">
                    <a:xfrm>
                      <a:off x="0" y="0"/>
                      <a:ext cx="5760720" cy="16084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E2F8C" w:rsidRPr="00F02179" w:rsidRDefault="00CE2F8C" w:rsidP="000B6BCE">
      <w:pPr>
        <w:ind w:leftChars="50" w:left="120" w:firstLine="0"/>
        <w:rPr>
          <w:rFonts w:eastAsia="微軟正黑體" w:cstheme="minorHAnsi"/>
        </w:rPr>
      </w:pPr>
    </w:p>
    <w:p w:rsidR="00F92C1E" w:rsidRPr="00F02179" w:rsidRDefault="00F92C1E">
      <w:pPr>
        <w:pStyle w:val="af2"/>
        <w:numPr>
          <w:ilvl w:val="3"/>
          <w:numId w:val="9"/>
        </w:numPr>
        <w:ind w:leftChars="0"/>
        <w:outlineLvl w:val="3"/>
        <w:rPr>
          <w:rFonts w:eastAsia="微軟正黑體" w:cstheme="minorHAnsi"/>
          <w:bCs/>
          <w:iCs/>
          <w:kern w:val="0"/>
          <w:szCs w:val="20"/>
        </w:rPr>
      </w:pP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852E17" w:rsidRPr="00F02179" w:rsidRDefault="004B1302" w:rsidP="00852E17">
      <w:pPr>
        <w:pStyle w:val="af2"/>
        <w:numPr>
          <w:ilvl w:val="3"/>
          <w:numId w:val="54"/>
        </w:numPr>
        <w:ind w:leftChars="0" w:left="284" w:hanging="284"/>
        <w:rPr>
          <w:rFonts w:eastAsia="微軟正黑體" w:cstheme="minorHAnsi"/>
        </w:rPr>
      </w:pPr>
      <w:r w:rsidRPr="00F02179">
        <w:rPr>
          <w:rFonts w:eastAsia="微軟正黑體" w:cstheme="minorHAnsi"/>
        </w:rPr>
        <w:t>歸戶查詢：</w:t>
      </w:r>
    </w:p>
    <w:p w:rsidR="00852E17" w:rsidRPr="00F02179" w:rsidRDefault="00852E17" w:rsidP="004F3E43">
      <w:pPr>
        <w:pStyle w:val="af2"/>
        <w:ind w:leftChars="0" w:left="284" w:firstLine="0"/>
        <w:rPr>
          <w:rFonts w:eastAsia="微軟正黑體" w:cstheme="minorHAnsi"/>
        </w:rPr>
      </w:pPr>
      <w:r w:rsidRPr="00F02179">
        <w:rPr>
          <w:rFonts w:eastAsia="微軟正黑體" w:cstheme="minorHAnsi"/>
        </w:rPr>
        <w:t>全行歸戶查</w:t>
      </w:r>
      <w:r w:rsidRPr="00F02179">
        <w:rPr>
          <w:rFonts w:eastAsia="微軟正黑體" w:cstheme="minorHAnsi"/>
          <w:szCs w:val="24"/>
        </w:rPr>
        <w:t>已併入高頻查詢，請參閱中台</w:t>
      </w:r>
      <w:r w:rsidRPr="00F02179">
        <w:rPr>
          <w:rFonts w:eastAsia="微軟正黑體" w:cstheme="minorHAnsi"/>
          <w:szCs w:val="24"/>
        </w:rPr>
        <w:t>BRD</w:t>
      </w:r>
      <w:r w:rsidRPr="00F02179">
        <w:rPr>
          <w:rFonts w:eastAsia="微軟正黑體" w:cstheme="minorHAnsi"/>
          <w:szCs w:val="24"/>
        </w:rPr>
        <w:t>「</w:t>
      </w:r>
      <w:r w:rsidRPr="00F02179">
        <w:rPr>
          <w:rFonts w:eastAsia="微軟正黑體" w:cstheme="minorHAnsi"/>
          <w:szCs w:val="24"/>
        </w:rPr>
        <w:t>SCSB-NCBS-MID-BRD-</w:t>
      </w:r>
      <w:r w:rsidRPr="00F02179">
        <w:rPr>
          <w:rFonts w:eastAsia="微軟正黑體" w:cstheme="minorHAnsi"/>
          <w:szCs w:val="24"/>
        </w:rPr>
        <w:t>高頻查詢</w:t>
      </w:r>
      <w:r w:rsidRPr="00F02179">
        <w:rPr>
          <w:rFonts w:eastAsia="微軟正黑體" w:cstheme="minorHAnsi"/>
          <w:szCs w:val="24"/>
        </w:rPr>
        <w:t>(</w:t>
      </w:r>
      <w:r w:rsidRPr="00F02179">
        <w:rPr>
          <w:rFonts w:eastAsia="微軟正黑體" w:cstheme="minorHAnsi"/>
          <w:szCs w:val="24"/>
        </w:rPr>
        <w:t>共同</w:t>
      </w:r>
      <w:r w:rsidRPr="00F02179">
        <w:rPr>
          <w:rFonts w:eastAsia="微軟正黑體" w:cstheme="minorHAnsi"/>
          <w:szCs w:val="24"/>
        </w:rPr>
        <w:t>)</w:t>
      </w:r>
      <w:r w:rsidRPr="00F02179">
        <w:rPr>
          <w:rFonts w:eastAsia="微軟正黑體" w:cstheme="minorHAnsi"/>
          <w:szCs w:val="24"/>
        </w:rPr>
        <w:t>」，</w:t>
      </w:r>
      <w:r w:rsidRPr="00F02179">
        <w:rPr>
          <w:rFonts w:eastAsia="微軟正黑體" w:cstheme="minorHAnsi"/>
          <w:szCs w:val="24"/>
        </w:rPr>
        <w:lastRenderedPageBreak/>
        <w:t>存款中台不處理。</w:t>
      </w:r>
    </w:p>
    <w:p w:rsidR="004B1302" w:rsidRPr="00F02179" w:rsidRDefault="00FC3F1E">
      <w:pPr>
        <w:pStyle w:val="af2"/>
        <w:numPr>
          <w:ilvl w:val="3"/>
          <w:numId w:val="54"/>
        </w:numPr>
        <w:ind w:leftChars="0" w:left="284" w:hanging="284"/>
        <w:rPr>
          <w:rFonts w:eastAsia="微軟正黑體" w:cstheme="minorHAnsi"/>
        </w:rPr>
      </w:pPr>
      <w:r w:rsidRPr="00F02179">
        <w:rPr>
          <w:rFonts w:eastAsia="微軟正黑體" w:cstheme="minorHAnsi"/>
        </w:rPr>
        <w:t>台外幣帳戶餘額查詢：</w:t>
      </w:r>
    </w:p>
    <w:p w:rsidR="000573D5" w:rsidRPr="00F02179" w:rsidRDefault="000573D5">
      <w:pPr>
        <w:pStyle w:val="af2"/>
        <w:numPr>
          <w:ilvl w:val="6"/>
          <w:numId w:val="54"/>
        </w:numPr>
        <w:ind w:leftChars="0" w:left="772" w:hanging="284"/>
        <w:rPr>
          <w:rFonts w:eastAsia="微軟正黑體" w:cstheme="minorHAnsi"/>
        </w:rPr>
      </w:pPr>
      <w:r w:rsidRPr="00F02179">
        <w:rPr>
          <w:rFonts w:eastAsia="微軟正黑體" w:cstheme="minorHAnsi"/>
        </w:rPr>
        <w:t>輸入畫面：</w:t>
      </w:r>
    </w:p>
    <w:tbl>
      <w:tblPr>
        <w:tblStyle w:val="af1"/>
        <w:tblW w:w="0" w:type="auto"/>
        <w:tblLook w:val="04A0"/>
      </w:tblPr>
      <w:tblGrid>
        <w:gridCol w:w="762"/>
        <w:gridCol w:w="1785"/>
        <w:gridCol w:w="1276"/>
        <w:gridCol w:w="708"/>
        <w:gridCol w:w="851"/>
        <w:gridCol w:w="3539"/>
      </w:tblGrid>
      <w:tr w:rsidR="00483CF3" w:rsidRPr="00F02179" w:rsidTr="00FB2400">
        <w:tc>
          <w:tcPr>
            <w:tcW w:w="762" w:type="dxa"/>
            <w:tcBorders>
              <w:bottom w:val="single" w:sz="4" w:space="0" w:color="auto"/>
            </w:tcBorders>
            <w:shd w:val="pct12" w:color="auto" w:fill="auto"/>
          </w:tcPr>
          <w:p w:rsidR="00483CF3" w:rsidRPr="00F02179" w:rsidRDefault="00483CF3" w:rsidP="00A93B4B">
            <w:pPr>
              <w:ind w:left="0" w:firstLine="0"/>
              <w:jc w:val="center"/>
              <w:rPr>
                <w:rFonts w:eastAsia="微軟正黑體" w:cstheme="minorHAnsi"/>
                <w:b/>
                <w:bCs/>
              </w:rPr>
            </w:pPr>
            <w:r w:rsidRPr="00F02179">
              <w:rPr>
                <w:rFonts w:eastAsia="微軟正黑體" w:cstheme="minorHAnsi"/>
                <w:b/>
                <w:bCs/>
              </w:rPr>
              <w:t>編號</w:t>
            </w:r>
          </w:p>
        </w:tc>
        <w:tc>
          <w:tcPr>
            <w:tcW w:w="1785" w:type="dxa"/>
            <w:tcBorders>
              <w:bottom w:val="single" w:sz="4" w:space="0" w:color="auto"/>
            </w:tcBorders>
            <w:shd w:val="pct12" w:color="auto" w:fill="auto"/>
          </w:tcPr>
          <w:p w:rsidR="00483CF3" w:rsidRPr="00F02179" w:rsidRDefault="00483CF3" w:rsidP="00A93B4B">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483CF3" w:rsidRPr="00F02179" w:rsidRDefault="00483CF3" w:rsidP="00A93B4B">
            <w:pPr>
              <w:ind w:left="0" w:firstLine="0"/>
              <w:jc w:val="center"/>
              <w:rPr>
                <w:rFonts w:eastAsia="微軟正黑體" w:cstheme="minorHAnsi"/>
                <w:b/>
                <w:bCs/>
              </w:rPr>
            </w:pPr>
            <w:r w:rsidRPr="00F02179">
              <w:rPr>
                <w:rFonts w:eastAsia="微軟正黑體" w:cstheme="minorHAnsi"/>
                <w:b/>
                <w:bCs/>
              </w:rPr>
              <w:t>欄位種類</w:t>
            </w:r>
          </w:p>
        </w:tc>
        <w:tc>
          <w:tcPr>
            <w:tcW w:w="708" w:type="dxa"/>
            <w:tcBorders>
              <w:bottom w:val="single" w:sz="4" w:space="0" w:color="auto"/>
            </w:tcBorders>
            <w:shd w:val="pct12" w:color="auto" w:fill="auto"/>
          </w:tcPr>
          <w:p w:rsidR="00483CF3" w:rsidRPr="00F02179" w:rsidRDefault="00483CF3" w:rsidP="00A93B4B">
            <w:pPr>
              <w:ind w:left="0" w:firstLine="0"/>
              <w:jc w:val="center"/>
              <w:rPr>
                <w:rFonts w:eastAsia="微軟正黑體" w:cstheme="minorHAnsi"/>
                <w:b/>
                <w:bCs/>
              </w:rPr>
            </w:pPr>
            <w:r w:rsidRPr="00F02179">
              <w:rPr>
                <w:rFonts w:eastAsia="微軟正黑體" w:cstheme="minorHAnsi"/>
                <w:b/>
                <w:bCs/>
              </w:rPr>
              <w:t>類別</w:t>
            </w:r>
          </w:p>
        </w:tc>
        <w:tc>
          <w:tcPr>
            <w:tcW w:w="851" w:type="dxa"/>
            <w:tcBorders>
              <w:bottom w:val="single" w:sz="4" w:space="0" w:color="auto"/>
            </w:tcBorders>
            <w:shd w:val="pct12" w:color="auto" w:fill="auto"/>
          </w:tcPr>
          <w:p w:rsidR="00483CF3" w:rsidRPr="00F02179" w:rsidRDefault="00483CF3" w:rsidP="00A93B4B">
            <w:pPr>
              <w:ind w:left="0" w:firstLine="0"/>
              <w:jc w:val="center"/>
              <w:rPr>
                <w:rFonts w:eastAsia="微軟正黑體" w:cstheme="minorHAnsi"/>
                <w:b/>
                <w:bCs/>
              </w:rPr>
            </w:pPr>
            <w:r w:rsidRPr="00F02179">
              <w:rPr>
                <w:rFonts w:eastAsia="微軟正黑體" w:cstheme="minorHAnsi"/>
                <w:b/>
                <w:bCs/>
              </w:rPr>
              <w:t>長度</w:t>
            </w:r>
          </w:p>
        </w:tc>
        <w:tc>
          <w:tcPr>
            <w:tcW w:w="3539" w:type="dxa"/>
            <w:tcBorders>
              <w:bottom w:val="single" w:sz="4" w:space="0" w:color="auto"/>
            </w:tcBorders>
            <w:shd w:val="pct12" w:color="auto" w:fill="auto"/>
          </w:tcPr>
          <w:p w:rsidR="00483CF3" w:rsidRPr="00F02179" w:rsidRDefault="00483CF3" w:rsidP="00A93B4B">
            <w:pPr>
              <w:ind w:left="0" w:firstLine="0"/>
              <w:jc w:val="center"/>
              <w:rPr>
                <w:rFonts w:eastAsia="微軟正黑體" w:cstheme="minorHAnsi"/>
                <w:b/>
                <w:bCs/>
              </w:rPr>
            </w:pPr>
            <w:r w:rsidRPr="00F02179">
              <w:rPr>
                <w:rFonts w:eastAsia="微軟正黑體" w:cstheme="minorHAnsi"/>
                <w:b/>
                <w:bCs/>
              </w:rPr>
              <w:t>說明</w:t>
            </w:r>
          </w:p>
        </w:tc>
      </w:tr>
      <w:tr w:rsidR="00483CF3" w:rsidRPr="00F02179" w:rsidTr="00FB2400">
        <w:tc>
          <w:tcPr>
            <w:tcW w:w="762" w:type="dxa"/>
            <w:vAlign w:val="center"/>
          </w:tcPr>
          <w:p w:rsidR="00483CF3" w:rsidRPr="00F02179" w:rsidRDefault="00483CF3">
            <w:pPr>
              <w:pStyle w:val="af2"/>
              <w:numPr>
                <w:ilvl w:val="0"/>
                <w:numId w:val="62"/>
              </w:numPr>
              <w:ind w:leftChars="0"/>
              <w:rPr>
                <w:rFonts w:eastAsia="微軟正黑體" w:cstheme="minorHAnsi"/>
              </w:rPr>
            </w:pPr>
          </w:p>
        </w:tc>
        <w:tc>
          <w:tcPr>
            <w:tcW w:w="1785" w:type="dxa"/>
            <w:vAlign w:val="center"/>
          </w:tcPr>
          <w:p w:rsidR="00483CF3" w:rsidRPr="00F02179" w:rsidRDefault="007F07D4" w:rsidP="00A93B4B">
            <w:pPr>
              <w:ind w:left="0" w:firstLine="0"/>
              <w:rPr>
                <w:rFonts w:eastAsia="微軟正黑體" w:cstheme="minorHAnsi"/>
              </w:rPr>
            </w:pPr>
            <w:r w:rsidRPr="00F02179">
              <w:rPr>
                <w:rFonts w:eastAsia="微軟正黑體" w:cstheme="minorHAnsi"/>
              </w:rPr>
              <w:t>查詢帳號</w:t>
            </w:r>
          </w:p>
        </w:tc>
        <w:tc>
          <w:tcPr>
            <w:tcW w:w="1276" w:type="dxa"/>
            <w:vAlign w:val="center"/>
          </w:tcPr>
          <w:p w:rsidR="00483CF3" w:rsidRPr="00F02179" w:rsidRDefault="00483CF3" w:rsidP="00A93B4B">
            <w:pPr>
              <w:ind w:left="0" w:firstLine="0"/>
              <w:rPr>
                <w:rFonts w:eastAsia="微軟正黑體" w:cstheme="minorHAnsi"/>
              </w:rPr>
            </w:pPr>
            <w:r w:rsidRPr="00F02179">
              <w:rPr>
                <w:rFonts w:eastAsia="微軟正黑體" w:cstheme="minorHAnsi"/>
              </w:rPr>
              <w:t>數字</w:t>
            </w:r>
          </w:p>
        </w:tc>
        <w:tc>
          <w:tcPr>
            <w:tcW w:w="708" w:type="dxa"/>
            <w:vAlign w:val="center"/>
          </w:tcPr>
          <w:p w:rsidR="00483CF3" w:rsidRPr="00F02179" w:rsidRDefault="00483CF3" w:rsidP="00A93B4B">
            <w:pPr>
              <w:ind w:left="0" w:firstLine="0"/>
              <w:jc w:val="center"/>
              <w:rPr>
                <w:rFonts w:eastAsia="微軟正黑體" w:cstheme="minorHAnsi"/>
              </w:rPr>
            </w:pPr>
            <w:r w:rsidRPr="00F02179">
              <w:rPr>
                <w:rFonts w:eastAsia="微軟正黑體" w:cstheme="minorHAnsi"/>
              </w:rPr>
              <w:t>M</w:t>
            </w:r>
          </w:p>
        </w:tc>
        <w:tc>
          <w:tcPr>
            <w:tcW w:w="851" w:type="dxa"/>
            <w:vAlign w:val="center"/>
          </w:tcPr>
          <w:p w:rsidR="00483CF3" w:rsidRPr="00F02179" w:rsidRDefault="00483CF3" w:rsidP="00A93B4B">
            <w:pPr>
              <w:ind w:left="0" w:firstLine="0"/>
              <w:rPr>
                <w:rFonts w:eastAsia="微軟正黑體" w:cstheme="minorHAnsi"/>
              </w:rPr>
            </w:pPr>
            <w:r w:rsidRPr="00F02179">
              <w:rPr>
                <w:rFonts w:eastAsia="微軟正黑體" w:cstheme="minorHAnsi"/>
              </w:rPr>
              <w:t>1</w:t>
            </w:r>
            <w:r w:rsidR="007F07D4" w:rsidRPr="00F02179">
              <w:rPr>
                <w:rFonts w:eastAsia="微軟正黑體" w:cstheme="minorHAnsi"/>
              </w:rPr>
              <w:t>4</w:t>
            </w:r>
          </w:p>
        </w:tc>
        <w:tc>
          <w:tcPr>
            <w:tcW w:w="3539" w:type="dxa"/>
            <w:vAlign w:val="center"/>
          </w:tcPr>
          <w:p w:rsidR="00483CF3" w:rsidRPr="00F02179" w:rsidRDefault="00483CF3" w:rsidP="00A93B4B">
            <w:pPr>
              <w:ind w:left="0" w:firstLine="0"/>
              <w:rPr>
                <w:rFonts w:eastAsia="微軟正黑體" w:cstheme="minorHAnsi"/>
              </w:rPr>
            </w:pPr>
          </w:p>
        </w:tc>
      </w:tr>
      <w:tr w:rsidR="00866DD1" w:rsidRPr="00F02179" w:rsidTr="00FB2400">
        <w:tc>
          <w:tcPr>
            <w:tcW w:w="762" w:type="dxa"/>
            <w:vAlign w:val="center"/>
          </w:tcPr>
          <w:p w:rsidR="00866DD1" w:rsidRPr="00F02179" w:rsidRDefault="00866DD1">
            <w:pPr>
              <w:pStyle w:val="af2"/>
              <w:numPr>
                <w:ilvl w:val="0"/>
                <w:numId w:val="62"/>
              </w:numPr>
              <w:ind w:leftChars="0"/>
              <w:rPr>
                <w:rFonts w:eastAsia="微軟正黑體" w:cstheme="minorHAnsi"/>
              </w:rPr>
            </w:pPr>
          </w:p>
        </w:tc>
        <w:tc>
          <w:tcPr>
            <w:tcW w:w="1785" w:type="dxa"/>
            <w:vAlign w:val="center"/>
          </w:tcPr>
          <w:p w:rsidR="00866DD1" w:rsidRPr="00F02179" w:rsidRDefault="00866DD1" w:rsidP="00A93B4B">
            <w:pPr>
              <w:ind w:left="0" w:firstLine="0"/>
              <w:rPr>
                <w:rFonts w:eastAsia="微軟正黑體" w:cstheme="minorHAnsi"/>
              </w:rPr>
            </w:pPr>
            <w:r w:rsidRPr="00F02179">
              <w:rPr>
                <w:rFonts w:eastAsia="微軟正黑體" w:cstheme="minorHAnsi"/>
              </w:rPr>
              <w:t>查詢幣別</w:t>
            </w:r>
          </w:p>
        </w:tc>
        <w:tc>
          <w:tcPr>
            <w:tcW w:w="1276" w:type="dxa"/>
            <w:vAlign w:val="center"/>
          </w:tcPr>
          <w:p w:rsidR="00866DD1" w:rsidRPr="00F02179" w:rsidRDefault="00866DD1" w:rsidP="00A93B4B">
            <w:pPr>
              <w:ind w:left="0" w:firstLine="0"/>
              <w:rPr>
                <w:rFonts w:eastAsia="微軟正黑體" w:cstheme="minorHAnsi"/>
              </w:rPr>
            </w:pPr>
            <w:r w:rsidRPr="00F02179">
              <w:rPr>
                <w:rFonts w:eastAsia="微軟正黑體" w:cstheme="minorHAnsi"/>
              </w:rPr>
              <w:t>文數字</w:t>
            </w:r>
          </w:p>
        </w:tc>
        <w:tc>
          <w:tcPr>
            <w:tcW w:w="708" w:type="dxa"/>
            <w:vAlign w:val="center"/>
          </w:tcPr>
          <w:p w:rsidR="00866DD1" w:rsidRPr="00F02179" w:rsidRDefault="00866DD1" w:rsidP="00A93B4B">
            <w:pPr>
              <w:ind w:left="0" w:firstLine="0"/>
              <w:jc w:val="center"/>
              <w:rPr>
                <w:rFonts w:eastAsia="微軟正黑體" w:cstheme="minorHAnsi"/>
              </w:rPr>
            </w:pPr>
            <w:r w:rsidRPr="00F02179">
              <w:rPr>
                <w:rFonts w:eastAsia="微軟正黑體" w:cstheme="minorHAnsi"/>
              </w:rPr>
              <w:t>M</w:t>
            </w:r>
          </w:p>
        </w:tc>
        <w:tc>
          <w:tcPr>
            <w:tcW w:w="851" w:type="dxa"/>
            <w:vAlign w:val="center"/>
          </w:tcPr>
          <w:p w:rsidR="00866DD1" w:rsidRPr="00F02179" w:rsidRDefault="00866DD1" w:rsidP="00A93B4B">
            <w:pPr>
              <w:ind w:left="0" w:firstLine="0"/>
              <w:rPr>
                <w:rFonts w:eastAsia="微軟正黑體" w:cstheme="minorHAnsi"/>
              </w:rPr>
            </w:pPr>
            <w:r w:rsidRPr="00F02179">
              <w:rPr>
                <w:rFonts w:eastAsia="微軟正黑體" w:cstheme="minorHAnsi"/>
              </w:rPr>
              <w:t>3</w:t>
            </w:r>
          </w:p>
        </w:tc>
        <w:tc>
          <w:tcPr>
            <w:tcW w:w="3539" w:type="dxa"/>
            <w:vAlign w:val="center"/>
          </w:tcPr>
          <w:p w:rsidR="00866DD1" w:rsidRPr="00F02179" w:rsidRDefault="00866DD1" w:rsidP="00A93B4B">
            <w:pPr>
              <w:ind w:left="0" w:firstLine="0"/>
              <w:rPr>
                <w:rFonts w:eastAsia="微軟正黑體" w:cstheme="minorHAnsi"/>
                <w:sz w:val="20"/>
                <w:szCs w:val="20"/>
              </w:rPr>
            </w:pPr>
          </w:p>
        </w:tc>
      </w:tr>
      <w:tr w:rsidR="007F07D4" w:rsidRPr="00F02179" w:rsidTr="00FB2400">
        <w:tc>
          <w:tcPr>
            <w:tcW w:w="762" w:type="dxa"/>
            <w:vAlign w:val="center"/>
          </w:tcPr>
          <w:p w:rsidR="007F07D4" w:rsidRPr="00F02179" w:rsidRDefault="007F07D4">
            <w:pPr>
              <w:pStyle w:val="af2"/>
              <w:numPr>
                <w:ilvl w:val="0"/>
                <w:numId w:val="62"/>
              </w:numPr>
              <w:ind w:leftChars="0"/>
              <w:rPr>
                <w:rFonts w:eastAsia="微軟正黑體" w:cstheme="minorHAnsi"/>
              </w:rPr>
            </w:pPr>
          </w:p>
        </w:tc>
        <w:tc>
          <w:tcPr>
            <w:tcW w:w="1785" w:type="dxa"/>
            <w:vAlign w:val="center"/>
          </w:tcPr>
          <w:p w:rsidR="007F07D4" w:rsidRPr="00F02179" w:rsidRDefault="007F07D4" w:rsidP="00A93B4B">
            <w:pPr>
              <w:ind w:left="0" w:firstLine="0"/>
              <w:rPr>
                <w:rFonts w:eastAsia="微軟正黑體" w:cstheme="minorHAnsi"/>
              </w:rPr>
            </w:pPr>
            <w:r w:rsidRPr="00F02179">
              <w:rPr>
                <w:rFonts w:eastAsia="微軟正黑體" w:cstheme="minorHAnsi"/>
              </w:rPr>
              <w:t>查詢理由</w:t>
            </w:r>
          </w:p>
        </w:tc>
        <w:tc>
          <w:tcPr>
            <w:tcW w:w="1276" w:type="dxa"/>
            <w:vAlign w:val="center"/>
          </w:tcPr>
          <w:p w:rsidR="007F07D4" w:rsidRPr="00F02179" w:rsidRDefault="007F07D4" w:rsidP="00A93B4B">
            <w:pPr>
              <w:ind w:left="0" w:firstLine="0"/>
              <w:rPr>
                <w:rFonts w:eastAsia="微軟正黑體" w:cstheme="minorHAnsi"/>
              </w:rPr>
            </w:pPr>
            <w:r w:rsidRPr="00F02179">
              <w:rPr>
                <w:rFonts w:eastAsia="微軟正黑體" w:cstheme="minorHAnsi"/>
              </w:rPr>
              <w:t>數字</w:t>
            </w:r>
          </w:p>
        </w:tc>
        <w:tc>
          <w:tcPr>
            <w:tcW w:w="708" w:type="dxa"/>
            <w:vAlign w:val="center"/>
          </w:tcPr>
          <w:p w:rsidR="007F07D4" w:rsidRPr="00F02179" w:rsidRDefault="007F07D4" w:rsidP="00A93B4B">
            <w:pPr>
              <w:ind w:left="0" w:firstLine="0"/>
              <w:jc w:val="center"/>
              <w:rPr>
                <w:rFonts w:eastAsia="微軟正黑體" w:cstheme="minorHAnsi"/>
              </w:rPr>
            </w:pPr>
            <w:r w:rsidRPr="00F02179">
              <w:rPr>
                <w:rFonts w:eastAsia="微軟正黑體" w:cstheme="minorHAnsi"/>
              </w:rPr>
              <w:t>M</w:t>
            </w:r>
          </w:p>
        </w:tc>
        <w:tc>
          <w:tcPr>
            <w:tcW w:w="851" w:type="dxa"/>
            <w:vAlign w:val="center"/>
          </w:tcPr>
          <w:p w:rsidR="007F07D4" w:rsidRPr="00F02179" w:rsidRDefault="007F07D4" w:rsidP="00A93B4B">
            <w:pPr>
              <w:ind w:left="0" w:firstLine="0"/>
              <w:rPr>
                <w:rFonts w:eastAsia="微軟正黑體" w:cstheme="minorHAnsi"/>
              </w:rPr>
            </w:pPr>
            <w:r w:rsidRPr="00F02179">
              <w:rPr>
                <w:rFonts w:eastAsia="微軟正黑體" w:cstheme="minorHAnsi"/>
              </w:rPr>
              <w:t>2</w:t>
            </w:r>
          </w:p>
        </w:tc>
        <w:tc>
          <w:tcPr>
            <w:tcW w:w="3539" w:type="dxa"/>
            <w:vAlign w:val="center"/>
          </w:tcPr>
          <w:p w:rsidR="007F07D4" w:rsidRPr="00F02179" w:rsidRDefault="007F07D4" w:rsidP="00A93B4B">
            <w:pPr>
              <w:ind w:left="0" w:firstLine="0"/>
              <w:rPr>
                <w:rFonts w:eastAsia="微軟正黑體" w:cstheme="minorHAnsi"/>
                <w:sz w:val="20"/>
                <w:szCs w:val="20"/>
              </w:rPr>
            </w:pPr>
            <w:r w:rsidRPr="00F02179">
              <w:rPr>
                <w:rFonts w:eastAsia="微軟正黑體" w:cstheme="minorHAnsi"/>
                <w:sz w:val="20"/>
                <w:szCs w:val="20"/>
              </w:rPr>
              <w:t>下拉選單：</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01.</w:t>
            </w:r>
            <w:r w:rsidRPr="00F02179">
              <w:rPr>
                <w:rFonts w:eastAsia="微軟正黑體" w:cstheme="minorHAnsi"/>
                <w:sz w:val="20"/>
                <w:szCs w:val="20"/>
              </w:rPr>
              <w:t>臨櫃作業查詢需求</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02.</w:t>
            </w:r>
            <w:r w:rsidRPr="00F02179">
              <w:rPr>
                <w:rFonts w:eastAsia="微軟正黑體" w:cstheme="minorHAnsi"/>
                <w:sz w:val="20"/>
                <w:szCs w:val="20"/>
              </w:rPr>
              <w:t>同分行非臨櫃及其他單位作業需求</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03.</w:t>
            </w:r>
            <w:r w:rsidRPr="00F02179">
              <w:rPr>
                <w:rFonts w:eastAsia="微軟正黑體" w:cstheme="minorHAnsi"/>
                <w:sz w:val="20"/>
                <w:szCs w:val="20"/>
              </w:rPr>
              <w:t>其他分行或部門來電查詢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04.</w:t>
            </w:r>
            <w:r w:rsidRPr="00F02179">
              <w:rPr>
                <w:rFonts w:eastAsia="微軟正黑體" w:cstheme="minorHAnsi"/>
                <w:sz w:val="20"/>
                <w:szCs w:val="20"/>
              </w:rPr>
              <w:t>自行查核作業</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05.</w:t>
            </w:r>
            <w:r w:rsidRPr="00F02179">
              <w:rPr>
                <w:rFonts w:eastAsia="微軟正黑體" w:cstheme="minorHAnsi"/>
                <w:sz w:val="20"/>
                <w:szCs w:val="20"/>
              </w:rPr>
              <w:t>客户本人來電查詢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06.</w:t>
            </w:r>
            <w:r w:rsidRPr="00F02179">
              <w:rPr>
                <w:rFonts w:eastAsia="微軟正黑體" w:cstheme="minorHAnsi"/>
                <w:sz w:val="20"/>
                <w:szCs w:val="20"/>
              </w:rPr>
              <w:t>客戶來電時</w:t>
            </w:r>
            <w:r w:rsidRPr="00F02179">
              <w:rPr>
                <w:rFonts w:eastAsia="微軟正黑體" w:cstheme="minorHAnsi"/>
                <w:sz w:val="20"/>
                <w:szCs w:val="20"/>
              </w:rPr>
              <w:t>,</w:t>
            </w:r>
            <w:r w:rsidRPr="00F02179">
              <w:rPr>
                <w:rFonts w:eastAsia="微軟正黑體" w:cstheme="minorHAnsi"/>
                <w:sz w:val="20"/>
                <w:szCs w:val="20"/>
              </w:rPr>
              <w:t>作身份確認</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07.</w:t>
            </w:r>
            <w:r w:rsidRPr="00F02179">
              <w:rPr>
                <w:rFonts w:eastAsia="微軟正黑體" w:cstheme="minorHAnsi"/>
                <w:sz w:val="20"/>
                <w:szCs w:val="20"/>
              </w:rPr>
              <w:t>客户非本人臨櫃查詢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08.</w:t>
            </w:r>
            <w:r w:rsidRPr="00F02179">
              <w:rPr>
                <w:rFonts w:eastAsia="微軟正黑體" w:cstheme="minorHAnsi"/>
                <w:sz w:val="20"/>
                <w:szCs w:val="20"/>
              </w:rPr>
              <w:t>客戶書面申請查詢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09.</w:t>
            </w:r>
            <w:r w:rsidRPr="00F02179">
              <w:rPr>
                <w:rFonts w:eastAsia="微軟正黑體" w:cstheme="minorHAnsi"/>
                <w:sz w:val="20"/>
                <w:szCs w:val="20"/>
              </w:rPr>
              <w:t>客戶本人電子交易</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10.</w:t>
            </w:r>
            <w:r w:rsidRPr="00F02179">
              <w:rPr>
                <w:rFonts w:eastAsia="微軟正黑體" w:cstheme="minorHAnsi"/>
                <w:sz w:val="20"/>
                <w:szCs w:val="20"/>
              </w:rPr>
              <w:t>同業照會</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11.</w:t>
            </w:r>
            <w:r w:rsidRPr="00F02179">
              <w:rPr>
                <w:rFonts w:eastAsia="微軟正黑體" w:cstheme="minorHAnsi"/>
                <w:sz w:val="20"/>
                <w:szCs w:val="20"/>
              </w:rPr>
              <w:t>法務、檢調、警政機關來函照會</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12.</w:t>
            </w:r>
            <w:r w:rsidRPr="00F02179">
              <w:rPr>
                <w:rFonts w:eastAsia="微軟正黑體" w:cstheme="minorHAnsi"/>
                <w:sz w:val="20"/>
                <w:szCs w:val="20"/>
              </w:rPr>
              <w:t>央行、金管會等金融檢查需求</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13.</w:t>
            </w:r>
            <w:r w:rsidRPr="00F02179">
              <w:rPr>
                <w:rFonts w:eastAsia="微軟正黑體" w:cstheme="minorHAnsi"/>
                <w:sz w:val="20"/>
                <w:szCs w:val="20"/>
              </w:rPr>
              <w:t>關稅總局、海關來函查詢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14.</w:t>
            </w:r>
            <w:r w:rsidRPr="00F02179">
              <w:rPr>
                <w:rFonts w:eastAsia="微軟正黑體" w:cstheme="minorHAnsi"/>
                <w:sz w:val="20"/>
                <w:szCs w:val="20"/>
              </w:rPr>
              <w:t>稅務機關來函查詢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15.</w:t>
            </w:r>
            <w:r w:rsidRPr="00F02179">
              <w:rPr>
                <w:rFonts w:eastAsia="微軟正黑體" w:cstheme="minorHAnsi"/>
                <w:sz w:val="20"/>
                <w:szCs w:val="20"/>
              </w:rPr>
              <w:t>其他政府機關來函查詢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16.</w:t>
            </w:r>
            <w:r w:rsidRPr="00F02179">
              <w:rPr>
                <w:rFonts w:eastAsia="微軟正黑體" w:cstheme="minorHAnsi"/>
                <w:sz w:val="20"/>
                <w:szCs w:val="20"/>
              </w:rPr>
              <w:t>証券戶授權證券公司查詢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17.</w:t>
            </w:r>
            <w:r w:rsidRPr="00F02179">
              <w:rPr>
                <w:rFonts w:eastAsia="微軟正黑體" w:cstheme="minorHAnsi"/>
                <w:sz w:val="20"/>
                <w:szCs w:val="20"/>
              </w:rPr>
              <w:t>申報主管機關確認客戶基本資料</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18.</w:t>
            </w:r>
            <w:r w:rsidRPr="00F02179">
              <w:rPr>
                <w:rFonts w:eastAsia="微軟正黑體" w:cstheme="minorHAnsi"/>
                <w:sz w:val="20"/>
                <w:szCs w:val="20"/>
              </w:rPr>
              <w:t>聯徵中心</w:t>
            </w:r>
            <w:r w:rsidRPr="00F02179">
              <w:rPr>
                <w:rFonts w:eastAsia="微軟正黑體" w:cstheme="minorHAnsi"/>
                <w:sz w:val="20"/>
                <w:szCs w:val="20"/>
              </w:rPr>
              <w:t>(JCIC)</w:t>
            </w:r>
            <w:r w:rsidRPr="00F02179">
              <w:rPr>
                <w:rFonts w:eastAsia="微軟正黑體" w:cstheme="minorHAnsi"/>
                <w:sz w:val="20"/>
                <w:szCs w:val="20"/>
              </w:rPr>
              <w:t>通報</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19.eBranch</w:t>
            </w:r>
            <w:r w:rsidRPr="00F02179">
              <w:rPr>
                <w:rFonts w:eastAsia="微軟正黑體" w:cstheme="minorHAnsi"/>
                <w:sz w:val="20"/>
                <w:szCs w:val="20"/>
              </w:rPr>
              <w:t>交易連動查詢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20.F-Branch</w:t>
            </w:r>
            <w:r w:rsidRPr="00F02179">
              <w:rPr>
                <w:rFonts w:eastAsia="微軟正黑體" w:cstheme="minorHAnsi"/>
                <w:sz w:val="20"/>
                <w:szCs w:val="20"/>
              </w:rPr>
              <w:t>交易連動查詢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21.</w:t>
            </w:r>
            <w:r w:rsidRPr="00F02179">
              <w:rPr>
                <w:rFonts w:eastAsia="微軟正黑體" w:cstheme="minorHAnsi"/>
                <w:sz w:val="20"/>
                <w:szCs w:val="20"/>
              </w:rPr>
              <w:t>各單位執行內部例行作業查詢</w:t>
            </w:r>
          </w:p>
          <w:p w:rsidR="00FB2400" w:rsidRPr="00F02179" w:rsidRDefault="00FB2400" w:rsidP="00FB2400">
            <w:pPr>
              <w:ind w:left="0" w:firstLine="0"/>
              <w:rPr>
                <w:rFonts w:eastAsia="微軟正黑體" w:cstheme="minorHAnsi"/>
                <w:sz w:val="20"/>
                <w:szCs w:val="20"/>
              </w:rPr>
            </w:pPr>
            <w:r w:rsidRPr="00F02179">
              <w:rPr>
                <w:rFonts w:eastAsia="微軟正黑體" w:cstheme="minorHAnsi"/>
                <w:sz w:val="20"/>
                <w:szCs w:val="20"/>
              </w:rPr>
              <w:t>22.</w:t>
            </w:r>
            <w:r w:rsidRPr="00F02179">
              <w:rPr>
                <w:rFonts w:eastAsia="微軟正黑體" w:cstheme="minorHAnsi"/>
                <w:sz w:val="20"/>
                <w:szCs w:val="20"/>
              </w:rPr>
              <w:t>各後勤單位協助營業單位問題處理查詢</w:t>
            </w:r>
          </w:p>
          <w:p w:rsidR="007F07D4" w:rsidRPr="00F02179" w:rsidRDefault="00FB2400" w:rsidP="00FB2400">
            <w:pPr>
              <w:ind w:left="0" w:firstLine="0"/>
              <w:rPr>
                <w:rFonts w:eastAsia="微軟正黑體" w:cstheme="minorHAnsi"/>
              </w:rPr>
            </w:pPr>
            <w:r w:rsidRPr="00F02179">
              <w:rPr>
                <w:rFonts w:eastAsia="微軟正黑體" w:cstheme="minorHAnsi"/>
                <w:sz w:val="20"/>
                <w:szCs w:val="20"/>
              </w:rPr>
              <w:t>23.</w:t>
            </w:r>
            <w:r w:rsidRPr="00F02179">
              <w:rPr>
                <w:rFonts w:eastAsia="微軟正黑體" w:cstheme="minorHAnsi"/>
                <w:sz w:val="20"/>
                <w:szCs w:val="20"/>
              </w:rPr>
              <w:t>會計師函証</w:t>
            </w:r>
          </w:p>
        </w:tc>
      </w:tr>
    </w:tbl>
    <w:p w:rsidR="000573D5" w:rsidRPr="00F02179" w:rsidRDefault="000573D5">
      <w:pPr>
        <w:pStyle w:val="af2"/>
        <w:numPr>
          <w:ilvl w:val="6"/>
          <w:numId w:val="54"/>
        </w:numPr>
        <w:ind w:leftChars="0" w:left="772" w:hanging="284"/>
        <w:rPr>
          <w:rFonts w:eastAsia="微軟正黑體" w:cstheme="minorHAnsi"/>
        </w:rPr>
      </w:pPr>
      <w:r w:rsidRPr="00F02179">
        <w:rPr>
          <w:rFonts w:eastAsia="微軟正黑體" w:cstheme="minorHAnsi"/>
        </w:rPr>
        <w:t>輸出畫面：</w:t>
      </w:r>
    </w:p>
    <w:p w:rsidR="00866DD1" w:rsidRPr="00F02179" w:rsidRDefault="00866DD1" w:rsidP="000E22BD">
      <w:pPr>
        <w:rPr>
          <w:rFonts w:eastAsia="微軟正黑體" w:cstheme="minorHAnsi"/>
        </w:rPr>
      </w:pPr>
    </w:p>
    <w:tbl>
      <w:tblPr>
        <w:tblStyle w:val="af1"/>
        <w:tblW w:w="0" w:type="auto"/>
        <w:tblLayout w:type="fixed"/>
        <w:tblLook w:val="04A0"/>
      </w:tblPr>
      <w:tblGrid>
        <w:gridCol w:w="703"/>
        <w:gridCol w:w="2269"/>
        <w:gridCol w:w="1134"/>
        <w:gridCol w:w="709"/>
        <w:gridCol w:w="1307"/>
        <w:gridCol w:w="2799"/>
      </w:tblGrid>
      <w:tr w:rsidR="00FF3275" w:rsidRPr="00F02179" w:rsidTr="004573CB">
        <w:tc>
          <w:tcPr>
            <w:tcW w:w="703" w:type="dxa"/>
            <w:tcBorders>
              <w:bottom w:val="single" w:sz="4" w:space="0" w:color="auto"/>
            </w:tcBorders>
            <w:shd w:val="pct12" w:color="auto" w:fill="auto"/>
          </w:tcPr>
          <w:p w:rsidR="00FB2400" w:rsidRPr="00F02179" w:rsidRDefault="00FB2400" w:rsidP="00A93B4B">
            <w:pPr>
              <w:ind w:left="0" w:firstLine="0"/>
              <w:jc w:val="center"/>
              <w:rPr>
                <w:rFonts w:eastAsia="微軟正黑體" w:cstheme="minorHAnsi"/>
                <w:b/>
                <w:bCs/>
              </w:rPr>
            </w:pPr>
            <w:r w:rsidRPr="00F02179">
              <w:rPr>
                <w:rFonts w:eastAsia="微軟正黑體" w:cstheme="minorHAnsi"/>
                <w:b/>
                <w:bCs/>
              </w:rPr>
              <w:t>編號</w:t>
            </w:r>
          </w:p>
        </w:tc>
        <w:tc>
          <w:tcPr>
            <w:tcW w:w="2269" w:type="dxa"/>
            <w:tcBorders>
              <w:bottom w:val="single" w:sz="4" w:space="0" w:color="auto"/>
            </w:tcBorders>
            <w:shd w:val="pct12" w:color="auto" w:fill="auto"/>
          </w:tcPr>
          <w:p w:rsidR="00FB2400" w:rsidRPr="00F02179" w:rsidRDefault="00FB2400" w:rsidP="00A93B4B">
            <w:pPr>
              <w:ind w:left="0" w:firstLine="0"/>
              <w:jc w:val="center"/>
              <w:rPr>
                <w:rFonts w:eastAsia="微軟正黑體" w:cstheme="minorHAnsi"/>
                <w:b/>
                <w:bCs/>
              </w:rPr>
            </w:pPr>
            <w:r w:rsidRPr="00F02179">
              <w:rPr>
                <w:rFonts w:eastAsia="微軟正黑體" w:cstheme="minorHAnsi"/>
                <w:b/>
                <w:bCs/>
              </w:rPr>
              <w:t>欄位名稱</w:t>
            </w:r>
          </w:p>
        </w:tc>
        <w:tc>
          <w:tcPr>
            <w:tcW w:w="1134" w:type="dxa"/>
            <w:tcBorders>
              <w:bottom w:val="single" w:sz="4" w:space="0" w:color="auto"/>
            </w:tcBorders>
            <w:shd w:val="pct12" w:color="auto" w:fill="auto"/>
          </w:tcPr>
          <w:p w:rsidR="00A608CF" w:rsidRPr="00F02179" w:rsidRDefault="00FB2400" w:rsidP="00A93B4B">
            <w:pPr>
              <w:ind w:left="0" w:firstLine="0"/>
              <w:jc w:val="center"/>
              <w:rPr>
                <w:rFonts w:eastAsia="微軟正黑體" w:cstheme="minorHAnsi"/>
                <w:b/>
                <w:bCs/>
              </w:rPr>
            </w:pPr>
            <w:r w:rsidRPr="00F02179">
              <w:rPr>
                <w:rFonts w:eastAsia="微軟正黑體" w:cstheme="minorHAnsi"/>
                <w:b/>
                <w:bCs/>
              </w:rPr>
              <w:t>欄位</w:t>
            </w:r>
          </w:p>
          <w:p w:rsidR="00FB2400" w:rsidRPr="00F02179" w:rsidRDefault="00FB2400" w:rsidP="00A93B4B">
            <w:pPr>
              <w:ind w:left="0" w:firstLine="0"/>
              <w:jc w:val="center"/>
              <w:rPr>
                <w:rFonts w:eastAsia="微軟正黑體" w:cstheme="minorHAnsi"/>
                <w:b/>
                <w:bCs/>
              </w:rPr>
            </w:pPr>
            <w:r w:rsidRPr="00F02179">
              <w:rPr>
                <w:rFonts w:eastAsia="微軟正黑體" w:cstheme="minorHAnsi"/>
                <w:b/>
                <w:bCs/>
              </w:rPr>
              <w:t>種類</w:t>
            </w:r>
          </w:p>
        </w:tc>
        <w:tc>
          <w:tcPr>
            <w:tcW w:w="709" w:type="dxa"/>
            <w:tcBorders>
              <w:bottom w:val="single" w:sz="4" w:space="0" w:color="auto"/>
            </w:tcBorders>
            <w:shd w:val="pct12" w:color="auto" w:fill="auto"/>
          </w:tcPr>
          <w:p w:rsidR="00FB2400" w:rsidRPr="00F02179" w:rsidRDefault="00FB2400" w:rsidP="00A93B4B">
            <w:pPr>
              <w:ind w:left="0" w:firstLine="0"/>
              <w:jc w:val="center"/>
              <w:rPr>
                <w:rFonts w:eastAsia="微軟正黑體" w:cstheme="minorHAnsi"/>
                <w:b/>
                <w:bCs/>
              </w:rPr>
            </w:pPr>
            <w:r w:rsidRPr="00F02179">
              <w:rPr>
                <w:rFonts w:eastAsia="微軟正黑體" w:cstheme="minorHAnsi"/>
                <w:b/>
                <w:bCs/>
              </w:rPr>
              <w:t>類別</w:t>
            </w:r>
          </w:p>
        </w:tc>
        <w:tc>
          <w:tcPr>
            <w:tcW w:w="1307" w:type="dxa"/>
            <w:tcBorders>
              <w:bottom w:val="single" w:sz="4" w:space="0" w:color="auto"/>
            </w:tcBorders>
            <w:shd w:val="pct12" w:color="auto" w:fill="auto"/>
          </w:tcPr>
          <w:p w:rsidR="00FB2400" w:rsidRPr="00F02179" w:rsidRDefault="00FB2400" w:rsidP="00A93B4B">
            <w:pPr>
              <w:ind w:left="0" w:firstLine="0"/>
              <w:jc w:val="center"/>
              <w:rPr>
                <w:rFonts w:eastAsia="微軟正黑體" w:cstheme="minorHAnsi"/>
                <w:b/>
                <w:bCs/>
              </w:rPr>
            </w:pPr>
            <w:r w:rsidRPr="00F02179">
              <w:rPr>
                <w:rFonts w:eastAsia="微軟正黑體" w:cstheme="minorHAnsi"/>
                <w:b/>
                <w:bCs/>
              </w:rPr>
              <w:t>長度</w:t>
            </w:r>
          </w:p>
        </w:tc>
        <w:tc>
          <w:tcPr>
            <w:tcW w:w="2799" w:type="dxa"/>
            <w:tcBorders>
              <w:bottom w:val="single" w:sz="4" w:space="0" w:color="auto"/>
            </w:tcBorders>
            <w:shd w:val="pct12" w:color="auto" w:fill="auto"/>
          </w:tcPr>
          <w:p w:rsidR="00FB2400" w:rsidRPr="00F02179" w:rsidRDefault="00FB2400" w:rsidP="00A93B4B">
            <w:pPr>
              <w:ind w:left="0" w:firstLine="0"/>
              <w:jc w:val="center"/>
              <w:rPr>
                <w:rFonts w:eastAsia="微軟正黑體" w:cstheme="minorHAnsi"/>
                <w:b/>
                <w:bCs/>
              </w:rPr>
            </w:pPr>
            <w:r w:rsidRPr="00F02179">
              <w:rPr>
                <w:rFonts w:eastAsia="微軟正黑體" w:cstheme="minorHAnsi"/>
                <w:b/>
                <w:bCs/>
              </w:rPr>
              <w:t>說明</w:t>
            </w:r>
          </w:p>
        </w:tc>
      </w:tr>
      <w:tr w:rsidR="006E0AFA" w:rsidRPr="00F02179" w:rsidTr="004573CB">
        <w:tc>
          <w:tcPr>
            <w:tcW w:w="8921" w:type="dxa"/>
            <w:gridSpan w:val="6"/>
            <w:tcBorders>
              <w:bottom w:val="single" w:sz="4" w:space="0" w:color="auto"/>
            </w:tcBorders>
            <w:shd w:val="clear" w:color="auto" w:fill="auto"/>
          </w:tcPr>
          <w:p w:rsidR="006E0AFA" w:rsidRPr="00F02179" w:rsidRDefault="006E0AFA" w:rsidP="006E0AFA">
            <w:pPr>
              <w:ind w:left="0" w:firstLine="0"/>
              <w:rPr>
                <w:rFonts w:eastAsia="微軟正黑體" w:cstheme="minorHAnsi"/>
              </w:rPr>
            </w:pPr>
            <w:r w:rsidRPr="00F02179">
              <w:rPr>
                <w:rFonts w:eastAsia="微軟正黑體" w:cstheme="minorHAnsi"/>
              </w:rPr>
              <w:t>基本資料</w:t>
            </w:r>
          </w:p>
        </w:tc>
      </w:tr>
      <w:tr w:rsidR="00FF3275" w:rsidRPr="00F02179" w:rsidTr="004573CB">
        <w:tc>
          <w:tcPr>
            <w:tcW w:w="703" w:type="dxa"/>
            <w:vAlign w:val="center"/>
          </w:tcPr>
          <w:p w:rsidR="00FB2400" w:rsidRPr="00F02179" w:rsidRDefault="00FB2400">
            <w:pPr>
              <w:pStyle w:val="af2"/>
              <w:numPr>
                <w:ilvl w:val="0"/>
                <w:numId w:val="63"/>
              </w:numPr>
              <w:ind w:leftChars="0"/>
              <w:rPr>
                <w:rFonts w:eastAsia="微軟正黑體" w:cstheme="minorHAnsi"/>
              </w:rPr>
            </w:pPr>
          </w:p>
        </w:tc>
        <w:tc>
          <w:tcPr>
            <w:tcW w:w="2269" w:type="dxa"/>
            <w:vAlign w:val="center"/>
          </w:tcPr>
          <w:p w:rsidR="00FB2400" w:rsidRPr="00F02179" w:rsidRDefault="00FB2400" w:rsidP="00A93B4B">
            <w:pPr>
              <w:ind w:left="0" w:firstLine="0"/>
              <w:rPr>
                <w:rFonts w:eastAsia="微軟正黑體" w:cstheme="minorHAnsi"/>
              </w:rPr>
            </w:pPr>
            <w:r w:rsidRPr="00F02179">
              <w:rPr>
                <w:rFonts w:eastAsia="微軟正黑體" w:cstheme="minorHAnsi"/>
              </w:rPr>
              <w:t>查詢</w:t>
            </w:r>
            <w:r w:rsidR="006E0AFA" w:rsidRPr="00F02179">
              <w:rPr>
                <w:rFonts w:eastAsia="微軟正黑體" w:cstheme="minorHAnsi"/>
              </w:rPr>
              <w:t>理由</w:t>
            </w:r>
          </w:p>
        </w:tc>
        <w:tc>
          <w:tcPr>
            <w:tcW w:w="1134" w:type="dxa"/>
            <w:vAlign w:val="center"/>
          </w:tcPr>
          <w:p w:rsidR="00FB2400" w:rsidRPr="00F02179" w:rsidRDefault="00FB2400" w:rsidP="00A93B4B">
            <w:pPr>
              <w:ind w:left="0" w:firstLine="0"/>
              <w:rPr>
                <w:rFonts w:eastAsia="微軟正黑體" w:cstheme="minorHAnsi"/>
              </w:rPr>
            </w:pPr>
            <w:r w:rsidRPr="00F02179">
              <w:rPr>
                <w:rFonts w:eastAsia="微軟正黑體" w:cstheme="minorHAnsi"/>
              </w:rPr>
              <w:t>數字</w:t>
            </w:r>
          </w:p>
        </w:tc>
        <w:tc>
          <w:tcPr>
            <w:tcW w:w="709" w:type="dxa"/>
            <w:vAlign w:val="center"/>
          </w:tcPr>
          <w:p w:rsidR="00FB2400" w:rsidRPr="00F02179" w:rsidRDefault="00FB2400" w:rsidP="00A93B4B">
            <w:pPr>
              <w:ind w:left="0" w:firstLine="0"/>
              <w:jc w:val="center"/>
              <w:rPr>
                <w:rFonts w:eastAsia="微軟正黑體" w:cstheme="minorHAnsi"/>
              </w:rPr>
            </w:pPr>
            <w:r w:rsidRPr="00F02179">
              <w:rPr>
                <w:rFonts w:eastAsia="微軟正黑體" w:cstheme="minorHAnsi"/>
              </w:rPr>
              <w:t>M</w:t>
            </w:r>
          </w:p>
        </w:tc>
        <w:tc>
          <w:tcPr>
            <w:tcW w:w="1307" w:type="dxa"/>
            <w:vAlign w:val="center"/>
          </w:tcPr>
          <w:p w:rsidR="00FB2400" w:rsidRPr="00F02179" w:rsidRDefault="006E0AFA" w:rsidP="00A93B4B">
            <w:pPr>
              <w:ind w:left="0" w:firstLine="0"/>
              <w:rPr>
                <w:rFonts w:eastAsia="微軟正黑體" w:cstheme="minorHAnsi"/>
              </w:rPr>
            </w:pPr>
            <w:r w:rsidRPr="00F02179">
              <w:rPr>
                <w:rFonts w:eastAsia="微軟正黑體" w:cstheme="minorHAnsi"/>
              </w:rPr>
              <w:t>2</w:t>
            </w:r>
          </w:p>
        </w:tc>
        <w:tc>
          <w:tcPr>
            <w:tcW w:w="2799" w:type="dxa"/>
            <w:vAlign w:val="center"/>
          </w:tcPr>
          <w:p w:rsidR="00FB2400" w:rsidRPr="00F02179" w:rsidRDefault="006E0AFA" w:rsidP="00A93B4B">
            <w:pPr>
              <w:ind w:left="0" w:firstLine="0"/>
              <w:rPr>
                <w:rFonts w:eastAsia="微軟正黑體" w:cstheme="minorHAnsi"/>
              </w:rPr>
            </w:pPr>
            <w:r w:rsidRPr="00F02179">
              <w:rPr>
                <w:rFonts w:eastAsia="微軟正黑體" w:cstheme="minorHAnsi"/>
              </w:rPr>
              <w:t>顯示代號</w:t>
            </w:r>
            <w:r w:rsidRPr="00F02179">
              <w:rPr>
                <w:rFonts w:eastAsia="微軟正黑體" w:cstheme="minorHAnsi"/>
              </w:rPr>
              <w:t>+</w:t>
            </w:r>
            <w:r w:rsidRPr="00F02179">
              <w:rPr>
                <w:rFonts w:eastAsia="微軟正黑體" w:cstheme="minorHAnsi"/>
              </w:rPr>
              <w:t>說明</w:t>
            </w:r>
          </w:p>
        </w:tc>
      </w:tr>
      <w:tr w:rsidR="00FF3275" w:rsidRPr="00F02179" w:rsidTr="004573CB">
        <w:tc>
          <w:tcPr>
            <w:tcW w:w="703" w:type="dxa"/>
            <w:vAlign w:val="center"/>
          </w:tcPr>
          <w:p w:rsidR="00FB2400" w:rsidRPr="00F02179" w:rsidRDefault="00FB2400">
            <w:pPr>
              <w:pStyle w:val="af2"/>
              <w:numPr>
                <w:ilvl w:val="0"/>
                <w:numId w:val="63"/>
              </w:numPr>
              <w:ind w:leftChars="0"/>
              <w:rPr>
                <w:rFonts w:eastAsia="微軟正黑體" w:cstheme="minorHAnsi"/>
                <w:color w:val="000000" w:themeColor="text1"/>
              </w:rPr>
            </w:pPr>
          </w:p>
        </w:tc>
        <w:tc>
          <w:tcPr>
            <w:tcW w:w="2269" w:type="dxa"/>
            <w:vAlign w:val="center"/>
          </w:tcPr>
          <w:p w:rsidR="00FB2400" w:rsidRPr="00F02179" w:rsidRDefault="006E0AFA" w:rsidP="00A93B4B">
            <w:pPr>
              <w:ind w:left="0" w:firstLine="0"/>
              <w:rPr>
                <w:rFonts w:eastAsia="微軟正黑體" w:cstheme="minorHAnsi"/>
                <w:color w:val="000000" w:themeColor="text1"/>
              </w:rPr>
            </w:pPr>
            <w:r w:rsidRPr="00F02179">
              <w:rPr>
                <w:rFonts w:eastAsia="微軟正黑體" w:cstheme="minorHAnsi"/>
                <w:color w:val="000000" w:themeColor="text1"/>
              </w:rPr>
              <w:t>客戶統一編號</w:t>
            </w:r>
          </w:p>
        </w:tc>
        <w:tc>
          <w:tcPr>
            <w:tcW w:w="1134" w:type="dxa"/>
            <w:vAlign w:val="center"/>
          </w:tcPr>
          <w:p w:rsidR="00FB2400" w:rsidRPr="00F02179" w:rsidRDefault="006E0AFA" w:rsidP="00A93B4B">
            <w:pPr>
              <w:ind w:left="0" w:firstLine="0"/>
              <w:rPr>
                <w:rFonts w:eastAsia="微軟正黑體" w:cstheme="minorHAnsi"/>
                <w:color w:val="000000" w:themeColor="text1"/>
              </w:rPr>
            </w:pPr>
            <w:r w:rsidRPr="00F02179">
              <w:rPr>
                <w:rFonts w:eastAsia="微軟正黑體" w:cstheme="minorHAnsi"/>
                <w:color w:val="000000" w:themeColor="text1"/>
              </w:rPr>
              <w:t>文</w:t>
            </w:r>
            <w:r w:rsidR="00FB2400" w:rsidRPr="00F02179">
              <w:rPr>
                <w:rFonts w:eastAsia="微軟正黑體" w:cstheme="minorHAnsi"/>
                <w:color w:val="000000" w:themeColor="text1"/>
              </w:rPr>
              <w:t>數字</w:t>
            </w:r>
          </w:p>
        </w:tc>
        <w:tc>
          <w:tcPr>
            <w:tcW w:w="709" w:type="dxa"/>
            <w:vAlign w:val="center"/>
          </w:tcPr>
          <w:p w:rsidR="00FB2400" w:rsidRPr="00F02179" w:rsidRDefault="00FB2400" w:rsidP="00A93B4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FB2400" w:rsidRPr="00F02179" w:rsidRDefault="006E0AFA" w:rsidP="00A93B4B">
            <w:pPr>
              <w:ind w:left="0" w:firstLine="0"/>
              <w:rPr>
                <w:rFonts w:eastAsia="微軟正黑體" w:cstheme="minorHAnsi"/>
                <w:color w:val="000000" w:themeColor="text1"/>
              </w:rPr>
            </w:pPr>
            <w:r w:rsidRPr="00F02179">
              <w:rPr>
                <w:rFonts w:eastAsia="微軟正黑體" w:cstheme="minorHAnsi"/>
                <w:color w:val="000000" w:themeColor="text1"/>
              </w:rPr>
              <w:t>11</w:t>
            </w:r>
          </w:p>
        </w:tc>
        <w:tc>
          <w:tcPr>
            <w:tcW w:w="2799" w:type="dxa"/>
            <w:vAlign w:val="center"/>
          </w:tcPr>
          <w:p w:rsidR="00FB2400" w:rsidRPr="00F02179" w:rsidRDefault="00FB2400" w:rsidP="00A93B4B">
            <w:pPr>
              <w:ind w:left="0" w:firstLine="0"/>
              <w:rPr>
                <w:rFonts w:eastAsia="微軟正黑體" w:cstheme="minorHAnsi"/>
                <w:color w:val="000000" w:themeColor="text1"/>
              </w:rPr>
            </w:pPr>
          </w:p>
        </w:tc>
      </w:tr>
      <w:tr w:rsidR="00A608CF" w:rsidRPr="00F02179" w:rsidTr="004573CB">
        <w:tc>
          <w:tcPr>
            <w:tcW w:w="703" w:type="dxa"/>
            <w:vAlign w:val="center"/>
          </w:tcPr>
          <w:p w:rsidR="006E0AFA" w:rsidRPr="00F02179" w:rsidRDefault="006E0AFA">
            <w:pPr>
              <w:pStyle w:val="af2"/>
              <w:numPr>
                <w:ilvl w:val="0"/>
                <w:numId w:val="63"/>
              </w:numPr>
              <w:ind w:leftChars="0"/>
              <w:rPr>
                <w:rFonts w:eastAsia="微軟正黑體" w:cstheme="minorHAnsi"/>
                <w:color w:val="000000" w:themeColor="text1"/>
              </w:rPr>
            </w:pPr>
          </w:p>
        </w:tc>
        <w:tc>
          <w:tcPr>
            <w:tcW w:w="2269" w:type="dxa"/>
            <w:vAlign w:val="center"/>
          </w:tcPr>
          <w:p w:rsidR="006E0AFA" w:rsidRPr="00F02179" w:rsidRDefault="006E0AFA" w:rsidP="006E0AFA">
            <w:pPr>
              <w:ind w:left="0" w:firstLine="0"/>
              <w:rPr>
                <w:rFonts w:eastAsia="微軟正黑體" w:cstheme="minorHAnsi"/>
                <w:color w:val="000000" w:themeColor="text1"/>
              </w:rPr>
            </w:pPr>
            <w:r w:rsidRPr="00F02179">
              <w:rPr>
                <w:rFonts w:eastAsia="微軟正黑體" w:cstheme="minorHAnsi"/>
                <w:color w:val="000000" w:themeColor="text1"/>
              </w:rPr>
              <w:t>戶名</w:t>
            </w:r>
          </w:p>
        </w:tc>
        <w:tc>
          <w:tcPr>
            <w:tcW w:w="1134" w:type="dxa"/>
            <w:vAlign w:val="center"/>
          </w:tcPr>
          <w:p w:rsidR="006E0AFA" w:rsidRPr="00F02179" w:rsidRDefault="006E0AFA" w:rsidP="006E0AFA">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6E0AFA" w:rsidRPr="00F02179" w:rsidRDefault="006E0AFA" w:rsidP="006E0AFA">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6E0AFA" w:rsidRPr="00F02179" w:rsidRDefault="006E0AFA" w:rsidP="006E0AFA">
            <w:pPr>
              <w:ind w:left="0" w:firstLine="0"/>
              <w:rPr>
                <w:rFonts w:eastAsia="微軟正黑體" w:cstheme="minorHAnsi"/>
                <w:color w:val="000000" w:themeColor="text1"/>
              </w:rPr>
            </w:pPr>
            <w:r w:rsidRPr="00F02179">
              <w:rPr>
                <w:rFonts w:eastAsia="微軟正黑體" w:cstheme="minorHAnsi"/>
                <w:color w:val="000000" w:themeColor="text1"/>
              </w:rPr>
              <w:t>40</w:t>
            </w:r>
          </w:p>
        </w:tc>
        <w:tc>
          <w:tcPr>
            <w:tcW w:w="2799" w:type="dxa"/>
            <w:vAlign w:val="center"/>
          </w:tcPr>
          <w:p w:rsidR="006E0AFA" w:rsidRPr="00F02179" w:rsidRDefault="006E0AFA" w:rsidP="006E0AFA">
            <w:pPr>
              <w:ind w:left="0" w:firstLine="0"/>
              <w:rPr>
                <w:rFonts w:eastAsia="微軟正黑體" w:cstheme="minorHAnsi"/>
                <w:color w:val="000000" w:themeColor="text1"/>
              </w:rPr>
            </w:pPr>
          </w:p>
        </w:tc>
      </w:tr>
      <w:tr w:rsidR="004573CB" w:rsidRPr="00F02179" w:rsidTr="004573CB">
        <w:tc>
          <w:tcPr>
            <w:tcW w:w="703" w:type="dxa"/>
            <w:vAlign w:val="center"/>
          </w:tcPr>
          <w:p w:rsidR="004573CB" w:rsidRPr="00F02179" w:rsidRDefault="004573CB">
            <w:pPr>
              <w:pStyle w:val="af2"/>
              <w:numPr>
                <w:ilvl w:val="0"/>
                <w:numId w:val="63"/>
              </w:numPr>
              <w:ind w:leftChars="0"/>
              <w:rPr>
                <w:rFonts w:eastAsia="微軟正黑體" w:cstheme="minorHAnsi"/>
                <w:color w:val="000000" w:themeColor="text1"/>
              </w:rPr>
            </w:pPr>
          </w:p>
        </w:tc>
        <w:tc>
          <w:tcPr>
            <w:tcW w:w="2269" w:type="dxa"/>
            <w:vAlign w:val="center"/>
          </w:tcPr>
          <w:p w:rsidR="004573CB" w:rsidRPr="00F02179" w:rsidRDefault="004573CB" w:rsidP="004573CB">
            <w:pPr>
              <w:ind w:left="0" w:firstLine="0"/>
              <w:rPr>
                <w:rFonts w:eastAsia="微軟正黑體" w:cstheme="minorHAnsi"/>
                <w:color w:val="000000" w:themeColor="text1"/>
              </w:rPr>
            </w:pPr>
            <w:r w:rsidRPr="00F02179">
              <w:rPr>
                <w:rFonts w:eastAsia="微軟正黑體" w:cstheme="minorHAnsi"/>
                <w:color w:val="000000" w:themeColor="text1"/>
              </w:rPr>
              <w:t>英文戶名</w:t>
            </w:r>
          </w:p>
        </w:tc>
        <w:tc>
          <w:tcPr>
            <w:tcW w:w="1134" w:type="dxa"/>
            <w:vAlign w:val="center"/>
          </w:tcPr>
          <w:p w:rsidR="004573CB" w:rsidRPr="00F02179" w:rsidRDefault="004573CB" w:rsidP="004573C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4573CB" w:rsidRPr="00F02179" w:rsidRDefault="004573CB" w:rsidP="004573C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4573CB" w:rsidRPr="00F02179" w:rsidRDefault="004573CB" w:rsidP="004573CB">
            <w:pPr>
              <w:ind w:left="0" w:firstLine="0"/>
              <w:rPr>
                <w:rFonts w:eastAsia="微軟正黑體" w:cstheme="minorHAnsi"/>
                <w:color w:val="000000" w:themeColor="text1"/>
              </w:rPr>
            </w:pPr>
            <w:r w:rsidRPr="00F02179">
              <w:rPr>
                <w:rFonts w:eastAsia="微軟正黑體" w:cstheme="minorHAnsi"/>
                <w:color w:val="000000" w:themeColor="text1"/>
              </w:rPr>
              <w:t>40</w:t>
            </w:r>
          </w:p>
        </w:tc>
        <w:tc>
          <w:tcPr>
            <w:tcW w:w="2799" w:type="dxa"/>
            <w:vAlign w:val="center"/>
          </w:tcPr>
          <w:p w:rsidR="004573CB" w:rsidRPr="00F02179" w:rsidRDefault="004573CB" w:rsidP="004573CB">
            <w:pPr>
              <w:ind w:left="0" w:firstLine="0"/>
              <w:rPr>
                <w:rFonts w:eastAsia="微軟正黑體" w:cstheme="minorHAnsi"/>
                <w:color w:val="000000" w:themeColor="text1"/>
              </w:rPr>
            </w:pPr>
          </w:p>
        </w:tc>
      </w:tr>
      <w:tr w:rsidR="004573CB" w:rsidRPr="00F02179" w:rsidTr="004573CB">
        <w:tc>
          <w:tcPr>
            <w:tcW w:w="703" w:type="dxa"/>
            <w:vAlign w:val="center"/>
          </w:tcPr>
          <w:p w:rsidR="004573CB" w:rsidRPr="00F02179" w:rsidRDefault="004573CB">
            <w:pPr>
              <w:pStyle w:val="af2"/>
              <w:numPr>
                <w:ilvl w:val="0"/>
                <w:numId w:val="63"/>
              </w:numPr>
              <w:ind w:leftChars="0"/>
              <w:rPr>
                <w:rFonts w:eastAsia="微軟正黑體" w:cstheme="minorHAnsi"/>
              </w:rPr>
            </w:pPr>
          </w:p>
        </w:tc>
        <w:tc>
          <w:tcPr>
            <w:tcW w:w="2269"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電話</w:t>
            </w:r>
          </w:p>
        </w:tc>
        <w:tc>
          <w:tcPr>
            <w:tcW w:w="1134"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文數字</w:t>
            </w:r>
          </w:p>
        </w:tc>
        <w:tc>
          <w:tcPr>
            <w:tcW w:w="709" w:type="dxa"/>
            <w:vAlign w:val="center"/>
          </w:tcPr>
          <w:p w:rsidR="004573CB" w:rsidRPr="00F02179" w:rsidRDefault="004573CB" w:rsidP="004573CB">
            <w:pPr>
              <w:ind w:left="0" w:firstLine="0"/>
              <w:jc w:val="center"/>
              <w:rPr>
                <w:rFonts w:eastAsia="微軟正黑體" w:cstheme="minorHAnsi"/>
              </w:rPr>
            </w:pPr>
            <w:r w:rsidRPr="00F02179">
              <w:rPr>
                <w:rFonts w:eastAsia="微軟正黑體" w:cstheme="minorHAnsi"/>
              </w:rPr>
              <w:t>O</w:t>
            </w:r>
          </w:p>
        </w:tc>
        <w:tc>
          <w:tcPr>
            <w:tcW w:w="1307"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20</w:t>
            </w:r>
          </w:p>
        </w:tc>
        <w:tc>
          <w:tcPr>
            <w:tcW w:w="2799" w:type="dxa"/>
            <w:vAlign w:val="center"/>
          </w:tcPr>
          <w:p w:rsidR="004573CB" w:rsidRPr="00F02179" w:rsidRDefault="004573CB" w:rsidP="004573CB">
            <w:pPr>
              <w:ind w:left="0" w:firstLine="0"/>
              <w:rPr>
                <w:rFonts w:eastAsia="微軟正黑體" w:cstheme="minorHAnsi"/>
              </w:rPr>
            </w:pPr>
          </w:p>
        </w:tc>
      </w:tr>
      <w:tr w:rsidR="004573CB" w:rsidRPr="00F02179" w:rsidTr="004573CB">
        <w:tc>
          <w:tcPr>
            <w:tcW w:w="703" w:type="dxa"/>
            <w:vAlign w:val="center"/>
          </w:tcPr>
          <w:p w:rsidR="004573CB" w:rsidRPr="00F02179" w:rsidRDefault="004573CB">
            <w:pPr>
              <w:pStyle w:val="af2"/>
              <w:numPr>
                <w:ilvl w:val="0"/>
                <w:numId w:val="63"/>
              </w:numPr>
              <w:ind w:leftChars="0"/>
              <w:rPr>
                <w:rFonts w:eastAsia="微軟正黑體" w:cstheme="minorHAnsi"/>
              </w:rPr>
            </w:pPr>
          </w:p>
        </w:tc>
        <w:tc>
          <w:tcPr>
            <w:tcW w:w="2269"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FAX NO.</w:t>
            </w:r>
          </w:p>
        </w:tc>
        <w:tc>
          <w:tcPr>
            <w:tcW w:w="1134"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文數字</w:t>
            </w:r>
          </w:p>
        </w:tc>
        <w:tc>
          <w:tcPr>
            <w:tcW w:w="709" w:type="dxa"/>
            <w:vAlign w:val="center"/>
          </w:tcPr>
          <w:p w:rsidR="004573CB" w:rsidRPr="00F02179" w:rsidRDefault="004573CB" w:rsidP="004573CB">
            <w:pPr>
              <w:ind w:left="0" w:firstLine="0"/>
              <w:jc w:val="center"/>
              <w:rPr>
                <w:rFonts w:eastAsia="微軟正黑體" w:cstheme="minorHAnsi"/>
              </w:rPr>
            </w:pPr>
            <w:r w:rsidRPr="00F02179">
              <w:rPr>
                <w:rFonts w:eastAsia="微軟正黑體" w:cstheme="minorHAnsi"/>
              </w:rPr>
              <w:t>O</w:t>
            </w:r>
          </w:p>
        </w:tc>
        <w:tc>
          <w:tcPr>
            <w:tcW w:w="1307"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20</w:t>
            </w:r>
          </w:p>
        </w:tc>
        <w:tc>
          <w:tcPr>
            <w:tcW w:w="2799" w:type="dxa"/>
            <w:vAlign w:val="center"/>
          </w:tcPr>
          <w:p w:rsidR="004573CB" w:rsidRPr="00F02179" w:rsidRDefault="004573CB" w:rsidP="004573CB">
            <w:pPr>
              <w:ind w:left="0" w:firstLine="0"/>
              <w:rPr>
                <w:rFonts w:eastAsia="微軟正黑體" w:cstheme="minorHAnsi"/>
              </w:rPr>
            </w:pPr>
          </w:p>
        </w:tc>
      </w:tr>
      <w:tr w:rsidR="004573CB" w:rsidRPr="00F02179" w:rsidTr="004573CB">
        <w:tc>
          <w:tcPr>
            <w:tcW w:w="703" w:type="dxa"/>
            <w:vAlign w:val="center"/>
          </w:tcPr>
          <w:p w:rsidR="004573CB" w:rsidRPr="00F02179" w:rsidRDefault="004573CB">
            <w:pPr>
              <w:pStyle w:val="af2"/>
              <w:numPr>
                <w:ilvl w:val="0"/>
                <w:numId w:val="63"/>
              </w:numPr>
              <w:ind w:leftChars="0"/>
              <w:rPr>
                <w:rFonts w:eastAsia="微軟正黑體" w:cstheme="minorHAnsi"/>
              </w:rPr>
            </w:pPr>
          </w:p>
        </w:tc>
        <w:tc>
          <w:tcPr>
            <w:tcW w:w="2269"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負責人統編</w:t>
            </w:r>
          </w:p>
        </w:tc>
        <w:tc>
          <w:tcPr>
            <w:tcW w:w="1134"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文數字</w:t>
            </w:r>
          </w:p>
        </w:tc>
        <w:tc>
          <w:tcPr>
            <w:tcW w:w="709" w:type="dxa"/>
            <w:vAlign w:val="center"/>
          </w:tcPr>
          <w:p w:rsidR="004573CB" w:rsidRPr="00F02179" w:rsidRDefault="004573CB" w:rsidP="004573CB">
            <w:pPr>
              <w:ind w:left="0" w:firstLine="0"/>
              <w:jc w:val="center"/>
              <w:rPr>
                <w:rFonts w:eastAsia="微軟正黑體" w:cstheme="minorHAnsi"/>
              </w:rPr>
            </w:pPr>
            <w:r w:rsidRPr="00F02179">
              <w:rPr>
                <w:rFonts w:eastAsia="微軟正黑體" w:cstheme="minorHAnsi"/>
              </w:rPr>
              <w:t>O</w:t>
            </w:r>
          </w:p>
        </w:tc>
        <w:tc>
          <w:tcPr>
            <w:tcW w:w="1307"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11</w:t>
            </w:r>
          </w:p>
        </w:tc>
        <w:tc>
          <w:tcPr>
            <w:tcW w:w="2799" w:type="dxa"/>
            <w:vAlign w:val="center"/>
          </w:tcPr>
          <w:p w:rsidR="004573CB" w:rsidRPr="00F02179" w:rsidRDefault="004573CB" w:rsidP="004573CB">
            <w:pPr>
              <w:ind w:left="0" w:firstLine="0"/>
              <w:rPr>
                <w:rFonts w:eastAsia="微軟正黑體" w:cstheme="minorHAnsi"/>
              </w:rPr>
            </w:pPr>
          </w:p>
        </w:tc>
      </w:tr>
      <w:tr w:rsidR="004573CB" w:rsidRPr="00F02179" w:rsidTr="004573CB">
        <w:tc>
          <w:tcPr>
            <w:tcW w:w="703" w:type="dxa"/>
            <w:vAlign w:val="center"/>
          </w:tcPr>
          <w:p w:rsidR="004573CB" w:rsidRPr="00F02179" w:rsidRDefault="004573CB">
            <w:pPr>
              <w:pStyle w:val="af2"/>
              <w:numPr>
                <w:ilvl w:val="0"/>
                <w:numId w:val="63"/>
              </w:numPr>
              <w:ind w:leftChars="0"/>
              <w:rPr>
                <w:rFonts w:eastAsia="微軟正黑體" w:cstheme="minorHAnsi"/>
              </w:rPr>
            </w:pPr>
          </w:p>
        </w:tc>
        <w:tc>
          <w:tcPr>
            <w:tcW w:w="2269"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負責人姓名</w:t>
            </w:r>
          </w:p>
        </w:tc>
        <w:tc>
          <w:tcPr>
            <w:tcW w:w="1134"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文數字</w:t>
            </w:r>
          </w:p>
        </w:tc>
        <w:tc>
          <w:tcPr>
            <w:tcW w:w="709" w:type="dxa"/>
            <w:vAlign w:val="center"/>
          </w:tcPr>
          <w:p w:rsidR="004573CB" w:rsidRPr="00F02179" w:rsidRDefault="004573CB" w:rsidP="004573CB">
            <w:pPr>
              <w:ind w:left="0" w:firstLine="0"/>
              <w:jc w:val="center"/>
              <w:rPr>
                <w:rFonts w:eastAsia="微軟正黑體" w:cstheme="minorHAnsi"/>
              </w:rPr>
            </w:pPr>
            <w:r w:rsidRPr="00F02179">
              <w:rPr>
                <w:rFonts w:eastAsia="微軟正黑體" w:cstheme="minorHAnsi"/>
              </w:rPr>
              <w:t>O</w:t>
            </w:r>
          </w:p>
        </w:tc>
        <w:tc>
          <w:tcPr>
            <w:tcW w:w="1307"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40</w:t>
            </w:r>
          </w:p>
        </w:tc>
        <w:tc>
          <w:tcPr>
            <w:tcW w:w="2799" w:type="dxa"/>
            <w:vAlign w:val="center"/>
          </w:tcPr>
          <w:p w:rsidR="004573CB" w:rsidRPr="00F02179" w:rsidRDefault="004573CB" w:rsidP="004573CB">
            <w:pPr>
              <w:ind w:left="0" w:firstLine="0"/>
              <w:rPr>
                <w:rFonts w:eastAsia="微軟正黑體" w:cstheme="minorHAnsi"/>
              </w:rPr>
            </w:pPr>
          </w:p>
        </w:tc>
      </w:tr>
      <w:tr w:rsidR="004573CB" w:rsidRPr="00F02179" w:rsidTr="004573CB">
        <w:tc>
          <w:tcPr>
            <w:tcW w:w="703" w:type="dxa"/>
            <w:vAlign w:val="center"/>
          </w:tcPr>
          <w:p w:rsidR="004573CB" w:rsidRPr="00F02179" w:rsidRDefault="004573CB">
            <w:pPr>
              <w:pStyle w:val="af2"/>
              <w:numPr>
                <w:ilvl w:val="0"/>
                <w:numId w:val="63"/>
              </w:numPr>
              <w:ind w:leftChars="0"/>
              <w:rPr>
                <w:rFonts w:eastAsia="微軟正黑體" w:cstheme="minorHAnsi"/>
              </w:rPr>
            </w:pPr>
          </w:p>
        </w:tc>
        <w:tc>
          <w:tcPr>
            <w:tcW w:w="2269"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聯絡人姓名</w:t>
            </w:r>
          </w:p>
        </w:tc>
        <w:tc>
          <w:tcPr>
            <w:tcW w:w="1134"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文數字</w:t>
            </w:r>
          </w:p>
        </w:tc>
        <w:tc>
          <w:tcPr>
            <w:tcW w:w="709" w:type="dxa"/>
            <w:vAlign w:val="center"/>
          </w:tcPr>
          <w:p w:rsidR="004573CB" w:rsidRPr="00F02179" w:rsidRDefault="004573CB" w:rsidP="004573CB">
            <w:pPr>
              <w:ind w:left="0" w:firstLine="0"/>
              <w:jc w:val="center"/>
              <w:rPr>
                <w:rFonts w:eastAsia="微軟正黑體" w:cstheme="minorHAnsi"/>
              </w:rPr>
            </w:pPr>
            <w:r w:rsidRPr="00F02179">
              <w:rPr>
                <w:rFonts w:eastAsia="微軟正黑體" w:cstheme="minorHAnsi"/>
              </w:rPr>
              <w:t>O</w:t>
            </w:r>
          </w:p>
        </w:tc>
        <w:tc>
          <w:tcPr>
            <w:tcW w:w="1307" w:type="dxa"/>
            <w:vAlign w:val="center"/>
          </w:tcPr>
          <w:p w:rsidR="004573CB" w:rsidRPr="00F02179" w:rsidRDefault="004573CB" w:rsidP="004573CB">
            <w:pPr>
              <w:ind w:left="0" w:firstLine="0"/>
              <w:rPr>
                <w:rFonts w:eastAsia="微軟正黑體" w:cstheme="minorHAnsi"/>
              </w:rPr>
            </w:pPr>
            <w:r w:rsidRPr="00F02179">
              <w:rPr>
                <w:rFonts w:eastAsia="微軟正黑體" w:cstheme="minorHAnsi"/>
              </w:rPr>
              <w:t>40</w:t>
            </w:r>
          </w:p>
        </w:tc>
        <w:tc>
          <w:tcPr>
            <w:tcW w:w="2799" w:type="dxa"/>
            <w:vAlign w:val="center"/>
          </w:tcPr>
          <w:p w:rsidR="004573CB" w:rsidRPr="00F02179" w:rsidRDefault="004573CB" w:rsidP="004573CB">
            <w:pPr>
              <w:ind w:left="0" w:firstLine="0"/>
              <w:rPr>
                <w:rFonts w:eastAsia="微軟正黑體" w:cstheme="minorHAnsi"/>
              </w:rPr>
            </w:pP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DF5FAB">
              <w:rPr>
                <w:rFonts w:ascii="微軟正黑體" w:eastAsia="微軟正黑體" w:hAnsi="微軟正黑體" w:hint="eastAsia"/>
                <w:color w:val="000000"/>
                <w:sz w:val="22"/>
                <w:szCs w:val="20"/>
              </w:rPr>
              <w:t>出生</w:t>
            </w:r>
            <w:r w:rsidRPr="00DF5FAB">
              <w:rPr>
                <w:rFonts w:ascii="微軟正黑體" w:eastAsia="微軟正黑體" w:hAnsi="微軟正黑體"/>
                <w:color w:val="000000"/>
                <w:sz w:val="22"/>
                <w:szCs w:val="20"/>
              </w:rPr>
              <w:t>/創立日期</w:t>
            </w:r>
          </w:p>
        </w:tc>
        <w:tc>
          <w:tcPr>
            <w:tcW w:w="1134" w:type="dxa"/>
          </w:tcPr>
          <w:p w:rsidR="0001112B" w:rsidRPr="00F02179" w:rsidRDefault="0001112B" w:rsidP="0001112B">
            <w:pPr>
              <w:ind w:left="0" w:firstLine="0"/>
              <w:rPr>
                <w:rFonts w:eastAsia="微軟正黑體" w:cstheme="minorHAnsi"/>
              </w:rPr>
            </w:pPr>
            <w:r>
              <w:rPr>
                <w:rFonts w:eastAsia="微軟正黑體" w:cstheme="minorHAnsi" w:hint="eastAsia"/>
                <w:sz w:val="22"/>
              </w:rPr>
              <w:t>日期</w:t>
            </w:r>
          </w:p>
        </w:tc>
        <w:tc>
          <w:tcPr>
            <w:tcW w:w="709" w:type="dxa"/>
          </w:tcPr>
          <w:p w:rsidR="0001112B" w:rsidRPr="00F02179" w:rsidRDefault="0001112B" w:rsidP="0001112B">
            <w:pPr>
              <w:ind w:left="0" w:firstLine="0"/>
              <w:jc w:val="center"/>
              <w:rPr>
                <w:rFonts w:eastAsia="微軟正黑體" w:cstheme="minorHAnsi"/>
              </w:rPr>
            </w:pPr>
            <w:r>
              <w:rPr>
                <w:rFonts w:eastAsia="微軟正黑體" w:cstheme="minorHAnsi" w:hint="eastAsia"/>
                <w:sz w:val="22"/>
              </w:rPr>
              <w:t>M</w:t>
            </w:r>
          </w:p>
        </w:tc>
        <w:tc>
          <w:tcPr>
            <w:tcW w:w="1307" w:type="dxa"/>
          </w:tcPr>
          <w:p w:rsidR="0001112B" w:rsidRPr="00F02179" w:rsidRDefault="0001112B" w:rsidP="0001112B">
            <w:pPr>
              <w:ind w:left="0" w:firstLine="0"/>
              <w:rPr>
                <w:rFonts w:eastAsia="微軟正黑體" w:cstheme="minorHAnsi"/>
              </w:rPr>
            </w:pPr>
            <w:r>
              <w:rPr>
                <w:rFonts w:eastAsia="微軟正黑體" w:cstheme="minorHAnsi" w:hint="eastAsia"/>
                <w:sz w:val="22"/>
              </w:rPr>
              <w:t>8</w:t>
            </w:r>
          </w:p>
        </w:tc>
        <w:tc>
          <w:tcPr>
            <w:tcW w:w="2799" w:type="dxa"/>
          </w:tcPr>
          <w:p w:rsidR="0001112B" w:rsidRPr="00F02179" w:rsidRDefault="0001112B" w:rsidP="0001112B">
            <w:pPr>
              <w:ind w:left="0" w:firstLine="0"/>
              <w:rPr>
                <w:rFonts w:eastAsia="微軟正黑體" w:cstheme="minorHAnsi"/>
              </w:rPr>
            </w:pPr>
            <w:r w:rsidRPr="00F02179">
              <w:rPr>
                <w:rFonts w:eastAsia="微軟正黑體" w:cstheme="minorHAnsi"/>
                <w:sz w:val="22"/>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DF5FAB">
              <w:rPr>
                <w:rFonts w:ascii="微軟正黑體" w:eastAsia="微軟正黑體" w:hAnsi="微軟正黑體" w:hint="eastAsia"/>
                <w:color w:val="000000"/>
                <w:sz w:val="22"/>
                <w:szCs w:val="20"/>
              </w:rPr>
              <w:t>業種別</w:t>
            </w:r>
          </w:p>
        </w:tc>
        <w:tc>
          <w:tcPr>
            <w:tcW w:w="1134" w:type="dxa"/>
          </w:tcPr>
          <w:p w:rsidR="0001112B" w:rsidRPr="00F02179" w:rsidRDefault="0001112B" w:rsidP="0001112B">
            <w:pPr>
              <w:ind w:left="0" w:firstLine="0"/>
              <w:rPr>
                <w:rFonts w:eastAsia="微軟正黑體" w:cstheme="minorHAnsi"/>
              </w:rPr>
            </w:pPr>
            <w:r>
              <w:rPr>
                <w:rFonts w:eastAsia="微軟正黑體" w:cstheme="minorHAnsi" w:hint="eastAsia"/>
                <w:sz w:val="22"/>
              </w:rPr>
              <w:t>文數字</w:t>
            </w:r>
          </w:p>
        </w:tc>
        <w:tc>
          <w:tcPr>
            <w:tcW w:w="709" w:type="dxa"/>
          </w:tcPr>
          <w:p w:rsidR="0001112B" w:rsidRPr="00F02179" w:rsidRDefault="0001112B" w:rsidP="0001112B">
            <w:pPr>
              <w:ind w:left="0" w:firstLine="0"/>
              <w:jc w:val="center"/>
              <w:rPr>
                <w:rFonts w:eastAsia="微軟正黑體" w:cstheme="minorHAnsi"/>
              </w:rPr>
            </w:pPr>
            <w:r>
              <w:rPr>
                <w:rFonts w:eastAsia="微軟正黑體" w:cstheme="minorHAnsi" w:hint="eastAsia"/>
                <w:sz w:val="22"/>
              </w:rPr>
              <w:t>M</w:t>
            </w:r>
          </w:p>
        </w:tc>
        <w:tc>
          <w:tcPr>
            <w:tcW w:w="1307" w:type="dxa"/>
          </w:tcPr>
          <w:p w:rsidR="0001112B" w:rsidRPr="00F02179" w:rsidRDefault="0001112B" w:rsidP="0001112B">
            <w:pPr>
              <w:ind w:left="0" w:firstLine="0"/>
              <w:rPr>
                <w:rFonts w:eastAsia="微軟正黑體" w:cstheme="minorHAnsi"/>
              </w:rPr>
            </w:pPr>
            <w:r>
              <w:rPr>
                <w:rFonts w:eastAsia="微軟正黑體" w:cstheme="minorHAnsi" w:hint="eastAsia"/>
                <w:sz w:val="22"/>
              </w:rPr>
              <w:t>6</w:t>
            </w:r>
          </w:p>
        </w:tc>
        <w:tc>
          <w:tcPr>
            <w:tcW w:w="2799" w:type="dxa"/>
          </w:tcPr>
          <w:p w:rsidR="0001112B" w:rsidRPr="00F02179" w:rsidRDefault="0001112B" w:rsidP="002A3307">
            <w:pPr>
              <w:ind w:left="0" w:firstLine="0"/>
              <w:rPr>
                <w:rFonts w:eastAsia="微軟正黑體" w:cstheme="minorHAnsi"/>
              </w:rPr>
            </w:pPr>
            <w:r w:rsidRPr="00A11126">
              <w:rPr>
                <w:rFonts w:eastAsia="微軟正黑體" w:cstheme="minorHAnsi"/>
                <w:sz w:val="22"/>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tcPr>
          <w:p w:rsidR="0001112B" w:rsidRPr="00F02179" w:rsidRDefault="0001112B" w:rsidP="0001112B">
            <w:pPr>
              <w:ind w:left="0" w:firstLine="0"/>
              <w:rPr>
                <w:rFonts w:eastAsia="微軟正黑體" w:cstheme="minorHAnsi"/>
              </w:rPr>
            </w:pPr>
            <w:r w:rsidRPr="00F02179">
              <w:rPr>
                <w:rFonts w:eastAsia="微軟正黑體" w:cstheme="minorHAnsi"/>
                <w:sz w:val="22"/>
              </w:rPr>
              <w:t>稅率別</w:t>
            </w:r>
          </w:p>
        </w:tc>
        <w:tc>
          <w:tcPr>
            <w:tcW w:w="1134" w:type="dxa"/>
          </w:tcPr>
          <w:p w:rsidR="0001112B" w:rsidRPr="00F02179" w:rsidRDefault="0001112B" w:rsidP="0001112B">
            <w:pPr>
              <w:ind w:left="0" w:firstLine="0"/>
              <w:rPr>
                <w:rFonts w:eastAsia="微軟正黑體" w:cstheme="minorHAnsi"/>
              </w:rPr>
            </w:pPr>
            <w:r w:rsidRPr="00F02179">
              <w:rPr>
                <w:rFonts w:eastAsia="微軟正黑體" w:cstheme="minorHAnsi"/>
                <w:sz w:val="22"/>
              </w:rPr>
              <w:t>文數字</w:t>
            </w:r>
          </w:p>
        </w:tc>
        <w:tc>
          <w:tcPr>
            <w:tcW w:w="709" w:type="dxa"/>
          </w:tcPr>
          <w:p w:rsidR="0001112B" w:rsidRPr="00F02179" w:rsidRDefault="0001112B" w:rsidP="0001112B">
            <w:pPr>
              <w:ind w:left="0" w:firstLine="0"/>
              <w:jc w:val="center"/>
              <w:rPr>
                <w:rFonts w:eastAsia="微軟正黑體" w:cstheme="minorHAnsi"/>
              </w:rPr>
            </w:pPr>
            <w:r w:rsidRPr="00F02179">
              <w:rPr>
                <w:rFonts w:eastAsia="微軟正黑體" w:cstheme="minorHAnsi"/>
                <w:sz w:val="22"/>
              </w:rPr>
              <w:t>M</w:t>
            </w:r>
          </w:p>
        </w:tc>
        <w:tc>
          <w:tcPr>
            <w:tcW w:w="1307" w:type="dxa"/>
          </w:tcPr>
          <w:p w:rsidR="0001112B" w:rsidRPr="00F02179" w:rsidRDefault="0001112B" w:rsidP="0001112B">
            <w:pPr>
              <w:ind w:left="0" w:firstLine="0"/>
              <w:rPr>
                <w:rFonts w:eastAsia="微軟正黑體" w:cstheme="minorHAnsi"/>
              </w:rPr>
            </w:pPr>
            <w:r w:rsidRPr="00F02179">
              <w:rPr>
                <w:rFonts w:eastAsia="微軟正黑體" w:cstheme="minorHAnsi"/>
                <w:sz w:val="22"/>
              </w:rPr>
              <w:t>10</w:t>
            </w:r>
          </w:p>
        </w:tc>
        <w:tc>
          <w:tcPr>
            <w:tcW w:w="2799" w:type="dxa"/>
          </w:tcPr>
          <w:p w:rsidR="0001112B" w:rsidRPr="00F02179" w:rsidRDefault="0001112B" w:rsidP="0001112B">
            <w:pPr>
              <w:ind w:left="0" w:firstLine="0"/>
              <w:rPr>
                <w:rFonts w:eastAsia="微軟正黑體" w:cstheme="minorHAnsi"/>
              </w:rPr>
            </w:pPr>
            <w:r w:rsidRPr="00F02179">
              <w:rPr>
                <w:rFonts w:eastAsia="微軟正黑體" w:cstheme="minorHAnsi"/>
                <w:sz w:val="22"/>
              </w:rPr>
              <w:t>依核心資料顯示</w:t>
            </w:r>
          </w:p>
        </w:tc>
      </w:tr>
      <w:tr w:rsidR="0001112B" w:rsidRPr="00F02179" w:rsidTr="004573CB">
        <w:tc>
          <w:tcPr>
            <w:tcW w:w="8921" w:type="dxa"/>
            <w:gridSpan w:val="6"/>
            <w:vAlign w:val="center"/>
          </w:tcPr>
          <w:p w:rsidR="0001112B" w:rsidRPr="00F02179" w:rsidRDefault="0001112B" w:rsidP="0001112B">
            <w:pPr>
              <w:ind w:left="0" w:firstLine="0"/>
              <w:rPr>
                <w:rFonts w:eastAsia="微軟正黑體" w:cstheme="minorHAnsi"/>
              </w:rPr>
            </w:pPr>
            <w:r w:rsidRPr="00F02179">
              <w:rPr>
                <w:rFonts w:eastAsia="微軟正黑體" w:cstheme="minorHAnsi"/>
              </w:rPr>
              <w:t>帳號資訊</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帳號</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14</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帳號種類</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文數字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20</w:t>
            </w:r>
          </w:p>
        </w:tc>
        <w:tc>
          <w:tcPr>
            <w:tcW w:w="279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依據帳號顯示帳號種類</w:t>
            </w:r>
          </w:p>
          <w:p w:rsidR="0001112B" w:rsidRPr="00F02179" w:rsidRDefault="0001112B" w:rsidP="0001112B">
            <w:pPr>
              <w:ind w:left="0" w:firstLine="0"/>
              <w:rPr>
                <w:rFonts w:eastAsia="微軟正黑體" w:cstheme="minorHAnsi"/>
              </w:rPr>
            </w:pPr>
            <w:r w:rsidRPr="00F02179">
              <w:rPr>
                <w:rFonts w:eastAsia="微軟正黑體" w:cstheme="minorHAnsi"/>
              </w:rPr>
              <w:t>例如：活期儲蓄存款</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幣別</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文數字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3</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color w:val="000000" w:themeColor="text1"/>
              </w:rPr>
              <w:t>移出帳號</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color w:val="000000" w:themeColor="text1"/>
              </w:rPr>
              <w:t>14</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狀況碼</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文數字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10</w:t>
            </w:r>
          </w:p>
        </w:tc>
        <w:tc>
          <w:tcPr>
            <w:tcW w:w="279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帳號狀態</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性質別</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2</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性質別說明</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文數字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20</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券商未扣帳金額</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9(11)V99</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開戶日</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日期</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8</w:t>
            </w:r>
          </w:p>
        </w:tc>
        <w:tc>
          <w:tcPr>
            <w:tcW w:w="279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銷戶日</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日期</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8</w:t>
            </w:r>
          </w:p>
        </w:tc>
        <w:tc>
          <w:tcPr>
            <w:tcW w:w="279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有無摺記號</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文數字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1</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存摺號碼</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8</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存摺活存行次</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2</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存摺定存行次</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2</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最近交易日</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日期</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8</w:t>
            </w:r>
          </w:p>
        </w:tc>
        <w:tc>
          <w:tcPr>
            <w:tcW w:w="279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最近提取日</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日期</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M</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8</w:t>
            </w:r>
          </w:p>
        </w:tc>
        <w:tc>
          <w:tcPr>
            <w:tcW w:w="279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綜存質借額度</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9(11)V99</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透支</w:t>
            </w:r>
            <w:r w:rsidRPr="00F02179">
              <w:rPr>
                <w:rFonts w:eastAsia="微軟正黑體" w:cstheme="minorHAnsi"/>
              </w:rPr>
              <w:t>/</w:t>
            </w:r>
            <w:r w:rsidRPr="00F02179">
              <w:rPr>
                <w:rFonts w:eastAsia="微軟正黑體" w:cstheme="minorHAnsi"/>
              </w:rPr>
              <w:t>融資額度</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rPr>
              <w:t>9(11)V99</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color w:val="000000" w:themeColor="text1"/>
              </w:rPr>
              <w:t>利率</w:t>
            </w:r>
          </w:p>
        </w:tc>
        <w:tc>
          <w:tcPr>
            <w:tcW w:w="1134"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rPr>
            </w:pPr>
            <w:r w:rsidRPr="00F02179">
              <w:rPr>
                <w:rFonts w:eastAsia="微軟正黑體" w:cstheme="minorHAnsi"/>
                <w:color w:val="000000" w:themeColor="text1"/>
              </w:rPr>
              <w:t>9(02)V9(05)</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薪資優惠代碼</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20</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專案優惠代碼</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20</w:t>
            </w:r>
          </w:p>
        </w:tc>
        <w:tc>
          <w:tcPr>
            <w:tcW w:w="2799" w:type="dxa"/>
            <w:vAlign w:val="center"/>
          </w:tcPr>
          <w:p w:rsidR="0001112B" w:rsidRPr="00F02179" w:rsidRDefault="0001112B" w:rsidP="0001112B">
            <w:pPr>
              <w:ind w:left="0" w:firstLine="0"/>
              <w:rPr>
                <w:rFonts w:eastAsia="微軟正黑體" w:cstheme="minorHAnsi"/>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對帳單</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1</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OBU</w:t>
            </w:r>
            <w:r w:rsidRPr="00F02179">
              <w:rPr>
                <w:rFonts w:eastAsia="微軟正黑體" w:cstheme="minorHAnsi"/>
                <w:color w:val="000000" w:themeColor="text1"/>
              </w:rPr>
              <w:t>基金對帳單</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1</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MT940</w:t>
            </w:r>
            <w:r w:rsidRPr="00F02179">
              <w:rPr>
                <w:rFonts w:eastAsia="微軟正黑體" w:cstheme="minorHAnsi"/>
                <w:color w:val="000000" w:themeColor="text1"/>
              </w:rPr>
              <w:t>對帳單</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1</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對方銀行</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shd w:val="clear" w:color="auto" w:fill="FFFFFF"/>
              </w:rPr>
              <w:t>無摺取款約定書</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szCs w:val="24"/>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rPr>
              <w:t>1</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shd w:val="clear" w:color="auto" w:fill="FFFFFF"/>
              </w:rPr>
              <w:t>傳真轉帳作業約定書</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szCs w:val="24"/>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rPr>
              <w:t>1</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szCs w:val="24"/>
                <w:shd w:val="clear" w:color="auto" w:fill="FFFFFF"/>
              </w:rPr>
              <w:t>OBU</w:t>
            </w:r>
            <w:r w:rsidRPr="00F02179">
              <w:rPr>
                <w:rFonts w:eastAsia="微軟正黑體" w:cstheme="minorHAnsi"/>
                <w:color w:val="000000" w:themeColor="text1"/>
                <w:szCs w:val="24"/>
                <w:shd w:val="clear" w:color="auto" w:fill="FFFFFF"/>
              </w:rPr>
              <w:t>歸屬行</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szCs w:val="24"/>
              </w:rPr>
              <w:t>O</w:t>
            </w:r>
          </w:p>
        </w:tc>
        <w:tc>
          <w:tcPr>
            <w:tcW w:w="1307"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szCs w:val="24"/>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szCs w:val="24"/>
                <w:shd w:val="clear" w:color="auto" w:fill="FFFFFF"/>
              </w:rPr>
              <w:t>現鈔累計數</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szCs w:val="24"/>
              </w:rPr>
              <w:t>O</w:t>
            </w:r>
          </w:p>
        </w:tc>
        <w:tc>
          <w:tcPr>
            <w:tcW w:w="1307"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szCs w:val="24"/>
              </w:rPr>
              <w:t>9(13)V99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ascii="微軟正黑體" w:eastAsia="微軟正黑體" w:hAnsi="微軟正黑體" w:hint="eastAsia"/>
                <w:color w:val="000000"/>
              </w:rPr>
              <w:t>有</w:t>
            </w:r>
            <w:r w:rsidRPr="00C11E83">
              <w:rPr>
                <w:rFonts w:ascii="微軟正黑體" w:eastAsia="微軟正黑體" w:hAnsi="微軟正黑體"/>
                <w:color w:val="000000"/>
              </w:rPr>
              <w:t>/</w:t>
            </w:r>
            <w:r w:rsidRPr="00C11E83">
              <w:rPr>
                <w:rFonts w:ascii="微軟正黑體" w:eastAsia="微軟正黑體" w:hAnsi="微軟正黑體" w:hint="eastAsia"/>
                <w:color w:val="000000"/>
              </w:rPr>
              <w:t>無聯行通提</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文字</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M</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rPr>
              <w:t>2</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ascii="微軟正黑體" w:eastAsia="微軟正黑體" w:hAnsi="微軟正黑體" w:hint="eastAsia"/>
              </w:rPr>
              <w:t>有</w:t>
            </w:r>
            <w:r w:rsidRPr="00C11E83">
              <w:rPr>
                <w:rFonts w:ascii="微軟正黑體" w:eastAsia="微軟正黑體" w:hAnsi="微軟正黑體"/>
              </w:rPr>
              <w:t>/無自行密碼</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文字</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M</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rPr>
              <w:t>2</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ascii="微軟正黑體" w:eastAsia="微軟正黑體" w:hAnsi="微軟正黑體" w:hint="eastAsia"/>
                <w:color w:val="000000"/>
              </w:rPr>
              <w:t>聯行通提限額</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金額</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M</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rPr>
              <w:t>19</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ascii="微軟正黑體" w:eastAsia="微軟正黑體" w:hAnsi="微軟正黑體" w:hint="eastAsia"/>
                <w:color w:val="000000"/>
              </w:rPr>
              <w:t>專案申請日</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日期</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O</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rPr>
              <w:t>8</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eastAsia="微軟正黑體" w:cstheme="minorHAnsi"/>
                <w:color w:val="000000"/>
              </w:rPr>
              <w:t>CAMT</w:t>
            </w:r>
            <w:r w:rsidRPr="00C11E83">
              <w:rPr>
                <w:rFonts w:eastAsia="微軟正黑體" w:cstheme="minorHAnsi" w:hint="eastAsia"/>
                <w:color w:val="000000"/>
              </w:rPr>
              <w:t>申請分行</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文數字</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O</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color w:val="000000" w:themeColor="text1"/>
              </w:rPr>
              <w:t>10</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eastAsia="微軟正黑體" w:cstheme="minorHAnsi"/>
                <w:color w:val="000000"/>
              </w:rPr>
              <w:t>CAMT</w:t>
            </w:r>
            <w:r w:rsidRPr="00C11E83">
              <w:rPr>
                <w:rFonts w:eastAsia="微軟正黑體" w:cstheme="minorHAnsi" w:hint="eastAsia"/>
                <w:color w:val="000000"/>
              </w:rPr>
              <w:t>寄送頻率</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文數字</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O</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color w:val="000000" w:themeColor="text1"/>
              </w:rPr>
              <w:t>10</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C11E83">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C11E83" w:rsidRDefault="0001112B" w:rsidP="0001112B">
            <w:pPr>
              <w:ind w:left="0" w:firstLine="0"/>
              <w:rPr>
                <w:rFonts w:eastAsia="微軟正黑體" w:cstheme="minorHAnsi"/>
                <w:color w:val="000000" w:themeColor="text1"/>
                <w:shd w:val="clear" w:color="auto" w:fill="FFFFFF"/>
              </w:rPr>
            </w:pPr>
            <w:r w:rsidRPr="00C11E83">
              <w:rPr>
                <w:rFonts w:ascii="微軟正黑體" w:eastAsia="微軟正黑體" w:hAnsi="微軟正黑體" w:hint="eastAsia"/>
                <w:color w:val="000000"/>
              </w:rPr>
              <w:t>開戶目的</w:t>
            </w:r>
          </w:p>
        </w:tc>
        <w:tc>
          <w:tcPr>
            <w:tcW w:w="1134"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hint="eastAsia"/>
              </w:rPr>
              <w:t>文數字</w:t>
            </w:r>
          </w:p>
        </w:tc>
        <w:tc>
          <w:tcPr>
            <w:tcW w:w="709" w:type="dxa"/>
          </w:tcPr>
          <w:p w:rsidR="0001112B" w:rsidRPr="00C11E83" w:rsidRDefault="0001112B" w:rsidP="0001112B">
            <w:pPr>
              <w:ind w:left="0" w:firstLine="0"/>
              <w:jc w:val="center"/>
              <w:rPr>
                <w:rFonts w:eastAsia="微軟正黑體" w:cstheme="minorHAnsi"/>
                <w:color w:val="000000" w:themeColor="text1"/>
              </w:rPr>
            </w:pPr>
            <w:r w:rsidRPr="00C11E83">
              <w:rPr>
                <w:rFonts w:eastAsia="微軟正黑體" w:cstheme="minorHAnsi"/>
              </w:rPr>
              <w:t>M</w:t>
            </w:r>
          </w:p>
        </w:tc>
        <w:tc>
          <w:tcPr>
            <w:tcW w:w="1307" w:type="dxa"/>
          </w:tcPr>
          <w:p w:rsidR="0001112B" w:rsidRPr="00C11E83" w:rsidRDefault="0001112B" w:rsidP="0001112B">
            <w:pPr>
              <w:ind w:left="0" w:firstLine="0"/>
              <w:rPr>
                <w:rFonts w:eastAsia="微軟正黑體" w:cstheme="minorHAnsi"/>
                <w:color w:val="000000" w:themeColor="text1"/>
              </w:rPr>
            </w:pPr>
            <w:r w:rsidRPr="00C11E83">
              <w:rPr>
                <w:rFonts w:eastAsia="微軟正黑體" w:cstheme="minorHAnsi"/>
              </w:rPr>
              <w:t>35</w:t>
            </w:r>
          </w:p>
        </w:tc>
        <w:tc>
          <w:tcPr>
            <w:tcW w:w="2799" w:type="dxa"/>
          </w:tcPr>
          <w:p w:rsidR="0001112B" w:rsidRPr="00594618" w:rsidRDefault="0001112B" w:rsidP="0001112B">
            <w:pPr>
              <w:ind w:left="0" w:firstLine="0"/>
              <w:rPr>
                <w:rFonts w:eastAsia="微軟正黑體" w:cstheme="minorHAnsi"/>
                <w:color w:val="000000" w:themeColor="text1"/>
              </w:rPr>
            </w:pPr>
            <w:r w:rsidRPr="00C11E83">
              <w:rPr>
                <w:rFonts w:eastAsia="微軟正黑體" w:cstheme="minorHAnsi" w:hint="eastAsia"/>
              </w:rPr>
              <w:t>依核心資料顯示</w:t>
            </w:r>
          </w:p>
        </w:tc>
      </w:tr>
      <w:tr w:rsidR="0001112B" w:rsidRPr="00F02179" w:rsidTr="004573CB">
        <w:tc>
          <w:tcPr>
            <w:tcW w:w="8921" w:type="dxa"/>
            <w:gridSpan w:val="6"/>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餘額資訊</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昨日餘額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S9(12)V99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可用餘額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帳列餘額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S9(12)V99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交換金額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圈存種類為本交票圈存金額加總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次日交換</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託收票系統提供</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去年上半年</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去年下半年</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本年上半年</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本年下半年</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最近三個月</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最近六個月</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最近九個月</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最近一年</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最近連續一個月</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5A7077">
        <w:tc>
          <w:tcPr>
            <w:tcW w:w="8921" w:type="dxa"/>
            <w:gridSpan w:val="6"/>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圈存資訊</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法院應扣押</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圈存種類為法院扣押款金額之加總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法院扣押已出帳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圈存種類為法院扣押款已出帳金額之加總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法院扣押未出帳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圈存種類為法院扣押款未出帳金額之加總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票據禁付金額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圈存種類為票據禁付金額之加總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票據禁付已出帳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圈存種類為票據禁付已出帳金額之加總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票據禁付未出帳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圈存種類為票據禁付未出帳金額之加總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Debit</w:t>
            </w:r>
            <w:r w:rsidRPr="00F02179">
              <w:rPr>
                <w:rFonts w:eastAsia="微軟正黑體" w:cstheme="minorHAnsi"/>
                <w:color w:val="000000" w:themeColor="text1"/>
              </w:rPr>
              <w:t>圈存金額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w:t>
            </w:r>
            <w:r w:rsidRPr="00F02179">
              <w:rPr>
                <w:rFonts w:eastAsia="微軟正黑體" w:cstheme="minorHAnsi"/>
                <w:color w:val="000000" w:themeColor="text1"/>
              </w:rPr>
              <w:t>Debit</w:t>
            </w:r>
            <w:r w:rsidRPr="00F02179">
              <w:rPr>
                <w:rFonts w:eastAsia="微軟正黑體" w:cstheme="minorHAnsi"/>
                <w:color w:val="000000" w:themeColor="text1"/>
              </w:rPr>
              <w:t>圈存金額之加總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Debit</w:t>
            </w:r>
            <w:r w:rsidRPr="00F02179">
              <w:rPr>
                <w:rFonts w:eastAsia="微軟正黑體" w:cstheme="minorHAnsi"/>
                <w:color w:val="000000" w:themeColor="text1"/>
              </w:rPr>
              <w:t>圈存已出帳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圈存種類為票</w:t>
            </w:r>
            <w:r w:rsidRPr="00F02179">
              <w:rPr>
                <w:rFonts w:eastAsia="微軟正黑體" w:cstheme="minorHAnsi"/>
                <w:color w:val="000000" w:themeColor="text1"/>
              </w:rPr>
              <w:t>Debit</w:t>
            </w:r>
            <w:r w:rsidRPr="00F02179">
              <w:rPr>
                <w:rFonts w:eastAsia="微軟正黑體" w:cstheme="minorHAnsi"/>
                <w:color w:val="000000" w:themeColor="text1"/>
              </w:rPr>
              <w:t>圈存已出帳金額之加總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本行扣押金額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圈存種類為本行圈存金額之加總</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圈存總額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所有圈存金額加總</w:t>
            </w:r>
          </w:p>
        </w:tc>
      </w:tr>
      <w:tr w:rsidR="0001112B" w:rsidRPr="00F02179" w:rsidTr="00A122E5">
        <w:tc>
          <w:tcPr>
            <w:tcW w:w="8921" w:type="dxa"/>
            <w:gridSpan w:val="6"/>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自動轉存設定</w:t>
            </w:r>
            <w:r w:rsidRPr="00F02179">
              <w:rPr>
                <w:rFonts w:eastAsia="微軟正黑體" w:cstheme="minorHAnsi"/>
                <w:color w:val="000000" w:themeColor="text1"/>
              </w:rPr>
              <w:t>(</w:t>
            </w:r>
            <w:r w:rsidRPr="00F02179">
              <w:rPr>
                <w:rFonts w:eastAsia="微軟正黑體" w:cstheme="minorHAnsi"/>
                <w:color w:val="000000" w:themeColor="text1"/>
              </w:rPr>
              <w:t>僅綜存戶有此資料</w:t>
            </w:r>
            <w:r w:rsidRPr="00F02179">
              <w:rPr>
                <w:rFonts w:eastAsia="微軟正黑體" w:cstheme="minorHAnsi"/>
                <w:color w:val="000000" w:themeColor="text1"/>
              </w:rPr>
              <w:t>)</w:t>
            </w:r>
          </w:p>
        </w:tc>
      </w:tr>
      <w:tr w:rsidR="0001112B" w:rsidRPr="00F02179" w:rsidDel="00BA2968" w:rsidTr="004573CB">
        <w:trPr>
          <w:del w:id="60" w:author="Annie Chao" w:date="2024-10-05T14:11:00Z"/>
        </w:trPr>
        <w:tc>
          <w:tcPr>
            <w:tcW w:w="703" w:type="dxa"/>
            <w:vAlign w:val="center"/>
          </w:tcPr>
          <w:p w:rsidR="0001112B" w:rsidRPr="00F02179" w:rsidDel="00BA2968" w:rsidRDefault="0001112B" w:rsidP="0001112B">
            <w:pPr>
              <w:pStyle w:val="af2"/>
              <w:numPr>
                <w:ilvl w:val="0"/>
                <w:numId w:val="63"/>
              </w:numPr>
              <w:ind w:leftChars="0"/>
              <w:rPr>
                <w:del w:id="61" w:author="Annie Chao" w:date="2024-10-05T14:11:00Z"/>
                <w:rFonts w:eastAsia="微軟正黑體" w:cstheme="minorHAnsi"/>
                <w:color w:val="000000" w:themeColor="text1"/>
              </w:rPr>
            </w:pPr>
          </w:p>
        </w:tc>
        <w:tc>
          <w:tcPr>
            <w:tcW w:w="2269" w:type="dxa"/>
            <w:vAlign w:val="center"/>
          </w:tcPr>
          <w:p w:rsidR="0001112B" w:rsidRPr="00F02179" w:rsidDel="00BA2968" w:rsidRDefault="0001112B" w:rsidP="0001112B">
            <w:pPr>
              <w:ind w:left="0" w:firstLine="0"/>
              <w:rPr>
                <w:del w:id="62" w:author="Annie Chao" w:date="2024-10-05T14:11:00Z"/>
                <w:rFonts w:eastAsia="微軟正黑體" w:cstheme="minorHAnsi"/>
                <w:b/>
                <w:bCs/>
                <w:color w:val="000000" w:themeColor="text1"/>
              </w:rPr>
            </w:pPr>
            <w:del w:id="63" w:author="Annie Chao" w:date="2024-10-05T14:11:00Z">
              <w:r w:rsidRPr="00F02179" w:rsidDel="00BA2968">
                <w:rPr>
                  <w:rFonts w:eastAsia="微軟正黑體" w:cstheme="minorHAnsi"/>
                  <w:color w:val="000000" w:themeColor="text1"/>
                  <w:szCs w:val="24"/>
                  <w:shd w:val="clear" w:color="auto" w:fill="FFFFFF"/>
                </w:rPr>
                <w:delText>自動轉存約定日</w:delText>
              </w:r>
            </w:del>
          </w:p>
        </w:tc>
        <w:tc>
          <w:tcPr>
            <w:tcW w:w="1134" w:type="dxa"/>
            <w:vAlign w:val="center"/>
          </w:tcPr>
          <w:p w:rsidR="0001112B" w:rsidRPr="00F02179" w:rsidDel="00BA2968" w:rsidRDefault="0001112B" w:rsidP="0001112B">
            <w:pPr>
              <w:ind w:left="0" w:firstLine="0"/>
              <w:rPr>
                <w:del w:id="64" w:author="Annie Chao" w:date="2024-10-05T14:11:00Z"/>
                <w:rFonts w:eastAsia="微軟正黑體" w:cstheme="minorHAnsi"/>
                <w:color w:val="000000" w:themeColor="text1"/>
              </w:rPr>
            </w:pPr>
            <w:del w:id="65" w:author="Annie Chao" w:date="2024-10-05T14:11:00Z">
              <w:r w:rsidRPr="00F02179" w:rsidDel="00BA2968">
                <w:rPr>
                  <w:rFonts w:eastAsia="微軟正黑體" w:cstheme="minorHAnsi"/>
                  <w:color w:val="000000" w:themeColor="text1"/>
                  <w:szCs w:val="24"/>
                </w:rPr>
                <w:delText>日期</w:delText>
              </w:r>
            </w:del>
          </w:p>
        </w:tc>
        <w:tc>
          <w:tcPr>
            <w:tcW w:w="709" w:type="dxa"/>
            <w:vAlign w:val="center"/>
          </w:tcPr>
          <w:p w:rsidR="0001112B" w:rsidRPr="00F02179" w:rsidDel="00BA2968" w:rsidRDefault="0001112B" w:rsidP="0001112B">
            <w:pPr>
              <w:ind w:left="0" w:firstLine="0"/>
              <w:jc w:val="center"/>
              <w:rPr>
                <w:del w:id="66" w:author="Annie Chao" w:date="2024-10-05T14:11:00Z"/>
                <w:rFonts w:eastAsia="微軟正黑體" w:cstheme="minorHAnsi"/>
                <w:color w:val="000000" w:themeColor="text1"/>
              </w:rPr>
            </w:pPr>
            <w:del w:id="67" w:author="Annie Chao" w:date="2024-10-05T14:11:00Z">
              <w:r w:rsidRPr="00F02179" w:rsidDel="00BA2968">
                <w:rPr>
                  <w:rFonts w:eastAsia="微軟正黑體" w:cstheme="minorHAnsi"/>
                  <w:color w:val="000000" w:themeColor="text1"/>
                  <w:szCs w:val="24"/>
                </w:rPr>
                <w:delText>O</w:delText>
              </w:r>
            </w:del>
          </w:p>
        </w:tc>
        <w:tc>
          <w:tcPr>
            <w:tcW w:w="1307" w:type="dxa"/>
            <w:vAlign w:val="center"/>
          </w:tcPr>
          <w:p w:rsidR="0001112B" w:rsidRPr="00F02179" w:rsidDel="00BA2968" w:rsidRDefault="0001112B" w:rsidP="0001112B">
            <w:pPr>
              <w:ind w:left="0" w:firstLine="0"/>
              <w:rPr>
                <w:del w:id="68" w:author="Annie Chao" w:date="2024-10-05T14:11:00Z"/>
                <w:rFonts w:eastAsia="微軟正黑體" w:cstheme="minorHAnsi"/>
                <w:color w:val="000000" w:themeColor="text1"/>
              </w:rPr>
            </w:pPr>
            <w:del w:id="69" w:author="Annie Chao" w:date="2024-10-05T14:11:00Z">
              <w:r w:rsidRPr="00F02179" w:rsidDel="00BA2968">
                <w:rPr>
                  <w:rFonts w:eastAsia="微軟正黑體" w:cstheme="minorHAnsi"/>
                  <w:color w:val="000000" w:themeColor="text1"/>
                  <w:szCs w:val="24"/>
                </w:rPr>
                <w:delText>8</w:delText>
              </w:r>
            </w:del>
          </w:p>
        </w:tc>
        <w:tc>
          <w:tcPr>
            <w:tcW w:w="2799" w:type="dxa"/>
            <w:vAlign w:val="center"/>
          </w:tcPr>
          <w:p w:rsidR="0001112B" w:rsidRPr="00F02179" w:rsidDel="00BA2968" w:rsidRDefault="0001112B" w:rsidP="0001112B">
            <w:pPr>
              <w:ind w:left="0" w:firstLine="0"/>
              <w:rPr>
                <w:del w:id="70" w:author="Annie Chao" w:date="2024-10-05T14:11:00Z"/>
                <w:rFonts w:eastAsia="微軟正黑體" w:cstheme="minorHAnsi"/>
                <w:color w:val="000000" w:themeColor="text1"/>
              </w:rPr>
            </w:pPr>
          </w:p>
        </w:tc>
      </w:tr>
      <w:tr w:rsidR="0001112B" w:rsidRPr="00F02179" w:rsidDel="00BA2968" w:rsidTr="004573CB">
        <w:trPr>
          <w:del w:id="71" w:author="Annie Chao" w:date="2024-10-05T14:11:00Z"/>
        </w:trPr>
        <w:tc>
          <w:tcPr>
            <w:tcW w:w="703" w:type="dxa"/>
            <w:vAlign w:val="center"/>
          </w:tcPr>
          <w:p w:rsidR="0001112B" w:rsidRPr="00F02179" w:rsidDel="00BA2968" w:rsidRDefault="0001112B" w:rsidP="0001112B">
            <w:pPr>
              <w:pStyle w:val="af2"/>
              <w:numPr>
                <w:ilvl w:val="0"/>
                <w:numId w:val="63"/>
              </w:numPr>
              <w:ind w:leftChars="0"/>
              <w:rPr>
                <w:del w:id="72" w:author="Annie Chao" w:date="2024-10-05T14:11:00Z"/>
                <w:rFonts w:eastAsia="微軟正黑體" w:cstheme="minorHAnsi"/>
                <w:color w:val="000000" w:themeColor="text1"/>
              </w:rPr>
            </w:pPr>
          </w:p>
        </w:tc>
        <w:tc>
          <w:tcPr>
            <w:tcW w:w="2269" w:type="dxa"/>
            <w:vAlign w:val="center"/>
          </w:tcPr>
          <w:p w:rsidR="0001112B" w:rsidRPr="00F02179" w:rsidDel="00BA2968" w:rsidRDefault="0001112B" w:rsidP="0001112B">
            <w:pPr>
              <w:ind w:left="0" w:firstLine="0"/>
              <w:rPr>
                <w:del w:id="73" w:author="Annie Chao" w:date="2024-10-05T14:11:00Z"/>
                <w:rFonts w:eastAsia="微軟正黑體" w:cstheme="minorHAnsi"/>
                <w:color w:val="000000" w:themeColor="text1"/>
              </w:rPr>
            </w:pPr>
            <w:del w:id="74" w:author="Annie Chao" w:date="2024-10-05T14:11:00Z">
              <w:r w:rsidRPr="00F02179" w:rsidDel="00BA2968">
                <w:rPr>
                  <w:rFonts w:eastAsia="微軟正黑體" w:cstheme="minorHAnsi"/>
                  <w:color w:val="000000" w:themeColor="text1"/>
                  <w:szCs w:val="24"/>
                  <w:shd w:val="clear" w:color="auto" w:fill="FFFFFF"/>
                </w:rPr>
                <w:delText>自動轉存約定時間</w:delText>
              </w:r>
            </w:del>
          </w:p>
        </w:tc>
        <w:tc>
          <w:tcPr>
            <w:tcW w:w="1134" w:type="dxa"/>
            <w:vAlign w:val="center"/>
          </w:tcPr>
          <w:p w:rsidR="0001112B" w:rsidRPr="00F02179" w:rsidDel="00BA2968" w:rsidRDefault="0001112B" w:rsidP="0001112B">
            <w:pPr>
              <w:ind w:left="0" w:firstLine="0"/>
              <w:rPr>
                <w:del w:id="75" w:author="Annie Chao" w:date="2024-10-05T14:11:00Z"/>
                <w:rFonts w:eastAsia="微軟正黑體" w:cstheme="minorHAnsi"/>
                <w:color w:val="000000" w:themeColor="text1"/>
              </w:rPr>
            </w:pPr>
            <w:del w:id="76" w:author="Annie Chao" w:date="2024-10-05T14:11:00Z">
              <w:r w:rsidRPr="00F02179" w:rsidDel="00BA2968">
                <w:rPr>
                  <w:rFonts w:eastAsia="微軟正黑體" w:cstheme="minorHAnsi"/>
                  <w:color w:val="000000" w:themeColor="text1"/>
                  <w:szCs w:val="24"/>
                </w:rPr>
                <w:delText>數字</w:delText>
              </w:r>
            </w:del>
          </w:p>
        </w:tc>
        <w:tc>
          <w:tcPr>
            <w:tcW w:w="709" w:type="dxa"/>
            <w:vAlign w:val="center"/>
          </w:tcPr>
          <w:p w:rsidR="0001112B" w:rsidRPr="00F02179" w:rsidDel="00BA2968" w:rsidRDefault="0001112B" w:rsidP="0001112B">
            <w:pPr>
              <w:ind w:left="0" w:firstLine="0"/>
              <w:jc w:val="center"/>
              <w:rPr>
                <w:del w:id="77" w:author="Annie Chao" w:date="2024-10-05T14:11:00Z"/>
                <w:rFonts w:eastAsia="微軟正黑體" w:cstheme="minorHAnsi"/>
                <w:color w:val="000000" w:themeColor="text1"/>
              </w:rPr>
            </w:pPr>
            <w:del w:id="78" w:author="Annie Chao" w:date="2024-10-05T14:11:00Z">
              <w:r w:rsidRPr="00F02179" w:rsidDel="00BA2968">
                <w:rPr>
                  <w:rFonts w:eastAsia="微軟正黑體" w:cstheme="minorHAnsi"/>
                  <w:color w:val="000000" w:themeColor="text1"/>
                  <w:szCs w:val="24"/>
                </w:rPr>
                <w:delText>O</w:delText>
              </w:r>
            </w:del>
          </w:p>
        </w:tc>
        <w:tc>
          <w:tcPr>
            <w:tcW w:w="1307" w:type="dxa"/>
            <w:vAlign w:val="center"/>
          </w:tcPr>
          <w:p w:rsidR="0001112B" w:rsidRPr="00F02179" w:rsidDel="00BA2968" w:rsidRDefault="0001112B" w:rsidP="0001112B">
            <w:pPr>
              <w:ind w:left="0" w:firstLine="0"/>
              <w:rPr>
                <w:del w:id="79" w:author="Annie Chao" w:date="2024-10-05T14:11:00Z"/>
                <w:rFonts w:eastAsia="微軟正黑體" w:cstheme="minorHAnsi"/>
                <w:color w:val="000000" w:themeColor="text1"/>
              </w:rPr>
            </w:pPr>
            <w:del w:id="80" w:author="Annie Chao" w:date="2024-10-05T14:11:00Z">
              <w:r w:rsidRPr="00F02179" w:rsidDel="00BA2968">
                <w:rPr>
                  <w:rFonts w:eastAsia="微軟正黑體" w:cstheme="minorHAnsi"/>
                  <w:color w:val="000000" w:themeColor="text1"/>
                  <w:szCs w:val="24"/>
                </w:rPr>
                <w:delText>6</w:delText>
              </w:r>
            </w:del>
          </w:p>
        </w:tc>
        <w:tc>
          <w:tcPr>
            <w:tcW w:w="2799" w:type="dxa"/>
            <w:vAlign w:val="center"/>
          </w:tcPr>
          <w:p w:rsidR="0001112B" w:rsidRPr="00F02179" w:rsidDel="00BA2968" w:rsidRDefault="0001112B" w:rsidP="0001112B">
            <w:pPr>
              <w:ind w:left="0" w:firstLine="0"/>
              <w:rPr>
                <w:del w:id="81" w:author="Annie Chao" w:date="2024-10-05T14:11:00Z"/>
                <w:rFonts w:eastAsia="微軟正黑體" w:cstheme="minorHAnsi"/>
                <w:color w:val="000000" w:themeColor="text1"/>
              </w:rPr>
            </w:pPr>
          </w:p>
        </w:tc>
      </w:tr>
      <w:tr w:rsidR="0001112B" w:rsidRPr="00F02179" w:rsidDel="00BA2968" w:rsidTr="004573CB">
        <w:trPr>
          <w:del w:id="82" w:author="Annie Chao" w:date="2024-10-05T14:11:00Z"/>
        </w:trPr>
        <w:tc>
          <w:tcPr>
            <w:tcW w:w="703" w:type="dxa"/>
            <w:vAlign w:val="center"/>
          </w:tcPr>
          <w:p w:rsidR="0001112B" w:rsidRPr="00F02179" w:rsidDel="00BA2968" w:rsidRDefault="0001112B" w:rsidP="0001112B">
            <w:pPr>
              <w:pStyle w:val="af2"/>
              <w:numPr>
                <w:ilvl w:val="0"/>
                <w:numId w:val="63"/>
              </w:numPr>
              <w:ind w:leftChars="0"/>
              <w:rPr>
                <w:del w:id="83" w:author="Annie Chao" w:date="2024-10-05T14:11:00Z"/>
                <w:rFonts w:eastAsia="微軟正黑體" w:cstheme="minorHAnsi"/>
                <w:color w:val="000000" w:themeColor="text1"/>
              </w:rPr>
            </w:pPr>
          </w:p>
        </w:tc>
        <w:tc>
          <w:tcPr>
            <w:tcW w:w="2269" w:type="dxa"/>
            <w:vAlign w:val="center"/>
          </w:tcPr>
          <w:p w:rsidR="0001112B" w:rsidRPr="00F02179" w:rsidDel="00BA2968" w:rsidRDefault="0001112B" w:rsidP="0001112B">
            <w:pPr>
              <w:ind w:left="0" w:firstLine="0"/>
              <w:rPr>
                <w:del w:id="84" w:author="Annie Chao" w:date="2024-10-05T14:11:00Z"/>
                <w:rFonts w:eastAsia="微軟正黑體" w:cstheme="minorHAnsi"/>
                <w:color w:val="000000" w:themeColor="text1"/>
              </w:rPr>
            </w:pPr>
            <w:del w:id="85" w:author="Annie Chao" w:date="2024-10-05T14:11:00Z">
              <w:r w:rsidRPr="00F02179" w:rsidDel="00BA2968">
                <w:rPr>
                  <w:rFonts w:eastAsia="微軟正黑體" w:cstheme="minorHAnsi"/>
                  <w:color w:val="000000" w:themeColor="text1"/>
                  <w:szCs w:val="24"/>
                  <w:shd w:val="clear" w:color="auto" w:fill="FFFFFF"/>
                </w:rPr>
                <w:delText>自動轉存解除日</w:delText>
              </w:r>
            </w:del>
          </w:p>
        </w:tc>
        <w:tc>
          <w:tcPr>
            <w:tcW w:w="1134" w:type="dxa"/>
            <w:vAlign w:val="center"/>
          </w:tcPr>
          <w:p w:rsidR="0001112B" w:rsidRPr="00F02179" w:rsidDel="00BA2968" w:rsidRDefault="0001112B" w:rsidP="0001112B">
            <w:pPr>
              <w:ind w:left="0" w:firstLine="0"/>
              <w:rPr>
                <w:del w:id="86" w:author="Annie Chao" w:date="2024-10-05T14:11:00Z"/>
                <w:rFonts w:eastAsia="微軟正黑體" w:cstheme="minorHAnsi"/>
                <w:color w:val="000000" w:themeColor="text1"/>
              </w:rPr>
            </w:pPr>
            <w:del w:id="87" w:author="Annie Chao" w:date="2024-10-05T14:11:00Z">
              <w:r w:rsidRPr="00F02179" w:rsidDel="00BA2968">
                <w:rPr>
                  <w:rFonts w:eastAsia="微軟正黑體" w:cstheme="minorHAnsi"/>
                  <w:color w:val="000000" w:themeColor="text1"/>
                  <w:szCs w:val="24"/>
                </w:rPr>
                <w:delText>日期</w:delText>
              </w:r>
            </w:del>
          </w:p>
        </w:tc>
        <w:tc>
          <w:tcPr>
            <w:tcW w:w="709" w:type="dxa"/>
            <w:vAlign w:val="center"/>
          </w:tcPr>
          <w:p w:rsidR="0001112B" w:rsidRPr="00F02179" w:rsidDel="00BA2968" w:rsidRDefault="0001112B" w:rsidP="0001112B">
            <w:pPr>
              <w:ind w:left="0" w:firstLine="0"/>
              <w:jc w:val="center"/>
              <w:rPr>
                <w:del w:id="88" w:author="Annie Chao" w:date="2024-10-05T14:11:00Z"/>
                <w:rFonts w:eastAsia="微軟正黑體" w:cstheme="minorHAnsi"/>
                <w:color w:val="000000" w:themeColor="text1"/>
              </w:rPr>
            </w:pPr>
            <w:del w:id="89" w:author="Annie Chao" w:date="2024-10-05T14:11:00Z">
              <w:r w:rsidRPr="00F02179" w:rsidDel="00BA2968">
                <w:rPr>
                  <w:rFonts w:eastAsia="微軟正黑體" w:cstheme="minorHAnsi"/>
                  <w:color w:val="000000" w:themeColor="text1"/>
                  <w:szCs w:val="24"/>
                </w:rPr>
                <w:delText>O</w:delText>
              </w:r>
            </w:del>
          </w:p>
        </w:tc>
        <w:tc>
          <w:tcPr>
            <w:tcW w:w="1307" w:type="dxa"/>
            <w:vAlign w:val="center"/>
          </w:tcPr>
          <w:p w:rsidR="0001112B" w:rsidRPr="00F02179" w:rsidDel="00BA2968" w:rsidRDefault="0001112B" w:rsidP="0001112B">
            <w:pPr>
              <w:ind w:left="0" w:firstLine="0"/>
              <w:rPr>
                <w:del w:id="90" w:author="Annie Chao" w:date="2024-10-05T14:11:00Z"/>
                <w:rFonts w:eastAsia="微軟正黑體" w:cstheme="minorHAnsi"/>
                <w:color w:val="000000" w:themeColor="text1"/>
              </w:rPr>
            </w:pPr>
            <w:del w:id="91" w:author="Annie Chao" w:date="2024-10-05T14:11:00Z">
              <w:r w:rsidRPr="00F02179" w:rsidDel="00BA2968">
                <w:rPr>
                  <w:rFonts w:eastAsia="微軟正黑體" w:cstheme="minorHAnsi"/>
                  <w:color w:val="000000" w:themeColor="text1"/>
                  <w:szCs w:val="24"/>
                </w:rPr>
                <w:delText>8</w:delText>
              </w:r>
            </w:del>
          </w:p>
        </w:tc>
        <w:tc>
          <w:tcPr>
            <w:tcW w:w="2799" w:type="dxa"/>
            <w:vAlign w:val="center"/>
          </w:tcPr>
          <w:p w:rsidR="0001112B" w:rsidRPr="00F02179" w:rsidDel="00BA2968" w:rsidRDefault="0001112B" w:rsidP="0001112B">
            <w:pPr>
              <w:ind w:left="0" w:firstLine="0"/>
              <w:rPr>
                <w:del w:id="92" w:author="Annie Chao" w:date="2024-10-05T14:11:00Z"/>
                <w:rFonts w:eastAsia="微軟正黑體" w:cstheme="minorHAnsi"/>
                <w:color w:val="000000" w:themeColor="text1"/>
              </w:rPr>
            </w:pPr>
          </w:p>
        </w:tc>
      </w:tr>
      <w:tr w:rsidR="0001112B" w:rsidRPr="00F02179" w:rsidDel="00BA2968" w:rsidTr="004573CB">
        <w:trPr>
          <w:del w:id="93" w:author="Annie Chao" w:date="2024-10-05T14:11:00Z"/>
        </w:trPr>
        <w:tc>
          <w:tcPr>
            <w:tcW w:w="703" w:type="dxa"/>
            <w:vAlign w:val="center"/>
          </w:tcPr>
          <w:p w:rsidR="0001112B" w:rsidRPr="00F02179" w:rsidDel="00BA2968" w:rsidRDefault="0001112B" w:rsidP="0001112B">
            <w:pPr>
              <w:pStyle w:val="af2"/>
              <w:numPr>
                <w:ilvl w:val="0"/>
                <w:numId w:val="63"/>
              </w:numPr>
              <w:ind w:leftChars="0"/>
              <w:rPr>
                <w:del w:id="94" w:author="Annie Chao" w:date="2024-10-05T14:11:00Z"/>
                <w:rFonts w:eastAsia="微軟正黑體" w:cstheme="minorHAnsi"/>
                <w:color w:val="000000" w:themeColor="text1"/>
              </w:rPr>
            </w:pPr>
          </w:p>
        </w:tc>
        <w:tc>
          <w:tcPr>
            <w:tcW w:w="2269" w:type="dxa"/>
            <w:vAlign w:val="center"/>
          </w:tcPr>
          <w:p w:rsidR="0001112B" w:rsidRPr="00F02179" w:rsidDel="00BA2968" w:rsidRDefault="0001112B" w:rsidP="0001112B">
            <w:pPr>
              <w:ind w:left="0" w:firstLine="0"/>
              <w:rPr>
                <w:del w:id="95" w:author="Annie Chao" w:date="2024-10-05T14:11:00Z"/>
                <w:rFonts w:eastAsia="微軟正黑體" w:cstheme="minorHAnsi"/>
                <w:color w:val="000000" w:themeColor="text1"/>
              </w:rPr>
            </w:pPr>
            <w:del w:id="96" w:author="Annie Chao" w:date="2024-10-05T14:11:00Z">
              <w:r w:rsidRPr="00F02179" w:rsidDel="00BA2968">
                <w:rPr>
                  <w:rFonts w:eastAsia="微軟正黑體" w:cstheme="minorHAnsi"/>
                  <w:color w:val="000000" w:themeColor="text1"/>
                  <w:szCs w:val="24"/>
                  <w:shd w:val="clear" w:color="auto" w:fill="FFFFFF"/>
                </w:rPr>
                <w:delText>自動轉存解除時間</w:delText>
              </w:r>
            </w:del>
          </w:p>
        </w:tc>
        <w:tc>
          <w:tcPr>
            <w:tcW w:w="1134" w:type="dxa"/>
            <w:vAlign w:val="center"/>
          </w:tcPr>
          <w:p w:rsidR="0001112B" w:rsidRPr="00F02179" w:rsidDel="00BA2968" w:rsidRDefault="0001112B" w:rsidP="0001112B">
            <w:pPr>
              <w:ind w:left="0" w:firstLine="0"/>
              <w:rPr>
                <w:del w:id="97" w:author="Annie Chao" w:date="2024-10-05T14:11:00Z"/>
                <w:rFonts w:eastAsia="微軟正黑體" w:cstheme="minorHAnsi"/>
                <w:color w:val="000000" w:themeColor="text1"/>
              </w:rPr>
            </w:pPr>
            <w:del w:id="98" w:author="Annie Chao" w:date="2024-10-05T14:11:00Z">
              <w:r w:rsidRPr="00F02179" w:rsidDel="00BA2968">
                <w:rPr>
                  <w:rFonts w:eastAsia="微軟正黑體" w:cstheme="minorHAnsi"/>
                  <w:color w:val="000000" w:themeColor="text1"/>
                  <w:szCs w:val="24"/>
                </w:rPr>
                <w:delText>數字</w:delText>
              </w:r>
            </w:del>
          </w:p>
        </w:tc>
        <w:tc>
          <w:tcPr>
            <w:tcW w:w="709" w:type="dxa"/>
            <w:vAlign w:val="center"/>
          </w:tcPr>
          <w:p w:rsidR="0001112B" w:rsidRPr="00F02179" w:rsidDel="00BA2968" w:rsidRDefault="0001112B" w:rsidP="0001112B">
            <w:pPr>
              <w:ind w:left="0" w:firstLine="0"/>
              <w:jc w:val="center"/>
              <w:rPr>
                <w:del w:id="99" w:author="Annie Chao" w:date="2024-10-05T14:11:00Z"/>
                <w:rFonts w:eastAsia="微軟正黑體" w:cstheme="minorHAnsi"/>
                <w:color w:val="000000" w:themeColor="text1"/>
              </w:rPr>
            </w:pPr>
            <w:del w:id="100" w:author="Annie Chao" w:date="2024-10-05T14:11:00Z">
              <w:r w:rsidRPr="00F02179" w:rsidDel="00BA2968">
                <w:rPr>
                  <w:rFonts w:eastAsia="微軟正黑體" w:cstheme="minorHAnsi"/>
                  <w:color w:val="000000" w:themeColor="text1"/>
                  <w:szCs w:val="24"/>
                </w:rPr>
                <w:delText>O</w:delText>
              </w:r>
            </w:del>
          </w:p>
        </w:tc>
        <w:tc>
          <w:tcPr>
            <w:tcW w:w="1307" w:type="dxa"/>
            <w:vAlign w:val="center"/>
          </w:tcPr>
          <w:p w:rsidR="0001112B" w:rsidRPr="00F02179" w:rsidDel="00BA2968" w:rsidRDefault="0001112B" w:rsidP="0001112B">
            <w:pPr>
              <w:ind w:left="0" w:firstLine="0"/>
              <w:rPr>
                <w:del w:id="101" w:author="Annie Chao" w:date="2024-10-05T14:11:00Z"/>
                <w:rFonts w:eastAsia="微軟正黑體" w:cstheme="minorHAnsi"/>
                <w:color w:val="000000" w:themeColor="text1"/>
              </w:rPr>
            </w:pPr>
            <w:del w:id="102" w:author="Annie Chao" w:date="2024-10-05T14:11:00Z">
              <w:r w:rsidRPr="00F02179" w:rsidDel="00BA2968">
                <w:rPr>
                  <w:rFonts w:eastAsia="微軟正黑體" w:cstheme="minorHAnsi"/>
                  <w:color w:val="000000" w:themeColor="text1"/>
                  <w:szCs w:val="24"/>
                </w:rPr>
                <w:delText>6</w:delText>
              </w:r>
            </w:del>
          </w:p>
        </w:tc>
        <w:tc>
          <w:tcPr>
            <w:tcW w:w="2799" w:type="dxa"/>
            <w:vAlign w:val="center"/>
          </w:tcPr>
          <w:p w:rsidR="0001112B" w:rsidRPr="00F02179" w:rsidDel="00BA2968" w:rsidRDefault="0001112B" w:rsidP="0001112B">
            <w:pPr>
              <w:ind w:left="0" w:firstLine="0"/>
              <w:rPr>
                <w:del w:id="103" w:author="Annie Chao" w:date="2024-10-05T14:11:00Z"/>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shd w:val="clear" w:color="auto" w:fill="FFFFFF"/>
              </w:rPr>
              <w:t>自動轉存留存金額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szCs w:val="24"/>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szCs w:val="24"/>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12</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szCs w:val="24"/>
                <w:shd w:val="clear" w:color="auto" w:fill="FFFFFF"/>
              </w:rPr>
              <w:t>自動轉存期別</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szCs w:val="24"/>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szCs w:val="24"/>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4</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D72E6D">
        <w:tc>
          <w:tcPr>
            <w:tcW w:w="8921" w:type="dxa"/>
            <w:gridSpan w:val="6"/>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票據資訊</w:t>
            </w:r>
            <w:r w:rsidRPr="00F02179">
              <w:rPr>
                <w:rFonts w:eastAsia="微軟正黑體" w:cstheme="minorHAnsi"/>
                <w:color w:val="000000" w:themeColor="text1"/>
              </w:rPr>
              <w:t>(</w:t>
            </w:r>
            <w:r w:rsidRPr="00F02179">
              <w:rPr>
                <w:rFonts w:eastAsia="微軟正黑體" w:cstheme="minorHAnsi"/>
                <w:color w:val="000000" w:themeColor="text1"/>
              </w:rPr>
              <w:t>僅支存戶有此資料</w:t>
            </w:r>
            <w:r w:rsidRPr="00F02179">
              <w:rPr>
                <w:rFonts w:eastAsia="微軟正黑體" w:cstheme="minorHAnsi"/>
                <w:color w:val="000000" w:themeColor="text1"/>
              </w:rPr>
              <w:t>)</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拒往參考日期</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日期</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8</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交換提回未扣帳</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9(12)V99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發票張數</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5</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未回籠張數</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5</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一年內存不退票</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一年內存不清償</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掛失止付張數</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撤銷付款張數</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szCs w:val="24"/>
                <w:shd w:val="clear" w:color="auto" w:fill="FFFFFF"/>
              </w:rPr>
            </w:pPr>
            <w:r w:rsidRPr="00F02179">
              <w:rPr>
                <w:rFonts w:eastAsia="微軟正黑體" w:cstheme="minorHAnsi"/>
                <w:color w:val="000000" w:themeColor="text1"/>
              </w:rPr>
              <w:t>支存補充條款</w:t>
            </w:r>
          </w:p>
        </w:tc>
        <w:tc>
          <w:tcPr>
            <w:tcW w:w="1134" w:type="dxa"/>
            <w:vAlign w:val="center"/>
          </w:tcPr>
          <w:p w:rsidR="0001112B" w:rsidRPr="00F02179" w:rsidRDefault="0001112B" w:rsidP="0001112B">
            <w:pPr>
              <w:ind w:left="0" w:firstLine="0"/>
              <w:rPr>
                <w:rFonts w:eastAsia="微軟正黑體" w:cstheme="minorHAnsi"/>
                <w:color w:val="000000" w:themeColor="text1"/>
                <w:szCs w:val="24"/>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szCs w:val="24"/>
              </w:rPr>
            </w:pPr>
            <w:r w:rsidRPr="00F02179">
              <w:rPr>
                <w:rFonts w:eastAsia="微軟正黑體" w:cstheme="minorHAnsi"/>
                <w:color w:val="000000" w:themeColor="text1"/>
              </w:rPr>
              <w:t>O</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1</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8921" w:type="dxa"/>
            <w:gridSpan w:val="6"/>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圈存明細</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圈存種類</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文數字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30</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圈存代號</w:t>
            </w:r>
            <w:r w:rsidRPr="00F02179">
              <w:rPr>
                <w:rFonts w:eastAsia="微軟正黑體" w:cstheme="minorHAnsi"/>
                <w:color w:val="000000" w:themeColor="text1"/>
              </w:rPr>
              <w:t>+</w:t>
            </w:r>
            <w:r w:rsidRPr="00F02179">
              <w:rPr>
                <w:rFonts w:eastAsia="微軟正黑體" w:cstheme="minorHAnsi"/>
                <w:color w:val="000000" w:themeColor="text1"/>
              </w:rPr>
              <w:t>圈存中文說明</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幣別</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幣別</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圈存已出帳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圈存未出帳</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圈存日期</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日期</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8</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西元年</w:t>
            </w:r>
          </w:p>
        </w:tc>
      </w:tr>
      <w:tr w:rsidR="0001112B" w:rsidRPr="00F02179" w:rsidTr="004573CB">
        <w:tc>
          <w:tcPr>
            <w:tcW w:w="8921" w:type="dxa"/>
            <w:gridSpan w:val="6"/>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給息明細</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付息起日</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日期</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8</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付息迄日</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日期</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8</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系統給息日</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日期</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8</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實際給息日</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日期</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8</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西元年</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幣別</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幣別</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3</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利息毛額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所得稅</w:t>
            </w:r>
            <w:r w:rsidRPr="00F02179">
              <w:rPr>
                <w:rFonts w:eastAsia="微軟正黑體" w:cstheme="minorHAnsi"/>
                <w:color w:val="000000" w:themeColor="text1"/>
              </w:rPr>
              <w:t>-</w:t>
            </w:r>
            <w:r w:rsidRPr="00F02179">
              <w:rPr>
                <w:rFonts w:eastAsia="微軟正黑體" w:cstheme="minorHAnsi"/>
                <w:color w:val="000000" w:themeColor="text1"/>
              </w:rPr>
              <w:t>原幣</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所得稅</w:t>
            </w:r>
            <w:r w:rsidRPr="00F02179">
              <w:rPr>
                <w:rFonts w:eastAsia="微軟正黑體" w:cstheme="minorHAnsi"/>
                <w:color w:val="000000" w:themeColor="text1"/>
              </w:rPr>
              <w:t>-</w:t>
            </w:r>
            <w:r w:rsidRPr="00F02179">
              <w:rPr>
                <w:rFonts w:eastAsia="微軟正黑體" w:cstheme="minorHAnsi"/>
                <w:color w:val="000000" w:themeColor="text1"/>
              </w:rPr>
              <w:t>台幣</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印花稅</w:t>
            </w:r>
            <w:r w:rsidRPr="00F02179">
              <w:rPr>
                <w:rFonts w:eastAsia="微軟正黑體" w:cstheme="minorHAnsi"/>
                <w:color w:val="000000" w:themeColor="text1"/>
              </w:rPr>
              <w:t>-</w:t>
            </w:r>
            <w:r w:rsidRPr="00F02179">
              <w:rPr>
                <w:rFonts w:eastAsia="微軟正黑體" w:cstheme="minorHAnsi"/>
                <w:color w:val="000000" w:themeColor="text1"/>
              </w:rPr>
              <w:t>原幣</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印花稅</w:t>
            </w:r>
            <w:r w:rsidRPr="00F02179">
              <w:rPr>
                <w:rFonts w:eastAsia="微軟正黑體" w:cstheme="minorHAnsi"/>
                <w:color w:val="000000" w:themeColor="text1"/>
              </w:rPr>
              <w:t>-</w:t>
            </w:r>
            <w:r w:rsidRPr="00F02179">
              <w:rPr>
                <w:rFonts w:eastAsia="微軟正黑體" w:cstheme="minorHAnsi"/>
                <w:color w:val="000000" w:themeColor="text1"/>
              </w:rPr>
              <w:t>台幣</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健保費</w:t>
            </w:r>
            <w:r w:rsidRPr="00F02179">
              <w:rPr>
                <w:rFonts w:eastAsia="微軟正黑體" w:cstheme="minorHAnsi"/>
                <w:color w:val="000000" w:themeColor="text1"/>
              </w:rPr>
              <w:t>-</w:t>
            </w:r>
            <w:r w:rsidRPr="00F02179">
              <w:rPr>
                <w:rFonts w:eastAsia="微軟正黑體" w:cstheme="minorHAnsi"/>
                <w:color w:val="000000" w:themeColor="text1"/>
              </w:rPr>
              <w:t>原幣</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健保費</w:t>
            </w:r>
            <w:r w:rsidRPr="00F02179">
              <w:rPr>
                <w:rFonts w:eastAsia="微軟正黑體" w:cstheme="minorHAnsi"/>
                <w:color w:val="000000" w:themeColor="text1"/>
              </w:rPr>
              <w:t>-</w:t>
            </w:r>
            <w:r w:rsidRPr="00F02179">
              <w:rPr>
                <w:rFonts w:eastAsia="微軟正黑體" w:cstheme="minorHAnsi"/>
                <w:color w:val="000000" w:themeColor="text1"/>
              </w:rPr>
              <w:t>台幣</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實際給息金額</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9(11)V99</w:t>
            </w:r>
          </w:p>
        </w:tc>
        <w:tc>
          <w:tcPr>
            <w:tcW w:w="279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利息毛額</w:t>
            </w:r>
            <w:r w:rsidRPr="00F02179">
              <w:rPr>
                <w:rFonts w:eastAsia="微軟正黑體" w:cstheme="minorHAnsi"/>
                <w:color w:val="000000" w:themeColor="text1"/>
              </w:rPr>
              <w:t>-</w:t>
            </w:r>
            <w:r w:rsidRPr="00F02179">
              <w:rPr>
                <w:rFonts w:eastAsia="微軟正黑體" w:cstheme="minorHAnsi"/>
                <w:color w:val="000000" w:themeColor="text1"/>
              </w:rPr>
              <w:t>所得稅</w:t>
            </w:r>
            <w:r w:rsidRPr="00F02179">
              <w:rPr>
                <w:rFonts w:eastAsia="微軟正黑體" w:cstheme="minorHAnsi"/>
                <w:color w:val="000000" w:themeColor="text1"/>
              </w:rPr>
              <w:t>-</w:t>
            </w:r>
            <w:r w:rsidRPr="00F02179">
              <w:rPr>
                <w:rFonts w:eastAsia="微軟正黑體" w:cstheme="minorHAnsi"/>
                <w:color w:val="000000" w:themeColor="text1"/>
              </w:rPr>
              <w:t>印花稅</w:t>
            </w:r>
            <w:r w:rsidRPr="00F02179">
              <w:rPr>
                <w:rFonts w:eastAsia="微軟正黑體" w:cstheme="minorHAnsi"/>
                <w:color w:val="000000" w:themeColor="text1"/>
              </w:rPr>
              <w:t>-</w:t>
            </w:r>
            <w:r w:rsidRPr="00F02179">
              <w:rPr>
                <w:rFonts w:eastAsia="微軟正黑體" w:cstheme="minorHAnsi"/>
                <w:color w:val="000000" w:themeColor="text1"/>
              </w:rPr>
              <w:t>健保費</w:t>
            </w:r>
          </w:p>
        </w:tc>
      </w:tr>
      <w:tr w:rsidR="0001112B" w:rsidRPr="00F02179" w:rsidTr="004573CB">
        <w:tc>
          <w:tcPr>
            <w:tcW w:w="703" w:type="dxa"/>
            <w:vAlign w:val="center"/>
          </w:tcPr>
          <w:p w:rsidR="0001112B" w:rsidRPr="00F02179" w:rsidRDefault="0001112B" w:rsidP="0001112B">
            <w:pPr>
              <w:pStyle w:val="af2"/>
              <w:numPr>
                <w:ilvl w:val="0"/>
                <w:numId w:val="63"/>
              </w:numPr>
              <w:ind w:leftChars="0"/>
              <w:rPr>
                <w:rFonts w:eastAsia="微軟正黑體" w:cstheme="minorHAnsi"/>
                <w:color w:val="000000" w:themeColor="text1"/>
              </w:rPr>
            </w:pPr>
          </w:p>
        </w:tc>
        <w:tc>
          <w:tcPr>
            <w:tcW w:w="2269"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匯率</w:t>
            </w:r>
          </w:p>
        </w:tc>
        <w:tc>
          <w:tcPr>
            <w:tcW w:w="1134"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數字</w:t>
            </w:r>
          </w:p>
        </w:tc>
        <w:tc>
          <w:tcPr>
            <w:tcW w:w="709" w:type="dxa"/>
            <w:vAlign w:val="center"/>
          </w:tcPr>
          <w:p w:rsidR="0001112B" w:rsidRPr="00F02179" w:rsidRDefault="0001112B" w:rsidP="0001112B">
            <w:pPr>
              <w:ind w:left="0" w:firstLine="0"/>
              <w:jc w:val="center"/>
              <w:rPr>
                <w:rFonts w:eastAsia="微軟正黑體" w:cstheme="minorHAnsi"/>
                <w:color w:val="000000" w:themeColor="text1"/>
              </w:rPr>
            </w:pPr>
            <w:r w:rsidRPr="00F02179">
              <w:rPr>
                <w:rFonts w:eastAsia="微軟正黑體" w:cstheme="minorHAnsi"/>
                <w:color w:val="000000" w:themeColor="text1"/>
              </w:rPr>
              <w:t>M</w:t>
            </w:r>
          </w:p>
        </w:tc>
        <w:tc>
          <w:tcPr>
            <w:tcW w:w="1307" w:type="dxa"/>
            <w:vAlign w:val="center"/>
          </w:tcPr>
          <w:p w:rsidR="0001112B" w:rsidRPr="00F02179" w:rsidRDefault="0001112B" w:rsidP="0001112B">
            <w:pPr>
              <w:ind w:left="0" w:firstLine="0"/>
              <w:rPr>
                <w:rFonts w:eastAsia="微軟正黑體" w:cstheme="minorHAnsi"/>
                <w:color w:val="000000" w:themeColor="text1"/>
              </w:rPr>
            </w:pPr>
            <w:r w:rsidRPr="00F02179">
              <w:rPr>
                <w:rFonts w:eastAsia="微軟正黑體" w:cstheme="minorHAnsi"/>
                <w:color w:val="000000" w:themeColor="text1"/>
              </w:rPr>
              <w:t>9(02)V9(05)</w:t>
            </w:r>
          </w:p>
        </w:tc>
        <w:tc>
          <w:tcPr>
            <w:tcW w:w="2799" w:type="dxa"/>
            <w:vAlign w:val="center"/>
          </w:tcPr>
          <w:p w:rsidR="0001112B" w:rsidRPr="00F02179" w:rsidRDefault="0001112B" w:rsidP="0001112B">
            <w:pPr>
              <w:ind w:left="0" w:firstLine="0"/>
              <w:rPr>
                <w:rFonts w:eastAsia="微軟正黑體" w:cstheme="minorHAnsi"/>
                <w:color w:val="000000" w:themeColor="text1"/>
              </w:rPr>
            </w:pPr>
          </w:p>
        </w:tc>
      </w:tr>
    </w:tbl>
    <w:p w:rsidR="00682AD7" w:rsidRPr="00F02179" w:rsidRDefault="00682AD7" w:rsidP="00682AD7">
      <w:pPr>
        <w:ind w:hanging="200"/>
        <w:rPr>
          <w:rFonts w:eastAsia="微軟正黑體" w:cstheme="minorHAnsi"/>
          <w:color w:val="000000" w:themeColor="text1"/>
        </w:rPr>
      </w:pPr>
    </w:p>
    <w:p w:rsidR="00FC3F1E" w:rsidRPr="00F02179" w:rsidRDefault="00FC3F1E">
      <w:pPr>
        <w:pStyle w:val="af2"/>
        <w:numPr>
          <w:ilvl w:val="3"/>
          <w:numId w:val="54"/>
        </w:numPr>
        <w:ind w:leftChars="0" w:left="284" w:hanging="284"/>
        <w:rPr>
          <w:rFonts w:eastAsia="微軟正黑體" w:cstheme="minorHAnsi"/>
          <w:color w:val="000000" w:themeColor="text1"/>
        </w:rPr>
      </w:pPr>
      <w:r w:rsidRPr="00F02179">
        <w:rPr>
          <w:rFonts w:eastAsia="微軟正黑體" w:cstheme="minorHAnsi"/>
          <w:color w:val="000000" w:themeColor="text1"/>
        </w:rPr>
        <w:t>客戶整合資訊查詢：</w:t>
      </w:r>
    </w:p>
    <w:p w:rsidR="00CE2F8C" w:rsidRPr="00F02179" w:rsidRDefault="00152211">
      <w:pPr>
        <w:pStyle w:val="af2"/>
        <w:numPr>
          <w:ilvl w:val="6"/>
          <w:numId w:val="54"/>
        </w:numPr>
        <w:ind w:leftChars="0" w:left="772" w:hanging="284"/>
        <w:rPr>
          <w:rFonts w:eastAsia="微軟正黑體" w:cstheme="minorHAnsi"/>
          <w:color w:val="000000" w:themeColor="text1"/>
        </w:rPr>
      </w:pPr>
      <w:r w:rsidRPr="00F02179">
        <w:rPr>
          <w:rFonts w:eastAsia="微軟正黑體" w:cstheme="minorHAnsi"/>
          <w:color w:val="000000" w:themeColor="text1"/>
        </w:rPr>
        <w:lastRenderedPageBreak/>
        <w:t>輸入畫面：</w:t>
      </w:r>
    </w:p>
    <w:tbl>
      <w:tblPr>
        <w:tblStyle w:val="af1"/>
        <w:tblW w:w="0" w:type="auto"/>
        <w:tblLook w:val="04A0"/>
      </w:tblPr>
      <w:tblGrid>
        <w:gridCol w:w="762"/>
        <w:gridCol w:w="1785"/>
        <w:gridCol w:w="1276"/>
        <w:gridCol w:w="708"/>
        <w:gridCol w:w="1134"/>
        <w:gridCol w:w="3256"/>
      </w:tblGrid>
      <w:tr w:rsidR="002B5459" w:rsidRPr="00F02179" w:rsidTr="00A93B4B">
        <w:tc>
          <w:tcPr>
            <w:tcW w:w="762"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編號</w:t>
            </w:r>
          </w:p>
        </w:tc>
        <w:tc>
          <w:tcPr>
            <w:tcW w:w="1785"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欄位種類</w:t>
            </w:r>
          </w:p>
        </w:tc>
        <w:tc>
          <w:tcPr>
            <w:tcW w:w="708"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類別</w:t>
            </w:r>
          </w:p>
        </w:tc>
        <w:tc>
          <w:tcPr>
            <w:tcW w:w="1134"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說明</w:t>
            </w:r>
          </w:p>
        </w:tc>
      </w:tr>
      <w:tr w:rsidR="002B5459" w:rsidRPr="00F02179" w:rsidTr="00A93B4B">
        <w:tc>
          <w:tcPr>
            <w:tcW w:w="762" w:type="dxa"/>
            <w:vAlign w:val="center"/>
          </w:tcPr>
          <w:p w:rsidR="002B5459" w:rsidRPr="00F02179" w:rsidRDefault="002B5459">
            <w:pPr>
              <w:pStyle w:val="af2"/>
              <w:numPr>
                <w:ilvl w:val="0"/>
                <w:numId w:val="64"/>
              </w:numPr>
              <w:ind w:leftChars="0"/>
              <w:rPr>
                <w:rFonts w:eastAsia="微軟正黑體" w:cstheme="minorHAnsi"/>
              </w:rPr>
            </w:pPr>
          </w:p>
        </w:tc>
        <w:tc>
          <w:tcPr>
            <w:tcW w:w="1785" w:type="dxa"/>
            <w:vAlign w:val="center"/>
          </w:tcPr>
          <w:p w:rsidR="002B5459" w:rsidRPr="00F02179" w:rsidRDefault="002B5459" w:rsidP="00A93B4B">
            <w:pPr>
              <w:ind w:left="0" w:firstLine="0"/>
              <w:rPr>
                <w:rFonts w:eastAsia="微軟正黑體" w:cstheme="minorHAnsi"/>
              </w:rPr>
            </w:pPr>
            <w:r w:rsidRPr="00F02179">
              <w:rPr>
                <w:rFonts w:eastAsia="微軟正黑體" w:cstheme="minorHAnsi"/>
              </w:rPr>
              <w:t>客戶統一編號</w:t>
            </w:r>
          </w:p>
        </w:tc>
        <w:tc>
          <w:tcPr>
            <w:tcW w:w="1276" w:type="dxa"/>
            <w:vAlign w:val="center"/>
          </w:tcPr>
          <w:p w:rsidR="002B5459" w:rsidRPr="00F02179" w:rsidRDefault="002B5459" w:rsidP="00A93B4B">
            <w:pPr>
              <w:ind w:left="0" w:firstLine="0"/>
              <w:rPr>
                <w:rFonts w:eastAsia="微軟正黑體" w:cstheme="minorHAnsi"/>
              </w:rPr>
            </w:pPr>
            <w:r w:rsidRPr="00F02179">
              <w:rPr>
                <w:rFonts w:eastAsia="微軟正黑體" w:cstheme="minorHAnsi"/>
              </w:rPr>
              <w:t>文數字</w:t>
            </w:r>
          </w:p>
        </w:tc>
        <w:tc>
          <w:tcPr>
            <w:tcW w:w="708" w:type="dxa"/>
            <w:vAlign w:val="center"/>
          </w:tcPr>
          <w:p w:rsidR="002B5459" w:rsidRPr="00F02179" w:rsidRDefault="002B5459" w:rsidP="00A93B4B">
            <w:pPr>
              <w:ind w:left="0" w:firstLine="0"/>
              <w:jc w:val="center"/>
              <w:rPr>
                <w:rFonts w:eastAsia="微軟正黑體" w:cstheme="minorHAnsi"/>
              </w:rPr>
            </w:pPr>
            <w:r w:rsidRPr="00F02179">
              <w:rPr>
                <w:rFonts w:eastAsia="微軟正黑體" w:cstheme="minorHAnsi"/>
              </w:rPr>
              <w:t>M</w:t>
            </w:r>
          </w:p>
        </w:tc>
        <w:tc>
          <w:tcPr>
            <w:tcW w:w="1134" w:type="dxa"/>
            <w:vAlign w:val="center"/>
          </w:tcPr>
          <w:p w:rsidR="002B5459" w:rsidRPr="00F02179" w:rsidRDefault="002B5459" w:rsidP="00A93B4B">
            <w:pPr>
              <w:ind w:left="0" w:firstLine="0"/>
              <w:rPr>
                <w:rFonts w:eastAsia="微軟正黑體" w:cstheme="minorHAnsi"/>
              </w:rPr>
            </w:pPr>
            <w:r w:rsidRPr="00F02179">
              <w:rPr>
                <w:rFonts w:eastAsia="微軟正黑體" w:cstheme="minorHAnsi"/>
              </w:rPr>
              <w:t>11</w:t>
            </w:r>
          </w:p>
        </w:tc>
        <w:tc>
          <w:tcPr>
            <w:tcW w:w="3256" w:type="dxa"/>
            <w:vAlign w:val="center"/>
          </w:tcPr>
          <w:p w:rsidR="002B5459" w:rsidRPr="00F02179" w:rsidRDefault="002B5459" w:rsidP="00A93B4B">
            <w:pPr>
              <w:ind w:left="0" w:firstLine="0"/>
              <w:rPr>
                <w:rFonts w:eastAsia="微軟正黑體" w:cstheme="minorHAnsi"/>
              </w:rPr>
            </w:pPr>
          </w:p>
        </w:tc>
      </w:tr>
      <w:tr w:rsidR="002B5459" w:rsidRPr="00F02179" w:rsidTr="00C61E3C">
        <w:tc>
          <w:tcPr>
            <w:tcW w:w="8921" w:type="dxa"/>
            <w:gridSpan w:val="6"/>
            <w:vAlign w:val="center"/>
          </w:tcPr>
          <w:p w:rsidR="002B5459" w:rsidRPr="00F02179" w:rsidRDefault="002B5459" w:rsidP="00A93B4B">
            <w:pPr>
              <w:ind w:left="0" w:firstLine="0"/>
              <w:rPr>
                <w:rFonts w:eastAsia="微軟正黑體" w:cstheme="minorHAnsi"/>
              </w:rPr>
            </w:pPr>
            <w:r w:rsidRPr="00F02179">
              <w:rPr>
                <w:rFonts w:eastAsia="微軟正黑體" w:cstheme="minorHAnsi"/>
              </w:rPr>
              <w:t>查詢項目</w:t>
            </w:r>
          </w:p>
        </w:tc>
      </w:tr>
      <w:tr w:rsidR="002B5459" w:rsidRPr="00F02179" w:rsidTr="00A93B4B">
        <w:tc>
          <w:tcPr>
            <w:tcW w:w="762" w:type="dxa"/>
            <w:vAlign w:val="center"/>
          </w:tcPr>
          <w:p w:rsidR="002B5459" w:rsidRPr="00F02179" w:rsidRDefault="002B5459">
            <w:pPr>
              <w:pStyle w:val="af2"/>
              <w:numPr>
                <w:ilvl w:val="0"/>
                <w:numId w:val="64"/>
              </w:numPr>
              <w:ind w:leftChars="0"/>
              <w:rPr>
                <w:rFonts w:eastAsia="微軟正黑體" w:cstheme="minorHAnsi"/>
              </w:rPr>
            </w:pPr>
          </w:p>
        </w:tc>
        <w:tc>
          <w:tcPr>
            <w:tcW w:w="1785" w:type="dxa"/>
            <w:vAlign w:val="center"/>
          </w:tcPr>
          <w:p w:rsidR="002B5459" w:rsidRPr="00F02179" w:rsidRDefault="002B5459" w:rsidP="00A93B4B">
            <w:pPr>
              <w:ind w:left="0" w:firstLine="0"/>
              <w:rPr>
                <w:rFonts w:eastAsia="微軟正黑體" w:cstheme="minorHAnsi"/>
              </w:rPr>
            </w:pPr>
            <w:r w:rsidRPr="00F02179">
              <w:rPr>
                <w:rFonts w:eastAsia="微軟正黑體" w:cstheme="minorHAnsi"/>
              </w:rPr>
              <w:t>特別訊息資料</w:t>
            </w:r>
          </w:p>
        </w:tc>
        <w:tc>
          <w:tcPr>
            <w:tcW w:w="1276" w:type="dxa"/>
            <w:vAlign w:val="center"/>
          </w:tcPr>
          <w:p w:rsidR="002B5459" w:rsidRPr="00F02179" w:rsidRDefault="002B5459" w:rsidP="00A93B4B">
            <w:pPr>
              <w:ind w:left="0" w:firstLine="0"/>
              <w:rPr>
                <w:rFonts w:eastAsia="微軟正黑體" w:cstheme="minorHAnsi"/>
              </w:rPr>
            </w:pPr>
            <w:r w:rsidRPr="00F02179">
              <w:rPr>
                <w:rFonts w:eastAsia="微軟正黑體" w:cstheme="minorHAnsi"/>
              </w:rPr>
              <w:t>文數字</w:t>
            </w:r>
          </w:p>
        </w:tc>
        <w:tc>
          <w:tcPr>
            <w:tcW w:w="708" w:type="dxa"/>
            <w:vAlign w:val="center"/>
          </w:tcPr>
          <w:p w:rsidR="002B5459" w:rsidRPr="00F02179" w:rsidRDefault="002B5459" w:rsidP="00A93B4B">
            <w:pPr>
              <w:ind w:left="0" w:firstLine="0"/>
              <w:jc w:val="center"/>
              <w:rPr>
                <w:rFonts w:eastAsia="微軟正黑體" w:cstheme="minorHAnsi"/>
              </w:rPr>
            </w:pPr>
            <w:r w:rsidRPr="00F02179">
              <w:rPr>
                <w:rFonts w:eastAsia="微軟正黑體" w:cstheme="minorHAnsi"/>
              </w:rPr>
              <w:t>O</w:t>
            </w:r>
          </w:p>
        </w:tc>
        <w:tc>
          <w:tcPr>
            <w:tcW w:w="1134" w:type="dxa"/>
            <w:vAlign w:val="center"/>
          </w:tcPr>
          <w:p w:rsidR="002B5459" w:rsidRPr="00F02179" w:rsidRDefault="002B5459" w:rsidP="00A93B4B">
            <w:pPr>
              <w:ind w:left="0" w:firstLine="0"/>
              <w:rPr>
                <w:rFonts w:eastAsia="微軟正黑體" w:cstheme="minorHAnsi"/>
              </w:rPr>
            </w:pPr>
            <w:r w:rsidRPr="00F02179">
              <w:rPr>
                <w:rFonts w:eastAsia="微軟正黑體" w:cstheme="minorHAnsi"/>
              </w:rPr>
              <w:t>1</w:t>
            </w:r>
          </w:p>
        </w:tc>
        <w:tc>
          <w:tcPr>
            <w:tcW w:w="3256" w:type="dxa"/>
            <w:vAlign w:val="center"/>
          </w:tcPr>
          <w:p w:rsidR="002B5459" w:rsidRPr="00F02179" w:rsidRDefault="002B5459" w:rsidP="00A93B4B">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存款資料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放款資料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擔任保證人資料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額度資料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託收票據資料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信用卡資料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外匯保證金交易資料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票債券交易資料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r w:rsidR="00291122" w:rsidRPr="00F02179" w:rsidTr="00A93B4B">
        <w:tc>
          <w:tcPr>
            <w:tcW w:w="762" w:type="dxa"/>
            <w:vAlign w:val="center"/>
          </w:tcPr>
          <w:p w:rsidR="00291122" w:rsidRPr="00F02179" w:rsidRDefault="00291122">
            <w:pPr>
              <w:pStyle w:val="af2"/>
              <w:numPr>
                <w:ilvl w:val="0"/>
                <w:numId w:val="64"/>
              </w:numPr>
              <w:ind w:leftChars="0"/>
              <w:rPr>
                <w:rFonts w:eastAsia="微軟正黑體" w:cstheme="minorHAnsi"/>
              </w:rPr>
            </w:pPr>
          </w:p>
        </w:tc>
        <w:tc>
          <w:tcPr>
            <w:tcW w:w="1785"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擔任公司負責人資料</w:t>
            </w:r>
          </w:p>
        </w:tc>
        <w:tc>
          <w:tcPr>
            <w:tcW w:w="1276"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文數字</w:t>
            </w:r>
          </w:p>
        </w:tc>
        <w:tc>
          <w:tcPr>
            <w:tcW w:w="708" w:type="dxa"/>
            <w:vAlign w:val="center"/>
          </w:tcPr>
          <w:p w:rsidR="00291122" w:rsidRPr="00F02179" w:rsidRDefault="00291122" w:rsidP="00291122">
            <w:pPr>
              <w:ind w:left="0" w:firstLine="0"/>
              <w:jc w:val="center"/>
              <w:rPr>
                <w:rFonts w:eastAsia="微軟正黑體" w:cstheme="minorHAnsi"/>
              </w:rPr>
            </w:pPr>
            <w:r w:rsidRPr="00F02179">
              <w:rPr>
                <w:rFonts w:eastAsia="微軟正黑體" w:cstheme="minorHAnsi"/>
              </w:rPr>
              <w:t>O</w:t>
            </w:r>
          </w:p>
        </w:tc>
        <w:tc>
          <w:tcPr>
            <w:tcW w:w="1134" w:type="dxa"/>
            <w:vAlign w:val="center"/>
          </w:tcPr>
          <w:p w:rsidR="00291122" w:rsidRPr="00F02179" w:rsidRDefault="00291122" w:rsidP="00291122">
            <w:pPr>
              <w:ind w:left="0" w:firstLine="0"/>
              <w:rPr>
                <w:rFonts w:eastAsia="微軟正黑體" w:cstheme="minorHAnsi"/>
              </w:rPr>
            </w:pPr>
            <w:r w:rsidRPr="00F02179">
              <w:rPr>
                <w:rFonts w:eastAsia="微軟正黑體" w:cstheme="minorHAnsi"/>
              </w:rPr>
              <w:t>1</w:t>
            </w:r>
          </w:p>
        </w:tc>
        <w:tc>
          <w:tcPr>
            <w:tcW w:w="3256" w:type="dxa"/>
            <w:vAlign w:val="center"/>
          </w:tcPr>
          <w:p w:rsidR="00291122" w:rsidRPr="00F02179" w:rsidRDefault="00291122" w:rsidP="00291122">
            <w:pPr>
              <w:ind w:left="0" w:firstLine="0"/>
              <w:rPr>
                <w:rFonts w:eastAsia="微軟正黑體" w:cstheme="minorHAnsi"/>
              </w:rPr>
            </w:pPr>
          </w:p>
        </w:tc>
      </w:tr>
    </w:tbl>
    <w:p w:rsidR="00152211" w:rsidRPr="00F02179" w:rsidRDefault="00152211">
      <w:pPr>
        <w:pStyle w:val="af2"/>
        <w:numPr>
          <w:ilvl w:val="6"/>
          <w:numId w:val="54"/>
        </w:numPr>
        <w:ind w:leftChars="0" w:left="772" w:hanging="284"/>
        <w:rPr>
          <w:rFonts w:eastAsia="微軟正黑體" w:cstheme="minorHAnsi"/>
        </w:rPr>
      </w:pPr>
      <w:r w:rsidRPr="00F02179">
        <w:rPr>
          <w:rFonts w:eastAsia="微軟正黑體" w:cstheme="minorHAnsi"/>
        </w:rPr>
        <w:t>輸出畫面：</w:t>
      </w:r>
    </w:p>
    <w:tbl>
      <w:tblPr>
        <w:tblStyle w:val="af1"/>
        <w:tblW w:w="0" w:type="auto"/>
        <w:tblLook w:val="04A0"/>
      </w:tblPr>
      <w:tblGrid>
        <w:gridCol w:w="730"/>
        <w:gridCol w:w="1650"/>
        <w:gridCol w:w="1193"/>
        <w:gridCol w:w="683"/>
        <w:gridCol w:w="1656"/>
        <w:gridCol w:w="3009"/>
      </w:tblGrid>
      <w:tr w:rsidR="005B7115" w:rsidRPr="00F02179" w:rsidTr="00F10FC7">
        <w:tc>
          <w:tcPr>
            <w:tcW w:w="730"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編號</w:t>
            </w:r>
          </w:p>
        </w:tc>
        <w:tc>
          <w:tcPr>
            <w:tcW w:w="1650"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欄位名稱</w:t>
            </w:r>
          </w:p>
        </w:tc>
        <w:tc>
          <w:tcPr>
            <w:tcW w:w="1193"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欄位種類</w:t>
            </w:r>
          </w:p>
        </w:tc>
        <w:tc>
          <w:tcPr>
            <w:tcW w:w="683"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類別</w:t>
            </w:r>
          </w:p>
        </w:tc>
        <w:tc>
          <w:tcPr>
            <w:tcW w:w="1656"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長度</w:t>
            </w:r>
          </w:p>
        </w:tc>
        <w:tc>
          <w:tcPr>
            <w:tcW w:w="3009" w:type="dxa"/>
            <w:tcBorders>
              <w:bottom w:val="single" w:sz="4" w:space="0" w:color="auto"/>
            </w:tcBorders>
            <w:shd w:val="pct12" w:color="auto" w:fill="auto"/>
          </w:tcPr>
          <w:p w:rsidR="002B5459" w:rsidRPr="00F02179" w:rsidRDefault="002B5459" w:rsidP="00A93B4B">
            <w:pPr>
              <w:ind w:left="0" w:firstLine="0"/>
              <w:jc w:val="center"/>
              <w:rPr>
                <w:rFonts w:eastAsia="微軟正黑體" w:cstheme="minorHAnsi"/>
                <w:b/>
                <w:bCs/>
              </w:rPr>
            </w:pPr>
            <w:r w:rsidRPr="00F02179">
              <w:rPr>
                <w:rFonts w:eastAsia="微軟正黑體" w:cstheme="minorHAnsi"/>
                <w:b/>
                <w:bCs/>
              </w:rPr>
              <w:t>說明</w:t>
            </w:r>
          </w:p>
        </w:tc>
      </w:tr>
      <w:tr w:rsidR="00651BA8" w:rsidRPr="00F02179" w:rsidTr="00F10FC7">
        <w:tc>
          <w:tcPr>
            <w:tcW w:w="730" w:type="dxa"/>
            <w:vAlign w:val="center"/>
          </w:tcPr>
          <w:p w:rsidR="00D219B3" w:rsidRPr="00F02179" w:rsidRDefault="00D219B3">
            <w:pPr>
              <w:pStyle w:val="af2"/>
              <w:numPr>
                <w:ilvl w:val="0"/>
                <w:numId w:val="65"/>
              </w:numPr>
              <w:ind w:leftChars="0"/>
              <w:rPr>
                <w:rFonts w:eastAsia="微軟正黑體" w:cstheme="minorHAnsi"/>
              </w:rPr>
            </w:pPr>
          </w:p>
        </w:tc>
        <w:tc>
          <w:tcPr>
            <w:tcW w:w="1650"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客戶統一編號</w:t>
            </w:r>
          </w:p>
        </w:tc>
        <w:tc>
          <w:tcPr>
            <w:tcW w:w="1193"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文數字</w:t>
            </w:r>
          </w:p>
        </w:tc>
        <w:tc>
          <w:tcPr>
            <w:tcW w:w="683" w:type="dxa"/>
            <w:vAlign w:val="center"/>
          </w:tcPr>
          <w:p w:rsidR="00D219B3" w:rsidRPr="00F02179" w:rsidRDefault="00D219B3"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11</w:t>
            </w:r>
          </w:p>
        </w:tc>
        <w:tc>
          <w:tcPr>
            <w:tcW w:w="3009" w:type="dxa"/>
            <w:vAlign w:val="center"/>
          </w:tcPr>
          <w:p w:rsidR="00D219B3" w:rsidRPr="00F02179" w:rsidRDefault="00D219B3" w:rsidP="00A93B4B">
            <w:pPr>
              <w:ind w:left="0" w:firstLine="0"/>
              <w:rPr>
                <w:rFonts w:eastAsia="微軟正黑體" w:cstheme="minorHAnsi"/>
              </w:rPr>
            </w:pPr>
          </w:p>
        </w:tc>
      </w:tr>
      <w:tr w:rsidR="00651BA8" w:rsidRPr="00F02179" w:rsidTr="00F10FC7">
        <w:tc>
          <w:tcPr>
            <w:tcW w:w="730" w:type="dxa"/>
            <w:vAlign w:val="center"/>
          </w:tcPr>
          <w:p w:rsidR="00D219B3" w:rsidRPr="00F02179" w:rsidRDefault="00D219B3">
            <w:pPr>
              <w:pStyle w:val="af2"/>
              <w:numPr>
                <w:ilvl w:val="0"/>
                <w:numId w:val="65"/>
              </w:numPr>
              <w:ind w:leftChars="0"/>
              <w:rPr>
                <w:rFonts w:eastAsia="微軟正黑體" w:cstheme="minorHAnsi"/>
              </w:rPr>
            </w:pPr>
          </w:p>
        </w:tc>
        <w:tc>
          <w:tcPr>
            <w:tcW w:w="1650"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戶名</w:t>
            </w:r>
          </w:p>
        </w:tc>
        <w:tc>
          <w:tcPr>
            <w:tcW w:w="1193"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文數字</w:t>
            </w:r>
          </w:p>
        </w:tc>
        <w:tc>
          <w:tcPr>
            <w:tcW w:w="683" w:type="dxa"/>
            <w:vAlign w:val="center"/>
          </w:tcPr>
          <w:p w:rsidR="00D219B3" w:rsidRPr="00F02179" w:rsidRDefault="00D219B3"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40</w:t>
            </w:r>
          </w:p>
        </w:tc>
        <w:tc>
          <w:tcPr>
            <w:tcW w:w="3009" w:type="dxa"/>
            <w:vAlign w:val="center"/>
          </w:tcPr>
          <w:p w:rsidR="00D219B3" w:rsidRPr="00F02179" w:rsidRDefault="00FE7208" w:rsidP="00A93B4B">
            <w:pPr>
              <w:ind w:left="0" w:firstLine="0"/>
              <w:rPr>
                <w:rFonts w:eastAsia="微軟正黑體" w:cstheme="minorHAnsi"/>
              </w:rPr>
            </w:pPr>
            <w:r w:rsidRPr="00F02179">
              <w:rPr>
                <w:rFonts w:eastAsia="微軟正黑體" w:cstheme="minorHAnsi"/>
              </w:rPr>
              <w:t>若非核心客戶請顯示</w:t>
            </w:r>
            <w:r w:rsidRPr="00F02179">
              <w:rPr>
                <w:rFonts w:eastAsia="微軟正黑體" w:cstheme="minorHAnsi"/>
              </w:rPr>
              <w:t>”</w:t>
            </w:r>
            <w:r w:rsidRPr="00F02179">
              <w:rPr>
                <w:rFonts w:eastAsia="微軟正黑體" w:cstheme="minorHAnsi"/>
              </w:rPr>
              <w:t>非核心客戶</w:t>
            </w:r>
            <w:r w:rsidRPr="00F02179">
              <w:rPr>
                <w:rFonts w:eastAsia="微軟正黑體" w:cstheme="minorHAnsi"/>
              </w:rPr>
              <w:t>”</w:t>
            </w:r>
          </w:p>
        </w:tc>
      </w:tr>
      <w:tr w:rsidR="00D219B3" w:rsidRPr="00F02179" w:rsidTr="009F50E4">
        <w:tc>
          <w:tcPr>
            <w:tcW w:w="8921" w:type="dxa"/>
            <w:gridSpan w:val="6"/>
            <w:vAlign w:val="center"/>
          </w:tcPr>
          <w:p w:rsidR="00D219B3" w:rsidRPr="00F02179" w:rsidRDefault="00D219B3" w:rsidP="00A93B4B">
            <w:pPr>
              <w:ind w:left="0" w:firstLine="0"/>
              <w:rPr>
                <w:rFonts w:eastAsia="微軟正黑體" w:cstheme="minorHAnsi"/>
              </w:rPr>
            </w:pPr>
            <w:r w:rsidRPr="00F02179">
              <w:rPr>
                <w:rFonts w:eastAsia="微軟正黑體" w:cstheme="minorHAnsi"/>
              </w:rPr>
              <w:t>特別訊息資料</w:t>
            </w:r>
          </w:p>
        </w:tc>
      </w:tr>
      <w:tr w:rsidR="00651BA8" w:rsidRPr="00F02179" w:rsidTr="00F10FC7">
        <w:tc>
          <w:tcPr>
            <w:tcW w:w="730" w:type="dxa"/>
            <w:vAlign w:val="center"/>
          </w:tcPr>
          <w:p w:rsidR="00D219B3" w:rsidRPr="00F02179" w:rsidRDefault="00D219B3">
            <w:pPr>
              <w:pStyle w:val="af2"/>
              <w:numPr>
                <w:ilvl w:val="0"/>
                <w:numId w:val="65"/>
              </w:numPr>
              <w:ind w:leftChars="0"/>
              <w:rPr>
                <w:rFonts w:eastAsia="微軟正黑體" w:cstheme="minorHAnsi"/>
              </w:rPr>
            </w:pPr>
          </w:p>
        </w:tc>
        <w:tc>
          <w:tcPr>
            <w:tcW w:w="1650"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有效期限</w:t>
            </w:r>
          </w:p>
        </w:tc>
        <w:tc>
          <w:tcPr>
            <w:tcW w:w="1193"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日期</w:t>
            </w:r>
          </w:p>
        </w:tc>
        <w:tc>
          <w:tcPr>
            <w:tcW w:w="683" w:type="dxa"/>
            <w:vAlign w:val="center"/>
          </w:tcPr>
          <w:p w:rsidR="00D219B3" w:rsidRPr="00F02179" w:rsidRDefault="00D219B3"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8</w:t>
            </w:r>
          </w:p>
        </w:tc>
        <w:tc>
          <w:tcPr>
            <w:tcW w:w="3009" w:type="dxa"/>
            <w:vAlign w:val="center"/>
          </w:tcPr>
          <w:p w:rsidR="00D219B3" w:rsidRPr="00F02179" w:rsidRDefault="00D219B3" w:rsidP="00A93B4B">
            <w:pPr>
              <w:ind w:left="0" w:firstLine="0"/>
              <w:rPr>
                <w:rFonts w:eastAsia="微軟正黑體" w:cstheme="minorHAnsi"/>
              </w:rPr>
            </w:pPr>
          </w:p>
        </w:tc>
      </w:tr>
      <w:tr w:rsidR="00651BA8" w:rsidRPr="00F02179" w:rsidTr="00F10FC7">
        <w:tc>
          <w:tcPr>
            <w:tcW w:w="730" w:type="dxa"/>
            <w:vAlign w:val="center"/>
          </w:tcPr>
          <w:p w:rsidR="00D219B3" w:rsidRPr="00F02179" w:rsidRDefault="00D219B3">
            <w:pPr>
              <w:pStyle w:val="af2"/>
              <w:numPr>
                <w:ilvl w:val="0"/>
                <w:numId w:val="65"/>
              </w:numPr>
              <w:ind w:leftChars="0"/>
              <w:rPr>
                <w:rFonts w:eastAsia="微軟正黑體" w:cstheme="minorHAnsi"/>
              </w:rPr>
            </w:pPr>
          </w:p>
        </w:tc>
        <w:tc>
          <w:tcPr>
            <w:tcW w:w="1650"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訊息內容</w:t>
            </w:r>
          </w:p>
        </w:tc>
        <w:tc>
          <w:tcPr>
            <w:tcW w:w="1193"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文數字</w:t>
            </w:r>
          </w:p>
        </w:tc>
        <w:tc>
          <w:tcPr>
            <w:tcW w:w="683" w:type="dxa"/>
            <w:vAlign w:val="center"/>
          </w:tcPr>
          <w:p w:rsidR="00D219B3" w:rsidRPr="00F02179" w:rsidRDefault="00D219B3"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100</w:t>
            </w:r>
          </w:p>
        </w:tc>
        <w:tc>
          <w:tcPr>
            <w:tcW w:w="3009" w:type="dxa"/>
            <w:vAlign w:val="center"/>
          </w:tcPr>
          <w:p w:rsidR="00D219B3" w:rsidRPr="00F02179" w:rsidRDefault="00D219B3" w:rsidP="00A93B4B">
            <w:pPr>
              <w:ind w:left="0" w:firstLine="0"/>
              <w:rPr>
                <w:rFonts w:eastAsia="微軟正黑體" w:cstheme="minorHAnsi"/>
              </w:rPr>
            </w:pPr>
          </w:p>
        </w:tc>
      </w:tr>
      <w:tr w:rsidR="00651BA8" w:rsidRPr="00F02179" w:rsidTr="00F10FC7">
        <w:tc>
          <w:tcPr>
            <w:tcW w:w="730" w:type="dxa"/>
            <w:vAlign w:val="center"/>
          </w:tcPr>
          <w:p w:rsidR="00D219B3" w:rsidRPr="00F02179" w:rsidRDefault="00D219B3">
            <w:pPr>
              <w:pStyle w:val="af2"/>
              <w:numPr>
                <w:ilvl w:val="0"/>
                <w:numId w:val="65"/>
              </w:numPr>
              <w:ind w:leftChars="0"/>
              <w:rPr>
                <w:rFonts w:eastAsia="微軟正黑體" w:cstheme="minorHAnsi"/>
              </w:rPr>
            </w:pPr>
          </w:p>
        </w:tc>
        <w:tc>
          <w:tcPr>
            <w:tcW w:w="1650"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建檔櫃員</w:t>
            </w:r>
          </w:p>
        </w:tc>
        <w:tc>
          <w:tcPr>
            <w:tcW w:w="1193"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數字</w:t>
            </w:r>
          </w:p>
        </w:tc>
        <w:tc>
          <w:tcPr>
            <w:tcW w:w="683" w:type="dxa"/>
            <w:vAlign w:val="center"/>
          </w:tcPr>
          <w:p w:rsidR="00D219B3" w:rsidRPr="00F02179" w:rsidRDefault="00D219B3"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D219B3" w:rsidRPr="00F02179" w:rsidRDefault="00D219B3" w:rsidP="00A93B4B">
            <w:pPr>
              <w:ind w:left="0" w:firstLine="0"/>
              <w:rPr>
                <w:rFonts w:eastAsia="微軟正黑體" w:cstheme="minorHAnsi"/>
              </w:rPr>
            </w:pPr>
            <w:r w:rsidRPr="00F02179">
              <w:rPr>
                <w:rFonts w:eastAsia="微軟正黑體" w:cstheme="minorHAnsi"/>
              </w:rPr>
              <w:t>5</w:t>
            </w:r>
          </w:p>
        </w:tc>
        <w:tc>
          <w:tcPr>
            <w:tcW w:w="3009" w:type="dxa"/>
            <w:vAlign w:val="center"/>
          </w:tcPr>
          <w:p w:rsidR="00D219B3" w:rsidRPr="00F02179" w:rsidRDefault="00D219B3" w:rsidP="00A93B4B">
            <w:pPr>
              <w:ind w:left="0" w:firstLine="0"/>
              <w:rPr>
                <w:rFonts w:eastAsia="微軟正黑體" w:cstheme="minorHAnsi"/>
              </w:rPr>
            </w:pPr>
          </w:p>
        </w:tc>
      </w:tr>
      <w:tr w:rsidR="002D65E0" w:rsidRPr="00F02179" w:rsidTr="00CF3117">
        <w:tc>
          <w:tcPr>
            <w:tcW w:w="8921" w:type="dxa"/>
            <w:gridSpan w:val="6"/>
            <w:vAlign w:val="center"/>
          </w:tcPr>
          <w:p w:rsidR="002D65E0" w:rsidRPr="00F02179" w:rsidRDefault="002D65E0" w:rsidP="00A93B4B">
            <w:pPr>
              <w:ind w:left="0" w:firstLine="0"/>
              <w:rPr>
                <w:rFonts w:eastAsia="微軟正黑體" w:cstheme="minorHAnsi"/>
              </w:rPr>
            </w:pPr>
            <w:r w:rsidRPr="00F02179">
              <w:rPr>
                <w:rFonts w:eastAsia="微軟正黑體" w:cstheme="minorHAnsi"/>
              </w:rPr>
              <w:t>存款資料</w:t>
            </w:r>
          </w:p>
        </w:tc>
      </w:tr>
      <w:tr w:rsidR="00651BA8" w:rsidRPr="00F02179" w:rsidTr="00F10FC7">
        <w:tc>
          <w:tcPr>
            <w:tcW w:w="730" w:type="dxa"/>
            <w:vAlign w:val="center"/>
          </w:tcPr>
          <w:p w:rsidR="00D219B3" w:rsidRPr="00F02179" w:rsidRDefault="00D219B3">
            <w:pPr>
              <w:pStyle w:val="af2"/>
              <w:numPr>
                <w:ilvl w:val="0"/>
                <w:numId w:val="65"/>
              </w:numPr>
              <w:ind w:leftChars="0"/>
              <w:rPr>
                <w:rFonts w:eastAsia="微軟正黑體" w:cstheme="minorHAnsi"/>
              </w:rPr>
            </w:pPr>
          </w:p>
        </w:tc>
        <w:tc>
          <w:tcPr>
            <w:tcW w:w="1650" w:type="dxa"/>
            <w:vAlign w:val="center"/>
          </w:tcPr>
          <w:p w:rsidR="00D219B3" w:rsidRPr="00F02179" w:rsidRDefault="004B5777" w:rsidP="00A93B4B">
            <w:pPr>
              <w:ind w:left="0" w:firstLine="0"/>
              <w:rPr>
                <w:rFonts w:eastAsia="微軟正黑體" w:cstheme="minorHAnsi"/>
              </w:rPr>
            </w:pPr>
            <w:r w:rsidRPr="00F02179">
              <w:rPr>
                <w:rFonts w:eastAsia="微軟正黑體" w:cstheme="minorHAnsi"/>
              </w:rPr>
              <w:t>存款</w:t>
            </w:r>
            <w:r w:rsidR="002D65E0" w:rsidRPr="00F02179">
              <w:rPr>
                <w:rFonts w:eastAsia="微軟正黑體" w:cstheme="minorHAnsi"/>
              </w:rPr>
              <w:t>帳號</w:t>
            </w:r>
          </w:p>
        </w:tc>
        <w:tc>
          <w:tcPr>
            <w:tcW w:w="1193" w:type="dxa"/>
            <w:vAlign w:val="center"/>
          </w:tcPr>
          <w:p w:rsidR="00D219B3" w:rsidRPr="00F02179" w:rsidRDefault="005D18E7" w:rsidP="00A93B4B">
            <w:pPr>
              <w:ind w:left="0" w:firstLine="0"/>
              <w:rPr>
                <w:rFonts w:eastAsia="微軟正黑體" w:cstheme="minorHAnsi"/>
              </w:rPr>
            </w:pPr>
            <w:r w:rsidRPr="00F02179">
              <w:rPr>
                <w:rFonts w:eastAsia="微軟正黑體" w:cstheme="minorHAnsi"/>
              </w:rPr>
              <w:t>數字</w:t>
            </w:r>
          </w:p>
        </w:tc>
        <w:tc>
          <w:tcPr>
            <w:tcW w:w="683" w:type="dxa"/>
            <w:vAlign w:val="center"/>
          </w:tcPr>
          <w:p w:rsidR="00D219B3" w:rsidRPr="00F02179" w:rsidRDefault="005D18E7"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D219B3" w:rsidRPr="00F02179" w:rsidRDefault="005D18E7" w:rsidP="00A93B4B">
            <w:pPr>
              <w:ind w:left="0" w:firstLine="0"/>
              <w:rPr>
                <w:rFonts w:eastAsia="微軟正黑體" w:cstheme="minorHAnsi"/>
              </w:rPr>
            </w:pPr>
            <w:r w:rsidRPr="00F02179">
              <w:rPr>
                <w:rFonts w:eastAsia="微軟正黑體" w:cstheme="minorHAnsi"/>
              </w:rPr>
              <w:t>14</w:t>
            </w:r>
          </w:p>
        </w:tc>
        <w:tc>
          <w:tcPr>
            <w:tcW w:w="3009" w:type="dxa"/>
            <w:vAlign w:val="center"/>
          </w:tcPr>
          <w:p w:rsidR="00D219B3" w:rsidRPr="00F02179" w:rsidRDefault="00D219B3" w:rsidP="00A93B4B">
            <w:pPr>
              <w:ind w:left="0" w:firstLine="0"/>
              <w:rPr>
                <w:rFonts w:eastAsia="微軟正黑體" w:cstheme="minorHAnsi"/>
              </w:rPr>
            </w:pPr>
          </w:p>
        </w:tc>
      </w:tr>
      <w:tr w:rsidR="00651BA8" w:rsidRPr="00F02179" w:rsidTr="00F10FC7">
        <w:tc>
          <w:tcPr>
            <w:tcW w:w="730" w:type="dxa"/>
            <w:vAlign w:val="center"/>
          </w:tcPr>
          <w:p w:rsidR="002D65E0" w:rsidRPr="00F02179" w:rsidRDefault="002D65E0">
            <w:pPr>
              <w:pStyle w:val="af2"/>
              <w:numPr>
                <w:ilvl w:val="0"/>
                <w:numId w:val="65"/>
              </w:numPr>
              <w:ind w:leftChars="0"/>
              <w:rPr>
                <w:rFonts w:eastAsia="微軟正黑體" w:cstheme="minorHAnsi"/>
              </w:rPr>
            </w:pPr>
          </w:p>
        </w:tc>
        <w:tc>
          <w:tcPr>
            <w:tcW w:w="1650" w:type="dxa"/>
            <w:vAlign w:val="center"/>
          </w:tcPr>
          <w:p w:rsidR="002D65E0" w:rsidRPr="00F02179" w:rsidRDefault="002D65E0" w:rsidP="00A93B4B">
            <w:pPr>
              <w:ind w:left="0" w:firstLine="0"/>
              <w:rPr>
                <w:rFonts w:eastAsia="微軟正黑體" w:cstheme="minorHAnsi"/>
              </w:rPr>
            </w:pPr>
            <w:r w:rsidRPr="00F02179">
              <w:rPr>
                <w:rFonts w:eastAsia="微軟正黑體" w:cstheme="minorHAnsi"/>
              </w:rPr>
              <w:t>業務別</w:t>
            </w:r>
          </w:p>
        </w:tc>
        <w:tc>
          <w:tcPr>
            <w:tcW w:w="1193" w:type="dxa"/>
            <w:vAlign w:val="center"/>
          </w:tcPr>
          <w:p w:rsidR="002D65E0" w:rsidRPr="00F02179" w:rsidRDefault="005D18E7" w:rsidP="00A93B4B">
            <w:pPr>
              <w:ind w:left="0" w:firstLine="0"/>
              <w:rPr>
                <w:rFonts w:eastAsia="微軟正黑體" w:cstheme="minorHAnsi"/>
              </w:rPr>
            </w:pPr>
            <w:r w:rsidRPr="00F02179">
              <w:rPr>
                <w:rFonts w:eastAsia="微軟正黑體" w:cstheme="minorHAnsi"/>
              </w:rPr>
              <w:t>文數字</w:t>
            </w:r>
          </w:p>
        </w:tc>
        <w:tc>
          <w:tcPr>
            <w:tcW w:w="683" w:type="dxa"/>
            <w:vAlign w:val="center"/>
          </w:tcPr>
          <w:p w:rsidR="002D65E0" w:rsidRPr="00F02179" w:rsidRDefault="005D18E7"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2D65E0" w:rsidRPr="00F02179" w:rsidRDefault="005D18E7" w:rsidP="00A93B4B">
            <w:pPr>
              <w:ind w:left="0" w:firstLine="0"/>
              <w:rPr>
                <w:rFonts w:eastAsia="微軟正黑體" w:cstheme="minorHAnsi"/>
              </w:rPr>
            </w:pPr>
            <w:r w:rsidRPr="00F02179">
              <w:rPr>
                <w:rFonts w:eastAsia="微軟正黑體" w:cstheme="minorHAnsi"/>
              </w:rPr>
              <w:t>20</w:t>
            </w:r>
          </w:p>
        </w:tc>
        <w:tc>
          <w:tcPr>
            <w:tcW w:w="3009" w:type="dxa"/>
            <w:vAlign w:val="center"/>
          </w:tcPr>
          <w:p w:rsidR="002D65E0" w:rsidRPr="00F02179" w:rsidRDefault="002D65E0" w:rsidP="00A93B4B">
            <w:pPr>
              <w:ind w:left="0" w:firstLine="0"/>
              <w:rPr>
                <w:rFonts w:eastAsia="微軟正黑體" w:cstheme="minorHAnsi"/>
              </w:rPr>
            </w:pPr>
            <w:r w:rsidRPr="00F02179">
              <w:rPr>
                <w:rFonts w:eastAsia="微軟正黑體" w:cstheme="minorHAnsi"/>
              </w:rPr>
              <w:t>帳號種類</w:t>
            </w:r>
          </w:p>
        </w:tc>
      </w:tr>
      <w:tr w:rsidR="00651BA8" w:rsidRPr="00F02179" w:rsidTr="00F10FC7">
        <w:tc>
          <w:tcPr>
            <w:tcW w:w="730" w:type="dxa"/>
            <w:vAlign w:val="center"/>
          </w:tcPr>
          <w:p w:rsidR="002D65E0" w:rsidRPr="00F02179" w:rsidRDefault="002D65E0">
            <w:pPr>
              <w:pStyle w:val="af2"/>
              <w:numPr>
                <w:ilvl w:val="0"/>
                <w:numId w:val="65"/>
              </w:numPr>
              <w:ind w:leftChars="0"/>
              <w:rPr>
                <w:rFonts w:eastAsia="微軟正黑體" w:cstheme="minorHAnsi"/>
              </w:rPr>
            </w:pPr>
          </w:p>
        </w:tc>
        <w:tc>
          <w:tcPr>
            <w:tcW w:w="1650" w:type="dxa"/>
            <w:vAlign w:val="center"/>
          </w:tcPr>
          <w:p w:rsidR="002D65E0" w:rsidRPr="00F02179" w:rsidRDefault="002D65E0" w:rsidP="00A93B4B">
            <w:pPr>
              <w:ind w:left="0" w:firstLine="0"/>
              <w:rPr>
                <w:rFonts w:eastAsia="微軟正黑體" w:cstheme="minorHAnsi"/>
              </w:rPr>
            </w:pPr>
            <w:r w:rsidRPr="00F02179">
              <w:rPr>
                <w:rFonts w:eastAsia="微軟正黑體" w:cstheme="minorHAnsi"/>
              </w:rPr>
              <w:t>開戶日</w:t>
            </w:r>
          </w:p>
        </w:tc>
        <w:tc>
          <w:tcPr>
            <w:tcW w:w="1193" w:type="dxa"/>
            <w:vAlign w:val="center"/>
          </w:tcPr>
          <w:p w:rsidR="002D65E0" w:rsidRPr="00F02179" w:rsidRDefault="005D18E7" w:rsidP="00A93B4B">
            <w:pPr>
              <w:ind w:left="0" w:firstLine="0"/>
              <w:rPr>
                <w:rFonts w:eastAsia="微軟正黑體" w:cstheme="minorHAnsi"/>
              </w:rPr>
            </w:pPr>
            <w:r w:rsidRPr="00F02179">
              <w:rPr>
                <w:rFonts w:eastAsia="微軟正黑體" w:cstheme="minorHAnsi"/>
              </w:rPr>
              <w:t>日期</w:t>
            </w:r>
          </w:p>
        </w:tc>
        <w:tc>
          <w:tcPr>
            <w:tcW w:w="683" w:type="dxa"/>
            <w:vAlign w:val="center"/>
          </w:tcPr>
          <w:p w:rsidR="002D65E0" w:rsidRPr="00F02179" w:rsidRDefault="005D18E7" w:rsidP="00A93B4B">
            <w:pPr>
              <w:ind w:left="0" w:firstLine="0"/>
              <w:jc w:val="center"/>
              <w:rPr>
                <w:rFonts w:eastAsia="微軟正黑體" w:cstheme="minorHAnsi"/>
              </w:rPr>
            </w:pPr>
            <w:r w:rsidRPr="00F02179">
              <w:rPr>
                <w:rFonts w:eastAsia="微軟正黑體" w:cstheme="minorHAnsi"/>
              </w:rPr>
              <w:t>M</w:t>
            </w:r>
          </w:p>
        </w:tc>
        <w:tc>
          <w:tcPr>
            <w:tcW w:w="1656" w:type="dxa"/>
            <w:vAlign w:val="center"/>
          </w:tcPr>
          <w:p w:rsidR="002D65E0" w:rsidRPr="00F02179" w:rsidRDefault="005D18E7" w:rsidP="00A93B4B">
            <w:pPr>
              <w:ind w:left="0" w:firstLine="0"/>
              <w:rPr>
                <w:rFonts w:eastAsia="微軟正黑體" w:cstheme="minorHAnsi"/>
              </w:rPr>
            </w:pPr>
            <w:r w:rsidRPr="00F02179">
              <w:rPr>
                <w:rFonts w:eastAsia="微軟正黑體" w:cstheme="minorHAnsi"/>
              </w:rPr>
              <w:t>8</w:t>
            </w:r>
          </w:p>
        </w:tc>
        <w:tc>
          <w:tcPr>
            <w:tcW w:w="3009" w:type="dxa"/>
            <w:vAlign w:val="center"/>
          </w:tcPr>
          <w:p w:rsidR="002D65E0" w:rsidRPr="00F02179" w:rsidRDefault="005D18E7" w:rsidP="00A93B4B">
            <w:pPr>
              <w:ind w:left="0" w:firstLine="0"/>
              <w:rPr>
                <w:rFonts w:eastAsia="微軟正黑體" w:cstheme="minorHAnsi"/>
              </w:rPr>
            </w:pPr>
            <w:r w:rsidRPr="00F02179">
              <w:rPr>
                <w:rFonts w:eastAsia="微軟正黑體" w:cstheme="minorHAnsi"/>
              </w:rPr>
              <w:t>西元年</w:t>
            </w:r>
          </w:p>
        </w:tc>
      </w:tr>
      <w:tr w:rsidR="00651BA8" w:rsidRPr="00F02179" w:rsidTr="00F10FC7">
        <w:tc>
          <w:tcPr>
            <w:tcW w:w="730" w:type="dxa"/>
            <w:vAlign w:val="center"/>
          </w:tcPr>
          <w:p w:rsidR="005D18E7" w:rsidRPr="00F02179" w:rsidRDefault="005D18E7">
            <w:pPr>
              <w:pStyle w:val="af2"/>
              <w:numPr>
                <w:ilvl w:val="0"/>
                <w:numId w:val="65"/>
              </w:numPr>
              <w:ind w:leftChars="0"/>
              <w:rPr>
                <w:rFonts w:eastAsia="微軟正黑體" w:cstheme="minorHAnsi"/>
              </w:rPr>
            </w:pPr>
          </w:p>
        </w:tc>
        <w:tc>
          <w:tcPr>
            <w:tcW w:w="1650"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到期日</w:t>
            </w:r>
          </w:p>
        </w:tc>
        <w:tc>
          <w:tcPr>
            <w:tcW w:w="1193"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日期</w:t>
            </w:r>
          </w:p>
        </w:tc>
        <w:tc>
          <w:tcPr>
            <w:tcW w:w="683" w:type="dxa"/>
            <w:vAlign w:val="center"/>
          </w:tcPr>
          <w:p w:rsidR="005D18E7" w:rsidRPr="00F02179" w:rsidRDefault="005D18E7" w:rsidP="005D18E7">
            <w:pPr>
              <w:ind w:left="0" w:firstLine="0"/>
              <w:jc w:val="center"/>
              <w:rPr>
                <w:rFonts w:eastAsia="微軟正黑體" w:cstheme="minorHAnsi"/>
              </w:rPr>
            </w:pPr>
            <w:r w:rsidRPr="00F02179">
              <w:rPr>
                <w:rFonts w:eastAsia="微軟正黑體" w:cstheme="minorHAnsi"/>
              </w:rPr>
              <w:t>O</w:t>
            </w:r>
          </w:p>
        </w:tc>
        <w:tc>
          <w:tcPr>
            <w:tcW w:w="1656"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8</w:t>
            </w:r>
          </w:p>
        </w:tc>
        <w:tc>
          <w:tcPr>
            <w:tcW w:w="3009"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西元年</w:t>
            </w:r>
          </w:p>
        </w:tc>
      </w:tr>
      <w:tr w:rsidR="00772B93"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5D18E7">
            <w:pPr>
              <w:ind w:left="0" w:firstLine="0"/>
              <w:rPr>
                <w:rFonts w:eastAsia="微軟正黑體" w:cstheme="minorHAnsi"/>
              </w:rPr>
            </w:pPr>
            <w:r w:rsidRPr="00F02179">
              <w:rPr>
                <w:rFonts w:eastAsia="微軟正黑體" w:cstheme="minorHAnsi"/>
              </w:rPr>
              <w:t>原幣幣別</w:t>
            </w:r>
          </w:p>
        </w:tc>
        <w:tc>
          <w:tcPr>
            <w:tcW w:w="1193" w:type="dxa"/>
            <w:vAlign w:val="center"/>
          </w:tcPr>
          <w:p w:rsidR="00772B93" w:rsidRPr="00F02179" w:rsidRDefault="00772B93" w:rsidP="005D18E7">
            <w:pPr>
              <w:ind w:left="0" w:firstLine="0"/>
              <w:rPr>
                <w:rFonts w:eastAsia="微軟正黑體" w:cstheme="minorHAnsi"/>
              </w:rPr>
            </w:pPr>
            <w:r w:rsidRPr="00F02179">
              <w:rPr>
                <w:rFonts w:eastAsia="微軟正黑體" w:cstheme="minorHAnsi"/>
              </w:rPr>
              <w:t>幣別</w:t>
            </w:r>
          </w:p>
        </w:tc>
        <w:tc>
          <w:tcPr>
            <w:tcW w:w="683" w:type="dxa"/>
            <w:vAlign w:val="center"/>
          </w:tcPr>
          <w:p w:rsidR="00772B93" w:rsidRPr="00F02179" w:rsidRDefault="00772B93" w:rsidP="005D18E7">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5D18E7">
            <w:pPr>
              <w:ind w:left="0" w:firstLine="0"/>
              <w:rPr>
                <w:rFonts w:eastAsia="微軟正黑體" w:cstheme="minorHAnsi"/>
              </w:rPr>
            </w:pPr>
            <w:r w:rsidRPr="00F02179">
              <w:rPr>
                <w:rFonts w:eastAsia="微軟正黑體" w:cstheme="minorHAnsi"/>
              </w:rPr>
              <w:t>3</w:t>
            </w:r>
          </w:p>
        </w:tc>
        <w:tc>
          <w:tcPr>
            <w:tcW w:w="3009" w:type="dxa"/>
            <w:vAlign w:val="center"/>
          </w:tcPr>
          <w:p w:rsidR="00772B93" w:rsidRPr="00F02179" w:rsidRDefault="00772B93" w:rsidP="005D18E7">
            <w:pPr>
              <w:ind w:left="0" w:firstLine="0"/>
              <w:rPr>
                <w:rFonts w:eastAsia="微軟正黑體" w:cstheme="minorHAnsi"/>
              </w:rPr>
            </w:pPr>
          </w:p>
        </w:tc>
      </w:tr>
      <w:tr w:rsidR="00651BA8" w:rsidRPr="00F02179" w:rsidTr="00F10FC7">
        <w:tc>
          <w:tcPr>
            <w:tcW w:w="730" w:type="dxa"/>
            <w:vAlign w:val="center"/>
          </w:tcPr>
          <w:p w:rsidR="005D18E7" w:rsidRPr="00F02179" w:rsidRDefault="005D18E7">
            <w:pPr>
              <w:pStyle w:val="af2"/>
              <w:numPr>
                <w:ilvl w:val="0"/>
                <w:numId w:val="65"/>
              </w:numPr>
              <w:ind w:leftChars="0"/>
              <w:rPr>
                <w:rFonts w:eastAsia="微軟正黑體" w:cstheme="minorHAnsi"/>
              </w:rPr>
            </w:pPr>
          </w:p>
        </w:tc>
        <w:tc>
          <w:tcPr>
            <w:tcW w:w="1650"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原幣餘額</w:t>
            </w:r>
          </w:p>
        </w:tc>
        <w:tc>
          <w:tcPr>
            <w:tcW w:w="1193"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數字</w:t>
            </w:r>
          </w:p>
        </w:tc>
        <w:tc>
          <w:tcPr>
            <w:tcW w:w="683" w:type="dxa"/>
            <w:vAlign w:val="center"/>
          </w:tcPr>
          <w:p w:rsidR="005D18E7" w:rsidRPr="00F02179" w:rsidRDefault="005D18E7" w:rsidP="005D18E7">
            <w:pPr>
              <w:ind w:left="0" w:firstLine="0"/>
              <w:jc w:val="center"/>
              <w:rPr>
                <w:rFonts w:eastAsia="微軟正黑體" w:cstheme="minorHAnsi"/>
              </w:rPr>
            </w:pPr>
            <w:r w:rsidRPr="00F02179">
              <w:rPr>
                <w:rFonts w:eastAsia="微軟正黑體" w:cstheme="minorHAnsi"/>
              </w:rPr>
              <w:t>M</w:t>
            </w:r>
          </w:p>
        </w:tc>
        <w:tc>
          <w:tcPr>
            <w:tcW w:w="1656" w:type="dxa"/>
            <w:vAlign w:val="center"/>
          </w:tcPr>
          <w:p w:rsidR="005D18E7" w:rsidRPr="00F02179" w:rsidRDefault="005D18E7" w:rsidP="005D18E7">
            <w:pPr>
              <w:ind w:left="0" w:firstLine="0"/>
              <w:rPr>
                <w:rFonts w:eastAsia="微軟正黑體" w:cstheme="minorHAnsi"/>
              </w:rPr>
            </w:pPr>
            <w:r w:rsidRPr="00F02179">
              <w:rPr>
                <w:rFonts w:eastAsia="微軟正黑體" w:cstheme="minorHAnsi"/>
              </w:rPr>
              <w:t>S9(12)V99</w:t>
            </w:r>
          </w:p>
        </w:tc>
        <w:tc>
          <w:tcPr>
            <w:tcW w:w="3009" w:type="dxa"/>
            <w:vAlign w:val="center"/>
          </w:tcPr>
          <w:p w:rsidR="005D18E7" w:rsidRPr="00F02179" w:rsidRDefault="005D18E7" w:rsidP="005D18E7">
            <w:pPr>
              <w:ind w:left="0" w:firstLine="0"/>
              <w:rPr>
                <w:rFonts w:eastAsia="微軟正黑體" w:cstheme="minorHAnsi"/>
              </w:rPr>
            </w:pPr>
          </w:p>
        </w:tc>
      </w:tr>
      <w:tr w:rsidR="00772B93"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台幣幣別</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幣別</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3</w:t>
            </w:r>
          </w:p>
        </w:tc>
        <w:tc>
          <w:tcPr>
            <w:tcW w:w="3009"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固定</w:t>
            </w:r>
            <w:r w:rsidRPr="00F02179">
              <w:rPr>
                <w:rFonts w:eastAsia="微軟正黑體" w:cstheme="minorHAnsi"/>
              </w:rPr>
              <w:t>’TWD’</w:t>
            </w: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折台餘額</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S9(12)V99</w:t>
            </w:r>
          </w:p>
        </w:tc>
        <w:tc>
          <w:tcPr>
            <w:tcW w:w="3009" w:type="dxa"/>
            <w:vAlign w:val="center"/>
          </w:tcPr>
          <w:p w:rsidR="00772B93" w:rsidRPr="00F02179" w:rsidRDefault="00772B93" w:rsidP="00772B93">
            <w:pPr>
              <w:ind w:left="0" w:firstLine="0"/>
              <w:rPr>
                <w:rFonts w:eastAsia="微軟正黑體" w:cstheme="minorHAnsi"/>
              </w:rPr>
            </w:pP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折台匯率</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9(02)V9(05)</w:t>
            </w:r>
          </w:p>
        </w:tc>
        <w:tc>
          <w:tcPr>
            <w:tcW w:w="3009" w:type="dxa"/>
            <w:vAlign w:val="center"/>
          </w:tcPr>
          <w:p w:rsidR="00772B93" w:rsidRPr="00F02179" w:rsidRDefault="00772B93" w:rsidP="00772B93">
            <w:pPr>
              <w:ind w:left="0" w:firstLine="0"/>
              <w:rPr>
                <w:rFonts w:eastAsia="微軟正黑體" w:cstheme="minorHAnsi"/>
              </w:rPr>
            </w:pP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利率</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O</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9(02)V9(05)</w:t>
            </w:r>
          </w:p>
        </w:tc>
        <w:tc>
          <w:tcPr>
            <w:tcW w:w="3009" w:type="dxa"/>
            <w:vAlign w:val="center"/>
          </w:tcPr>
          <w:p w:rsidR="00772B93" w:rsidRPr="00F02179" w:rsidRDefault="00772B93" w:rsidP="00772B93">
            <w:pPr>
              <w:ind w:left="0" w:firstLine="0"/>
              <w:rPr>
                <w:rFonts w:eastAsia="微軟正黑體" w:cstheme="minorHAnsi"/>
              </w:rPr>
            </w:pP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利率方式</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O</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1</w:t>
            </w:r>
          </w:p>
        </w:tc>
        <w:tc>
          <w:tcPr>
            <w:tcW w:w="3009" w:type="dxa"/>
            <w:vAlign w:val="center"/>
          </w:tcPr>
          <w:p w:rsidR="00772B93" w:rsidRPr="00F02179" w:rsidRDefault="00772B93" w:rsidP="00772B93">
            <w:pPr>
              <w:ind w:left="0" w:firstLine="0"/>
              <w:rPr>
                <w:rFonts w:eastAsia="微軟正黑體" w:cstheme="minorHAnsi"/>
              </w:rPr>
            </w:pP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期數</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文數字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O</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5</w:t>
            </w:r>
          </w:p>
        </w:tc>
        <w:tc>
          <w:tcPr>
            <w:tcW w:w="3009" w:type="dxa"/>
            <w:vAlign w:val="center"/>
          </w:tcPr>
          <w:p w:rsidR="00772B93" w:rsidRPr="00F02179" w:rsidRDefault="00772B93" w:rsidP="00772B93">
            <w:pPr>
              <w:ind w:left="0" w:firstLine="0"/>
              <w:rPr>
                <w:rFonts w:eastAsia="微軟正黑體" w:cstheme="minorHAnsi"/>
              </w:rPr>
            </w:pP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備註</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文數字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10</w:t>
            </w:r>
          </w:p>
        </w:tc>
        <w:tc>
          <w:tcPr>
            <w:tcW w:w="3009"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帳戶狀態</w:t>
            </w:r>
            <w:r w:rsidRPr="00F02179">
              <w:rPr>
                <w:rFonts w:eastAsia="微軟正黑體" w:cstheme="minorHAnsi"/>
              </w:rPr>
              <w:t>(</w:t>
            </w:r>
            <w:r w:rsidRPr="00F02179">
              <w:rPr>
                <w:rFonts w:eastAsia="微軟正黑體" w:cstheme="minorHAnsi"/>
              </w:rPr>
              <w:t>與歸戶查詢邏輯相同</w:t>
            </w:r>
            <w:r w:rsidRPr="00F02179">
              <w:rPr>
                <w:rFonts w:eastAsia="微軟正黑體" w:cstheme="minorHAnsi"/>
              </w:rPr>
              <w:t>)</w:t>
            </w:r>
          </w:p>
        </w:tc>
      </w:tr>
      <w:tr w:rsidR="00772B93" w:rsidRPr="00F02179" w:rsidTr="00AC5C40">
        <w:tc>
          <w:tcPr>
            <w:tcW w:w="8921" w:type="dxa"/>
            <w:gridSpan w:val="6"/>
            <w:vAlign w:val="center"/>
          </w:tcPr>
          <w:p w:rsidR="00772B93" w:rsidRPr="00F02179" w:rsidRDefault="00772B93" w:rsidP="00772B93">
            <w:pPr>
              <w:ind w:left="0" w:firstLine="0"/>
              <w:rPr>
                <w:rFonts w:eastAsia="微軟正黑體" w:cstheme="minorHAnsi"/>
              </w:rPr>
            </w:pPr>
            <w:r w:rsidRPr="00F02179">
              <w:rPr>
                <w:rFonts w:eastAsia="微軟正黑體" w:cstheme="minorHAnsi"/>
              </w:rPr>
              <w:t>放款資訊</w:t>
            </w: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放款帳號</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14</w:t>
            </w:r>
          </w:p>
        </w:tc>
        <w:tc>
          <w:tcPr>
            <w:tcW w:w="3009" w:type="dxa"/>
            <w:vAlign w:val="center"/>
          </w:tcPr>
          <w:p w:rsidR="00772B93" w:rsidRPr="00F02179" w:rsidRDefault="00772B93" w:rsidP="00772B93">
            <w:pPr>
              <w:ind w:left="0" w:firstLine="0"/>
              <w:rPr>
                <w:rFonts w:eastAsia="微軟正黑體" w:cstheme="minorHAnsi"/>
              </w:rPr>
            </w:pP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業務別</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文數字</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20</w:t>
            </w:r>
          </w:p>
        </w:tc>
        <w:tc>
          <w:tcPr>
            <w:tcW w:w="3009"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帳號種類</w:t>
            </w: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初貸日</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日期</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M</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8</w:t>
            </w:r>
          </w:p>
        </w:tc>
        <w:tc>
          <w:tcPr>
            <w:tcW w:w="3009"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西元年</w:t>
            </w:r>
          </w:p>
        </w:tc>
      </w:tr>
      <w:tr w:rsidR="00651BA8" w:rsidRPr="00F02179" w:rsidTr="00F10FC7">
        <w:tc>
          <w:tcPr>
            <w:tcW w:w="730" w:type="dxa"/>
            <w:vAlign w:val="center"/>
          </w:tcPr>
          <w:p w:rsidR="00772B93" w:rsidRPr="00F02179" w:rsidRDefault="00772B93">
            <w:pPr>
              <w:pStyle w:val="af2"/>
              <w:numPr>
                <w:ilvl w:val="0"/>
                <w:numId w:val="65"/>
              </w:numPr>
              <w:ind w:leftChars="0"/>
              <w:rPr>
                <w:rFonts w:eastAsia="微軟正黑體" w:cstheme="minorHAnsi"/>
              </w:rPr>
            </w:pPr>
          </w:p>
        </w:tc>
        <w:tc>
          <w:tcPr>
            <w:tcW w:w="1650"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到期日</w:t>
            </w:r>
          </w:p>
        </w:tc>
        <w:tc>
          <w:tcPr>
            <w:tcW w:w="1193"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日期</w:t>
            </w:r>
          </w:p>
        </w:tc>
        <w:tc>
          <w:tcPr>
            <w:tcW w:w="683" w:type="dxa"/>
            <w:vAlign w:val="center"/>
          </w:tcPr>
          <w:p w:rsidR="00772B93" w:rsidRPr="00F02179" w:rsidRDefault="00772B93" w:rsidP="00772B93">
            <w:pPr>
              <w:ind w:left="0" w:firstLine="0"/>
              <w:jc w:val="center"/>
              <w:rPr>
                <w:rFonts w:eastAsia="微軟正黑體" w:cstheme="minorHAnsi"/>
              </w:rPr>
            </w:pPr>
            <w:r w:rsidRPr="00F02179">
              <w:rPr>
                <w:rFonts w:eastAsia="微軟正黑體" w:cstheme="minorHAnsi"/>
              </w:rPr>
              <w:t>O</w:t>
            </w:r>
          </w:p>
        </w:tc>
        <w:tc>
          <w:tcPr>
            <w:tcW w:w="1656"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8</w:t>
            </w:r>
          </w:p>
        </w:tc>
        <w:tc>
          <w:tcPr>
            <w:tcW w:w="3009" w:type="dxa"/>
            <w:vAlign w:val="center"/>
          </w:tcPr>
          <w:p w:rsidR="00772B93" w:rsidRPr="00F02179" w:rsidRDefault="00772B93" w:rsidP="00772B93">
            <w:pPr>
              <w:ind w:left="0" w:firstLine="0"/>
              <w:rPr>
                <w:rFonts w:eastAsia="微軟正黑體" w:cstheme="minorHAnsi"/>
              </w:rPr>
            </w:pPr>
            <w:r w:rsidRPr="00F02179">
              <w:rPr>
                <w:rFonts w:eastAsia="微軟正黑體" w:cstheme="minorHAnsi"/>
              </w:rPr>
              <w:t>西元年</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原幣幣別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幣別</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原幣餘額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S9(12)V99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折台餘額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S9(12)V99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折台匯率</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9(02)V9(05)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利率</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9(02)V9(05)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利率依據</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還款方式</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備註</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10</w:t>
            </w:r>
          </w:p>
        </w:tc>
        <w:tc>
          <w:tcPr>
            <w:tcW w:w="3009"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帳戶狀態</w:t>
            </w:r>
            <w:r w:rsidRPr="00F02179">
              <w:rPr>
                <w:rFonts w:eastAsia="微軟正黑體" w:cstheme="minorHAnsi"/>
              </w:rPr>
              <w:t>(</w:t>
            </w:r>
            <w:r w:rsidRPr="00F02179">
              <w:rPr>
                <w:rFonts w:eastAsia="微軟正黑體" w:cstheme="minorHAnsi"/>
              </w:rPr>
              <w:t>與歸戶查詢邏輯相同</w:t>
            </w:r>
            <w:r w:rsidRPr="00F02179">
              <w:rPr>
                <w:rFonts w:eastAsia="微軟正黑體" w:cstheme="minorHAnsi"/>
              </w:rPr>
              <w:t>)</w:t>
            </w:r>
          </w:p>
        </w:tc>
      </w:tr>
      <w:tr w:rsidR="00651BA8" w:rsidRPr="00F02179" w:rsidTr="00F54943">
        <w:tc>
          <w:tcPr>
            <w:tcW w:w="8921" w:type="dxa"/>
            <w:gridSpan w:val="6"/>
            <w:vAlign w:val="center"/>
          </w:tcPr>
          <w:p w:rsidR="00651BA8" w:rsidRPr="00F02179" w:rsidRDefault="00651BA8" w:rsidP="00651BA8">
            <w:pPr>
              <w:ind w:left="0" w:firstLine="0"/>
              <w:rPr>
                <w:rFonts w:eastAsia="微軟正黑體" w:cstheme="minorHAnsi"/>
              </w:rPr>
            </w:pPr>
            <w:r w:rsidRPr="00F02179">
              <w:rPr>
                <w:rFonts w:eastAsia="微軟正黑體" w:cstheme="minorHAnsi"/>
              </w:rPr>
              <w:t>擔任保證人資料</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被保人帳號</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14</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被保人統編</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11</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初貸日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日期</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8</w:t>
            </w:r>
          </w:p>
        </w:tc>
        <w:tc>
          <w:tcPr>
            <w:tcW w:w="3009"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西元年</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到期日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日期</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8</w:t>
            </w:r>
          </w:p>
        </w:tc>
        <w:tc>
          <w:tcPr>
            <w:tcW w:w="3009"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西元年</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原幣幣別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幣別</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原幣餘額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S9(12)V99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折台餘額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S9(12)V99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折台匯率</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9(02)V9(05)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利率</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9(02)V9(05)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利率依據</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還款方式</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備註</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10</w:t>
            </w:r>
          </w:p>
        </w:tc>
        <w:tc>
          <w:tcPr>
            <w:tcW w:w="3009"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帳戶狀態</w:t>
            </w:r>
            <w:r w:rsidRPr="00F02179">
              <w:rPr>
                <w:rFonts w:eastAsia="微軟正黑體" w:cstheme="minorHAnsi"/>
              </w:rPr>
              <w:t>(</w:t>
            </w:r>
            <w:r w:rsidRPr="00F02179">
              <w:rPr>
                <w:rFonts w:eastAsia="微軟正黑體" w:cstheme="minorHAnsi"/>
              </w:rPr>
              <w:t>與歸戶查詢邏輯相同</w:t>
            </w:r>
            <w:r w:rsidRPr="00F02179">
              <w:rPr>
                <w:rFonts w:eastAsia="微軟正黑體" w:cstheme="minorHAnsi"/>
              </w:rPr>
              <w:t>)</w:t>
            </w:r>
          </w:p>
        </w:tc>
      </w:tr>
      <w:tr w:rsidR="00651BA8" w:rsidRPr="00F02179" w:rsidTr="00C13B8E">
        <w:tc>
          <w:tcPr>
            <w:tcW w:w="8921" w:type="dxa"/>
            <w:gridSpan w:val="6"/>
            <w:vAlign w:val="center"/>
          </w:tcPr>
          <w:p w:rsidR="00651BA8" w:rsidRPr="00F02179" w:rsidRDefault="00651BA8" w:rsidP="00651BA8">
            <w:pPr>
              <w:ind w:left="0" w:firstLine="0"/>
              <w:rPr>
                <w:rFonts w:eastAsia="微軟正黑體" w:cstheme="minorHAnsi"/>
              </w:rPr>
            </w:pPr>
            <w:r w:rsidRPr="00F02179">
              <w:rPr>
                <w:rFonts w:eastAsia="微軟正黑體" w:cstheme="minorHAnsi"/>
              </w:rPr>
              <w:t>額度資訊</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編號</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4</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科目</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2</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分行</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期數</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原幣幣別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幣別</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原幣額度金額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折台額度金額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原幣可使用餘額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折台可使用餘額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折台匯率</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9(02)V9(05)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動用期限</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日期</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8</w:t>
            </w:r>
          </w:p>
        </w:tc>
        <w:tc>
          <w:tcPr>
            <w:tcW w:w="3009"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西元年</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備註</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10</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944D71">
        <w:tc>
          <w:tcPr>
            <w:tcW w:w="8921" w:type="dxa"/>
            <w:gridSpan w:val="6"/>
            <w:vAlign w:val="center"/>
          </w:tcPr>
          <w:p w:rsidR="00651BA8" w:rsidRPr="00F02179" w:rsidRDefault="00651BA8" w:rsidP="00651BA8">
            <w:pPr>
              <w:ind w:left="0" w:firstLine="0"/>
              <w:rPr>
                <w:rFonts w:eastAsia="微軟正黑體" w:cstheme="minorHAnsi"/>
              </w:rPr>
            </w:pPr>
            <w:r w:rsidRPr="00F02179">
              <w:rPr>
                <w:rFonts w:eastAsia="微軟正黑體" w:cstheme="minorHAnsi"/>
              </w:rPr>
              <w:t>託收票據資訊</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到期日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日期</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庫存張數</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庫存總金額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提送張數</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5</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提送總金額</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9(12)V99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備註</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O</w:t>
            </w:r>
          </w:p>
        </w:tc>
        <w:tc>
          <w:tcPr>
            <w:tcW w:w="1656" w:type="dxa"/>
            <w:vAlign w:val="center"/>
          </w:tcPr>
          <w:p w:rsidR="00651BA8" w:rsidRPr="00F02179" w:rsidRDefault="00651BA8" w:rsidP="00651BA8">
            <w:pPr>
              <w:ind w:left="0" w:firstLine="0"/>
              <w:rPr>
                <w:rFonts w:eastAsia="微軟正黑體" w:cstheme="minorHAnsi"/>
              </w:rPr>
            </w:pP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834E6B">
        <w:tc>
          <w:tcPr>
            <w:tcW w:w="8921" w:type="dxa"/>
            <w:gridSpan w:val="6"/>
            <w:vAlign w:val="center"/>
          </w:tcPr>
          <w:p w:rsidR="00651BA8" w:rsidRPr="00F02179" w:rsidRDefault="00651BA8" w:rsidP="00651BA8">
            <w:pPr>
              <w:ind w:left="0" w:firstLine="0"/>
              <w:rPr>
                <w:rFonts w:eastAsia="微軟正黑體" w:cstheme="minorHAnsi"/>
              </w:rPr>
            </w:pPr>
            <w:r w:rsidRPr="00F02179">
              <w:rPr>
                <w:rFonts w:eastAsia="微軟正黑體" w:cstheme="minorHAnsi"/>
              </w:rPr>
              <w:lastRenderedPageBreak/>
              <w:t>外匯保證金</w:t>
            </w:r>
            <w:r w:rsidR="00F10FC7" w:rsidRPr="00F02179">
              <w:rPr>
                <w:rFonts w:eastAsia="微軟正黑體" w:cstheme="minorHAnsi"/>
              </w:rPr>
              <w:t>交易</w:t>
            </w:r>
            <w:r w:rsidRPr="00F02179">
              <w:rPr>
                <w:rFonts w:eastAsia="微軟正黑體" w:cstheme="minorHAnsi"/>
              </w:rPr>
              <w:t>資料</w:t>
            </w: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分行</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合約編號</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文數字</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10</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買入幣別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幣別</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買入金額</w:t>
            </w:r>
          </w:p>
        </w:tc>
        <w:tc>
          <w:tcPr>
            <w:tcW w:w="1193" w:type="dxa"/>
            <w:vAlign w:val="center"/>
          </w:tcPr>
          <w:p w:rsidR="00651BA8" w:rsidRPr="00F02179" w:rsidRDefault="00F10FC7" w:rsidP="00651BA8">
            <w:pPr>
              <w:ind w:left="0" w:firstLine="0"/>
              <w:rPr>
                <w:rFonts w:eastAsia="微軟正黑體" w:cstheme="minorHAnsi"/>
              </w:rPr>
            </w:pPr>
            <w:r w:rsidRPr="00F02179">
              <w:rPr>
                <w:rFonts w:eastAsia="微軟正黑體" w:cstheme="minorHAnsi"/>
              </w:rPr>
              <w:t>數字</w:t>
            </w:r>
          </w:p>
        </w:tc>
        <w:tc>
          <w:tcPr>
            <w:tcW w:w="683" w:type="dxa"/>
            <w:vAlign w:val="center"/>
          </w:tcPr>
          <w:p w:rsidR="00651BA8" w:rsidRPr="00F02179" w:rsidRDefault="00F10FC7"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F10FC7" w:rsidP="00651BA8">
            <w:pPr>
              <w:ind w:left="0" w:firstLine="0"/>
              <w:rPr>
                <w:rFonts w:eastAsia="微軟正黑體" w:cstheme="minorHAnsi"/>
              </w:rPr>
            </w:pPr>
            <w:r w:rsidRPr="00F02179">
              <w:rPr>
                <w:rFonts w:eastAsia="微軟正黑體" w:cstheme="minorHAnsi"/>
              </w:rPr>
              <w:t>9(11)V99</w:t>
            </w:r>
          </w:p>
        </w:tc>
        <w:tc>
          <w:tcPr>
            <w:tcW w:w="3009" w:type="dxa"/>
            <w:vAlign w:val="center"/>
          </w:tcPr>
          <w:p w:rsidR="00651BA8" w:rsidRPr="00F02179" w:rsidRDefault="00651BA8" w:rsidP="00651BA8">
            <w:pPr>
              <w:ind w:left="0" w:firstLine="0"/>
              <w:rPr>
                <w:rFonts w:eastAsia="微軟正黑體" w:cstheme="minorHAnsi"/>
              </w:rPr>
            </w:pPr>
          </w:p>
        </w:tc>
      </w:tr>
      <w:tr w:rsidR="00651BA8" w:rsidRPr="00F02179" w:rsidTr="00F10FC7">
        <w:tc>
          <w:tcPr>
            <w:tcW w:w="730" w:type="dxa"/>
            <w:vAlign w:val="center"/>
          </w:tcPr>
          <w:p w:rsidR="00651BA8" w:rsidRPr="00F02179" w:rsidRDefault="00651BA8">
            <w:pPr>
              <w:pStyle w:val="af2"/>
              <w:numPr>
                <w:ilvl w:val="0"/>
                <w:numId w:val="65"/>
              </w:numPr>
              <w:ind w:leftChars="0"/>
              <w:rPr>
                <w:rFonts w:eastAsia="微軟正黑體" w:cstheme="minorHAnsi"/>
              </w:rPr>
            </w:pPr>
          </w:p>
        </w:tc>
        <w:tc>
          <w:tcPr>
            <w:tcW w:w="1650"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賣出幣別</w:t>
            </w:r>
          </w:p>
        </w:tc>
        <w:tc>
          <w:tcPr>
            <w:tcW w:w="1193"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幣別</w:t>
            </w:r>
          </w:p>
        </w:tc>
        <w:tc>
          <w:tcPr>
            <w:tcW w:w="683" w:type="dxa"/>
            <w:vAlign w:val="center"/>
          </w:tcPr>
          <w:p w:rsidR="00651BA8" w:rsidRPr="00F02179" w:rsidRDefault="00651BA8" w:rsidP="00651BA8">
            <w:pPr>
              <w:ind w:left="0" w:firstLine="0"/>
              <w:jc w:val="center"/>
              <w:rPr>
                <w:rFonts w:eastAsia="微軟正黑體" w:cstheme="minorHAnsi"/>
              </w:rPr>
            </w:pPr>
            <w:r w:rsidRPr="00F02179">
              <w:rPr>
                <w:rFonts w:eastAsia="微軟正黑體" w:cstheme="minorHAnsi"/>
              </w:rPr>
              <w:t>M</w:t>
            </w:r>
          </w:p>
        </w:tc>
        <w:tc>
          <w:tcPr>
            <w:tcW w:w="1656" w:type="dxa"/>
            <w:vAlign w:val="center"/>
          </w:tcPr>
          <w:p w:rsidR="00651BA8" w:rsidRPr="00F02179" w:rsidRDefault="00651BA8" w:rsidP="00651BA8">
            <w:pPr>
              <w:ind w:left="0" w:firstLine="0"/>
              <w:rPr>
                <w:rFonts w:eastAsia="微軟正黑體" w:cstheme="minorHAnsi"/>
              </w:rPr>
            </w:pPr>
            <w:r w:rsidRPr="00F02179">
              <w:rPr>
                <w:rFonts w:eastAsia="微軟正黑體" w:cstheme="minorHAnsi"/>
              </w:rPr>
              <w:t>3</w:t>
            </w:r>
          </w:p>
        </w:tc>
        <w:tc>
          <w:tcPr>
            <w:tcW w:w="3009" w:type="dxa"/>
            <w:vAlign w:val="center"/>
          </w:tcPr>
          <w:p w:rsidR="00651BA8" w:rsidRPr="00F02179" w:rsidRDefault="00651BA8" w:rsidP="00651BA8">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賣出金額</w:t>
            </w:r>
          </w:p>
        </w:tc>
        <w:tc>
          <w:tcPr>
            <w:tcW w:w="1193"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數字</w:t>
            </w:r>
          </w:p>
        </w:tc>
        <w:tc>
          <w:tcPr>
            <w:tcW w:w="683" w:type="dxa"/>
            <w:vAlign w:val="center"/>
          </w:tcPr>
          <w:p w:rsidR="00F10FC7" w:rsidRPr="00F02179" w:rsidRDefault="00F10FC7"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9(11)V99</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匯率</w:t>
            </w:r>
          </w:p>
        </w:tc>
        <w:tc>
          <w:tcPr>
            <w:tcW w:w="1193"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數字</w:t>
            </w:r>
          </w:p>
        </w:tc>
        <w:tc>
          <w:tcPr>
            <w:tcW w:w="683" w:type="dxa"/>
            <w:vAlign w:val="center"/>
          </w:tcPr>
          <w:p w:rsidR="00F10FC7" w:rsidRPr="00F02179" w:rsidRDefault="00F10FC7"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9(02)V9(05)</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評估匯率</w:t>
            </w:r>
          </w:p>
        </w:tc>
        <w:tc>
          <w:tcPr>
            <w:tcW w:w="1193"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數字</w:t>
            </w:r>
          </w:p>
        </w:tc>
        <w:tc>
          <w:tcPr>
            <w:tcW w:w="683" w:type="dxa"/>
            <w:vAlign w:val="center"/>
          </w:tcPr>
          <w:p w:rsidR="00F10FC7" w:rsidRPr="00F02179" w:rsidRDefault="00F10FC7"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9(02)V9(05)</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浮動損益</w:t>
            </w:r>
          </w:p>
        </w:tc>
        <w:tc>
          <w:tcPr>
            <w:tcW w:w="1193"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數字</w:t>
            </w:r>
          </w:p>
        </w:tc>
        <w:tc>
          <w:tcPr>
            <w:tcW w:w="683" w:type="dxa"/>
            <w:vAlign w:val="center"/>
          </w:tcPr>
          <w:p w:rsidR="00F10FC7" w:rsidRPr="00F02179" w:rsidRDefault="00F10FC7"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S9(02)V9(05)</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交割日期</w:t>
            </w:r>
          </w:p>
        </w:tc>
        <w:tc>
          <w:tcPr>
            <w:tcW w:w="1193"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日期</w:t>
            </w:r>
          </w:p>
        </w:tc>
        <w:tc>
          <w:tcPr>
            <w:tcW w:w="683" w:type="dxa"/>
            <w:vAlign w:val="center"/>
          </w:tcPr>
          <w:p w:rsidR="00F10FC7" w:rsidRPr="00F02179" w:rsidRDefault="00F10FC7"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8</w:t>
            </w:r>
          </w:p>
        </w:tc>
        <w:tc>
          <w:tcPr>
            <w:tcW w:w="3009"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西元年</w:t>
            </w:r>
          </w:p>
        </w:tc>
      </w:tr>
      <w:tr w:rsidR="00F10FC7" w:rsidRPr="00F02179" w:rsidTr="00141026">
        <w:tc>
          <w:tcPr>
            <w:tcW w:w="8921" w:type="dxa"/>
            <w:gridSpan w:val="6"/>
            <w:vAlign w:val="center"/>
          </w:tcPr>
          <w:p w:rsidR="00F10FC7" w:rsidRPr="00F02179" w:rsidRDefault="00F10FC7" w:rsidP="00F10FC7">
            <w:pPr>
              <w:ind w:left="0" w:firstLine="0"/>
              <w:rPr>
                <w:rFonts w:eastAsia="微軟正黑體" w:cstheme="minorHAnsi"/>
              </w:rPr>
            </w:pPr>
            <w:r w:rsidRPr="00F02179">
              <w:rPr>
                <w:rFonts w:eastAsia="微軟正黑體" w:cstheme="minorHAnsi"/>
              </w:rPr>
              <w:t>票債券交易資料</w:t>
            </w: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交易日期</w:t>
            </w:r>
          </w:p>
        </w:tc>
        <w:tc>
          <w:tcPr>
            <w:tcW w:w="1193"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日期</w:t>
            </w:r>
          </w:p>
        </w:tc>
        <w:tc>
          <w:tcPr>
            <w:tcW w:w="683" w:type="dxa"/>
            <w:vAlign w:val="center"/>
          </w:tcPr>
          <w:p w:rsidR="00F10FC7" w:rsidRPr="00F02179" w:rsidRDefault="000C1616"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8</w:t>
            </w:r>
          </w:p>
        </w:tc>
        <w:tc>
          <w:tcPr>
            <w:tcW w:w="3009"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西元年</w:t>
            </w: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分行</w:t>
            </w:r>
          </w:p>
        </w:tc>
        <w:tc>
          <w:tcPr>
            <w:tcW w:w="1193"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數字</w:t>
            </w:r>
          </w:p>
        </w:tc>
        <w:tc>
          <w:tcPr>
            <w:tcW w:w="683" w:type="dxa"/>
            <w:vAlign w:val="center"/>
          </w:tcPr>
          <w:p w:rsidR="00F10FC7" w:rsidRPr="00F02179" w:rsidRDefault="000C1616"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3</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種類</w:t>
            </w:r>
          </w:p>
        </w:tc>
        <w:tc>
          <w:tcPr>
            <w:tcW w:w="1193"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文數字</w:t>
            </w:r>
          </w:p>
        </w:tc>
        <w:tc>
          <w:tcPr>
            <w:tcW w:w="683" w:type="dxa"/>
            <w:vAlign w:val="center"/>
          </w:tcPr>
          <w:p w:rsidR="00F10FC7" w:rsidRPr="00F02179" w:rsidRDefault="000C1616"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8</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交易類別</w:t>
            </w:r>
          </w:p>
        </w:tc>
        <w:tc>
          <w:tcPr>
            <w:tcW w:w="1193"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文數字</w:t>
            </w:r>
          </w:p>
        </w:tc>
        <w:tc>
          <w:tcPr>
            <w:tcW w:w="683" w:type="dxa"/>
            <w:vAlign w:val="center"/>
          </w:tcPr>
          <w:p w:rsidR="00F10FC7" w:rsidRPr="00F02179" w:rsidRDefault="000C1616"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4</w:t>
            </w:r>
          </w:p>
        </w:tc>
        <w:tc>
          <w:tcPr>
            <w:tcW w:w="3009" w:type="dxa"/>
            <w:vAlign w:val="center"/>
          </w:tcPr>
          <w:p w:rsidR="00F10FC7" w:rsidRPr="00F02179" w:rsidRDefault="00F10FC7" w:rsidP="00F10FC7">
            <w:pPr>
              <w:ind w:left="0" w:firstLine="0"/>
              <w:rPr>
                <w:rFonts w:eastAsia="微軟正黑體" w:cstheme="minorHAnsi"/>
              </w:rPr>
            </w:pPr>
          </w:p>
        </w:tc>
      </w:tr>
      <w:tr w:rsidR="00F10FC7" w:rsidRPr="00F02179" w:rsidTr="00F10FC7">
        <w:tc>
          <w:tcPr>
            <w:tcW w:w="730" w:type="dxa"/>
            <w:vAlign w:val="center"/>
          </w:tcPr>
          <w:p w:rsidR="00F10FC7" w:rsidRPr="00F02179" w:rsidRDefault="00F10FC7">
            <w:pPr>
              <w:pStyle w:val="af2"/>
              <w:numPr>
                <w:ilvl w:val="0"/>
                <w:numId w:val="65"/>
              </w:numPr>
              <w:ind w:leftChars="0"/>
              <w:rPr>
                <w:rFonts w:eastAsia="微軟正黑體" w:cstheme="minorHAnsi"/>
              </w:rPr>
            </w:pPr>
          </w:p>
        </w:tc>
        <w:tc>
          <w:tcPr>
            <w:tcW w:w="1650" w:type="dxa"/>
            <w:vAlign w:val="center"/>
          </w:tcPr>
          <w:p w:rsidR="00F10FC7" w:rsidRPr="00F02179" w:rsidRDefault="00F10FC7" w:rsidP="00F10FC7">
            <w:pPr>
              <w:ind w:left="0" w:firstLine="0"/>
              <w:rPr>
                <w:rFonts w:eastAsia="微軟正黑體" w:cstheme="minorHAnsi"/>
              </w:rPr>
            </w:pPr>
            <w:r w:rsidRPr="00F02179">
              <w:rPr>
                <w:rFonts w:eastAsia="微軟正黑體" w:cstheme="minorHAnsi"/>
              </w:rPr>
              <w:t>交易方式</w:t>
            </w:r>
          </w:p>
        </w:tc>
        <w:tc>
          <w:tcPr>
            <w:tcW w:w="1193"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數字</w:t>
            </w:r>
          </w:p>
        </w:tc>
        <w:tc>
          <w:tcPr>
            <w:tcW w:w="683" w:type="dxa"/>
            <w:vAlign w:val="center"/>
          </w:tcPr>
          <w:p w:rsidR="00F10FC7" w:rsidRPr="00F02179" w:rsidRDefault="000C1616" w:rsidP="00F10FC7">
            <w:pPr>
              <w:ind w:left="0" w:firstLine="0"/>
              <w:jc w:val="center"/>
              <w:rPr>
                <w:rFonts w:eastAsia="微軟正黑體" w:cstheme="minorHAnsi"/>
              </w:rPr>
            </w:pPr>
            <w:r w:rsidRPr="00F02179">
              <w:rPr>
                <w:rFonts w:eastAsia="微軟正黑體" w:cstheme="minorHAnsi"/>
              </w:rPr>
              <w:t>M</w:t>
            </w:r>
          </w:p>
        </w:tc>
        <w:tc>
          <w:tcPr>
            <w:tcW w:w="1656" w:type="dxa"/>
            <w:vAlign w:val="center"/>
          </w:tcPr>
          <w:p w:rsidR="00F10FC7" w:rsidRPr="00F02179" w:rsidRDefault="000C1616" w:rsidP="00F10FC7">
            <w:pPr>
              <w:ind w:left="0" w:firstLine="0"/>
              <w:rPr>
                <w:rFonts w:eastAsia="微軟正黑體" w:cstheme="minorHAnsi"/>
              </w:rPr>
            </w:pPr>
            <w:r w:rsidRPr="00F02179">
              <w:rPr>
                <w:rFonts w:eastAsia="微軟正黑體" w:cstheme="minorHAnsi"/>
              </w:rPr>
              <w:t>1</w:t>
            </w:r>
          </w:p>
        </w:tc>
        <w:tc>
          <w:tcPr>
            <w:tcW w:w="3009" w:type="dxa"/>
            <w:vAlign w:val="center"/>
          </w:tcPr>
          <w:p w:rsidR="00F10FC7" w:rsidRPr="00F02179" w:rsidRDefault="00F10FC7" w:rsidP="00F10FC7">
            <w:pPr>
              <w:ind w:left="0" w:firstLine="0"/>
              <w:rPr>
                <w:rFonts w:eastAsia="微軟正黑體" w:cstheme="minorHAnsi"/>
              </w:rPr>
            </w:pPr>
          </w:p>
        </w:tc>
      </w:tr>
      <w:tr w:rsidR="000C1616" w:rsidRPr="00F02179" w:rsidTr="00F10FC7">
        <w:tc>
          <w:tcPr>
            <w:tcW w:w="730" w:type="dxa"/>
            <w:vAlign w:val="center"/>
          </w:tcPr>
          <w:p w:rsidR="000C1616" w:rsidRPr="00F02179" w:rsidRDefault="000C1616">
            <w:pPr>
              <w:pStyle w:val="af2"/>
              <w:numPr>
                <w:ilvl w:val="0"/>
                <w:numId w:val="65"/>
              </w:numPr>
              <w:ind w:leftChars="0"/>
              <w:rPr>
                <w:rFonts w:eastAsia="微軟正黑體" w:cstheme="minorHAnsi"/>
              </w:rPr>
            </w:pPr>
          </w:p>
        </w:tc>
        <w:tc>
          <w:tcPr>
            <w:tcW w:w="1650"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到期日</w:t>
            </w:r>
          </w:p>
        </w:tc>
        <w:tc>
          <w:tcPr>
            <w:tcW w:w="1193"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日期</w:t>
            </w:r>
          </w:p>
        </w:tc>
        <w:tc>
          <w:tcPr>
            <w:tcW w:w="683" w:type="dxa"/>
            <w:vAlign w:val="center"/>
          </w:tcPr>
          <w:p w:rsidR="000C1616" w:rsidRPr="00F02179" w:rsidRDefault="000C1616" w:rsidP="000C1616">
            <w:pPr>
              <w:ind w:left="0" w:firstLine="0"/>
              <w:jc w:val="center"/>
              <w:rPr>
                <w:rFonts w:eastAsia="微軟正黑體" w:cstheme="minorHAnsi"/>
              </w:rPr>
            </w:pPr>
            <w:r w:rsidRPr="00F02179">
              <w:rPr>
                <w:rFonts w:eastAsia="微軟正黑體" w:cstheme="minorHAnsi"/>
              </w:rPr>
              <w:t>M</w:t>
            </w:r>
          </w:p>
        </w:tc>
        <w:tc>
          <w:tcPr>
            <w:tcW w:w="1656"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8</w:t>
            </w:r>
          </w:p>
        </w:tc>
        <w:tc>
          <w:tcPr>
            <w:tcW w:w="3009"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西元年</w:t>
            </w:r>
          </w:p>
        </w:tc>
      </w:tr>
      <w:tr w:rsidR="000C1616" w:rsidRPr="00F02179" w:rsidTr="00F10FC7">
        <w:tc>
          <w:tcPr>
            <w:tcW w:w="730" w:type="dxa"/>
            <w:vAlign w:val="center"/>
          </w:tcPr>
          <w:p w:rsidR="000C1616" w:rsidRPr="00F02179" w:rsidRDefault="000C1616">
            <w:pPr>
              <w:pStyle w:val="af2"/>
              <w:numPr>
                <w:ilvl w:val="0"/>
                <w:numId w:val="65"/>
              </w:numPr>
              <w:ind w:leftChars="0"/>
              <w:rPr>
                <w:rFonts w:eastAsia="微軟正黑體" w:cstheme="minorHAnsi"/>
              </w:rPr>
            </w:pPr>
          </w:p>
        </w:tc>
        <w:tc>
          <w:tcPr>
            <w:tcW w:w="1650"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期間</w:t>
            </w:r>
          </w:p>
        </w:tc>
        <w:tc>
          <w:tcPr>
            <w:tcW w:w="1193"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數字</w:t>
            </w:r>
          </w:p>
        </w:tc>
        <w:tc>
          <w:tcPr>
            <w:tcW w:w="683" w:type="dxa"/>
            <w:vAlign w:val="center"/>
          </w:tcPr>
          <w:p w:rsidR="000C1616" w:rsidRPr="00F02179" w:rsidRDefault="000C1616" w:rsidP="000C1616">
            <w:pPr>
              <w:ind w:left="0" w:firstLine="0"/>
              <w:jc w:val="center"/>
              <w:rPr>
                <w:rFonts w:eastAsia="微軟正黑體" w:cstheme="minorHAnsi"/>
              </w:rPr>
            </w:pPr>
            <w:r w:rsidRPr="00F02179">
              <w:rPr>
                <w:rFonts w:eastAsia="微軟正黑體" w:cstheme="minorHAnsi"/>
              </w:rPr>
              <w:t>M</w:t>
            </w:r>
          </w:p>
        </w:tc>
        <w:tc>
          <w:tcPr>
            <w:tcW w:w="1656" w:type="dxa"/>
            <w:vAlign w:val="center"/>
          </w:tcPr>
          <w:p w:rsidR="000C1616" w:rsidRPr="00F02179" w:rsidRDefault="000C1616" w:rsidP="000C1616">
            <w:pPr>
              <w:ind w:left="0" w:firstLine="0"/>
              <w:rPr>
                <w:rFonts w:eastAsia="微軟正黑體" w:cstheme="minorHAnsi"/>
              </w:rPr>
            </w:pPr>
          </w:p>
        </w:tc>
        <w:tc>
          <w:tcPr>
            <w:tcW w:w="3009" w:type="dxa"/>
            <w:vAlign w:val="center"/>
          </w:tcPr>
          <w:p w:rsidR="000C1616" w:rsidRPr="00F02179" w:rsidRDefault="000C1616" w:rsidP="000C1616">
            <w:pPr>
              <w:ind w:left="0" w:firstLine="0"/>
              <w:rPr>
                <w:rFonts w:eastAsia="微軟正黑體" w:cstheme="minorHAnsi"/>
              </w:rPr>
            </w:pPr>
          </w:p>
        </w:tc>
      </w:tr>
      <w:tr w:rsidR="000C1616" w:rsidRPr="00F02179" w:rsidTr="00F10FC7">
        <w:tc>
          <w:tcPr>
            <w:tcW w:w="730" w:type="dxa"/>
            <w:vAlign w:val="center"/>
          </w:tcPr>
          <w:p w:rsidR="000C1616" w:rsidRPr="00F02179" w:rsidRDefault="000C1616">
            <w:pPr>
              <w:pStyle w:val="af2"/>
              <w:numPr>
                <w:ilvl w:val="0"/>
                <w:numId w:val="65"/>
              </w:numPr>
              <w:ind w:leftChars="0"/>
              <w:rPr>
                <w:rFonts w:eastAsia="微軟正黑體" w:cstheme="minorHAnsi"/>
              </w:rPr>
            </w:pPr>
          </w:p>
        </w:tc>
        <w:tc>
          <w:tcPr>
            <w:tcW w:w="1650"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利率</w:t>
            </w:r>
          </w:p>
        </w:tc>
        <w:tc>
          <w:tcPr>
            <w:tcW w:w="1193"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數字</w:t>
            </w:r>
          </w:p>
        </w:tc>
        <w:tc>
          <w:tcPr>
            <w:tcW w:w="683" w:type="dxa"/>
            <w:vAlign w:val="center"/>
          </w:tcPr>
          <w:p w:rsidR="000C1616" w:rsidRPr="00F02179" w:rsidRDefault="000C1616" w:rsidP="000C1616">
            <w:pPr>
              <w:ind w:left="0" w:firstLine="0"/>
              <w:jc w:val="center"/>
              <w:rPr>
                <w:rFonts w:eastAsia="微軟正黑體" w:cstheme="minorHAnsi"/>
              </w:rPr>
            </w:pPr>
            <w:r w:rsidRPr="00F02179">
              <w:rPr>
                <w:rFonts w:eastAsia="微軟正黑體" w:cstheme="minorHAnsi"/>
              </w:rPr>
              <w:t>M</w:t>
            </w:r>
          </w:p>
        </w:tc>
        <w:tc>
          <w:tcPr>
            <w:tcW w:w="1656"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9(02)V9(05)</w:t>
            </w:r>
          </w:p>
        </w:tc>
        <w:tc>
          <w:tcPr>
            <w:tcW w:w="3009" w:type="dxa"/>
            <w:vAlign w:val="center"/>
          </w:tcPr>
          <w:p w:rsidR="000C1616" w:rsidRPr="00F02179" w:rsidRDefault="000C1616" w:rsidP="000C1616">
            <w:pPr>
              <w:ind w:left="0" w:firstLine="0"/>
              <w:rPr>
                <w:rFonts w:eastAsia="微軟正黑體" w:cstheme="minorHAnsi"/>
              </w:rPr>
            </w:pPr>
          </w:p>
        </w:tc>
      </w:tr>
      <w:tr w:rsidR="000C1616" w:rsidRPr="00F02179" w:rsidTr="00F10FC7">
        <w:tc>
          <w:tcPr>
            <w:tcW w:w="730" w:type="dxa"/>
            <w:vAlign w:val="center"/>
          </w:tcPr>
          <w:p w:rsidR="000C1616" w:rsidRPr="00F02179" w:rsidRDefault="000C1616">
            <w:pPr>
              <w:pStyle w:val="af2"/>
              <w:numPr>
                <w:ilvl w:val="0"/>
                <w:numId w:val="65"/>
              </w:numPr>
              <w:ind w:leftChars="0"/>
              <w:rPr>
                <w:rFonts w:eastAsia="微軟正黑體" w:cstheme="minorHAnsi"/>
              </w:rPr>
            </w:pPr>
          </w:p>
        </w:tc>
        <w:tc>
          <w:tcPr>
            <w:tcW w:w="1650"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實際面額</w:t>
            </w:r>
          </w:p>
        </w:tc>
        <w:tc>
          <w:tcPr>
            <w:tcW w:w="1193"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數字</w:t>
            </w:r>
          </w:p>
        </w:tc>
        <w:tc>
          <w:tcPr>
            <w:tcW w:w="683" w:type="dxa"/>
            <w:vAlign w:val="center"/>
          </w:tcPr>
          <w:p w:rsidR="000C1616" w:rsidRPr="00F02179" w:rsidRDefault="000C1616" w:rsidP="000C1616">
            <w:pPr>
              <w:ind w:left="0" w:firstLine="0"/>
              <w:jc w:val="center"/>
              <w:rPr>
                <w:rFonts w:eastAsia="微軟正黑體" w:cstheme="minorHAnsi"/>
              </w:rPr>
            </w:pPr>
            <w:r w:rsidRPr="00F02179">
              <w:rPr>
                <w:rFonts w:eastAsia="微軟正黑體" w:cstheme="minorHAnsi"/>
              </w:rPr>
              <w:t>M</w:t>
            </w:r>
          </w:p>
        </w:tc>
        <w:tc>
          <w:tcPr>
            <w:tcW w:w="1656"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9(11)V99</w:t>
            </w:r>
          </w:p>
        </w:tc>
        <w:tc>
          <w:tcPr>
            <w:tcW w:w="3009" w:type="dxa"/>
            <w:vAlign w:val="center"/>
          </w:tcPr>
          <w:p w:rsidR="000C1616" w:rsidRPr="00F02179" w:rsidRDefault="000C1616" w:rsidP="000C1616">
            <w:pPr>
              <w:ind w:left="0" w:firstLine="0"/>
              <w:rPr>
                <w:rFonts w:eastAsia="微軟正黑體" w:cstheme="minorHAnsi"/>
              </w:rPr>
            </w:pPr>
          </w:p>
        </w:tc>
      </w:tr>
      <w:tr w:rsidR="000C1616" w:rsidRPr="00F02179" w:rsidTr="00F10FC7">
        <w:tc>
          <w:tcPr>
            <w:tcW w:w="730" w:type="dxa"/>
            <w:vAlign w:val="center"/>
          </w:tcPr>
          <w:p w:rsidR="000C1616" w:rsidRPr="00F02179" w:rsidRDefault="000C1616">
            <w:pPr>
              <w:pStyle w:val="af2"/>
              <w:numPr>
                <w:ilvl w:val="0"/>
                <w:numId w:val="65"/>
              </w:numPr>
              <w:ind w:leftChars="0"/>
              <w:rPr>
                <w:rFonts w:eastAsia="微軟正黑體" w:cstheme="minorHAnsi"/>
              </w:rPr>
            </w:pPr>
          </w:p>
        </w:tc>
        <w:tc>
          <w:tcPr>
            <w:tcW w:w="1650"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債券面額票券到期值</w:t>
            </w:r>
          </w:p>
        </w:tc>
        <w:tc>
          <w:tcPr>
            <w:tcW w:w="1193"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數字</w:t>
            </w:r>
          </w:p>
        </w:tc>
        <w:tc>
          <w:tcPr>
            <w:tcW w:w="683" w:type="dxa"/>
            <w:vAlign w:val="center"/>
          </w:tcPr>
          <w:p w:rsidR="000C1616" w:rsidRPr="00F02179" w:rsidRDefault="000C1616" w:rsidP="000C1616">
            <w:pPr>
              <w:ind w:left="0" w:firstLine="0"/>
              <w:jc w:val="center"/>
              <w:rPr>
                <w:rFonts w:eastAsia="微軟正黑體" w:cstheme="minorHAnsi"/>
              </w:rPr>
            </w:pPr>
            <w:r w:rsidRPr="00F02179">
              <w:rPr>
                <w:rFonts w:eastAsia="微軟正黑體" w:cstheme="minorHAnsi"/>
              </w:rPr>
              <w:t>M</w:t>
            </w:r>
          </w:p>
        </w:tc>
        <w:tc>
          <w:tcPr>
            <w:tcW w:w="1656" w:type="dxa"/>
            <w:vAlign w:val="center"/>
          </w:tcPr>
          <w:p w:rsidR="000C1616" w:rsidRPr="00F02179" w:rsidRDefault="000C1616" w:rsidP="000C1616">
            <w:pPr>
              <w:ind w:left="0" w:firstLine="0"/>
              <w:rPr>
                <w:rFonts w:eastAsia="微軟正黑體" w:cstheme="minorHAnsi"/>
              </w:rPr>
            </w:pPr>
            <w:r w:rsidRPr="00F02179">
              <w:rPr>
                <w:rFonts w:eastAsia="微軟正黑體" w:cstheme="minorHAnsi"/>
              </w:rPr>
              <w:t>9(11)V99</w:t>
            </w:r>
          </w:p>
        </w:tc>
        <w:tc>
          <w:tcPr>
            <w:tcW w:w="3009" w:type="dxa"/>
            <w:vAlign w:val="center"/>
          </w:tcPr>
          <w:p w:rsidR="000C1616" w:rsidRPr="00F02179" w:rsidRDefault="000C1616" w:rsidP="000C1616">
            <w:pPr>
              <w:ind w:left="0" w:firstLine="0"/>
              <w:rPr>
                <w:rFonts w:eastAsia="微軟正黑體" w:cstheme="minorHAnsi"/>
              </w:rPr>
            </w:pPr>
          </w:p>
        </w:tc>
      </w:tr>
      <w:tr w:rsidR="00944638" w:rsidRPr="00F02179" w:rsidTr="00CC7982">
        <w:tc>
          <w:tcPr>
            <w:tcW w:w="8921" w:type="dxa"/>
            <w:gridSpan w:val="6"/>
            <w:vAlign w:val="center"/>
          </w:tcPr>
          <w:p w:rsidR="00944638" w:rsidRPr="00F02179" w:rsidRDefault="00944638" w:rsidP="00944638">
            <w:pPr>
              <w:ind w:left="0" w:firstLine="0"/>
              <w:rPr>
                <w:rFonts w:eastAsia="微軟正黑體" w:cstheme="minorHAnsi"/>
              </w:rPr>
            </w:pPr>
            <w:r w:rsidRPr="00F02179">
              <w:rPr>
                <w:rFonts w:eastAsia="微軟正黑體" w:cstheme="minorHAnsi"/>
              </w:rPr>
              <w:t>擔任公司負責人資料</w:t>
            </w:r>
          </w:p>
        </w:tc>
      </w:tr>
      <w:tr w:rsidR="00944638" w:rsidRPr="00F02179" w:rsidTr="00F10FC7">
        <w:tc>
          <w:tcPr>
            <w:tcW w:w="730" w:type="dxa"/>
            <w:vAlign w:val="center"/>
          </w:tcPr>
          <w:p w:rsidR="00944638" w:rsidRPr="00F02179" w:rsidRDefault="00944638">
            <w:pPr>
              <w:pStyle w:val="af2"/>
              <w:numPr>
                <w:ilvl w:val="0"/>
                <w:numId w:val="65"/>
              </w:numPr>
              <w:ind w:leftChars="0"/>
              <w:rPr>
                <w:rFonts w:eastAsia="微軟正黑體" w:cstheme="minorHAnsi"/>
              </w:rPr>
            </w:pPr>
          </w:p>
        </w:tc>
        <w:tc>
          <w:tcPr>
            <w:tcW w:w="1650" w:type="dxa"/>
            <w:vAlign w:val="center"/>
          </w:tcPr>
          <w:p w:rsidR="00944638" w:rsidRPr="00F02179" w:rsidRDefault="00944638" w:rsidP="00944638">
            <w:pPr>
              <w:ind w:left="0" w:firstLine="0"/>
              <w:rPr>
                <w:rFonts w:eastAsia="微軟正黑體" w:cstheme="minorHAnsi"/>
              </w:rPr>
            </w:pPr>
            <w:r w:rsidRPr="00F02179">
              <w:rPr>
                <w:rFonts w:eastAsia="微軟正黑體" w:cstheme="minorHAnsi"/>
              </w:rPr>
              <w:t>公司統一編號</w:t>
            </w:r>
          </w:p>
        </w:tc>
        <w:tc>
          <w:tcPr>
            <w:tcW w:w="1193" w:type="dxa"/>
            <w:vAlign w:val="center"/>
          </w:tcPr>
          <w:p w:rsidR="00944638" w:rsidRPr="00F02179" w:rsidRDefault="00944638" w:rsidP="00944638">
            <w:pPr>
              <w:ind w:left="0" w:firstLine="0"/>
              <w:rPr>
                <w:rFonts w:eastAsia="微軟正黑體" w:cstheme="minorHAnsi"/>
              </w:rPr>
            </w:pPr>
            <w:r w:rsidRPr="00F02179">
              <w:rPr>
                <w:rFonts w:eastAsia="微軟正黑體" w:cstheme="minorHAnsi"/>
              </w:rPr>
              <w:t>文數字</w:t>
            </w:r>
          </w:p>
        </w:tc>
        <w:tc>
          <w:tcPr>
            <w:tcW w:w="683" w:type="dxa"/>
            <w:vAlign w:val="center"/>
          </w:tcPr>
          <w:p w:rsidR="00944638" w:rsidRPr="00F02179" w:rsidRDefault="00944638" w:rsidP="00944638">
            <w:pPr>
              <w:ind w:left="0" w:firstLine="0"/>
              <w:jc w:val="center"/>
              <w:rPr>
                <w:rFonts w:eastAsia="微軟正黑體" w:cstheme="minorHAnsi"/>
              </w:rPr>
            </w:pPr>
            <w:r w:rsidRPr="00F02179">
              <w:rPr>
                <w:rFonts w:eastAsia="微軟正黑體" w:cstheme="minorHAnsi"/>
              </w:rPr>
              <w:t>M</w:t>
            </w:r>
          </w:p>
        </w:tc>
        <w:tc>
          <w:tcPr>
            <w:tcW w:w="1656" w:type="dxa"/>
            <w:vAlign w:val="center"/>
          </w:tcPr>
          <w:p w:rsidR="00944638" w:rsidRPr="00F02179" w:rsidRDefault="00944638" w:rsidP="00944638">
            <w:pPr>
              <w:ind w:left="0" w:firstLine="0"/>
              <w:rPr>
                <w:rFonts w:eastAsia="微軟正黑體" w:cstheme="minorHAnsi"/>
              </w:rPr>
            </w:pPr>
            <w:r w:rsidRPr="00F02179">
              <w:rPr>
                <w:rFonts w:eastAsia="微軟正黑體" w:cstheme="minorHAnsi"/>
              </w:rPr>
              <w:t>11</w:t>
            </w:r>
          </w:p>
        </w:tc>
        <w:tc>
          <w:tcPr>
            <w:tcW w:w="3009" w:type="dxa"/>
            <w:vAlign w:val="center"/>
          </w:tcPr>
          <w:p w:rsidR="00944638" w:rsidRPr="00F02179" w:rsidRDefault="00944638" w:rsidP="00944638">
            <w:pPr>
              <w:ind w:left="0" w:firstLine="0"/>
              <w:rPr>
                <w:rFonts w:eastAsia="微軟正黑體" w:cstheme="minorHAnsi"/>
              </w:rPr>
            </w:pPr>
          </w:p>
        </w:tc>
      </w:tr>
      <w:tr w:rsidR="00944638" w:rsidRPr="00F02179" w:rsidTr="00F10FC7">
        <w:tc>
          <w:tcPr>
            <w:tcW w:w="730" w:type="dxa"/>
            <w:vAlign w:val="center"/>
          </w:tcPr>
          <w:p w:rsidR="00944638" w:rsidRPr="00F02179" w:rsidRDefault="00944638">
            <w:pPr>
              <w:pStyle w:val="af2"/>
              <w:numPr>
                <w:ilvl w:val="0"/>
                <w:numId w:val="65"/>
              </w:numPr>
              <w:ind w:leftChars="0"/>
              <w:rPr>
                <w:rFonts w:eastAsia="微軟正黑體" w:cstheme="minorHAnsi"/>
              </w:rPr>
            </w:pPr>
          </w:p>
        </w:tc>
        <w:tc>
          <w:tcPr>
            <w:tcW w:w="1650" w:type="dxa"/>
            <w:vAlign w:val="center"/>
          </w:tcPr>
          <w:p w:rsidR="00944638" w:rsidRPr="00F02179" w:rsidRDefault="00944638" w:rsidP="00944638">
            <w:pPr>
              <w:ind w:left="0" w:firstLine="0"/>
              <w:rPr>
                <w:rFonts w:eastAsia="微軟正黑體" w:cstheme="minorHAnsi"/>
              </w:rPr>
            </w:pPr>
            <w:r w:rsidRPr="00F02179">
              <w:rPr>
                <w:rFonts w:eastAsia="微軟正黑體" w:cstheme="minorHAnsi"/>
              </w:rPr>
              <w:t>戶名</w:t>
            </w:r>
          </w:p>
        </w:tc>
        <w:tc>
          <w:tcPr>
            <w:tcW w:w="1193" w:type="dxa"/>
            <w:vAlign w:val="center"/>
          </w:tcPr>
          <w:p w:rsidR="00944638" w:rsidRPr="00F02179" w:rsidRDefault="00944638" w:rsidP="00944638">
            <w:pPr>
              <w:ind w:left="0" w:firstLine="0"/>
              <w:rPr>
                <w:rFonts w:eastAsia="微軟正黑體" w:cstheme="minorHAnsi"/>
              </w:rPr>
            </w:pPr>
            <w:r w:rsidRPr="00F02179">
              <w:rPr>
                <w:rFonts w:eastAsia="微軟正黑體" w:cstheme="minorHAnsi"/>
              </w:rPr>
              <w:t>文數字</w:t>
            </w:r>
          </w:p>
        </w:tc>
        <w:tc>
          <w:tcPr>
            <w:tcW w:w="683" w:type="dxa"/>
            <w:vAlign w:val="center"/>
          </w:tcPr>
          <w:p w:rsidR="00944638" w:rsidRPr="00F02179" w:rsidRDefault="00944638" w:rsidP="00944638">
            <w:pPr>
              <w:ind w:left="0" w:firstLine="0"/>
              <w:jc w:val="center"/>
              <w:rPr>
                <w:rFonts w:eastAsia="微軟正黑體" w:cstheme="minorHAnsi"/>
              </w:rPr>
            </w:pPr>
            <w:r w:rsidRPr="00F02179">
              <w:rPr>
                <w:rFonts w:eastAsia="微軟正黑體" w:cstheme="minorHAnsi"/>
              </w:rPr>
              <w:t>M</w:t>
            </w:r>
          </w:p>
        </w:tc>
        <w:tc>
          <w:tcPr>
            <w:tcW w:w="1656" w:type="dxa"/>
            <w:vAlign w:val="center"/>
          </w:tcPr>
          <w:p w:rsidR="00944638" w:rsidRPr="00F02179" w:rsidRDefault="00944638" w:rsidP="00944638">
            <w:pPr>
              <w:ind w:left="0" w:firstLine="0"/>
              <w:rPr>
                <w:rFonts w:eastAsia="微軟正黑體" w:cstheme="minorHAnsi"/>
              </w:rPr>
            </w:pPr>
            <w:r w:rsidRPr="00F02179">
              <w:rPr>
                <w:rFonts w:eastAsia="微軟正黑體" w:cstheme="minorHAnsi"/>
              </w:rPr>
              <w:t>40</w:t>
            </w:r>
          </w:p>
        </w:tc>
        <w:tc>
          <w:tcPr>
            <w:tcW w:w="3009" w:type="dxa"/>
            <w:vAlign w:val="center"/>
          </w:tcPr>
          <w:p w:rsidR="00944638" w:rsidRPr="00F02179" w:rsidRDefault="00944638" w:rsidP="00944638">
            <w:pPr>
              <w:ind w:left="0" w:firstLine="0"/>
              <w:rPr>
                <w:rFonts w:eastAsia="微軟正黑體" w:cstheme="minorHAnsi"/>
              </w:rPr>
            </w:pPr>
          </w:p>
        </w:tc>
      </w:tr>
      <w:tr w:rsidR="00905EC9" w:rsidRPr="00F02179" w:rsidTr="00A26F3C">
        <w:tc>
          <w:tcPr>
            <w:tcW w:w="8921" w:type="dxa"/>
            <w:gridSpan w:val="6"/>
            <w:vAlign w:val="center"/>
          </w:tcPr>
          <w:p w:rsidR="00905EC9" w:rsidRPr="00F02179" w:rsidRDefault="00905EC9" w:rsidP="00944638">
            <w:pPr>
              <w:ind w:left="0" w:firstLine="0"/>
              <w:rPr>
                <w:rFonts w:eastAsia="微軟正黑體" w:cstheme="minorHAnsi"/>
              </w:rPr>
            </w:pPr>
            <w:r w:rsidRPr="00F02179">
              <w:rPr>
                <w:rFonts w:eastAsia="微軟正黑體" w:cstheme="minorHAnsi"/>
              </w:rPr>
              <w:t>OBU</w:t>
            </w:r>
            <w:r w:rsidRPr="00F02179">
              <w:rPr>
                <w:rFonts w:eastAsia="微軟正黑體" w:cstheme="minorHAnsi"/>
              </w:rPr>
              <w:t>歸戶查詢</w:t>
            </w:r>
          </w:p>
        </w:tc>
      </w:tr>
      <w:tr w:rsidR="00905EC9" w:rsidRPr="00F02179" w:rsidTr="00F10FC7">
        <w:tc>
          <w:tcPr>
            <w:tcW w:w="730" w:type="dxa"/>
            <w:vAlign w:val="center"/>
          </w:tcPr>
          <w:p w:rsidR="00905EC9" w:rsidRPr="00F02179" w:rsidRDefault="00905EC9" w:rsidP="00905EC9">
            <w:pPr>
              <w:pStyle w:val="af2"/>
              <w:numPr>
                <w:ilvl w:val="0"/>
                <w:numId w:val="65"/>
              </w:numPr>
              <w:ind w:leftChars="0"/>
              <w:rPr>
                <w:rFonts w:eastAsia="微軟正黑體" w:cstheme="minorHAnsi"/>
              </w:rPr>
            </w:pPr>
          </w:p>
        </w:tc>
        <w:tc>
          <w:tcPr>
            <w:tcW w:w="1650" w:type="dxa"/>
            <w:vAlign w:val="center"/>
          </w:tcPr>
          <w:p w:rsidR="00905EC9" w:rsidRPr="00F02179" w:rsidRDefault="00905EC9" w:rsidP="00905EC9">
            <w:pPr>
              <w:ind w:left="0" w:firstLine="0"/>
              <w:rPr>
                <w:rFonts w:eastAsia="微軟正黑體" w:cstheme="minorHAnsi"/>
              </w:rPr>
            </w:pPr>
            <w:r w:rsidRPr="00F02179">
              <w:rPr>
                <w:rFonts w:eastAsia="微軟正黑體" w:cstheme="minorHAnsi"/>
              </w:rPr>
              <w:t>客戶編號</w:t>
            </w:r>
          </w:p>
        </w:tc>
        <w:tc>
          <w:tcPr>
            <w:tcW w:w="1193" w:type="dxa"/>
            <w:vAlign w:val="center"/>
          </w:tcPr>
          <w:p w:rsidR="00905EC9" w:rsidRPr="00F02179" w:rsidRDefault="00905EC9" w:rsidP="00905EC9">
            <w:pPr>
              <w:ind w:left="0" w:firstLine="0"/>
              <w:rPr>
                <w:rFonts w:eastAsia="微軟正黑體" w:cstheme="minorHAnsi"/>
              </w:rPr>
            </w:pPr>
            <w:r w:rsidRPr="00F02179">
              <w:rPr>
                <w:rFonts w:eastAsia="微軟正黑體" w:cstheme="minorHAnsi"/>
              </w:rPr>
              <w:t>文數字</w:t>
            </w:r>
          </w:p>
        </w:tc>
        <w:tc>
          <w:tcPr>
            <w:tcW w:w="683" w:type="dxa"/>
            <w:vAlign w:val="center"/>
          </w:tcPr>
          <w:p w:rsidR="00905EC9" w:rsidRPr="00F02179" w:rsidRDefault="00905EC9" w:rsidP="00905EC9">
            <w:pPr>
              <w:ind w:left="0" w:firstLine="0"/>
              <w:jc w:val="center"/>
              <w:rPr>
                <w:rFonts w:eastAsia="微軟正黑體" w:cstheme="minorHAnsi"/>
              </w:rPr>
            </w:pPr>
            <w:r w:rsidRPr="00F02179">
              <w:rPr>
                <w:rFonts w:eastAsia="微軟正黑體" w:cstheme="minorHAnsi"/>
              </w:rPr>
              <w:t>M</w:t>
            </w:r>
          </w:p>
        </w:tc>
        <w:tc>
          <w:tcPr>
            <w:tcW w:w="1656" w:type="dxa"/>
            <w:vAlign w:val="center"/>
          </w:tcPr>
          <w:p w:rsidR="00905EC9" w:rsidRPr="00F02179" w:rsidRDefault="00905EC9" w:rsidP="00905EC9">
            <w:pPr>
              <w:ind w:left="0" w:firstLine="0"/>
              <w:rPr>
                <w:rFonts w:eastAsia="微軟正黑體" w:cstheme="minorHAnsi"/>
              </w:rPr>
            </w:pPr>
            <w:r w:rsidRPr="00F02179">
              <w:rPr>
                <w:rFonts w:eastAsia="微軟正黑體" w:cstheme="minorHAnsi"/>
              </w:rPr>
              <w:t>11</w:t>
            </w:r>
          </w:p>
        </w:tc>
        <w:tc>
          <w:tcPr>
            <w:tcW w:w="3009" w:type="dxa"/>
            <w:vAlign w:val="center"/>
          </w:tcPr>
          <w:p w:rsidR="00905EC9" w:rsidRPr="00F02179" w:rsidRDefault="00905EC9" w:rsidP="00905EC9">
            <w:pPr>
              <w:ind w:left="0" w:firstLine="0"/>
              <w:rPr>
                <w:rFonts w:eastAsia="微軟正黑體" w:cstheme="minorHAnsi"/>
              </w:rPr>
            </w:pPr>
          </w:p>
        </w:tc>
      </w:tr>
      <w:tr w:rsidR="00905EC9" w:rsidRPr="00F02179" w:rsidTr="00F10FC7">
        <w:tc>
          <w:tcPr>
            <w:tcW w:w="730" w:type="dxa"/>
            <w:vAlign w:val="center"/>
          </w:tcPr>
          <w:p w:rsidR="00905EC9" w:rsidRPr="00F02179" w:rsidRDefault="00905EC9" w:rsidP="00905EC9">
            <w:pPr>
              <w:pStyle w:val="af2"/>
              <w:numPr>
                <w:ilvl w:val="0"/>
                <w:numId w:val="65"/>
              </w:numPr>
              <w:ind w:leftChars="0"/>
              <w:rPr>
                <w:rFonts w:eastAsia="微軟正黑體" w:cstheme="minorHAnsi"/>
              </w:rPr>
            </w:pPr>
          </w:p>
        </w:tc>
        <w:tc>
          <w:tcPr>
            <w:tcW w:w="1650" w:type="dxa"/>
            <w:vAlign w:val="center"/>
          </w:tcPr>
          <w:p w:rsidR="00905EC9" w:rsidRPr="00F02179" w:rsidRDefault="00905EC9" w:rsidP="00905EC9">
            <w:pPr>
              <w:ind w:left="0" w:firstLine="0"/>
              <w:rPr>
                <w:rFonts w:eastAsia="微軟正黑體" w:cstheme="minorHAnsi"/>
              </w:rPr>
            </w:pPr>
            <w:r w:rsidRPr="00F02179">
              <w:rPr>
                <w:rFonts w:eastAsia="微軟正黑體" w:cstheme="minorHAnsi"/>
              </w:rPr>
              <w:t>客戶名稱</w:t>
            </w:r>
          </w:p>
        </w:tc>
        <w:tc>
          <w:tcPr>
            <w:tcW w:w="1193" w:type="dxa"/>
            <w:vAlign w:val="center"/>
          </w:tcPr>
          <w:p w:rsidR="00905EC9" w:rsidRPr="00F02179" w:rsidRDefault="00905EC9" w:rsidP="00905EC9">
            <w:pPr>
              <w:ind w:left="0" w:firstLine="0"/>
              <w:rPr>
                <w:rFonts w:eastAsia="微軟正黑體" w:cstheme="minorHAnsi"/>
              </w:rPr>
            </w:pPr>
            <w:r w:rsidRPr="00F02179">
              <w:rPr>
                <w:rFonts w:eastAsia="微軟正黑體" w:cstheme="minorHAnsi"/>
              </w:rPr>
              <w:t>文數字</w:t>
            </w:r>
          </w:p>
        </w:tc>
        <w:tc>
          <w:tcPr>
            <w:tcW w:w="683" w:type="dxa"/>
            <w:vAlign w:val="center"/>
          </w:tcPr>
          <w:p w:rsidR="00905EC9" w:rsidRPr="00F02179" w:rsidRDefault="00905EC9" w:rsidP="00905EC9">
            <w:pPr>
              <w:ind w:left="0" w:firstLine="0"/>
              <w:jc w:val="center"/>
              <w:rPr>
                <w:rFonts w:eastAsia="微軟正黑體" w:cstheme="minorHAnsi"/>
              </w:rPr>
            </w:pPr>
            <w:r w:rsidRPr="00F02179">
              <w:rPr>
                <w:rFonts w:eastAsia="微軟正黑體" w:cstheme="minorHAnsi"/>
              </w:rPr>
              <w:t>M</w:t>
            </w:r>
          </w:p>
        </w:tc>
        <w:tc>
          <w:tcPr>
            <w:tcW w:w="1656" w:type="dxa"/>
            <w:vAlign w:val="center"/>
          </w:tcPr>
          <w:p w:rsidR="00905EC9" w:rsidRPr="00F02179" w:rsidRDefault="00905EC9" w:rsidP="00905EC9">
            <w:pPr>
              <w:ind w:left="0" w:firstLine="0"/>
              <w:rPr>
                <w:rFonts w:eastAsia="微軟正黑體" w:cstheme="minorHAnsi"/>
              </w:rPr>
            </w:pPr>
            <w:r w:rsidRPr="00F02179">
              <w:rPr>
                <w:rFonts w:eastAsia="微軟正黑體" w:cstheme="minorHAnsi"/>
              </w:rPr>
              <w:t>40</w:t>
            </w:r>
          </w:p>
        </w:tc>
        <w:tc>
          <w:tcPr>
            <w:tcW w:w="3009" w:type="dxa"/>
            <w:vAlign w:val="center"/>
          </w:tcPr>
          <w:p w:rsidR="00905EC9" w:rsidRPr="00F02179" w:rsidRDefault="00905EC9" w:rsidP="00905EC9">
            <w:pPr>
              <w:ind w:left="0" w:firstLine="0"/>
              <w:rPr>
                <w:rFonts w:eastAsia="微軟正黑體" w:cstheme="minorHAnsi"/>
              </w:rPr>
            </w:pPr>
          </w:p>
        </w:tc>
      </w:tr>
    </w:tbl>
    <w:p w:rsidR="007D3CB5" w:rsidRPr="00F02179" w:rsidRDefault="007D3CB5"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C01017" w:rsidRPr="00F02179" w:rsidRDefault="00C01017" w:rsidP="00A73D1B">
      <w:pPr>
        <w:rPr>
          <w:rFonts w:eastAsia="微軟正黑體" w:cstheme="minorHAnsi"/>
        </w:rPr>
      </w:pPr>
    </w:p>
    <w:p w:rsidR="007D3CB5" w:rsidRPr="00F02179" w:rsidRDefault="007D3CB5" w:rsidP="00A73D1B">
      <w:pPr>
        <w:rPr>
          <w:rFonts w:eastAsia="微軟正黑體" w:cstheme="minorHAnsi"/>
        </w:rPr>
      </w:pPr>
    </w:p>
    <w:p w:rsidR="003A41E3" w:rsidRPr="00F02179" w:rsidRDefault="003A41E3" w:rsidP="003A41E3">
      <w:pPr>
        <w:ind w:left="0" w:firstLine="0"/>
        <w:outlineLvl w:val="2"/>
        <w:rPr>
          <w:rFonts w:eastAsia="微軟正黑體" w:cstheme="minorHAnsi"/>
        </w:rPr>
      </w:pPr>
      <w:bookmarkStart w:id="104" w:name="_Toc170379647"/>
      <w:r w:rsidRPr="00F02179">
        <w:rPr>
          <w:rFonts w:eastAsia="微軟正黑體" w:cstheme="minorHAnsi"/>
        </w:rPr>
        <w:t>2.3.10 MT940</w:t>
      </w:r>
      <w:r w:rsidRPr="00F02179">
        <w:rPr>
          <w:rFonts w:eastAsia="微軟正黑體" w:cstheme="minorHAnsi"/>
        </w:rPr>
        <w:t>對帳單</w:t>
      </w:r>
      <w:bookmarkEnd w:id="104"/>
    </w:p>
    <w:p w:rsidR="003A41E3" w:rsidRPr="00F02179" w:rsidRDefault="003A41E3" w:rsidP="003A41E3">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2.3.10.1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D5780C" w:rsidRPr="00F02179" w:rsidRDefault="00C01017" w:rsidP="00D5780C">
      <w:pPr>
        <w:rPr>
          <w:rFonts w:eastAsia="微軟正黑體" w:cstheme="minorHAnsi"/>
        </w:rPr>
      </w:pPr>
      <w:r w:rsidRPr="00F02179">
        <w:rPr>
          <w:rFonts w:eastAsia="微軟正黑體" w:cstheme="minorHAnsi"/>
        </w:rPr>
        <w:t>存款中台每日批次</w:t>
      </w:r>
      <w:r w:rsidR="00E80075" w:rsidRPr="00F02179">
        <w:rPr>
          <w:rFonts w:eastAsia="微軟正黑體" w:cstheme="minorHAnsi"/>
        </w:rPr>
        <w:t>至核心</w:t>
      </w:r>
      <w:r w:rsidR="001471C9" w:rsidRPr="00F02179">
        <w:rPr>
          <w:rFonts w:eastAsia="微軟正黑體" w:cstheme="minorHAnsi"/>
        </w:rPr>
        <w:t>依客戶申請</w:t>
      </w:r>
      <w:r w:rsidRPr="00F02179">
        <w:rPr>
          <w:rFonts w:eastAsia="微軟正黑體" w:cstheme="minorHAnsi"/>
        </w:rPr>
        <w:t>取得</w:t>
      </w:r>
      <w:r w:rsidRPr="00F02179">
        <w:rPr>
          <w:rFonts w:eastAsia="微軟正黑體" w:cstheme="minorHAnsi"/>
        </w:rPr>
        <w:t>MT940</w:t>
      </w:r>
      <w:r w:rsidR="005B03EA" w:rsidRPr="00F02179">
        <w:rPr>
          <w:rFonts w:eastAsia="微軟正黑體" w:cstheme="minorHAnsi"/>
        </w:rPr>
        <w:t>/MX940</w:t>
      </w:r>
      <w:r w:rsidR="00D5780C" w:rsidRPr="00F02179">
        <w:rPr>
          <w:rFonts w:eastAsia="微軟正黑體" w:cstheme="minorHAnsi"/>
        </w:rPr>
        <w:t>電文</w:t>
      </w:r>
      <w:r w:rsidRPr="00F02179">
        <w:rPr>
          <w:rFonts w:eastAsia="微軟正黑體" w:cstheme="minorHAnsi"/>
        </w:rPr>
        <w:t>對帳單資料檔案，提供</w:t>
      </w:r>
    </w:p>
    <w:p w:rsidR="00D5780C" w:rsidRPr="00F02179" w:rsidRDefault="00C01017" w:rsidP="005B03EA">
      <w:pPr>
        <w:rPr>
          <w:rFonts w:eastAsia="微軟正黑體" w:cstheme="minorHAnsi"/>
        </w:rPr>
      </w:pPr>
      <w:r w:rsidRPr="00F02179">
        <w:rPr>
          <w:rFonts w:eastAsia="微軟正黑體" w:cstheme="minorHAnsi"/>
        </w:rPr>
        <w:t>分行經辦於營業時間讀取</w:t>
      </w:r>
      <w:r w:rsidRPr="00F02179">
        <w:rPr>
          <w:rFonts w:eastAsia="微軟正黑體" w:cstheme="minorHAnsi"/>
        </w:rPr>
        <w:t>MT940</w:t>
      </w:r>
      <w:r w:rsidR="005B03EA" w:rsidRPr="00F02179">
        <w:rPr>
          <w:rFonts w:eastAsia="微軟正黑體" w:cstheme="minorHAnsi"/>
        </w:rPr>
        <w:t>/MX940</w:t>
      </w:r>
      <w:r w:rsidR="00D5780C" w:rsidRPr="00F02179">
        <w:rPr>
          <w:rFonts w:eastAsia="微軟正黑體" w:cstheme="minorHAnsi"/>
        </w:rPr>
        <w:t>電文</w:t>
      </w:r>
      <w:r w:rsidRPr="00F02179">
        <w:rPr>
          <w:rFonts w:eastAsia="微軟正黑體" w:cstheme="minorHAnsi"/>
        </w:rPr>
        <w:t>對帳單資料</w:t>
      </w:r>
      <w:r w:rsidR="001471C9" w:rsidRPr="00F02179">
        <w:rPr>
          <w:rFonts w:eastAsia="微軟正黑體" w:cstheme="minorHAnsi"/>
        </w:rPr>
        <w:t>並</w:t>
      </w:r>
      <w:r w:rsidRPr="00F02179">
        <w:rPr>
          <w:rFonts w:eastAsia="微軟正黑體" w:cstheme="minorHAnsi"/>
        </w:rPr>
        <w:t>送出交易經主管授權發電</w:t>
      </w:r>
    </w:p>
    <w:p w:rsidR="00D5780C" w:rsidRPr="00F02179" w:rsidRDefault="00C01017" w:rsidP="00D5780C">
      <w:pPr>
        <w:rPr>
          <w:rFonts w:eastAsia="微軟正黑體" w:cstheme="minorHAnsi"/>
        </w:rPr>
      </w:pPr>
      <w:r w:rsidRPr="00F02179">
        <w:rPr>
          <w:rFonts w:eastAsia="微軟正黑體" w:cstheme="minorHAnsi"/>
        </w:rPr>
        <w:t>客戶，完成每日</w:t>
      </w:r>
      <w:r w:rsidRPr="00F02179">
        <w:rPr>
          <w:rFonts w:eastAsia="微軟正黑體" w:cstheme="minorHAnsi"/>
        </w:rPr>
        <w:t>MT940</w:t>
      </w:r>
      <w:r w:rsidR="005B03EA" w:rsidRPr="00F02179">
        <w:rPr>
          <w:rFonts w:eastAsia="微軟正黑體" w:cstheme="minorHAnsi"/>
        </w:rPr>
        <w:t>/MX940</w:t>
      </w:r>
      <w:r w:rsidR="00D5780C" w:rsidRPr="00F02179">
        <w:rPr>
          <w:rFonts w:eastAsia="微軟正黑體" w:cstheme="minorHAnsi"/>
        </w:rPr>
        <w:t>電文</w:t>
      </w:r>
      <w:r w:rsidRPr="00F02179">
        <w:rPr>
          <w:rFonts w:eastAsia="微軟正黑體" w:cstheme="minorHAnsi"/>
        </w:rPr>
        <w:t>對帳單處理。</w:t>
      </w:r>
      <w:r w:rsidR="00E80075" w:rsidRPr="00F02179">
        <w:rPr>
          <w:rFonts w:eastAsia="微軟正黑體" w:cstheme="minorHAnsi"/>
        </w:rPr>
        <w:t>對帳單電文為核心產生，依據核心</w:t>
      </w:r>
    </w:p>
    <w:p w:rsidR="001471C9" w:rsidRPr="00F02179" w:rsidRDefault="00E80075" w:rsidP="00D5780C">
      <w:pPr>
        <w:rPr>
          <w:rFonts w:eastAsia="微軟正黑體" w:cstheme="minorHAnsi"/>
        </w:rPr>
      </w:pPr>
      <w:r w:rsidRPr="00F02179">
        <w:rPr>
          <w:rFonts w:eastAsia="微軟正黑體" w:cstheme="minorHAnsi"/>
        </w:rPr>
        <w:t>上線規劃時電文種類為準。</w:t>
      </w:r>
      <w:r w:rsidR="00985CA0">
        <w:rPr>
          <w:rFonts w:eastAsia="微軟正黑體" w:cstheme="minorHAnsi" w:hint="eastAsia"/>
        </w:rPr>
        <w:t>僅申請行可查詢及處理該申請行之</w:t>
      </w:r>
      <w:r w:rsidR="00985CA0">
        <w:rPr>
          <w:rFonts w:eastAsia="微軟正黑體" w:cstheme="minorHAnsi" w:hint="eastAsia"/>
        </w:rPr>
        <w:t>MT940</w:t>
      </w:r>
      <w:r w:rsidR="00985CA0">
        <w:rPr>
          <w:rFonts w:eastAsia="微軟正黑體" w:cstheme="minorHAnsi" w:hint="eastAsia"/>
        </w:rPr>
        <w:t>資料。</w:t>
      </w:r>
    </w:p>
    <w:p w:rsidR="00C01017" w:rsidRPr="00F02179" w:rsidRDefault="00C01017">
      <w:pPr>
        <w:pStyle w:val="af2"/>
        <w:numPr>
          <w:ilvl w:val="0"/>
          <w:numId w:val="69"/>
        </w:numPr>
        <w:ind w:leftChars="0" w:left="284" w:hanging="284"/>
        <w:rPr>
          <w:rFonts w:eastAsia="微軟正黑體" w:cstheme="minorHAnsi"/>
        </w:rPr>
      </w:pPr>
      <w:r w:rsidRPr="00F02179">
        <w:rPr>
          <w:rFonts w:eastAsia="微軟正黑體" w:cstheme="minorHAnsi"/>
        </w:rPr>
        <w:t>MT940</w:t>
      </w:r>
      <w:r w:rsidRPr="00F02179">
        <w:rPr>
          <w:rFonts w:eastAsia="微軟正黑體" w:cstheme="minorHAnsi"/>
        </w:rPr>
        <w:t>作業：</w:t>
      </w:r>
    </w:p>
    <w:p w:rsidR="00C01017" w:rsidRPr="00F02179" w:rsidRDefault="00C01017">
      <w:pPr>
        <w:pStyle w:val="af2"/>
        <w:numPr>
          <w:ilvl w:val="0"/>
          <w:numId w:val="70"/>
        </w:numPr>
        <w:ind w:leftChars="0" w:left="772" w:hanging="284"/>
        <w:rPr>
          <w:rFonts w:eastAsia="微軟正黑體" w:cstheme="minorHAnsi"/>
        </w:rPr>
      </w:pPr>
      <w:r w:rsidRPr="00F02179">
        <w:rPr>
          <w:rFonts w:eastAsia="微軟正黑體" w:cstheme="minorHAnsi"/>
        </w:rPr>
        <w:t>功能：</w:t>
      </w:r>
    </w:p>
    <w:p w:rsidR="00C01017" w:rsidRPr="00F02179" w:rsidRDefault="00C01017">
      <w:pPr>
        <w:pStyle w:val="af2"/>
        <w:numPr>
          <w:ilvl w:val="3"/>
          <w:numId w:val="49"/>
        </w:numPr>
        <w:ind w:leftChars="0" w:left="1237" w:hanging="284"/>
        <w:rPr>
          <w:rFonts w:eastAsia="微軟正黑體" w:cstheme="minorHAnsi"/>
        </w:rPr>
      </w:pPr>
      <w:r w:rsidRPr="00F02179">
        <w:rPr>
          <w:rFonts w:eastAsia="微軟正黑體" w:cstheme="minorHAnsi"/>
        </w:rPr>
        <w:t>1.</w:t>
      </w:r>
      <w:r w:rsidRPr="00F02179">
        <w:rPr>
          <w:rFonts w:eastAsia="微軟正黑體" w:cstheme="minorHAnsi"/>
        </w:rPr>
        <w:t>查詢：輸入日期後可查詢該日期，執行後以清單顯示查詢日期所有</w:t>
      </w:r>
      <w:r w:rsidRPr="00F02179">
        <w:rPr>
          <w:rFonts w:eastAsia="微軟正黑體" w:cstheme="minorHAnsi"/>
        </w:rPr>
        <w:t>MT940</w:t>
      </w:r>
      <w:r w:rsidRPr="00F02179">
        <w:rPr>
          <w:rFonts w:eastAsia="微軟正黑體" w:cstheme="minorHAnsi"/>
        </w:rPr>
        <w:t>處理狀態。</w:t>
      </w:r>
    </w:p>
    <w:p w:rsidR="00C01017" w:rsidRPr="00F02179" w:rsidRDefault="00C01017">
      <w:pPr>
        <w:pStyle w:val="af2"/>
        <w:numPr>
          <w:ilvl w:val="3"/>
          <w:numId w:val="49"/>
        </w:numPr>
        <w:ind w:leftChars="0" w:left="1237" w:hanging="284"/>
        <w:rPr>
          <w:rFonts w:eastAsia="微軟正黑體" w:cstheme="minorHAnsi"/>
        </w:rPr>
      </w:pPr>
      <w:r w:rsidRPr="00F02179">
        <w:rPr>
          <w:rFonts w:eastAsia="微軟正黑體" w:cstheme="minorHAnsi"/>
        </w:rPr>
        <w:t>2.</w:t>
      </w:r>
      <w:r w:rsidR="00514AA2" w:rsidRPr="00F02179">
        <w:rPr>
          <w:rFonts w:eastAsia="微軟正黑體" w:cstheme="minorHAnsi"/>
        </w:rPr>
        <w:t>選取發送：顯示所有未處理之</w:t>
      </w:r>
      <w:r w:rsidR="00514AA2" w:rsidRPr="00F02179">
        <w:rPr>
          <w:rFonts w:eastAsia="微軟正黑體" w:cstheme="minorHAnsi"/>
        </w:rPr>
        <w:t>MT940</w:t>
      </w:r>
      <w:r w:rsidR="00514AA2" w:rsidRPr="00F02179">
        <w:rPr>
          <w:rFonts w:eastAsia="微軟正黑體" w:cstheme="minorHAnsi"/>
        </w:rPr>
        <w:t>清單供經辦選取發送。</w:t>
      </w:r>
    </w:p>
    <w:p w:rsidR="00C01017" w:rsidRPr="00F02179" w:rsidRDefault="00C01017">
      <w:pPr>
        <w:pStyle w:val="af2"/>
        <w:numPr>
          <w:ilvl w:val="3"/>
          <w:numId w:val="49"/>
        </w:numPr>
        <w:ind w:leftChars="0" w:left="1237" w:hanging="284"/>
        <w:rPr>
          <w:rFonts w:eastAsia="微軟正黑體" w:cstheme="minorHAnsi"/>
        </w:rPr>
      </w:pPr>
      <w:r w:rsidRPr="00F02179">
        <w:rPr>
          <w:rFonts w:eastAsia="微軟正黑體" w:cstheme="minorHAnsi"/>
        </w:rPr>
        <w:t>3.</w:t>
      </w:r>
      <w:r w:rsidRPr="00F02179">
        <w:rPr>
          <w:rFonts w:eastAsia="微軟正黑體" w:cstheme="minorHAnsi"/>
        </w:rPr>
        <w:t>刪除不發：提供經辦刪除不發客戶</w:t>
      </w:r>
      <w:r w:rsidRPr="00F02179">
        <w:rPr>
          <w:rFonts w:eastAsia="微軟正黑體" w:cstheme="minorHAnsi"/>
        </w:rPr>
        <w:t>MT940</w:t>
      </w:r>
      <w:r w:rsidRPr="00F02179">
        <w:rPr>
          <w:rFonts w:eastAsia="微軟正黑體" w:cstheme="minorHAnsi"/>
        </w:rPr>
        <w:t>，執行後以清單顯示前一營業日所有未處理之</w:t>
      </w:r>
      <w:r w:rsidRPr="00F02179">
        <w:rPr>
          <w:rFonts w:eastAsia="微軟正黑體" w:cstheme="minorHAnsi"/>
        </w:rPr>
        <w:t>MT940</w:t>
      </w:r>
      <w:r w:rsidRPr="00F02179">
        <w:rPr>
          <w:rFonts w:eastAsia="微軟正黑體" w:cstheme="minorHAnsi"/>
        </w:rPr>
        <w:t>清單供經辦選取刪除不發。</w:t>
      </w:r>
    </w:p>
    <w:p w:rsidR="00C01017" w:rsidRPr="00F02179" w:rsidRDefault="00C01017">
      <w:pPr>
        <w:pStyle w:val="af2"/>
        <w:numPr>
          <w:ilvl w:val="0"/>
          <w:numId w:val="70"/>
        </w:numPr>
        <w:ind w:leftChars="0" w:left="772" w:hanging="284"/>
        <w:rPr>
          <w:rFonts w:eastAsia="微軟正黑體" w:cstheme="minorHAnsi"/>
        </w:rPr>
      </w:pPr>
      <w:r w:rsidRPr="00F02179">
        <w:rPr>
          <w:rFonts w:eastAsia="微軟正黑體" w:cstheme="minorHAnsi"/>
        </w:rPr>
        <w:t>僅營業部可執行功能</w:t>
      </w:r>
      <w:r w:rsidRPr="00F02179">
        <w:rPr>
          <w:rFonts w:eastAsia="微軟正黑體" w:cstheme="minorHAnsi"/>
        </w:rPr>
        <w:t>2.</w:t>
      </w:r>
      <w:r w:rsidR="00514AA2" w:rsidRPr="00F02179">
        <w:rPr>
          <w:rFonts w:eastAsia="微軟正黑體" w:cstheme="minorHAnsi"/>
        </w:rPr>
        <w:t>選取</w:t>
      </w:r>
      <w:r w:rsidRPr="00F02179">
        <w:rPr>
          <w:rFonts w:eastAsia="微軟正黑體" w:cstheme="minorHAnsi"/>
        </w:rPr>
        <w:t>發送、</w:t>
      </w:r>
      <w:r w:rsidRPr="00F02179">
        <w:rPr>
          <w:rFonts w:eastAsia="微軟正黑體" w:cstheme="minorHAnsi"/>
        </w:rPr>
        <w:t>3.</w:t>
      </w:r>
      <w:r w:rsidRPr="00F02179">
        <w:rPr>
          <w:rFonts w:eastAsia="微軟正黑體" w:cstheme="minorHAnsi"/>
        </w:rPr>
        <w:t>刪除不發。</w:t>
      </w:r>
    </w:p>
    <w:p w:rsidR="00C01017" w:rsidRPr="00F02179" w:rsidRDefault="00C01017">
      <w:pPr>
        <w:pStyle w:val="af2"/>
        <w:numPr>
          <w:ilvl w:val="0"/>
          <w:numId w:val="70"/>
        </w:numPr>
        <w:ind w:leftChars="0" w:left="772" w:hanging="284"/>
        <w:rPr>
          <w:rFonts w:eastAsia="微軟正黑體" w:cstheme="minorHAnsi"/>
        </w:rPr>
      </w:pPr>
      <w:r w:rsidRPr="00F02179">
        <w:rPr>
          <w:rFonts w:eastAsia="微軟正黑體" w:cstheme="minorHAnsi"/>
        </w:rPr>
        <w:t>功能</w:t>
      </w:r>
      <w:r w:rsidRPr="00F02179">
        <w:rPr>
          <w:rFonts w:eastAsia="微軟正黑體" w:cstheme="minorHAnsi"/>
        </w:rPr>
        <w:t>2.</w:t>
      </w:r>
      <w:r w:rsidR="00514AA2" w:rsidRPr="00F02179">
        <w:rPr>
          <w:rFonts w:eastAsia="微軟正黑體" w:cstheme="minorHAnsi"/>
        </w:rPr>
        <w:t>選取</w:t>
      </w:r>
      <w:r w:rsidRPr="00F02179">
        <w:rPr>
          <w:rFonts w:eastAsia="微軟正黑體" w:cstheme="minorHAnsi"/>
        </w:rPr>
        <w:t>發送、</w:t>
      </w:r>
      <w:r w:rsidRPr="00F02179">
        <w:rPr>
          <w:rFonts w:eastAsia="微軟正黑體" w:cstheme="minorHAnsi"/>
        </w:rPr>
        <w:t>3.</w:t>
      </w:r>
      <w:r w:rsidRPr="00F02179">
        <w:rPr>
          <w:rFonts w:eastAsia="微軟正黑體" w:cstheme="minorHAnsi"/>
        </w:rPr>
        <w:t>刪除不發，經辦處理完成後須主管授權。</w:t>
      </w:r>
    </w:p>
    <w:p w:rsidR="00C01017" w:rsidRPr="00F02179" w:rsidRDefault="00C01017">
      <w:pPr>
        <w:pStyle w:val="af2"/>
        <w:numPr>
          <w:ilvl w:val="0"/>
          <w:numId w:val="70"/>
        </w:numPr>
        <w:ind w:leftChars="0" w:left="772" w:hanging="284"/>
        <w:rPr>
          <w:rFonts w:eastAsia="微軟正黑體" w:cstheme="minorHAnsi"/>
        </w:rPr>
      </w:pPr>
      <w:r w:rsidRPr="00F02179">
        <w:rPr>
          <w:rFonts w:eastAsia="微軟正黑體" w:cstheme="minorHAnsi"/>
        </w:rPr>
        <w:t>主管進入授權畫面時，提供完整電文內容。</w:t>
      </w:r>
    </w:p>
    <w:p w:rsidR="00C01017" w:rsidRPr="00F02179" w:rsidRDefault="00C01017">
      <w:pPr>
        <w:pStyle w:val="af2"/>
        <w:numPr>
          <w:ilvl w:val="0"/>
          <w:numId w:val="70"/>
        </w:numPr>
        <w:ind w:leftChars="0" w:left="772" w:hanging="284"/>
        <w:rPr>
          <w:rFonts w:eastAsia="微軟正黑體" w:cstheme="minorHAnsi"/>
        </w:rPr>
      </w:pPr>
      <w:r w:rsidRPr="00F02179">
        <w:rPr>
          <w:rFonts w:eastAsia="微軟正黑體" w:cstheme="minorHAnsi"/>
        </w:rPr>
        <w:t>僅功能</w:t>
      </w:r>
      <w:r w:rsidRPr="00F02179">
        <w:rPr>
          <w:rFonts w:eastAsia="微軟正黑體" w:cstheme="minorHAnsi"/>
        </w:rPr>
        <w:t>1.</w:t>
      </w:r>
      <w:r w:rsidRPr="00F02179">
        <w:rPr>
          <w:rFonts w:eastAsia="微軟正黑體" w:cstheme="minorHAnsi"/>
        </w:rPr>
        <w:t>查詢可輸入日期，其餘功能預設為前一營業日且不可修改。</w:t>
      </w:r>
    </w:p>
    <w:p w:rsidR="00320562" w:rsidRPr="00F02179" w:rsidRDefault="00C01017">
      <w:pPr>
        <w:pStyle w:val="af2"/>
        <w:numPr>
          <w:ilvl w:val="0"/>
          <w:numId w:val="70"/>
        </w:numPr>
        <w:ind w:leftChars="0" w:left="772" w:hanging="284"/>
        <w:rPr>
          <w:rFonts w:eastAsia="微軟正黑體" w:cstheme="minorHAnsi"/>
        </w:rPr>
      </w:pPr>
      <w:r w:rsidRPr="00F02179">
        <w:rPr>
          <w:rFonts w:eastAsia="微軟正黑體" w:cstheme="minorHAnsi"/>
        </w:rPr>
        <w:t>功能</w:t>
      </w:r>
      <w:r w:rsidRPr="00F02179">
        <w:rPr>
          <w:rFonts w:eastAsia="微軟正黑體" w:cstheme="minorHAnsi"/>
        </w:rPr>
        <w:t>2.</w:t>
      </w:r>
      <w:r w:rsidR="00514AA2" w:rsidRPr="00F02179">
        <w:rPr>
          <w:rFonts w:eastAsia="微軟正黑體" w:cstheme="minorHAnsi"/>
        </w:rPr>
        <w:t>選取</w:t>
      </w:r>
      <w:r w:rsidRPr="00F02179">
        <w:rPr>
          <w:rFonts w:eastAsia="微軟正黑體" w:cstheme="minorHAnsi"/>
        </w:rPr>
        <w:t>發送，</w:t>
      </w:r>
      <w:r w:rsidR="00514AA2" w:rsidRPr="00F02179">
        <w:rPr>
          <w:rFonts w:eastAsia="微軟正黑體" w:cstheme="minorHAnsi"/>
        </w:rPr>
        <w:t>主管授權放行後，存款中台讀取該筆存款中台</w:t>
      </w:r>
      <w:r w:rsidR="00514AA2" w:rsidRPr="00F02179">
        <w:rPr>
          <w:rFonts w:eastAsia="微軟正黑體" w:cstheme="minorHAnsi"/>
        </w:rPr>
        <w:t>MT940</w:t>
      </w:r>
      <w:r w:rsidR="00514AA2" w:rsidRPr="00F02179">
        <w:rPr>
          <w:rFonts w:eastAsia="微軟正黑體" w:cstheme="minorHAnsi"/>
        </w:rPr>
        <w:t>資料並傳送</w:t>
      </w:r>
      <w:r w:rsidR="00514AA2" w:rsidRPr="00F02179">
        <w:rPr>
          <w:rFonts w:eastAsia="微軟正黑體" w:cstheme="minorHAnsi"/>
        </w:rPr>
        <w:t>Transact</w:t>
      </w:r>
      <w:r w:rsidR="00514AA2" w:rsidRPr="00F02179">
        <w:rPr>
          <w:rFonts w:eastAsia="微軟正黑體" w:cstheme="minorHAnsi"/>
        </w:rPr>
        <w:t>發出電文。</w:t>
      </w:r>
    </w:p>
    <w:p w:rsidR="00320562" w:rsidRPr="00F02179" w:rsidRDefault="00320562" w:rsidP="00320562">
      <w:pPr>
        <w:rPr>
          <w:rFonts w:eastAsia="微軟正黑體" w:cstheme="minorHAnsi"/>
        </w:rPr>
      </w:pPr>
    </w:p>
    <w:p w:rsidR="003A41E3" w:rsidRPr="00F02179" w:rsidRDefault="003A41E3" w:rsidP="003A41E3">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2.3.10.2 </w:t>
      </w:r>
      <w:r w:rsidRPr="00F02179">
        <w:rPr>
          <w:rFonts w:eastAsia="微軟正黑體" w:cstheme="minorHAnsi"/>
          <w:bCs/>
          <w:iCs/>
          <w:kern w:val="0"/>
          <w:szCs w:val="20"/>
        </w:rPr>
        <w:t>使用者介面</w:t>
      </w:r>
      <w:r w:rsidRPr="00F02179">
        <w:rPr>
          <w:rFonts w:eastAsia="微軟正黑體" w:cstheme="minorHAnsi"/>
          <w:bCs/>
          <w:iCs/>
          <w:kern w:val="0"/>
          <w:szCs w:val="20"/>
        </w:rPr>
        <w:t>User Interface</w:t>
      </w:r>
    </w:p>
    <w:p w:rsidR="00320562" w:rsidRPr="00F02179" w:rsidRDefault="00320562" w:rsidP="00320562">
      <w:pPr>
        <w:ind w:left="0" w:firstLine="0"/>
        <w:rPr>
          <w:rFonts w:eastAsia="微軟正黑體" w:cstheme="minorHAnsi"/>
        </w:rPr>
      </w:pPr>
      <w:r w:rsidRPr="00F02179">
        <w:rPr>
          <w:rFonts w:eastAsia="微軟正黑體" w:cstheme="minorHAnsi"/>
        </w:rPr>
        <w:t>本處提供為示意參考畫面，正式畫面請以分行系統產出為主。</w:t>
      </w:r>
    </w:p>
    <w:p w:rsidR="00320562" w:rsidRPr="00F02179" w:rsidRDefault="00320562" w:rsidP="00320562">
      <w:pPr>
        <w:rPr>
          <w:rFonts w:eastAsia="微軟正黑體" w:cstheme="minorHAnsi"/>
        </w:rPr>
      </w:pPr>
      <w:r w:rsidRPr="00F02179">
        <w:rPr>
          <w:rFonts w:eastAsia="微軟正黑體" w:cstheme="minorHAnsi"/>
        </w:rPr>
        <w:t>1.MT940</w:t>
      </w:r>
      <w:r w:rsidRPr="00F02179">
        <w:rPr>
          <w:rFonts w:eastAsia="微軟正黑體" w:cstheme="minorHAnsi"/>
        </w:rPr>
        <w:t>維護功能</w:t>
      </w:r>
    </w:p>
    <w:p w:rsidR="00320562" w:rsidRPr="00F02179" w:rsidRDefault="00320562">
      <w:pPr>
        <w:pStyle w:val="af2"/>
        <w:numPr>
          <w:ilvl w:val="0"/>
          <w:numId w:val="71"/>
        </w:numPr>
        <w:ind w:leftChars="0" w:left="772" w:hanging="284"/>
        <w:rPr>
          <w:rFonts w:eastAsia="微軟正黑體" w:cstheme="minorHAnsi"/>
        </w:rPr>
      </w:pPr>
      <w:r w:rsidRPr="00F02179">
        <w:rPr>
          <w:rFonts w:eastAsia="微軟正黑體" w:cstheme="minorHAnsi"/>
        </w:rPr>
        <w:t>輸入畫面：</w:t>
      </w:r>
    </w:p>
    <w:p w:rsidR="00320562" w:rsidRPr="00F02179" w:rsidRDefault="00320562" w:rsidP="00320562">
      <w:pPr>
        <w:ind w:leftChars="103" w:left="531" w:hanging="284"/>
        <w:rPr>
          <w:rFonts w:eastAsia="微軟正黑體" w:cstheme="minorHAnsi"/>
        </w:rPr>
      </w:pPr>
      <w:r w:rsidRPr="00F02179">
        <w:rPr>
          <w:rFonts w:eastAsia="微軟正黑體" w:cstheme="minorHAnsi"/>
          <w:noProof/>
        </w:rPr>
        <w:lastRenderedPageBreak/>
        <w:drawing>
          <wp:inline distT="0" distB="0" distL="0" distR="0">
            <wp:extent cx="3683189" cy="1797142"/>
            <wp:effectExtent l="0" t="0" r="0" b="0"/>
            <wp:docPr id="179669763" name="圖片 17966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3189" cy="1797142"/>
                    </a:xfrm>
                    <a:prstGeom prst="rect">
                      <a:avLst/>
                    </a:prstGeom>
                  </pic:spPr>
                </pic:pic>
              </a:graphicData>
            </a:graphic>
          </wp:inline>
        </w:drawing>
      </w:r>
    </w:p>
    <w:p w:rsidR="00320562" w:rsidRPr="00F02179" w:rsidRDefault="00320562">
      <w:pPr>
        <w:pStyle w:val="af2"/>
        <w:numPr>
          <w:ilvl w:val="0"/>
          <w:numId w:val="71"/>
        </w:numPr>
        <w:ind w:leftChars="0" w:left="772" w:hanging="284"/>
        <w:rPr>
          <w:rFonts w:eastAsia="微軟正黑體" w:cstheme="minorHAnsi"/>
        </w:rPr>
      </w:pPr>
      <w:r w:rsidRPr="00F02179">
        <w:rPr>
          <w:rFonts w:eastAsia="微軟正黑體" w:cstheme="minorHAnsi"/>
        </w:rPr>
        <w:t>輸出畫面：</w:t>
      </w:r>
    </w:p>
    <w:p w:rsidR="00320562" w:rsidRPr="00F02179" w:rsidRDefault="00320562">
      <w:pPr>
        <w:pStyle w:val="af2"/>
        <w:numPr>
          <w:ilvl w:val="1"/>
          <w:numId w:val="71"/>
        </w:numPr>
        <w:ind w:leftChars="0" w:left="1237" w:hanging="284"/>
        <w:rPr>
          <w:rFonts w:eastAsia="微軟正黑體" w:cstheme="minorHAnsi"/>
        </w:rPr>
      </w:pPr>
      <w:r w:rsidRPr="00F02179">
        <w:rPr>
          <w:rFonts w:eastAsia="微軟正黑體" w:cstheme="minorHAnsi"/>
        </w:rPr>
        <w:t>1.</w:t>
      </w:r>
      <w:r w:rsidRPr="00F02179">
        <w:rPr>
          <w:rFonts w:eastAsia="微軟正黑體" w:cstheme="minorHAnsi"/>
        </w:rPr>
        <w:t>查詢：</w:t>
      </w:r>
    </w:p>
    <w:p w:rsidR="00320562" w:rsidRPr="00F02179" w:rsidRDefault="00320562" w:rsidP="000F50BB">
      <w:pPr>
        <w:ind w:left="0" w:firstLine="0"/>
        <w:rPr>
          <w:rFonts w:eastAsia="微軟正黑體" w:cstheme="minorHAnsi"/>
        </w:rPr>
      </w:pPr>
      <w:r w:rsidRPr="00F02179">
        <w:rPr>
          <w:rFonts w:eastAsia="微軟正黑體" w:cstheme="minorHAnsi"/>
          <w:noProof/>
        </w:rPr>
        <w:drawing>
          <wp:inline distT="0" distB="0" distL="0" distR="0">
            <wp:extent cx="5702300" cy="2865160"/>
            <wp:effectExtent l="0" t="0" r="0" b="0"/>
            <wp:docPr id="179669764" name="圖片 17966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7498" cy="2872796"/>
                    </a:xfrm>
                    <a:prstGeom prst="rect">
                      <a:avLst/>
                    </a:prstGeom>
                  </pic:spPr>
                </pic:pic>
              </a:graphicData>
            </a:graphic>
          </wp:inline>
        </w:drawing>
      </w:r>
    </w:p>
    <w:p w:rsidR="00320562" w:rsidRPr="00F02179" w:rsidRDefault="00320562">
      <w:pPr>
        <w:pStyle w:val="af2"/>
        <w:numPr>
          <w:ilvl w:val="1"/>
          <w:numId w:val="71"/>
        </w:numPr>
        <w:ind w:leftChars="0" w:left="1237" w:hanging="284"/>
        <w:rPr>
          <w:rFonts w:eastAsia="微軟正黑體" w:cstheme="minorHAnsi"/>
        </w:rPr>
      </w:pPr>
      <w:r w:rsidRPr="00F02179">
        <w:rPr>
          <w:rFonts w:eastAsia="微軟正黑體" w:cstheme="minorHAnsi"/>
        </w:rPr>
        <w:t>2.</w:t>
      </w:r>
      <w:r w:rsidR="00514AA2" w:rsidRPr="00F02179">
        <w:rPr>
          <w:rFonts w:eastAsia="微軟正黑體" w:cstheme="minorHAnsi"/>
        </w:rPr>
        <w:t>選取</w:t>
      </w:r>
      <w:r w:rsidRPr="00F02179">
        <w:rPr>
          <w:rFonts w:eastAsia="微軟正黑體" w:cstheme="minorHAnsi"/>
        </w:rPr>
        <w:t>發送：</w:t>
      </w:r>
      <w:r w:rsidR="00907665" w:rsidRPr="00F02179">
        <w:rPr>
          <w:rFonts w:eastAsia="微軟正黑體" w:cstheme="minorHAnsi"/>
        </w:rPr>
        <w:t>點擊</w:t>
      </w:r>
      <w:r w:rsidR="00907665" w:rsidRPr="00F02179">
        <w:rPr>
          <w:rFonts w:eastAsia="微軟正黑體" w:cstheme="minorHAnsi"/>
        </w:rPr>
        <w:t>Link</w:t>
      </w:r>
      <w:r w:rsidR="00907665" w:rsidRPr="00F02179">
        <w:rPr>
          <w:rFonts w:eastAsia="微軟正黑體" w:cstheme="minorHAnsi"/>
        </w:rPr>
        <w:t>可看該筆電文內容。</w:t>
      </w:r>
    </w:p>
    <w:p w:rsidR="00320562" w:rsidRPr="00F02179" w:rsidRDefault="00907665" w:rsidP="000F50BB">
      <w:pPr>
        <w:ind w:leftChars="13" w:left="511"/>
        <w:rPr>
          <w:rFonts w:eastAsia="微軟正黑體" w:cstheme="minorHAnsi"/>
        </w:rPr>
      </w:pPr>
      <w:r w:rsidRPr="00F02179">
        <w:rPr>
          <w:rFonts w:cstheme="minorHAnsi"/>
          <w:noProof/>
        </w:rPr>
        <w:drawing>
          <wp:inline distT="0" distB="0" distL="0" distR="0">
            <wp:extent cx="5671185" cy="2225675"/>
            <wp:effectExtent l="0" t="0" r="5715" b="3175"/>
            <wp:docPr id="1084845815"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815" name="圖片 1" descr="一張含有 文字, 螢幕擷取畫面, 數字, 字型 的圖片&#10;&#10;自動產生的描述"/>
                    <pic:cNvPicPr/>
                  </pic:nvPicPr>
                  <pic:blipFill>
                    <a:blip r:embed="rId67"/>
                    <a:stretch>
                      <a:fillRect/>
                    </a:stretch>
                  </pic:blipFill>
                  <pic:spPr>
                    <a:xfrm>
                      <a:off x="0" y="0"/>
                      <a:ext cx="5671185" cy="2225675"/>
                    </a:xfrm>
                    <a:prstGeom prst="rect">
                      <a:avLst/>
                    </a:prstGeom>
                  </pic:spPr>
                </pic:pic>
              </a:graphicData>
            </a:graphic>
          </wp:inline>
        </w:drawing>
      </w:r>
    </w:p>
    <w:p w:rsidR="00320562" w:rsidRPr="00F02179" w:rsidRDefault="00320562">
      <w:pPr>
        <w:pStyle w:val="af2"/>
        <w:numPr>
          <w:ilvl w:val="1"/>
          <w:numId w:val="71"/>
        </w:numPr>
        <w:ind w:leftChars="0" w:left="1237" w:hanging="284"/>
        <w:rPr>
          <w:rFonts w:eastAsia="微軟正黑體" w:cstheme="minorHAnsi"/>
        </w:rPr>
      </w:pPr>
      <w:r w:rsidRPr="00F02179">
        <w:rPr>
          <w:rFonts w:eastAsia="微軟正黑體" w:cstheme="minorHAnsi"/>
        </w:rPr>
        <w:t>3.</w:t>
      </w:r>
      <w:r w:rsidRPr="00F02179">
        <w:rPr>
          <w:rFonts w:eastAsia="微軟正黑體" w:cstheme="minorHAnsi"/>
        </w:rPr>
        <w:t>刪除不發：</w:t>
      </w:r>
      <w:r w:rsidR="00907665" w:rsidRPr="00F02179">
        <w:rPr>
          <w:rFonts w:eastAsia="微軟正黑體" w:cstheme="minorHAnsi"/>
        </w:rPr>
        <w:t>點擊</w:t>
      </w:r>
      <w:r w:rsidR="00907665" w:rsidRPr="00F02179">
        <w:rPr>
          <w:rFonts w:eastAsia="微軟正黑體" w:cstheme="minorHAnsi"/>
        </w:rPr>
        <w:t>Link</w:t>
      </w:r>
      <w:r w:rsidR="00907665" w:rsidRPr="00F02179">
        <w:rPr>
          <w:rFonts w:eastAsia="微軟正黑體" w:cstheme="minorHAnsi"/>
        </w:rPr>
        <w:t>可看該筆電文內容。</w:t>
      </w:r>
    </w:p>
    <w:p w:rsidR="00320562" w:rsidRPr="00F02179" w:rsidRDefault="00907665" w:rsidP="000F50BB">
      <w:pPr>
        <w:ind w:left="0" w:firstLine="0"/>
        <w:rPr>
          <w:rFonts w:eastAsia="微軟正黑體" w:cstheme="minorHAnsi"/>
        </w:rPr>
      </w:pPr>
      <w:r w:rsidRPr="00F02179">
        <w:rPr>
          <w:rFonts w:eastAsia="微軟正黑體" w:cstheme="minorHAnsi"/>
          <w:noProof/>
        </w:rPr>
        <w:lastRenderedPageBreak/>
        <w:drawing>
          <wp:inline distT="0" distB="0" distL="0" distR="0">
            <wp:extent cx="5671185" cy="2225675"/>
            <wp:effectExtent l="0" t="0" r="5715" b="3175"/>
            <wp:docPr id="441543905"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43905" name="圖片 1" descr="一張含有 文字, 螢幕擷取畫面, 數字, 字型 的圖片&#10;&#10;自動產生的描述"/>
                    <pic:cNvPicPr/>
                  </pic:nvPicPr>
                  <pic:blipFill>
                    <a:blip r:embed="rId67"/>
                    <a:stretch>
                      <a:fillRect/>
                    </a:stretch>
                  </pic:blipFill>
                  <pic:spPr>
                    <a:xfrm>
                      <a:off x="0" y="0"/>
                      <a:ext cx="5671185" cy="2225675"/>
                    </a:xfrm>
                    <a:prstGeom prst="rect">
                      <a:avLst/>
                    </a:prstGeom>
                  </pic:spPr>
                </pic:pic>
              </a:graphicData>
            </a:graphic>
          </wp:inline>
        </w:drawing>
      </w:r>
    </w:p>
    <w:p w:rsidR="00AE0F6B" w:rsidRPr="00F02179" w:rsidRDefault="00AE0F6B" w:rsidP="000F50BB">
      <w:pPr>
        <w:ind w:leftChars="100" w:left="240" w:firstLine="0"/>
        <w:rPr>
          <w:rFonts w:cstheme="minorHAnsi"/>
        </w:rPr>
      </w:pPr>
    </w:p>
    <w:p w:rsidR="003A41E3" w:rsidRPr="00F02179" w:rsidRDefault="003A41E3" w:rsidP="009A6938">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2.3.10.3 </w:t>
      </w:r>
      <w:r w:rsidRPr="00F02179">
        <w:rPr>
          <w:rFonts w:eastAsia="微軟正黑體" w:cstheme="minorHAnsi"/>
          <w:bCs/>
          <w:iCs/>
          <w:kern w:val="0"/>
          <w:szCs w:val="20"/>
        </w:rPr>
        <w:t>欄位屬性</w:t>
      </w:r>
      <w:r w:rsidRPr="00F02179">
        <w:rPr>
          <w:rFonts w:eastAsia="微軟正黑體" w:cstheme="minorHAnsi"/>
          <w:bCs/>
          <w:iCs/>
          <w:kern w:val="0"/>
          <w:szCs w:val="20"/>
        </w:rPr>
        <w:t>Field Properties</w:t>
      </w:r>
    </w:p>
    <w:p w:rsidR="001706C8" w:rsidRPr="00F02179" w:rsidRDefault="001706C8">
      <w:pPr>
        <w:pStyle w:val="af2"/>
        <w:numPr>
          <w:ilvl w:val="0"/>
          <w:numId w:val="72"/>
        </w:numPr>
        <w:ind w:leftChars="0" w:left="284" w:hanging="284"/>
        <w:rPr>
          <w:rFonts w:eastAsia="微軟正黑體" w:cstheme="minorHAnsi"/>
        </w:rPr>
      </w:pPr>
      <w:r w:rsidRPr="00F02179">
        <w:rPr>
          <w:rFonts w:eastAsia="微軟正黑體" w:cstheme="minorHAnsi"/>
        </w:rPr>
        <w:t>MT940</w:t>
      </w:r>
      <w:r w:rsidRPr="00F02179">
        <w:rPr>
          <w:rFonts w:eastAsia="微軟正黑體" w:cstheme="minorHAnsi"/>
        </w:rPr>
        <w:t>維護功能</w:t>
      </w:r>
    </w:p>
    <w:p w:rsidR="001706C8" w:rsidRPr="00F02179" w:rsidRDefault="001706C8">
      <w:pPr>
        <w:pStyle w:val="af2"/>
        <w:numPr>
          <w:ilvl w:val="0"/>
          <w:numId w:val="73"/>
        </w:numPr>
        <w:ind w:leftChars="0" w:left="772" w:hanging="284"/>
        <w:rPr>
          <w:rFonts w:eastAsia="微軟正黑體" w:cstheme="minorHAnsi"/>
        </w:rPr>
      </w:pPr>
      <w:r w:rsidRPr="00F02179">
        <w:rPr>
          <w:rFonts w:eastAsia="微軟正黑體" w:cstheme="minorHAnsi"/>
        </w:rPr>
        <w:t>輸入畫面：</w:t>
      </w:r>
    </w:p>
    <w:tbl>
      <w:tblPr>
        <w:tblStyle w:val="af1"/>
        <w:tblW w:w="0" w:type="auto"/>
        <w:tblLook w:val="04A0"/>
      </w:tblPr>
      <w:tblGrid>
        <w:gridCol w:w="762"/>
        <w:gridCol w:w="1785"/>
        <w:gridCol w:w="1276"/>
        <w:gridCol w:w="708"/>
        <w:gridCol w:w="1134"/>
        <w:gridCol w:w="3256"/>
      </w:tblGrid>
      <w:tr w:rsidR="001706C8" w:rsidRPr="00F02179" w:rsidTr="00001B35">
        <w:tc>
          <w:tcPr>
            <w:tcW w:w="762"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編號</w:t>
            </w:r>
          </w:p>
        </w:tc>
        <w:tc>
          <w:tcPr>
            <w:tcW w:w="1785"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欄位種類</w:t>
            </w:r>
          </w:p>
        </w:tc>
        <w:tc>
          <w:tcPr>
            <w:tcW w:w="708"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類別</w:t>
            </w:r>
          </w:p>
        </w:tc>
        <w:tc>
          <w:tcPr>
            <w:tcW w:w="1134"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說明</w:t>
            </w:r>
          </w:p>
        </w:tc>
      </w:tr>
      <w:tr w:rsidR="001706C8" w:rsidRPr="00F02179" w:rsidTr="00001B35">
        <w:tc>
          <w:tcPr>
            <w:tcW w:w="762" w:type="dxa"/>
            <w:vAlign w:val="center"/>
          </w:tcPr>
          <w:p w:rsidR="001706C8" w:rsidRPr="00F02179" w:rsidRDefault="001706C8">
            <w:pPr>
              <w:pStyle w:val="af2"/>
              <w:numPr>
                <w:ilvl w:val="0"/>
                <w:numId w:val="74"/>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功能</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文數字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1</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1.</w:t>
            </w:r>
            <w:r w:rsidRPr="00F02179">
              <w:rPr>
                <w:rFonts w:eastAsia="微軟正黑體" w:cstheme="minorHAnsi"/>
              </w:rPr>
              <w:t>查詢</w:t>
            </w:r>
          </w:p>
          <w:p w:rsidR="001706C8" w:rsidRPr="00F02179" w:rsidRDefault="001706C8" w:rsidP="00001B35">
            <w:pPr>
              <w:ind w:left="0" w:firstLine="0"/>
              <w:rPr>
                <w:rFonts w:eastAsia="微軟正黑體" w:cstheme="minorHAnsi"/>
              </w:rPr>
            </w:pPr>
            <w:r w:rsidRPr="00F02179">
              <w:rPr>
                <w:rFonts w:eastAsia="微軟正黑體" w:cstheme="minorHAnsi"/>
              </w:rPr>
              <w:t>2.</w:t>
            </w:r>
            <w:r w:rsidR="00606C6A" w:rsidRPr="00F02179">
              <w:rPr>
                <w:rFonts w:eastAsia="微軟正黑體" w:cstheme="minorHAnsi"/>
              </w:rPr>
              <w:t>選取</w:t>
            </w:r>
            <w:r w:rsidRPr="00F02179">
              <w:rPr>
                <w:rFonts w:eastAsia="微軟正黑體" w:cstheme="minorHAnsi"/>
              </w:rPr>
              <w:t>發送</w:t>
            </w:r>
          </w:p>
          <w:p w:rsidR="001706C8" w:rsidRPr="00F02179" w:rsidRDefault="001706C8" w:rsidP="00001B35">
            <w:pPr>
              <w:ind w:left="0" w:firstLine="0"/>
              <w:rPr>
                <w:rFonts w:eastAsia="微軟正黑體" w:cstheme="minorHAnsi"/>
              </w:rPr>
            </w:pPr>
            <w:r w:rsidRPr="00F02179">
              <w:rPr>
                <w:rFonts w:eastAsia="微軟正黑體" w:cstheme="minorHAnsi"/>
              </w:rPr>
              <w:t>3.</w:t>
            </w:r>
            <w:r w:rsidRPr="00F02179">
              <w:rPr>
                <w:rFonts w:eastAsia="微軟正黑體" w:cstheme="minorHAnsi"/>
              </w:rPr>
              <w:t>刪除不發</w:t>
            </w:r>
          </w:p>
        </w:tc>
      </w:tr>
      <w:tr w:rsidR="001706C8" w:rsidRPr="00F02179" w:rsidTr="00001B35">
        <w:tc>
          <w:tcPr>
            <w:tcW w:w="762" w:type="dxa"/>
            <w:vAlign w:val="center"/>
          </w:tcPr>
          <w:p w:rsidR="001706C8" w:rsidRPr="00F02179" w:rsidRDefault="001706C8">
            <w:pPr>
              <w:pStyle w:val="af2"/>
              <w:numPr>
                <w:ilvl w:val="0"/>
                <w:numId w:val="74"/>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西元年</w:t>
            </w:r>
          </w:p>
        </w:tc>
      </w:tr>
    </w:tbl>
    <w:p w:rsidR="001706C8" w:rsidRPr="00F02179" w:rsidRDefault="001706C8">
      <w:pPr>
        <w:pStyle w:val="af2"/>
        <w:numPr>
          <w:ilvl w:val="0"/>
          <w:numId w:val="73"/>
        </w:numPr>
        <w:ind w:leftChars="0" w:left="772" w:hanging="284"/>
        <w:rPr>
          <w:rFonts w:eastAsia="微軟正黑體" w:cstheme="minorHAnsi"/>
        </w:rPr>
      </w:pPr>
      <w:r w:rsidRPr="00F02179">
        <w:rPr>
          <w:rFonts w:eastAsia="微軟正黑體" w:cstheme="minorHAnsi"/>
        </w:rPr>
        <w:t>輸出畫面：</w:t>
      </w:r>
    </w:p>
    <w:p w:rsidR="001706C8" w:rsidRPr="00F02179" w:rsidRDefault="001706C8">
      <w:pPr>
        <w:pStyle w:val="af2"/>
        <w:numPr>
          <w:ilvl w:val="0"/>
          <w:numId w:val="75"/>
        </w:numPr>
        <w:ind w:leftChars="0" w:left="1339" w:hanging="284"/>
        <w:rPr>
          <w:rFonts w:eastAsia="微軟正黑體" w:cstheme="minorHAnsi"/>
        </w:rPr>
      </w:pPr>
      <w:r w:rsidRPr="00F02179">
        <w:rPr>
          <w:rFonts w:eastAsia="微軟正黑體" w:cstheme="minorHAnsi"/>
        </w:rPr>
        <w:t>1.</w:t>
      </w:r>
      <w:r w:rsidRPr="00F02179">
        <w:rPr>
          <w:rFonts w:eastAsia="微軟正黑體" w:cstheme="minorHAnsi"/>
        </w:rPr>
        <w:t>查詢</w:t>
      </w:r>
    </w:p>
    <w:tbl>
      <w:tblPr>
        <w:tblStyle w:val="af1"/>
        <w:tblW w:w="0" w:type="auto"/>
        <w:tblLook w:val="04A0"/>
      </w:tblPr>
      <w:tblGrid>
        <w:gridCol w:w="762"/>
        <w:gridCol w:w="1785"/>
        <w:gridCol w:w="1276"/>
        <w:gridCol w:w="708"/>
        <w:gridCol w:w="1134"/>
        <w:gridCol w:w="3256"/>
      </w:tblGrid>
      <w:tr w:rsidR="001706C8" w:rsidRPr="00F02179" w:rsidTr="00001B35">
        <w:tc>
          <w:tcPr>
            <w:tcW w:w="762"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編號</w:t>
            </w:r>
          </w:p>
        </w:tc>
        <w:tc>
          <w:tcPr>
            <w:tcW w:w="1785"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欄位種類</w:t>
            </w:r>
          </w:p>
        </w:tc>
        <w:tc>
          <w:tcPr>
            <w:tcW w:w="708"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類別</w:t>
            </w:r>
          </w:p>
        </w:tc>
        <w:tc>
          <w:tcPr>
            <w:tcW w:w="1134"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說明</w:t>
            </w: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西元年</w:t>
            </w: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帳號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14</w:t>
            </w:r>
          </w:p>
        </w:tc>
        <w:tc>
          <w:tcPr>
            <w:tcW w:w="3256" w:type="dxa"/>
            <w:vAlign w:val="center"/>
          </w:tcPr>
          <w:p w:rsidR="001706C8" w:rsidRPr="00F02179" w:rsidRDefault="001706C8" w:rsidP="00001B35">
            <w:pPr>
              <w:ind w:left="0" w:firstLine="0"/>
              <w:rPr>
                <w:rFonts w:eastAsia="微軟正黑體" w:cstheme="minorHAnsi"/>
              </w:rPr>
            </w:pP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幣別</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幣別</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3</w:t>
            </w:r>
          </w:p>
        </w:tc>
        <w:tc>
          <w:tcPr>
            <w:tcW w:w="3256" w:type="dxa"/>
            <w:vAlign w:val="center"/>
          </w:tcPr>
          <w:p w:rsidR="001706C8" w:rsidRPr="00F02179" w:rsidRDefault="001706C8" w:rsidP="00001B35">
            <w:pPr>
              <w:ind w:left="0" w:firstLine="0"/>
              <w:rPr>
                <w:rFonts w:eastAsia="微軟正黑體" w:cstheme="minorHAnsi"/>
              </w:rPr>
            </w:pP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維護日期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O</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西元年</w:t>
            </w: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維護時間</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O</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HHMMSS</w:t>
            </w: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維護經辦</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O</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5</w:t>
            </w:r>
          </w:p>
        </w:tc>
        <w:tc>
          <w:tcPr>
            <w:tcW w:w="3256" w:type="dxa"/>
            <w:vAlign w:val="center"/>
          </w:tcPr>
          <w:p w:rsidR="001706C8" w:rsidRPr="00F02179" w:rsidRDefault="001706C8" w:rsidP="00001B35">
            <w:pPr>
              <w:ind w:left="0" w:firstLine="0"/>
              <w:rPr>
                <w:rFonts w:eastAsia="微軟正黑體" w:cstheme="minorHAnsi"/>
              </w:rPr>
            </w:pP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核准日期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O</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西元年</w:t>
            </w: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核准時間</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O</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HHMMSS</w:t>
            </w: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核准主管</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O</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5</w:t>
            </w:r>
          </w:p>
        </w:tc>
        <w:tc>
          <w:tcPr>
            <w:tcW w:w="3256" w:type="dxa"/>
            <w:vAlign w:val="center"/>
          </w:tcPr>
          <w:p w:rsidR="001706C8" w:rsidRPr="00F02179" w:rsidRDefault="001706C8" w:rsidP="00001B35">
            <w:pPr>
              <w:ind w:left="0" w:firstLine="0"/>
              <w:rPr>
                <w:rFonts w:eastAsia="微軟正黑體" w:cstheme="minorHAnsi"/>
              </w:rPr>
            </w:pPr>
          </w:p>
        </w:tc>
      </w:tr>
      <w:tr w:rsidR="001706C8" w:rsidRPr="00F02179" w:rsidTr="00001B35">
        <w:tc>
          <w:tcPr>
            <w:tcW w:w="762" w:type="dxa"/>
            <w:vAlign w:val="center"/>
          </w:tcPr>
          <w:p w:rsidR="001706C8" w:rsidRPr="00F02179" w:rsidRDefault="001706C8">
            <w:pPr>
              <w:pStyle w:val="af2"/>
              <w:numPr>
                <w:ilvl w:val="0"/>
                <w:numId w:val="76"/>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處理狀態</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文數字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20</w:t>
            </w:r>
          </w:p>
        </w:tc>
        <w:tc>
          <w:tcPr>
            <w:tcW w:w="325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未處理</w:t>
            </w:r>
          </w:p>
          <w:p w:rsidR="001706C8" w:rsidRPr="00F02179" w:rsidRDefault="001706C8" w:rsidP="00001B35">
            <w:pPr>
              <w:ind w:left="0" w:firstLine="0"/>
              <w:rPr>
                <w:rFonts w:eastAsia="微軟正黑體" w:cstheme="minorHAnsi"/>
              </w:rPr>
            </w:pPr>
            <w:r w:rsidRPr="00F02179">
              <w:rPr>
                <w:rFonts w:eastAsia="微軟正黑體" w:cstheme="minorHAnsi"/>
              </w:rPr>
              <w:t>待放行</w:t>
            </w:r>
            <w:r w:rsidRPr="00F02179">
              <w:rPr>
                <w:rFonts w:eastAsia="微軟正黑體" w:cstheme="minorHAnsi"/>
              </w:rPr>
              <w:t>-</w:t>
            </w:r>
            <w:r w:rsidR="00907665" w:rsidRPr="00F02179">
              <w:rPr>
                <w:rFonts w:eastAsia="微軟正黑體" w:cstheme="minorHAnsi"/>
              </w:rPr>
              <w:t>選取發送</w:t>
            </w:r>
          </w:p>
          <w:p w:rsidR="001706C8" w:rsidRPr="00F02179" w:rsidRDefault="001706C8" w:rsidP="00001B35">
            <w:pPr>
              <w:ind w:left="0" w:firstLine="0"/>
              <w:rPr>
                <w:rFonts w:eastAsia="微軟正黑體" w:cstheme="minorHAnsi"/>
              </w:rPr>
            </w:pPr>
            <w:r w:rsidRPr="00F02179">
              <w:rPr>
                <w:rFonts w:eastAsia="微軟正黑體" w:cstheme="minorHAnsi"/>
              </w:rPr>
              <w:t>待放行</w:t>
            </w:r>
            <w:r w:rsidRPr="00F02179">
              <w:rPr>
                <w:rFonts w:eastAsia="微軟正黑體" w:cstheme="minorHAnsi"/>
              </w:rPr>
              <w:t>-</w:t>
            </w:r>
            <w:r w:rsidRPr="00F02179">
              <w:rPr>
                <w:rFonts w:eastAsia="微軟正黑體" w:cstheme="minorHAnsi"/>
              </w:rPr>
              <w:t>刪除不發</w:t>
            </w:r>
          </w:p>
          <w:p w:rsidR="001706C8" w:rsidRPr="00F02179" w:rsidRDefault="001706C8" w:rsidP="00001B35">
            <w:pPr>
              <w:ind w:left="0" w:firstLine="0"/>
              <w:rPr>
                <w:rFonts w:eastAsia="微軟正黑體" w:cstheme="minorHAnsi"/>
              </w:rPr>
            </w:pPr>
            <w:r w:rsidRPr="00F02179">
              <w:rPr>
                <w:rFonts w:eastAsia="微軟正黑體" w:cstheme="minorHAnsi"/>
              </w:rPr>
              <w:lastRenderedPageBreak/>
              <w:t>已處理</w:t>
            </w:r>
            <w:r w:rsidRPr="00F02179">
              <w:rPr>
                <w:rFonts w:eastAsia="微軟正黑體" w:cstheme="minorHAnsi"/>
              </w:rPr>
              <w:t>-</w:t>
            </w:r>
            <w:r w:rsidR="00907665" w:rsidRPr="00F02179">
              <w:rPr>
                <w:rFonts w:eastAsia="微軟正黑體" w:cstheme="minorHAnsi"/>
              </w:rPr>
              <w:t>選取</w:t>
            </w:r>
            <w:r w:rsidRPr="00F02179">
              <w:rPr>
                <w:rFonts w:eastAsia="微軟正黑體" w:cstheme="minorHAnsi"/>
              </w:rPr>
              <w:t>發送</w:t>
            </w:r>
          </w:p>
          <w:p w:rsidR="001706C8" w:rsidRPr="00F02179" w:rsidRDefault="001706C8" w:rsidP="00001B35">
            <w:pPr>
              <w:ind w:left="0" w:firstLine="0"/>
              <w:rPr>
                <w:rFonts w:eastAsia="微軟正黑體" w:cstheme="minorHAnsi"/>
              </w:rPr>
            </w:pPr>
            <w:r w:rsidRPr="00F02179">
              <w:rPr>
                <w:rFonts w:eastAsia="微軟正黑體" w:cstheme="minorHAnsi"/>
              </w:rPr>
              <w:t>已處理</w:t>
            </w:r>
            <w:r w:rsidRPr="00F02179">
              <w:rPr>
                <w:rFonts w:eastAsia="微軟正黑體" w:cstheme="minorHAnsi"/>
              </w:rPr>
              <w:t>-</w:t>
            </w:r>
            <w:r w:rsidRPr="00F02179">
              <w:rPr>
                <w:rFonts w:eastAsia="微軟正黑體" w:cstheme="minorHAnsi"/>
              </w:rPr>
              <w:t>刪除不發</w:t>
            </w:r>
          </w:p>
        </w:tc>
      </w:tr>
    </w:tbl>
    <w:p w:rsidR="001706C8" w:rsidRPr="00F02179" w:rsidRDefault="001706C8" w:rsidP="000F50BB">
      <w:pPr>
        <w:pStyle w:val="af2"/>
        <w:numPr>
          <w:ilvl w:val="0"/>
          <w:numId w:val="75"/>
        </w:numPr>
        <w:ind w:leftChars="0" w:left="1339" w:hanging="284"/>
        <w:rPr>
          <w:rFonts w:eastAsia="微軟正黑體" w:cstheme="minorHAnsi"/>
        </w:rPr>
      </w:pPr>
      <w:r w:rsidRPr="00F02179">
        <w:rPr>
          <w:rFonts w:eastAsia="微軟正黑體" w:cstheme="minorHAnsi"/>
        </w:rPr>
        <w:lastRenderedPageBreak/>
        <w:t>2.</w:t>
      </w:r>
      <w:r w:rsidR="00907665" w:rsidRPr="00F02179">
        <w:rPr>
          <w:rFonts w:eastAsia="微軟正黑體" w:cstheme="minorHAnsi"/>
        </w:rPr>
        <w:t>維護</w:t>
      </w:r>
      <w:r w:rsidRPr="00F02179">
        <w:rPr>
          <w:rFonts w:eastAsia="微軟正黑體" w:cstheme="minorHAnsi"/>
        </w:rPr>
        <w:t>發送</w:t>
      </w:r>
    </w:p>
    <w:tbl>
      <w:tblPr>
        <w:tblStyle w:val="af1"/>
        <w:tblW w:w="0" w:type="auto"/>
        <w:tblLook w:val="04A0"/>
      </w:tblPr>
      <w:tblGrid>
        <w:gridCol w:w="748"/>
        <w:gridCol w:w="1729"/>
        <w:gridCol w:w="1271"/>
        <w:gridCol w:w="697"/>
        <w:gridCol w:w="1106"/>
        <w:gridCol w:w="3137"/>
        <w:gridCol w:w="600"/>
      </w:tblGrid>
      <w:tr w:rsidR="001706C8" w:rsidRPr="00F02179" w:rsidTr="00001B35">
        <w:tc>
          <w:tcPr>
            <w:tcW w:w="762"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編號</w:t>
            </w:r>
          </w:p>
        </w:tc>
        <w:tc>
          <w:tcPr>
            <w:tcW w:w="1785"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欄位種類</w:t>
            </w:r>
          </w:p>
        </w:tc>
        <w:tc>
          <w:tcPr>
            <w:tcW w:w="708"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類別</w:t>
            </w:r>
          </w:p>
        </w:tc>
        <w:tc>
          <w:tcPr>
            <w:tcW w:w="1134"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長度</w:t>
            </w:r>
          </w:p>
        </w:tc>
        <w:tc>
          <w:tcPr>
            <w:tcW w:w="3256" w:type="dxa"/>
            <w:gridSpan w:val="2"/>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說明</w:t>
            </w:r>
          </w:p>
        </w:tc>
      </w:tr>
      <w:tr w:rsidR="001706C8" w:rsidRPr="00F02179" w:rsidTr="00001B35">
        <w:tc>
          <w:tcPr>
            <w:tcW w:w="762" w:type="dxa"/>
            <w:vAlign w:val="center"/>
          </w:tcPr>
          <w:p w:rsidR="001706C8" w:rsidRPr="00F02179" w:rsidRDefault="001706C8">
            <w:pPr>
              <w:pStyle w:val="af2"/>
              <w:numPr>
                <w:ilvl w:val="0"/>
                <w:numId w:val="77"/>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56" w:type="dxa"/>
            <w:gridSpan w:val="2"/>
            <w:vAlign w:val="center"/>
          </w:tcPr>
          <w:p w:rsidR="001706C8" w:rsidRPr="00F02179" w:rsidRDefault="001706C8" w:rsidP="00001B35">
            <w:pPr>
              <w:ind w:left="0" w:firstLine="0"/>
              <w:rPr>
                <w:rFonts w:eastAsia="微軟正黑體" w:cstheme="minorHAnsi"/>
              </w:rPr>
            </w:pPr>
            <w:r w:rsidRPr="00F02179">
              <w:rPr>
                <w:rFonts w:eastAsia="微軟正黑體" w:cstheme="minorHAnsi"/>
              </w:rPr>
              <w:t>西元年</w:t>
            </w:r>
          </w:p>
        </w:tc>
      </w:tr>
      <w:tr w:rsidR="001706C8" w:rsidRPr="00F02179" w:rsidTr="00001B35">
        <w:tc>
          <w:tcPr>
            <w:tcW w:w="762" w:type="dxa"/>
            <w:vAlign w:val="center"/>
          </w:tcPr>
          <w:p w:rsidR="001706C8" w:rsidRPr="00F02179" w:rsidRDefault="001706C8">
            <w:pPr>
              <w:pStyle w:val="af2"/>
              <w:numPr>
                <w:ilvl w:val="0"/>
                <w:numId w:val="77"/>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帳號</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14</w:t>
            </w:r>
          </w:p>
        </w:tc>
        <w:tc>
          <w:tcPr>
            <w:tcW w:w="3256" w:type="dxa"/>
            <w:gridSpan w:val="2"/>
            <w:vAlign w:val="center"/>
          </w:tcPr>
          <w:p w:rsidR="001706C8" w:rsidRPr="00F02179" w:rsidRDefault="001706C8" w:rsidP="00001B35">
            <w:pPr>
              <w:ind w:left="0" w:firstLine="0"/>
              <w:rPr>
                <w:rFonts w:eastAsia="微軟正黑體" w:cstheme="minorHAnsi"/>
              </w:rPr>
            </w:pPr>
          </w:p>
        </w:tc>
      </w:tr>
      <w:tr w:rsidR="001706C8" w:rsidRPr="00F02179" w:rsidTr="00001B35">
        <w:tc>
          <w:tcPr>
            <w:tcW w:w="762" w:type="dxa"/>
            <w:vAlign w:val="center"/>
          </w:tcPr>
          <w:p w:rsidR="001706C8" w:rsidRPr="00F02179" w:rsidRDefault="001706C8">
            <w:pPr>
              <w:pStyle w:val="af2"/>
              <w:numPr>
                <w:ilvl w:val="0"/>
                <w:numId w:val="77"/>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幣別</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幣別</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3</w:t>
            </w:r>
          </w:p>
        </w:tc>
        <w:tc>
          <w:tcPr>
            <w:tcW w:w="3256" w:type="dxa"/>
            <w:gridSpan w:val="2"/>
            <w:vAlign w:val="center"/>
          </w:tcPr>
          <w:p w:rsidR="001706C8" w:rsidRPr="00F02179" w:rsidRDefault="001706C8" w:rsidP="00001B35">
            <w:pPr>
              <w:ind w:left="0" w:firstLine="0"/>
              <w:rPr>
                <w:rFonts w:eastAsia="微軟正黑體" w:cstheme="minorHAnsi"/>
              </w:rPr>
            </w:pPr>
          </w:p>
        </w:tc>
      </w:tr>
      <w:tr w:rsidR="001706C8" w:rsidRPr="00F02179" w:rsidTr="00001B35">
        <w:tc>
          <w:tcPr>
            <w:tcW w:w="762" w:type="dxa"/>
            <w:vAlign w:val="center"/>
          </w:tcPr>
          <w:p w:rsidR="001706C8" w:rsidRPr="00F02179" w:rsidRDefault="001706C8">
            <w:pPr>
              <w:pStyle w:val="af2"/>
              <w:numPr>
                <w:ilvl w:val="0"/>
                <w:numId w:val="77"/>
              </w:numPr>
              <w:ind w:leftChars="0"/>
              <w:rPr>
                <w:rFonts w:eastAsia="微軟正黑體" w:cstheme="minorHAnsi"/>
              </w:rPr>
            </w:pPr>
          </w:p>
        </w:tc>
        <w:tc>
          <w:tcPr>
            <w:tcW w:w="1785"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處理狀態</w:t>
            </w:r>
          </w:p>
        </w:tc>
        <w:tc>
          <w:tcPr>
            <w:tcW w:w="1276"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文數字</w:t>
            </w:r>
          </w:p>
        </w:tc>
        <w:tc>
          <w:tcPr>
            <w:tcW w:w="708"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34"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20</w:t>
            </w:r>
          </w:p>
        </w:tc>
        <w:tc>
          <w:tcPr>
            <w:tcW w:w="3256" w:type="dxa"/>
            <w:gridSpan w:val="2"/>
            <w:vAlign w:val="center"/>
          </w:tcPr>
          <w:p w:rsidR="001706C8" w:rsidRPr="00F02179" w:rsidRDefault="001706C8" w:rsidP="00001B35">
            <w:pPr>
              <w:ind w:left="0" w:firstLine="0"/>
              <w:rPr>
                <w:rFonts w:eastAsia="微軟正黑體" w:cstheme="minorHAnsi"/>
              </w:rPr>
            </w:pPr>
            <w:r w:rsidRPr="00F02179">
              <w:rPr>
                <w:rFonts w:eastAsia="微軟正黑體" w:cstheme="minorHAnsi"/>
              </w:rPr>
              <w:t>未處理</w:t>
            </w:r>
          </w:p>
        </w:tc>
      </w:tr>
      <w:tr w:rsidR="00907665" w:rsidRPr="00F02179" w:rsidTr="00001B35">
        <w:trPr>
          <w:gridAfter w:val="1"/>
          <w:wAfter w:w="625" w:type="dxa"/>
        </w:trPr>
        <w:tc>
          <w:tcPr>
            <w:tcW w:w="762" w:type="dxa"/>
            <w:vAlign w:val="center"/>
          </w:tcPr>
          <w:p w:rsidR="00907665" w:rsidRPr="00F02179" w:rsidRDefault="00907665" w:rsidP="00907665">
            <w:pPr>
              <w:pStyle w:val="af2"/>
              <w:numPr>
                <w:ilvl w:val="0"/>
                <w:numId w:val="77"/>
              </w:numPr>
              <w:ind w:leftChars="0"/>
              <w:rPr>
                <w:rFonts w:eastAsia="微軟正黑體" w:cstheme="minorHAnsi"/>
              </w:rPr>
            </w:pPr>
          </w:p>
        </w:tc>
        <w:tc>
          <w:tcPr>
            <w:tcW w:w="1785"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維護發送</w:t>
            </w:r>
          </w:p>
        </w:tc>
        <w:tc>
          <w:tcPr>
            <w:tcW w:w="1276"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Checkbox</w:t>
            </w:r>
          </w:p>
        </w:tc>
        <w:tc>
          <w:tcPr>
            <w:tcW w:w="708" w:type="dxa"/>
            <w:vAlign w:val="center"/>
          </w:tcPr>
          <w:p w:rsidR="00907665" w:rsidRPr="00F02179" w:rsidRDefault="00907665" w:rsidP="00907665">
            <w:pPr>
              <w:ind w:left="0" w:firstLine="0"/>
              <w:jc w:val="center"/>
              <w:rPr>
                <w:rFonts w:eastAsia="微軟正黑體" w:cstheme="minorHAnsi"/>
              </w:rPr>
            </w:pPr>
            <w:r w:rsidRPr="00F02179">
              <w:rPr>
                <w:rFonts w:eastAsia="微軟正黑體" w:cstheme="minorHAnsi"/>
              </w:rPr>
              <w:t>M</w:t>
            </w:r>
          </w:p>
        </w:tc>
        <w:tc>
          <w:tcPr>
            <w:tcW w:w="1134"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1</w:t>
            </w:r>
          </w:p>
        </w:tc>
        <w:tc>
          <w:tcPr>
            <w:tcW w:w="3256" w:type="dxa"/>
            <w:vAlign w:val="center"/>
          </w:tcPr>
          <w:p w:rsidR="00907665" w:rsidRPr="00F02179" w:rsidRDefault="00907665" w:rsidP="00907665">
            <w:pPr>
              <w:ind w:left="0" w:firstLine="0"/>
              <w:rPr>
                <w:rFonts w:eastAsia="微軟正黑體" w:cstheme="minorHAnsi"/>
              </w:rPr>
            </w:pPr>
          </w:p>
        </w:tc>
      </w:tr>
      <w:tr w:rsidR="00907665" w:rsidRPr="00F02179" w:rsidTr="00001B35">
        <w:tc>
          <w:tcPr>
            <w:tcW w:w="762" w:type="dxa"/>
            <w:vAlign w:val="center"/>
          </w:tcPr>
          <w:p w:rsidR="00907665" w:rsidRPr="00F02179" w:rsidRDefault="00907665" w:rsidP="00907665">
            <w:pPr>
              <w:pStyle w:val="af2"/>
              <w:numPr>
                <w:ilvl w:val="0"/>
                <w:numId w:val="77"/>
              </w:numPr>
              <w:ind w:leftChars="0"/>
              <w:rPr>
                <w:rFonts w:eastAsia="微軟正黑體" w:cstheme="minorHAnsi"/>
              </w:rPr>
            </w:pPr>
          </w:p>
        </w:tc>
        <w:tc>
          <w:tcPr>
            <w:tcW w:w="1785"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電文明細</w:t>
            </w:r>
          </w:p>
        </w:tc>
        <w:tc>
          <w:tcPr>
            <w:tcW w:w="1276"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Link</w:t>
            </w:r>
          </w:p>
        </w:tc>
        <w:tc>
          <w:tcPr>
            <w:tcW w:w="708" w:type="dxa"/>
            <w:vAlign w:val="center"/>
          </w:tcPr>
          <w:p w:rsidR="00907665" w:rsidRPr="00F02179" w:rsidRDefault="00907665" w:rsidP="00907665">
            <w:pPr>
              <w:ind w:left="0" w:firstLine="0"/>
              <w:jc w:val="center"/>
              <w:rPr>
                <w:rFonts w:eastAsia="微軟正黑體" w:cstheme="minorHAnsi"/>
              </w:rPr>
            </w:pPr>
            <w:r w:rsidRPr="00F02179">
              <w:rPr>
                <w:rFonts w:eastAsia="微軟正黑體" w:cstheme="minorHAnsi"/>
              </w:rPr>
              <w:t>M</w:t>
            </w:r>
          </w:p>
        </w:tc>
        <w:tc>
          <w:tcPr>
            <w:tcW w:w="1134" w:type="dxa"/>
            <w:vAlign w:val="center"/>
          </w:tcPr>
          <w:p w:rsidR="00907665" w:rsidRPr="00F02179" w:rsidRDefault="00907665" w:rsidP="00907665">
            <w:pPr>
              <w:ind w:left="0" w:firstLine="0"/>
              <w:rPr>
                <w:rFonts w:eastAsia="微軟正黑體" w:cstheme="minorHAnsi"/>
              </w:rPr>
            </w:pPr>
          </w:p>
        </w:tc>
        <w:tc>
          <w:tcPr>
            <w:tcW w:w="3256" w:type="dxa"/>
            <w:gridSpan w:val="2"/>
            <w:vAlign w:val="center"/>
          </w:tcPr>
          <w:p w:rsidR="00907665" w:rsidRPr="00F02179" w:rsidRDefault="00907665" w:rsidP="00907665">
            <w:pPr>
              <w:ind w:left="0" w:firstLine="0"/>
              <w:rPr>
                <w:rFonts w:eastAsia="微軟正黑體" w:cstheme="minorHAnsi"/>
              </w:rPr>
            </w:pPr>
          </w:p>
        </w:tc>
      </w:tr>
    </w:tbl>
    <w:p w:rsidR="001706C8" w:rsidRPr="00F02179" w:rsidRDefault="001706C8">
      <w:pPr>
        <w:pStyle w:val="af2"/>
        <w:numPr>
          <w:ilvl w:val="0"/>
          <w:numId w:val="75"/>
        </w:numPr>
        <w:ind w:leftChars="0" w:left="1339" w:hanging="284"/>
        <w:rPr>
          <w:rFonts w:eastAsia="微軟正黑體" w:cstheme="minorHAnsi"/>
        </w:rPr>
      </w:pPr>
      <w:r w:rsidRPr="00F02179">
        <w:rPr>
          <w:rFonts w:eastAsia="微軟正黑體" w:cstheme="minorHAnsi"/>
        </w:rPr>
        <w:t>3.</w:t>
      </w:r>
      <w:r w:rsidRPr="00F02179">
        <w:rPr>
          <w:rFonts w:eastAsia="微軟正黑體" w:cstheme="minorHAnsi"/>
        </w:rPr>
        <w:t>刪除不發</w:t>
      </w:r>
    </w:p>
    <w:tbl>
      <w:tblPr>
        <w:tblStyle w:val="af1"/>
        <w:tblW w:w="0" w:type="auto"/>
        <w:tblLook w:val="04A0"/>
      </w:tblPr>
      <w:tblGrid>
        <w:gridCol w:w="747"/>
        <w:gridCol w:w="1717"/>
        <w:gridCol w:w="1316"/>
        <w:gridCol w:w="695"/>
        <w:gridCol w:w="1100"/>
        <w:gridCol w:w="3113"/>
        <w:gridCol w:w="600"/>
      </w:tblGrid>
      <w:tr w:rsidR="001706C8" w:rsidRPr="00F02179" w:rsidTr="00907665">
        <w:tc>
          <w:tcPr>
            <w:tcW w:w="760"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編號</w:t>
            </w:r>
          </w:p>
        </w:tc>
        <w:tc>
          <w:tcPr>
            <w:tcW w:w="1773"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欄位名稱</w:t>
            </w:r>
          </w:p>
        </w:tc>
        <w:tc>
          <w:tcPr>
            <w:tcW w:w="1323"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欄位種類</w:t>
            </w:r>
          </w:p>
        </w:tc>
        <w:tc>
          <w:tcPr>
            <w:tcW w:w="706"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類別</w:t>
            </w:r>
          </w:p>
        </w:tc>
        <w:tc>
          <w:tcPr>
            <w:tcW w:w="1128" w:type="dxa"/>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長度</w:t>
            </w:r>
          </w:p>
        </w:tc>
        <w:tc>
          <w:tcPr>
            <w:tcW w:w="3231" w:type="dxa"/>
            <w:gridSpan w:val="2"/>
            <w:tcBorders>
              <w:bottom w:val="single" w:sz="4" w:space="0" w:color="auto"/>
            </w:tcBorders>
            <w:shd w:val="pct12" w:color="auto" w:fill="auto"/>
          </w:tcPr>
          <w:p w:rsidR="001706C8" w:rsidRPr="00F02179" w:rsidRDefault="001706C8" w:rsidP="00001B35">
            <w:pPr>
              <w:ind w:left="0" w:firstLine="0"/>
              <w:jc w:val="center"/>
              <w:rPr>
                <w:rFonts w:eastAsia="微軟正黑體" w:cstheme="minorHAnsi"/>
                <w:b/>
                <w:bCs/>
              </w:rPr>
            </w:pPr>
            <w:r w:rsidRPr="00F02179">
              <w:rPr>
                <w:rFonts w:eastAsia="微軟正黑體" w:cstheme="minorHAnsi"/>
                <w:b/>
                <w:bCs/>
              </w:rPr>
              <w:t>說明</w:t>
            </w:r>
          </w:p>
        </w:tc>
      </w:tr>
      <w:tr w:rsidR="001706C8" w:rsidRPr="00F02179" w:rsidTr="00907665">
        <w:tc>
          <w:tcPr>
            <w:tcW w:w="760" w:type="dxa"/>
            <w:vAlign w:val="center"/>
          </w:tcPr>
          <w:p w:rsidR="001706C8" w:rsidRPr="00F02179" w:rsidRDefault="001706C8">
            <w:pPr>
              <w:pStyle w:val="af2"/>
              <w:numPr>
                <w:ilvl w:val="0"/>
                <w:numId w:val="79"/>
              </w:numPr>
              <w:ind w:leftChars="0"/>
              <w:rPr>
                <w:rFonts w:eastAsia="微軟正黑體" w:cstheme="minorHAnsi"/>
              </w:rPr>
            </w:pPr>
          </w:p>
        </w:tc>
        <w:tc>
          <w:tcPr>
            <w:tcW w:w="177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132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日期</w:t>
            </w:r>
          </w:p>
        </w:tc>
        <w:tc>
          <w:tcPr>
            <w:tcW w:w="706"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28"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8</w:t>
            </w:r>
          </w:p>
        </w:tc>
        <w:tc>
          <w:tcPr>
            <w:tcW w:w="3231" w:type="dxa"/>
            <w:gridSpan w:val="2"/>
            <w:vAlign w:val="center"/>
          </w:tcPr>
          <w:p w:rsidR="001706C8" w:rsidRPr="00F02179" w:rsidRDefault="001706C8" w:rsidP="00001B35">
            <w:pPr>
              <w:ind w:left="0" w:firstLine="0"/>
              <w:rPr>
                <w:rFonts w:eastAsia="微軟正黑體" w:cstheme="minorHAnsi"/>
              </w:rPr>
            </w:pPr>
            <w:r w:rsidRPr="00F02179">
              <w:rPr>
                <w:rFonts w:eastAsia="微軟正黑體" w:cstheme="minorHAnsi"/>
              </w:rPr>
              <w:t>西元年</w:t>
            </w:r>
          </w:p>
        </w:tc>
      </w:tr>
      <w:tr w:rsidR="001706C8" w:rsidRPr="00F02179" w:rsidTr="00907665">
        <w:tc>
          <w:tcPr>
            <w:tcW w:w="760" w:type="dxa"/>
            <w:vAlign w:val="center"/>
          </w:tcPr>
          <w:p w:rsidR="001706C8" w:rsidRPr="00F02179" w:rsidRDefault="001706C8">
            <w:pPr>
              <w:pStyle w:val="af2"/>
              <w:numPr>
                <w:ilvl w:val="0"/>
                <w:numId w:val="79"/>
              </w:numPr>
              <w:ind w:leftChars="0"/>
              <w:rPr>
                <w:rFonts w:eastAsia="微軟正黑體" w:cstheme="minorHAnsi"/>
              </w:rPr>
            </w:pPr>
          </w:p>
        </w:tc>
        <w:tc>
          <w:tcPr>
            <w:tcW w:w="177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帳號</w:t>
            </w:r>
          </w:p>
        </w:tc>
        <w:tc>
          <w:tcPr>
            <w:tcW w:w="132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數字</w:t>
            </w:r>
          </w:p>
        </w:tc>
        <w:tc>
          <w:tcPr>
            <w:tcW w:w="706"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28"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14</w:t>
            </w:r>
          </w:p>
        </w:tc>
        <w:tc>
          <w:tcPr>
            <w:tcW w:w="3231" w:type="dxa"/>
            <w:gridSpan w:val="2"/>
            <w:vAlign w:val="center"/>
          </w:tcPr>
          <w:p w:rsidR="001706C8" w:rsidRPr="00F02179" w:rsidRDefault="001706C8" w:rsidP="00001B35">
            <w:pPr>
              <w:ind w:left="0" w:firstLine="0"/>
              <w:rPr>
                <w:rFonts w:eastAsia="微軟正黑體" w:cstheme="minorHAnsi"/>
              </w:rPr>
            </w:pPr>
          </w:p>
        </w:tc>
      </w:tr>
      <w:tr w:rsidR="001706C8" w:rsidRPr="00F02179" w:rsidTr="00907665">
        <w:tc>
          <w:tcPr>
            <w:tcW w:w="760" w:type="dxa"/>
            <w:vAlign w:val="center"/>
          </w:tcPr>
          <w:p w:rsidR="001706C8" w:rsidRPr="00F02179" w:rsidRDefault="001706C8">
            <w:pPr>
              <w:pStyle w:val="af2"/>
              <w:numPr>
                <w:ilvl w:val="0"/>
                <w:numId w:val="79"/>
              </w:numPr>
              <w:ind w:leftChars="0"/>
              <w:rPr>
                <w:rFonts w:eastAsia="微軟正黑體" w:cstheme="minorHAnsi"/>
              </w:rPr>
            </w:pPr>
          </w:p>
        </w:tc>
        <w:tc>
          <w:tcPr>
            <w:tcW w:w="177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幣別</w:t>
            </w:r>
          </w:p>
        </w:tc>
        <w:tc>
          <w:tcPr>
            <w:tcW w:w="132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幣別</w:t>
            </w:r>
          </w:p>
        </w:tc>
        <w:tc>
          <w:tcPr>
            <w:tcW w:w="706"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28"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3</w:t>
            </w:r>
          </w:p>
        </w:tc>
        <w:tc>
          <w:tcPr>
            <w:tcW w:w="3231" w:type="dxa"/>
            <w:gridSpan w:val="2"/>
            <w:vAlign w:val="center"/>
          </w:tcPr>
          <w:p w:rsidR="001706C8" w:rsidRPr="00F02179" w:rsidRDefault="001706C8" w:rsidP="00001B35">
            <w:pPr>
              <w:ind w:left="0" w:firstLine="0"/>
              <w:rPr>
                <w:rFonts w:eastAsia="微軟正黑體" w:cstheme="minorHAnsi"/>
              </w:rPr>
            </w:pPr>
          </w:p>
        </w:tc>
      </w:tr>
      <w:tr w:rsidR="001706C8" w:rsidRPr="00F02179" w:rsidTr="00907665">
        <w:tc>
          <w:tcPr>
            <w:tcW w:w="760" w:type="dxa"/>
            <w:vAlign w:val="center"/>
          </w:tcPr>
          <w:p w:rsidR="001706C8" w:rsidRPr="00F02179" w:rsidRDefault="001706C8">
            <w:pPr>
              <w:pStyle w:val="af2"/>
              <w:numPr>
                <w:ilvl w:val="0"/>
                <w:numId w:val="79"/>
              </w:numPr>
              <w:ind w:leftChars="0"/>
              <w:rPr>
                <w:rFonts w:eastAsia="微軟正黑體" w:cstheme="minorHAnsi"/>
              </w:rPr>
            </w:pPr>
          </w:p>
        </w:tc>
        <w:tc>
          <w:tcPr>
            <w:tcW w:w="177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處理狀態</w:t>
            </w:r>
          </w:p>
        </w:tc>
        <w:tc>
          <w:tcPr>
            <w:tcW w:w="1323"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文數字</w:t>
            </w:r>
          </w:p>
        </w:tc>
        <w:tc>
          <w:tcPr>
            <w:tcW w:w="706" w:type="dxa"/>
            <w:vAlign w:val="center"/>
          </w:tcPr>
          <w:p w:rsidR="001706C8" w:rsidRPr="00F02179" w:rsidRDefault="001706C8" w:rsidP="00001B35">
            <w:pPr>
              <w:ind w:left="0" w:firstLine="0"/>
              <w:jc w:val="center"/>
              <w:rPr>
                <w:rFonts w:eastAsia="微軟正黑體" w:cstheme="minorHAnsi"/>
              </w:rPr>
            </w:pPr>
            <w:r w:rsidRPr="00F02179">
              <w:rPr>
                <w:rFonts w:eastAsia="微軟正黑體" w:cstheme="minorHAnsi"/>
              </w:rPr>
              <w:t>M</w:t>
            </w:r>
          </w:p>
        </w:tc>
        <w:tc>
          <w:tcPr>
            <w:tcW w:w="1128" w:type="dxa"/>
            <w:vAlign w:val="center"/>
          </w:tcPr>
          <w:p w:rsidR="001706C8" w:rsidRPr="00F02179" w:rsidRDefault="001706C8" w:rsidP="00001B35">
            <w:pPr>
              <w:ind w:left="0" w:firstLine="0"/>
              <w:rPr>
                <w:rFonts w:eastAsia="微軟正黑體" w:cstheme="minorHAnsi"/>
              </w:rPr>
            </w:pPr>
            <w:r w:rsidRPr="00F02179">
              <w:rPr>
                <w:rFonts w:eastAsia="微軟正黑體" w:cstheme="minorHAnsi"/>
              </w:rPr>
              <w:t>20</w:t>
            </w:r>
          </w:p>
        </w:tc>
        <w:tc>
          <w:tcPr>
            <w:tcW w:w="3231" w:type="dxa"/>
            <w:gridSpan w:val="2"/>
            <w:vAlign w:val="center"/>
          </w:tcPr>
          <w:p w:rsidR="001706C8" w:rsidRPr="00F02179" w:rsidRDefault="001706C8" w:rsidP="00001B35">
            <w:pPr>
              <w:ind w:left="0" w:firstLine="0"/>
              <w:rPr>
                <w:rFonts w:eastAsia="微軟正黑體" w:cstheme="minorHAnsi"/>
              </w:rPr>
            </w:pPr>
            <w:r w:rsidRPr="00F02179">
              <w:rPr>
                <w:rFonts w:eastAsia="微軟正黑體" w:cstheme="minorHAnsi"/>
              </w:rPr>
              <w:t>未處理</w:t>
            </w:r>
          </w:p>
        </w:tc>
      </w:tr>
      <w:tr w:rsidR="00907665" w:rsidRPr="00F02179" w:rsidTr="00907665">
        <w:trPr>
          <w:gridAfter w:val="1"/>
          <w:wAfter w:w="625" w:type="dxa"/>
        </w:trPr>
        <w:tc>
          <w:tcPr>
            <w:tcW w:w="760" w:type="dxa"/>
            <w:vAlign w:val="center"/>
          </w:tcPr>
          <w:p w:rsidR="00907665" w:rsidRPr="00F02179" w:rsidRDefault="00907665" w:rsidP="00907665">
            <w:pPr>
              <w:pStyle w:val="af2"/>
              <w:numPr>
                <w:ilvl w:val="0"/>
                <w:numId w:val="79"/>
              </w:numPr>
              <w:ind w:leftChars="0"/>
              <w:rPr>
                <w:rFonts w:eastAsia="微軟正黑體" w:cstheme="minorHAnsi"/>
              </w:rPr>
            </w:pPr>
          </w:p>
        </w:tc>
        <w:tc>
          <w:tcPr>
            <w:tcW w:w="1773"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刪除不發</w:t>
            </w:r>
          </w:p>
        </w:tc>
        <w:tc>
          <w:tcPr>
            <w:tcW w:w="1323"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Checkbox</w:t>
            </w:r>
          </w:p>
        </w:tc>
        <w:tc>
          <w:tcPr>
            <w:tcW w:w="706" w:type="dxa"/>
            <w:vAlign w:val="center"/>
          </w:tcPr>
          <w:p w:rsidR="00907665" w:rsidRPr="00F02179" w:rsidRDefault="00907665" w:rsidP="00907665">
            <w:pPr>
              <w:ind w:left="0" w:firstLine="0"/>
              <w:jc w:val="center"/>
              <w:rPr>
                <w:rFonts w:eastAsia="微軟正黑體" w:cstheme="minorHAnsi"/>
              </w:rPr>
            </w:pPr>
            <w:r w:rsidRPr="00F02179">
              <w:rPr>
                <w:rFonts w:eastAsia="微軟正黑體" w:cstheme="minorHAnsi"/>
              </w:rPr>
              <w:t>M</w:t>
            </w:r>
          </w:p>
        </w:tc>
        <w:tc>
          <w:tcPr>
            <w:tcW w:w="1128"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1</w:t>
            </w:r>
          </w:p>
        </w:tc>
        <w:tc>
          <w:tcPr>
            <w:tcW w:w="3231" w:type="dxa"/>
            <w:vAlign w:val="center"/>
          </w:tcPr>
          <w:p w:rsidR="00907665" w:rsidRPr="00F02179" w:rsidRDefault="00907665" w:rsidP="00907665">
            <w:pPr>
              <w:ind w:left="0" w:firstLine="0"/>
              <w:rPr>
                <w:rFonts w:eastAsia="微軟正黑體" w:cstheme="minorHAnsi"/>
              </w:rPr>
            </w:pPr>
          </w:p>
        </w:tc>
      </w:tr>
      <w:tr w:rsidR="00907665" w:rsidRPr="00F02179" w:rsidTr="00907665">
        <w:tc>
          <w:tcPr>
            <w:tcW w:w="760" w:type="dxa"/>
            <w:vAlign w:val="center"/>
          </w:tcPr>
          <w:p w:rsidR="00907665" w:rsidRPr="00F02179" w:rsidRDefault="00907665" w:rsidP="00907665">
            <w:pPr>
              <w:pStyle w:val="af2"/>
              <w:numPr>
                <w:ilvl w:val="0"/>
                <w:numId w:val="79"/>
              </w:numPr>
              <w:ind w:leftChars="0"/>
              <w:rPr>
                <w:rFonts w:eastAsia="微軟正黑體" w:cstheme="minorHAnsi"/>
              </w:rPr>
            </w:pPr>
          </w:p>
        </w:tc>
        <w:tc>
          <w:tcPr>
            <w:tcW w:w="1773"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電文明細</w:t>
            </w:r>
          </w:p>
        </w:tc>
        <w:tc>
          <w:tcPr>
            <w:tcW w:w="1323" w:type="dxa"/>
            <w:vAlign w:val="center"/>
          </w:tcPr>
          <w:p w:rsidR="00907665" w:rsidRPr="00F02179" w:rsidRDefault="00907665" w:rsidP="00907665">
            <w:pPr>
              <w:ind w:left="0" w:firstLine="0"/>
              <w:rPr>
                <w:rFonts w:eastAsia="微軟正黑體" w:cstheme="minorHAnsi"/>
              </w:rPr>
            </w:pPr>
            <w:r w:rsidRPr="00F02179">
              <w:rPr>
                <w:rFonts w:eastAsia="微軟正黑體" w:cstheme="minorHAnsi"/>
              </w:rPr>
              <w:t>Link</w:t>
            </w:r>
          </w:p>
        </w:tc>
        <w:tc>
          <w:tcPr>
            <w:tcW w:w="706" w:type="dxa"/>
            <w:vAlign w:val="center"/>
          </w:tcPr>
          <w:p w:rsidR="00907665" w:rsidRPr="00F02179" w:rsidRDefault="00907665" w:rsidP="00907665">
            <w:pPr>
              <w:ind w:left="0" w:firstLine="0"/>
              <w:jc w:val="center"/>
              <w:rPr>
                <w:rFonts w:eastAsia="微軟正黑體" w:cstheme="minorHAnsi"/>
              </w:rPr>
            </w:pPr>
            <w:r w:rsidRPr="00F02179">
              <w:rPr>
                <w:rFonts w:eastAsia="微軟正黑體" w:cstheme="minorHAnsi"/>
              </w:rPr>
              <w:t>M</w:t>
            </w:r>
          </w:p>
        </w:tc>
        <w:tc>
          <w:tcPr>
            <w:tcW w:w="1128" w:type="dxa"/>
            <w:vAlign w:val="center"/>
          </w:tcPr>
          <w:p w:rsidR="00907665" w:rsidRPr="00F02179" w:rsidRDefault="00907665" w:rsidP="00907665">
            <w:pPr>
              <w:ind w:left="0" w:firstLine="0"/>
              <w:rPr>
                <w:rFonts w:eastAsia="微軟正黑體" w:cstheme="minorHAnsi"/>
              </w:rPr>
            </w:pPr>
          </w:p>
        </w:tc>
        <w:tc>
          <w:tcPr>
            <w:tcW w:w="3231" w:type="dxa"/>
            <w:gridSpan w:val="2"/>
            <w:vAlign w:val="center"/>
          </w:tcPr>
          <w:p w:rsidR="00907665" w:rsidRPr="00F02179" w:rsidRDefault="00907665" w:rsidP="00907665">
            <w:pPr>
              <w:ind w:left="0" w:firstLine="0"/>
              <w:rPr>
                <w:rFonts w:eastAsia="微軟正黑體" w:cstheme="minorHAnsi"/>
              </w:rPr>
            </w:pPr>
          </w:p>
        </w:tc>
      </w:tr>
    </w:tbl>
    <w:p w:rsidR="001706C8" w:rsidRPr="00F02179" w:rsidRDefault="001706C8" w:rsidP="001706C8">
      <w:pPr>
        <w:pStyle w:val="af2"/>
        <w:ind w:leftChars="0" w:left="410" w:firstLine="0"/>
        <w:rPr>
          <w:rFonts w:eastAsia="微軟正黑體" w:cstheme="minorHAnsi"/>
        </w:rPr>
      </w:pPr>
    </w:p>
    <w:p w:rsidR="004D5CFE" w:rsidRPr="00F02179" w:rsidRDefault="004D5CFE" w:rsidP="004D5CFE">
      <w:pPr>
        <w:ind w:left="0" w:firstLine="0"/>
        <w:outlineLvl w:val="2"/>
        <w:rPr>
          <w:rFonts w:eastAsia="微軟正黑體" w:cstheme="minorHAnsi"/>
          <w:szCs w:val="24"/>
        </w:rPr>
      </w:pPr>
      <w:bookmarkStart w:id="105" w:name="_Toc170379648"/>
      <w:r w:rsidRPr="00F02179">
        <w:rPr>
          <w:rFonts w:eastAsia="微軟正黑體" w:cstheme="minorHAnsi"/>
        </w:rPr>
        <w:t>2.3.11</w:t>
      </w:r>
      <w:r w:rsidR="008103F6" w:rsidRPr="00F02179">
        <w:rPr>
          <w:rFonts w:eastAsia="微軟正黑體" w:cstheme="minorHAnsi"/>
          <w:szCs w:val="24"/>
        </w:rPr>
        <w:t>列印查詢定存對帳單</w:t>
      </w:r>
      <w:r w:rsidR="008103F6" w:rsidRPr="00F02179">
        <w:rPr>
          <w:rFonts w:eastAsia="微軟正黑體" w:cstheme="minorHAnsi"/>
          <w:szCs w:val="24"/>
        </w:rPr>
        <w:t>/</w:t>
      </w:r>
      <w:r w:rsidR="008103F6" w:rsidRPr="00F02179">
        <w:rPr>
          <w:rFonts w:eastAsia="微軟正黑體" w:cstheme="minorHAnsi"/>
          <w:szCs w:val="24"/>
        </w:rPr>
        <w:t>試算利息</w:t>
      </w:r>
      <w:bookmarkEnd w:id="105"/>
    </w:p>
    <w:p w:rsidR="002A1402" w:rsidRPr="00F02179" w:rsidRDefault="002A1402" w:rsidP="002A1402">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2.3.11.1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546D7C" w:rsidRPr="00F02179" w:rsidRDefault="00F158A8" w:rsidP="00F158A8">
      <w:pPr>
        <w:ind w:left="142" w:hangingChars="59" w:hanging="142"/>
        <w:rPr>
          <w:rFonts w:eastAsia="微軟正黑體" w:cstheme="minorHAnsi"/>
        </w:rPr>
      </w:pPr>
      <w:r w:rsidRPr="00F02179">
        <w:rPr>
          <w:rFonts w:eastAsia="微軟正黑體" w:cstheme="minorHAnsi"/>
        </w:rPr>
        <w:t>功能背景</w:t>
      </w:r>
      <w:r w:rsidR="00143768" w:rsidRPr="00F02179">
        <w:rPr>
          <w:rFonts w:eastAsia="微軟正黑體" w:cstheme="minorHAnsi"/>
        </w:rPr>
        <w:t>說明：依核心系統規劃，定存資料皆儲存於核心</w:t>
      </w:r>
      <w:r w:rsidR="00EA3D8F" w:rsidRPr="00F02179">
        <w:rPr>
          <w:rFonts w:eastAsia="微軟正黑體" w:cstheme="minorHAnsi"/>
        </w:rPr>
        <w:t>。</w:t>
      </w:r>
      <w:r w:rsidR="00143768" w:rsidRPr="00F02179">
        <w:rPr>
          <w:rFonts w:eastAsia="微軟正黑體" w:cstheme="minorHAnsi"/>
        </w:rPr>
        <w:t>定存計息</w:t>
      </w:r>
      <w:r w:rsidR="00143768" w:rsidRPr="00F02179">
        <w:rPr>
          <w:rFonts w:eastAsia="微軟正黑體" w:cstheme="minorHAnsi"/>
        </w:rPr>
        <w:t>/</w:t>
      </w:r>
      <w:r w:rsidR="00143768" w:rsidRPr="00F02179">
        <w:rPr>
          <w:rFonts w:eastAsia="微軟正黑體" w:cstheme="minorHAnsi"/>
        </w:rPr>
        <w:t>給息</w:t>
      </w:r>
      <w:r w:rsidR="00143768" w:rsidRPr="00F02179">
        <w:rPr>
          <w:rFonts w:eastAsia="微軟正黑體" w:cstheme="minorHAnsi"/>
        </w:rPr>
        <w:t>/</w:t>
      </w:r>
      <w:r w:rsidR="00143768" w:rsidRPr="00F02179">
        <w:rPr>
          <w:rFonts w:eastAsia="微軟正黑體" w:cstheme="minorHAnsi"/>
        </w:rPr>
        <w:t>試算利息之計算方式遵照核心做法</w:t>
      </w:r>
      <w:r w:rsidR="00EA3D8F" w:rsidRPr="00F02179">
        <w:rPr>
          <w:rFonts w:eastAsia="微軟正黑體" w:cstheme="minorHAnsi"/>
        </w:rPr>
        <w:t>，故本查詢的查詢結果會與新核心的資料統一</w:t>
      </w:r>
      <w:r w:rsidR="00143768" w:rsidRPr="00F02179">
        <w:rPr>
          <w:rFonts w:eastAsia="微軟正黑體" w:cstheme="minorHAnsi"/>
        </w:rPr>
        <w:t>。</w:t>
      </w:r>
      <w:r w:rsidR="00663171" w:rsidRPr="00F02179">
        <w:rPr>
          <w:rFonts w:eastAsia="微軟正黑體" w:cstheme="minorHAnsi"/>
        </w:rPr>
        <w:t>資料留存期限以核心為準。</w:t>
      </w:r>
      <w:r w:rsidR="00143768" w:rsidRPr="00F02179">
        <w:rPr>
          <w:rFonts w:eastAsia="微軟正黑體" w:cstheme="minorHAnsi"/>
        </w:rPr>
        <w:t>中台於此功能將負責查詢核心的多支查詢，並組合定存</w:t>
      </w:r>
      <w:r w:rsidR="00EA3D8F" w:rsidRPr="00F02179">
        <w:rPr>
          <w:rFonts w:eastAsia="微軟正黑體" w:cstheme="minorHAnsi"/>
        </w:rPr>
        <w:t>查詢</w:t>
      </w:r>
      <w:r w:rsidR="00143768" w:rsidRPr="00F02179">
        <w:rPr>
          <w:rFonts w:eastAsia="微軟正黑體" w:cstheme="minorHAnsi"/>
        </w:rPr>
        <w:t>資料，提供分行系統查詢。</w:t>
      </w:r>
    </w:p>
    <w:p w:rsidR="00964822" w:rsidRPr="00F02179" w:rsidRDefault="00964822" w:rsidP="00A10EF1">
      <w:pPr>
        <w:rPr>
          <w:rFonts w:eastAsia="微軟正黑體" w:cstheme="minorHAnsi"/>
        </w:rPr>
      </w:pPr>
    </w:p>
    <w:p w:rsidR="00A10EF1" w:rsidRPr="00F02179" w:rsidRDefault="00A10EF1" w:rsidP="00A10EF1">
      <w:pPr>
        <w:rPr>
          <w:rFonts w:eastAsia="微軟正黑體" w:cstheme="minorHAnsi"/>
        </w:rPr>
      </w:pPr>
      <w:r w:rsidRPr="00F02179">
        <w:rPr>
          <w:rFonts w:eastAsia="微軟正黑體" w:cstheme="minorHAnsi"/>
        </w:rPr>
        <w:t>交易說明</w:t>
      </w:r>
      <w:r w:rsidRPr="00F02179">
        <w:rPr>
          <w:rFonts w:eastAsia="微軟正黑體" w:cstheme="minorHAnsi"/>
        </w:rPr>
        <w:t>/</w:t>
      </w:r>
      <w:r w:rsidRPr="00F02179">
        <w:rPr>
          <w:rFonts w:eastAsia="微軟正黑體" w:cstheme="minorHAnsi"/>
        </w:rPr>
        <w:t>使用時機：</w:t>
      </w:r>
    </w:p>
    <w:p w:rsidR="00242317" w:rsidRPr="00F02179" w:rsidRDefault="00242317" w:rsidP="005F422B">
      <w:pPr>
        <w:tabs>
          <w:tab w:val="left" w:pos="3969"/>
        </w:tabs>
        <w:ind w:left="482" w:hanging="482"/>
        <w:outlineLvl w:val="4"/>
        <w:rPr>
          <w:rFonts w:eastAsia="微軟正黑體" w:cstheme="minorHAnsi"/>
          <w:b/>
          <w:bCs/>
        </w:rPr>
      </w:pPr>
      <w:r w:rsidRPr="00F02179">
        <w:rPr>
          <w:rFonts w:eastAsia="微軟正黑體" w:cstheme="minorHAnsi"/>
          <w:b/>
          <w:bCs/>
        </w:rPr>
        <w:t>輸入欄位：</w:t>
      </w:r>
    </w:p>
    <w:p w:rsidR="00242317" w:rsidRPr="00F02179" w:rsidRDefault="00242317">
      <w:pPr>
        <w:pStyle w:val="af2"/>
        <w:numPr>
          <w:ilvl w:val="0"/>
          <w:numId w:val="66"/>
        </w:numPr>
        <w:ind w:leftChars="0"/>
        <w:rPr>
          <w:rFonts w:eastAsia="微軟正黑體" w:cstheme="minorHAnsi"/>
          <w:b/>
          <w:bCs/>
        </w:rPr>
      </w:pPr>
      <w:r w:rsidRPr="00F02179">
        <w:rPr>
          <w:rFonts w:eastAsia="微軟正黑體" w:cstheme="minorHAnsi"/>
        </w:rPr>
        <w:t>查詢功能：</w:t>
      </w:r>
      <w:r w:rsidRPr="00F02179">
        <w:rPr>
          <w:rFonts w:eastAsia="微軟正黑體" w:cstheme="minorHAnsi"/>
        </w:rPr>
        <w:t xml:space="preserve">(1) </w:t>
      </w:r>
      <w:r w:rsidRPr="00F02179">
        <w:rPr>
          <w:rFonts w:eastAsia="微軟正黑體" w:cstheme="minorHAnsi"/>
        </w:rPr>
        <w:t>定存歸戶查詢</w:t>
      </w:r>
      <w:r w:rsidRPr="00F02179">
        <w:rPr>
          <w:rFonts w:eastAsia="微軟正黑體" w:cstheme="minorHAnsi"/>
        </w:rPr>
        <w:t xml:space="preserve"> (2) </w:t>
      </w:r>
      <w:r w:rsidR="0017684A" w:rsidRPr="00F02179">
        <w:rPr>
          <w:rFonts w:eastAsia="微軟正黑體" w:cstheme="minorHAnsi"/>
        </w:rPr>
        <w:t>定存</w:t>
      </w:r>
      <w:r w:rsidR="0017684A" w:rsidRPr="00F02179">
        <w:rPr>
          <w:rFonts w:eastAsia="微軟正黑體" w:cstheme="minorHAnsi"/>
        </w:rPr>
        <w:t>/</w:t>
      </w:r>
      <w:r w:rsidRPr="00F02179">
        <w:rPr>
          <w:rFonts w:eastAsia="微軟正黑體" w:cstheme="minorHAnsi"/>
        </w:rPr>
        <w:t>綜存查詢</w:t>
      </w:r>
      <w:r w:rsidRPr="00F02179">
        <w:rPr>
          <w:rFonts w:eastAsia="微軟正黑體" w:cstheme="minorHAnsi"/>
        </w:rPr>
        <w:t xml:space="preserve"> (3) </w:t>
      </w:r>
      <w:r w:rsidR="00E66142" w:rsidRPr="00F02179">
        <w:rPr>
          <w:rFonts w:eastAsia="微軟正黑體" w:cstheme="minorHAnsi"/>
        </w:rPr>
        <w:t>申請書歸戶查詢</w:t>
      </w:r>
      <w:r w:rsidR="001818B4" w:rsidRPr="00F02179">
        <w:rPr>
          <w:rFonts w:eastAsia="微軟正黑體" w:cstheme="minorHAnsi"/>
        </w:rPr>
        <w:br/>
        <w:t xml:space="preserve">(1) </w:t>
      </w:r>
      <w:r w:rsidR="001818B4" w:rsidRPr="00F02179">
        <w:rPr>
          <w:rFonts w:eastAsia="微軟正黑體" w:cstheme="minorHAnsi"/>
        </w:rPr>
        <w:t>定存歸戶查詢：以客戶編號為單位，查詢項下定存資料</w:t>
      </w:r>
      <w:r w:rsidR="001818B4" w:rsidRPr="00F02179">
        <w:rPr>
          <w:rFonts w:eastAsia="微軟正黑體" w:cstheme="minorHAnsi"/>
        </w:rPr>
        <w:br/>
        <w:t xml:space="preserve">(2) </w:t>
      </w:r>
      <w:r w:rsidR="003305E2" w:rsidRPr="00F02179">
        <w:rPr>
          <w:rFonts w:eastAsia="微軟正黑體" w:cstheme="minorHAnsi"/>
        </w:rPr>
        <w:t>定存</w:t>
      </w:r>
      <w:r w:rsidR="003305E2" w:rsidRPr="00F02179">
        <w:rPr>
          <w:rFonts w:eastAsia="微軟正黑體" w:cstheme="minorHAnsi"/>
        </w:rPr>
        <w:t>/</w:t>
      </w:r>
      <w:r w:rsidR="001818B4" w:rsidRPr="00F02179">
        <w:rPr>
          <w:rFonts w:eastAsia="微軟正黑體" w:cstheme="minorHAnsi"/>
        </w:rPr>
        <w:t>綜存查詢：</w:t>
      </w:r>
      <w:r w:rsidR="003305E2" w:rsidRPr="00F02179">
        <w:rPr>
          <w:rFonts w:eastAsia="微軟正黑體" w:cstheme="minorHAnsi"/>
        </w:rPr>
        <w:t>可</w:t>
      </w:r>
      <w:r w:rsidR="001818B4" w:rsidRPr="00F02179">
        <w:rPr>
          <w:rFonts w:eastAsia="微軟正黑體" w:cstheme="minorHAnsi"/>
        </w:rPr>
        <w:t>以</w:t>
      </w:r>
      <w:r w:rsidR="003305E2" w:rsidRPr="00F02179">
        <w:rPr>
          <w:rFonts w:eastAsia="微軟正黑體" w:cstheme="minorHAnsi"/>
        </w:rPr>
        <w:t>定存帳號</w:t>
      </w:r>
      <w:r w:rsidR="003305E2" w:rsidRPr="00F02179">
        <w:rPr>
          <w:rFonts w:eastAsia="微軟正黑體" w:cstheme="minorHAnsi"/>
        </w:rPr>
        <w:t>/</w:t>
      </w:r>
      <w:r w:rsidR="001818B4" w:rsidRPr="00F02179">
        <w:rPr>
          <w:rFonts w:eastAsia="微軟正黑體" w:cstheme="minorHAnsi"/>
        </w:rPr>
        <w:t>綜存活存帳號為單位，查詢</w:t>
      </w:r>
      <w:r w:rsidR="003305E2" w:rsidRPr="00F02179">
        <w:rPr>
          <w:rFonts w:eastAsia="微軟正黑體" w:cstheme="minorHAnsi"/>
        </w:rPr>
        <w:t>單一定存帳號</w:t>
      </w:r>
      <w:r w:rsidR="003305E2" w:rsidRPr="00F02179">
        <w:rPr>
          <w:rFonts w:eastAsia="微軟正黑體" w:cstheme="minorHAnsi"/>
        </w:rPr>
        <w:t>/</w:t>
      </w:r>
      <w:r w:rsidR="003305E2" w:rsidRPr="00F02179">
        <w:rPr>
          <w:rFonts w:eastAsia="微軟正黑體" w:cstheme="minorHAnsi"/>
        </w:rPr>
        <w:t>綜存主帳號</w:t>
      </w:r>
      <w:r w:rsidR="001818B4" w:rsidRPr="00F02179">
        <w:rPr>
          <w:rFonts w:eastAsia="微軟正黑體" w:cstheme="minorHAnsi"/>
        </w:rPr>
        <w:t>項下定存資料</w:t>
      </w:r>
      <w:r w:rsidR="001818B4" w:rsidRPr="00F02179">
        <w:rPr>
          <w:rFonts w:eastAsia="微軟正黑體" w:cstheme="minorHAnsi"/>
        </w:rPr>
        <w:br/>
      </w:r>
      <w:r w:rsidR="001818B4" w:rsidRPr="00F02179">
        <w:rPr>
          <w:rFonts w:eastAsia="微軟正黑體" w:cstheme="minorHAnsi"/>
        </w:rPr>
        <w:lastRenderedPageBreak/>
        <w:t xml:space="preserve">(3) </w:t>
      </w:r>
      <w:r w:rsidR="001818B4" w:rsidRPr="00F02179">
        <w:rPr>
          <w:rFonts w:eastAsia="微軟正黑體" w:cstheme="minorHAnsi"/>
        </w:rPr>
        <w:t>申請書歸戶查詢：以客戶編號</w:t>
      </w:r>
      <w:r w:rsidR="003979C8" w:rsidRPr="00F02179">
        <w:rPr>
          <w:rFonts w:eastAsia="微軟正黑體" w:cstheme="minorHAnsi"/>
        </w:rPr>
        <w:t>/</w:t>
      </w:r>
      <w:r w:rsidR="001818B4" w:rsidRPr="00F02179">
        <w:rPr>
          <w:rFonts w:eastAsia="微軟正黑體" w:cstheme="minorHAnsi"/>
        </w:rPr>
        <w:t>定存帳號</w:t>
      </w:r>
      <w:r w:rsidR="003979C8" w:rsidRPr="00F02179">
        <w:rPr>
          <w:rFonts w:eastAsia="微軟正黑體" w:cstheme="minorHAnsi"/>
        </w:rPr>
        <w:t>/</w:t>
      </w:r>
      <w:r w:rsidR="001818B4" w:rsidRPr="00F02179">
        <w:rPr>
          <w:rFonts w:eastAsia="微軟正黑體" w:cstheme="minorHAnsi"/>
        </w:rPr>
        <w:t>綜存活存帳號為單位，查詢項下申請書資料</w:t>
      </w:r>
    </w:p>
    <w:p w:rsidR="00D76380" w:rsidRPr="00F02179" w:rsidRDefault="00D76380" w:rsidP="00D76380">
      <w:pPr>
        <w:pStyle w:val="af2"/>
        <w:ind w:leftChars="0" w:left="480" w:firstLine="0"/>
        <w:rPr>
          <w:rFonts w:eastAsia="微軟正黑體" w:cstheme="minorHAnsi"/>
          <w:b/>
          <w:bCs/>
        </w:rPr>
      </w:pPr>
    </w:p>
    <w:p w:rsidR="00242317" w:rsidRPr="00F02179" w:rsidRDefault="00242317">
      <w:pPr>
        <w:pStyle w:val="af2"/>
        <w:numPr>
          <w:ilvl w:val="0"/>
          <w:numId w:val="66"/>
        </w:numPr>
        <w:ind w:leftChars="0"/>
        <w:rPr>
          <w:rFonts w:eastAsia="微軟正黑體" w:cstheme="minorHAnsi"/>
          <w:b/>
          <w:bCs/>
        </w:rPr>
      </w:pPr>
      <w:r w:rsidRPr="00F02179">
        <w:rPr>
          <w:rFonts w:eastAsia="微軟正黑體" w:cstheme="minorHAnsi"/>
        </w:rPr>
        <w:t>客戶編號：輸入統編</w:t>
      </w:r>
      <w:r w:rsidRPr="00F02179">
        <w:rPr>
          <w:rFonts w:eastAsia="微軟正黑體" w:cstheme="minorHAnsi"/>
        </w:rPr>
        <w:t>/</w:t>
      </w:r>
      <w:r w:rsidRPr="00F02179">
        <w:rPr>
          <w:rFonts w:eastAsia="微軟正黑體" w:cstheme="minorHAnsi"/>
        </w:rPr>
        <w:t>身分證字號</w:t>
      </w:r>
    </w:p>
    <w:p w:rsidR="001818B4" w:rsidRPr="00F02179" w:rsidRDefault="001818B4">
      <w:pPr>
        <w:pStyle w:val="af2"/>
        <w:numPr>
          <w:ilvl w:val="0"/>
          <w:numId w:val="82"/>
        </w:numPr>
        <w:ind w:leftChars="0" w:left="993"/>
        <w:rPr>
          <w:rFonts w:eastAsia="微軟正黑體" w:cstheme="minorHAnsi"/>
          <w:b/>
          <w:bCs/>
        </w:rPr>
      </w:pPr>
      <w:r w:rsidRPr="00F02179">
        <w:rPr>
          <w:rFonts w:eastAsia="微軟正黑體" w:cstheme="minorHAnsi"/>
          <w:b/>
          <w:bCs/>
        </w:rPr>
        <w:t>檢核：限</w:t>
      </w:r>
      <w:r w:rsidRPr="00F02179">
        <w:rPr>
          <w:rFonts w:eastAsia="微軟正黑體" w:cstheme="minorHAnsi"/>
        </w:rPr>
        <w:t xml:space="preserve">(1) </w:t>
      </w:r>
      <w:r w:rsidRPr="00F02179">
        <w:rPr>
          <w:rFonts w:eastAsia="微軟正黑體" w:cstheme="minorHAnsi"/>
        </w:rPr>
        <w:t>定存歸戶查詢</w:t>
      </w:r>
      <w:r w:rsidRPr="00F02179">
        <w:rPr>
          <w:rFonts w:eastAsia="微軟正黑體" w:cstheme="minorHAnsi"/>
        </w:rPr>
        <w:t xml:space="preserve">/(3) </w:t>
      </w:r>
      <w:r w:rsidRPr="00F02179">
        <w:rPr>
          <w:rFonts w:eastAsia="微軟正黑體" w:cstheme="minorHAnsi"/>
        </w:rPr>
        <w:t>申請書歸戶查詢時可供輸入</w:t>
      </w:r>
    </w:p>
    <w:p w:rsidR="00D76380" w:rsidRPr="003E06E5" w:rsidRDefault="00D76380" w:rsidP="00D76380">
      <w:pPr>
        <w:pStyle w:val="af2"/>
        <w:ind w:leftChars="0" w:left="760" w:firstLine="0"/>
        <w:rPr>
          <w:rFonts w:eastAsia="微軟正黑體" w:cstheme="minorHAnsi"/>
          <w:b/>
          <w:bCs/>
        </w:rPr>
      </w:pPr>
    </w:p>
    <w:p w:rsidR="00242317" w:rsidRPr="00F02179" w:rsidRDefault="00242317">
      <w:pPr>
        <w:pStyle w:val="af2"/>
        <w:numPr>
          <w:ilvl w:val="0"/>
          <w:numId w:val="66"/>
        </w:numPr>
        <w:ind w:leftChars="0"/>
        <w:rPr>
          <w:rFonts w:eastAsia="微軟正黑體" w:cstheme="minorHAnsi"/>
          <w:b/>
          <w:bCs/>
        </w:rPr>
      </w:pPr>
      <w:r w:rsidRPr="00F02179">
        <w:rPr>
          <w:rFonts w:eastAsia="微軟正黑體" w:cstheme="minorHAnsi"/>
        </w:rPr>
        <w:t>種類：</w:t>
      </w:r>
      <w:r w:rsidRPr="00F02179">
        <w:rPr>
          <w:rFonts w:eastAsia="微軟正黑體" w:cstheme="minorHAnsi"/>
        </w:rPr>
        <w:t xml:space="preserve">(1) </w:t>
      </w:r>
      <w:r w:rsidRPr="00F02179">
        <w:rPr>
          <w:rFonts w:eastAsia="微軟正黑體" w:cstheme="minorHAnsi"/>
        </w:rPr>
        <w:t>所有定期</w:t>
      </w:r>
      <w:r w:rsidRPr="00F02179">
        <w:rPr>
          <w:rFonts w:eastAsia="微軟正黑體" w:cstheme="minorHAnsi"/>
        </w:rPr>
        <w:t xml:space="preserve"> (2) </w:t>
      </w:r>
      <w:r w:rsidRPr="00F02179">
        <w:rPr>
          <w:rFonts w:eastAsia="微軟正黑體" w:cstheme="minorHAnsi"/>
        </w:rPr>
        <w:t>綜存帳號</w:t>
      </w:r>
    </w:p>
    <w:p w:rsidR="00242317" w:rsidRPr="00F02179" w:rsidRDefault="001818B4">
      <w:pPr>
        <w:pStyle w:val="af2"/>
        <w:numPr>
          <w:ilvl w:val="0"/>
          <w:numId w:val="84"/>
        </w:numPr>
        <w:ind w:leftChars="0"/>
        <w:rPr>
          <w:rFonts w:eastAsia="微軟正黑體" w:cstheme="minorHAnsi"/>
        </w:rPr>
      </w:pPr>
      <w:r w:rsidRPr="00F02179">
        <w:rPr>
          <w:rFonts w:eastAsia="微軟正黑體" w:cstheme="minorHAnsi"/>
          <w:b/>
          <w:bCs/>
        </w:rPr>
        <w:t>檢核：</w:t>
      </w:r>
      <w:r w:rsidR="00242317" w:rsidRPr="00F02179">
        <w:rPr>
          <w:rFonts w:eastAsia="微軟正黑體" w:cstheme="minorHAnsi"/>
          <w:b/>
          <w:bCs/>
        </w:rPr>
        <w:t>限</w:t>
      </w:r>
      <w:r w:rsidR="00242317" w:rsidRPr="00F02179">
        <w:rPr>
          <w:rFonts w:eastAsia="微軟正黑體" w:cstheme="minorHAnsi"/>
        </w:rPr>
        <w:t>查詢功能</w:t>
      </w:r>
      <w:r w:rsidR="00242317" w:rsidRPr="00F02179">
        <w:rPr>
          <w:rFonts w:eastAsia="微軟正黑體" w:cstheme="minorHAnsi"/>
        </w:rPr>
        <w:t xml:space="preserve"> = </w:t>
      </w:r>
      <w:r w:rsidRPr="00F02179">
        <w:rPr>
          <w:rFonts w:eastAsia="微軟正黑體" w:cstheme="minorHAnsi"/>
        </w:rPr>
        <w:t>(</w:t>
      </w:r>
      <w:r w:rsidR="00242317" w:rsidRPr="00F02179">
        <w:rPr>
          <w:rFonts w:eastAsia="微軟正黑體" w:cstheme="minorHAnsi"/>
        </w:rPr>
        <w:t xml:space="preserve">1) </w:t>
      </w:r>
      <w:r w:rsidR="00242317" w:rsidRPr="00F02179">
        <w:rPr>
          <w:rFonts w:eastAsia="微軟正黑體" w:cstheme="minorHAnsi"/>
        </w:rPr>
        <w:t>定存歸戶查詢</w:t>
      </w:r>
      <w:r w:rsidR="00242317" w:rsidRPr="00F02179">
        <w:rPr>
          <w:rFonts w:eastAsia="微軟正黑體" w:cstheme="minorHAnsi"/>
        </w:rPr>
        <w:t xml:space="preserve">/(3) </w:t>
      </w:r>
      <w:r w:rsidR="00242317" w:rsidRPr="00F02179">
        <w:rPr>
          <w:rFonts w:eastAsia="微軟正黑體" w:cstheme="minorHAnsi"/>
        </w:rPr>
        <w:t>申請書歸戶查詢時可供選擇</w:t>
      </w:r>
      <w:r w:rsidRPr="00F02179">
        <w:rPr>
          <w:rFonts w:eastAsia="微軟正黑體" w:cstheme="minorHAnsi"/>
        </w:rPr>
        <w:br/>
        <w:t xml:space="preserve">(2) </w:t>
      </w:r>
      <w:r w:rsidR="007642A1" w:rsidRPr="00F02179">
        <w:rPr>
          <w:rFonts w:eastAsia="微軟正黑體" w:cstheme="minorHAnsi"/>
        </w:rPr>
        <w:t>定存</w:t>
      </w:r>
      <w:r w:rsidR="007642A1" w:rsidRPr="00F02179">
        <w:rPr>
          <w:rFonts w:eastAsia="微軟正黑體" w:cstheme="minorHAnsi"/>
        </w:rPr>
        <w:t>/</w:t>
      </w:r>
      <w:r w:rsidRPr="00F02179">
        <w:rPr>
          <w:rFonts w:eastAsia="微軟正黑體" w:cstheme="minorHAnsi"/>
        </w:rPr>
        <w:t>綜存查詢：無須選擇</w:t>
      </w:r>
    </w:p>
    <w:p w:rsidR="00242317" w:rsidRPr="00F02179" w:rsidRDefault="00242317">
      <w:pPr>
        <w:pStyle w:val="af2"/>
        <w:numPr>
          <w:ilvl w:val="0"/>
          <w:numId w:val="84"/>
        </w:numPr>
        <w:ind w:leftChars="0"/>
        <w:rPr>
          <w:rFonts w:eastAsia="微軟正黑體" w:cstheme="minorHAnsi"/>
        </w:rPr>
      </w:pPr>
      <w:r w:rsidRPr="00F02179">
        <w:rPr>
          <w:rFonts w:eastAsia="微軟正黑體" w:cstheme="minorHAnsi"/>
        </w:rPr>
        <w:t>輸入</w:t>
      </w:r>
      <w:r w:rsidR="00EE4B66" w:rsidRPr="00F02179">
        <w:rPr>
          <w:rFonts w:eastAsia="微軟正黑體" w:cstheme="minorHAnsi"/>
        </w:rPr>
        <w:t xml:space="preserve">(1) </w:t>
      </w:r>
      <w:r w:rsidR="00EE4B66" w:rsidRPr="00F02179">
        <w:rPr>
          <w:rFonts w:eastAsia="微軟正黑體" w:cstheme="minorHAnsi"/>
        </w:rPr>
        <w:t>所有定期</w:t>
      </w:r>
      <w:r w:rsidRPr="00F02179">
        <w:rPr>
          <w:rFonts w:eastAsia="微軟正黑體" w:cstheme="minorHAnsi"/>
        </w:rPr>
        <w:t>：帶出客戶編號項下的所有</w:t>
      </w:r>
      <w:r w:rsidR="00EE4B66" w:rsidRPr="00F02179">
        <w:rPr>
          <w:rFonts w:eastAsia="微軟正黑體" w:cstheme="minorHAnsi"/>
        </w:rPr>
        <w:t>定存清單</w:t>
      </w:r>
      <w:r w:rsidR="00EE4B66" w:rsidRPr="00F02179">
        <w:rPr>
          <w:rFonts w:eastAsia="微軟正黑體" w:cstheme="minorHAnsi"/>
        </w:rPr>
        <w:t xml:space="preserve"> (</w:t>
      </w:r>
      <w:r w:rsidR="00EE4B66" w:rsidRPr="00F02179">
        <w:rPr>
          <w:rFonts w:eastAsia="微軟正黑體" w:cstheme="minorHAnsi"/>
        </w:rPr>
        <w:t>各項定存產品</w:t>
      </w:r>
      <w:r w:rsidR="00EE4B66" w:rsidRPr="00F02179">
        <w:rPr>
          <w:rFonts w:eastAsia="微軟正黑體" w:cstheme="minorHAnsi"/>
        </w:rPr>
        <w:t>/</w:t>
      </w:r>
      <w:r w:rsidR="00EE4B66" w:rsidRPr="00F02179">
        <w:rPr>
          <w:rFonts w:eastAsia="微軟正黑體" w:cstheme="minorHAnsi"/>
        </w:rPr>
        <w:t>實體存單</w:t>
      </w:r>
      <w:r w:rsidR="00EE4B66" w:rsidRPr="00F02179">
        <w:rPr>
          <w:rFonts w:eastAsia="微軟正黑體" w:cstheme="minorHAnsi"/>
        </w:rPr>
        <w:t>/</w:t>
      </w:r>
      <w:r w:rsidR="00EE4B66" w:rsidRPr="00F02179">
        <w:rPr>
          <w:rFonts w:eastAsia="微軟正黑體" w:cstheme="minorHAnsi"/>
        </w:rPr>
        <w:t>綜存</w:t>
      </w:r>
      <w:r w:rsidR="00EE4B66" w:rsidRPr="00F02179">
        <w:rPr>
          <w:rFonts w:eastAsia="微軟正黑體" w:cstheme="minorHAnsi"/>
        </w:rPr>
        <w:t>)</w:t>
      </w:r>
    </w:p>
    <w:p w:rsidR="00EE4B66" w:rsidRPr="00F02179" w:rsidRDefault="00EE4B66">
      <w:pPr>
        <w:pStyle w:val="af2"/>
        <w:numPr>
          <w:ilvl w:val="0"/>
          <w:numId w:val="84"/>
        </w:numPr>
        <w:ind w:leftChars="0"/>
        <w:rPr>
          <w:rFonts w:eastAsia="微軟正黑體" w:cstheme="minorHAnsi"/>
        </w:rPr>
      </w:pPr>
      <w:r w:rsidRPr="00F02179">
        <w:rPr>
          <w:rFonts w:eastAsia="微軟正黑體" w:cstheme="minorHAnsi"/>
        </w:rPr>
        <w:t>輸入</w:t>
      </w:r>
      <w:r w:rsidRPr="00F02179">
        <w:rPr>
          <w:rFonts w:eastAsia="微軟正黑體" w:cstheme="minorHAnsi"/>
        </w:rPr>
        <w:t xml:space="preserve">(2) </w:t>
      </w:r>
      <w:r w:rsidRPr="00F02179">
        <w:rPr>
          <w:rFonts w:eastAsia="微軟正黑體" w:cstheme="minorHAnsi"/>
        </w:rPr>
        <w:t>綜存帳號：僅帶出帶出客戶編號項下的所有綜存定存</w:t>
      </w:r>
    </w:p>
    <w:p w:rsidR="00242317" w:rsidRPr="00F02179" w:rsidRDefault="00242317">
      <w:pPr>
        <w:pStyle w:val="af2"/>
        <w:numPr>
          <w:ilvl w:val="0"/>
          <w:numId w:val="66"/>
        </w:numPr>
        <w:ind w:leftChars="0"/>
        <w:rPr>
          <w:rFonts w:eastAsia="微軟正黑體" w:cstheme="minorHAnsi"/>
          <w:b/>
          <w:bCs/>
        </w:rPr>
      </w:pPr>
      <w:r w:rsidRPr="00F02179">
        <w:rPr>
          <w:rFonts w:eastAsia="微軟正黑體" w:cstheme="minorHAnsi"/>
        </w:rPr>
        <w:t>帳號：可輸入定存帳號</w:t>
      </w:r>
      <w:r w:rsidRPr="00F02179">
        <w:rPr>
          <w:rFonts w:eastAsia="微軟正黑體" w:cstheme="minorHAnsi"/>
        </w:rPr>
        <w:t>/</w:t>
      </w:r>
      <w:r w:rsidRPr="00F02179">
        <w:rPr>
          <w:rFonts w:eastAsia="微軟正黑體" w:cstheme="minorHAnsi"/>
        </w:rPr>
        <w:t>綜存</w:t>
      </w:r>
      <w:r w:rsidR="003305E2" w:rsidRPr="00F02179">
        <w:rPr>
          <w:rFonts w:eastAsia="微軟正黑體" w:cstheme="minorHAnsi"/>
        </w:rPr>
        <w:t>活存</w:t>
      </w:r>
      <w:r w:rsidRPr="00F02179">
        <w:rPr>
          <w:rFonts w:eastAsia="微軟正黑體" w:cstheme="minorHAnsi"/>
        </w:rPr>
        <w:t>帳號</w:t>
      </w:r>
    </w:p>
    <w:p w:rsidR="001818B4" w:rsidRPr="00F02179" w:rsidRDefault="001818B4">
      <w:pPr>
        <w:pStyle w:val="af2"/>
        <w:numPr>
          <w:ilvl w:val="0"/>
          <w:numId w:val="85"/>
        </w:numPr>
        <w:ind w:leftChars="0"/>
        <w:rPr>
          <w:rFonts w:eastAsia="微軟正黑體" w:cstheme="minorHAnsi"/>
          <w:b/>
          <w:bCs/>
        </w:rPr>
      </w:pPr>
      <w:r w:rsidRPr="00F02179">
        <w:rPr>
          <w:rFonts w:eastAsia="微軟正黑體" w:cstheme="minorHAnsi"/>
          <w:b/>
          <w:bCs/>
        </w:rPr>
        <w:t>檢核：限</w:t>
      </w:r>
      <w:r w:rsidRPr="00F02179">
        <w:rPr>
          <w:rFonts w:eastAsia="微軟正黑體" w:cstheme="minorHAnsi"/>
        </w:rPr>
        <w:t>查詢功能</w:t>
      </w:r>
      <w:r w:rsidRPr="00F02179">
        <w:rPr>
          <w:rFonts w:eastAsia="微軟正黑體" w:cstheme="minorHAnsi"/>
        </w:rPr>
        <w:t xml:space="preserve"> =(2) </w:t>
      </w:r>
      <w:r w:rsidR="003305E2" w:rsidRPr="00F02179">
        <w:rPr>
          <w:rFonts w:eastAsia="微軟正黑體" w:cstheme="minorHAnsi"/>
        </w:rPr>
        <w:t>定存</w:t>
      </w:r>
      <w:r w:rsidR="003305E2" w:rsidRPr="00F02179">
        <w:rPr>
          <w:rFonts w:eastAsia="微軟正黑體" w:cstheme="minorHAnsi"/>
        </w:rPr>
        <w:t>/</w:t>
      </w:r>
      <w:r w:rsidRPr="00F02179">
        <w:rPr>
          <w:rFonts w:eastAsia="微軟正黑體" w:cstheme="minorHAnsi"/>
        </w:rPr>
        <w:t>綜存查詢</w:t>
      </w:r>
      <w:r w:rsidRPr="00F02179">
        <w:rPr>
          <w:rFonts w:eastAsia="微軟正黑體" w:cstheme="minorHAnsi"/>
        </w:rPr>
        <w:t xml:space="preserve"> (3) </w:t>
      </w:r>
      <w:r w:rsidRPr="00F02179">
        <w:rPr>
          <w:rFonts w:eastAsia="微軟正黑體" w:cstheme="minorHAnsi"/>
        </w:rPr>
        <w:t>申請書歸戶查詢可供輸</w:t>
      </w:r>
      <w:r w:rsidR="00D76380" w:rsidRPr="00F02179">
        <w:rPr>
          <w:rFonts w:eastAsia="微軟正黑體" w:cstheme="minorHAnsi"/>
        </w:rPr>
        <w:t>入</w:t>
      </w:r>
    </w:p>
    <w:p w:rsidR="00D76380" w:rsidRPr="00F02179" w:rsidRDefault="00D76380" w:rsidP="00D76380">
      <w:pPr>
        <w:pStyle w:val="af2"/>
        <w:ind w:leftChars="0" w:left="960" w:firstLine="0"/>
        <w:rPr>
          <w:rFonts w:eastAsia="微軟正黑體" w:cstheme="minorHAnsi"/>
          <w:b/>
          <w:bCs/>
        </w:rPr>
      </w:pPr>
    </w:p>
    <w:p w:rsidR="00242317" w:rsidRPr="00F02179" w:rsidRDefault="00242317">
      <w:pPr>
        <w:pStyle w:val="af2"/>
        <w:numPr>
          <w:ilvl w:val="0"/>
          <w:numId w:val="66"/>
        </w:numPr>
        <w:ind w:leftChars="0"/>
        <w:rPr>
          <w:rFonts w:eastAsia="微軟正黑體" w:cstheme="minorHAnsi"/>
          <w:b/>
          <w:bCs/>
        </w:rPr>
      </w:pPr>
      <w:r w:rsidRPr="00F02179">
        <w:rPr>
          <w:rFonts w:eastAsia="微軟正黑體" w:cstheme="minorHAnsi"/>
        </w:rPr>
        <w:t>日期區間：查詢到期日區間</w:t>
      </w:r>
    </w:p>
    <w:p w:rsidR="00EE4B66" w:rsidRPr="00F02179" w:rsidRDefault="00EE4B66">
      <w:pPr>
        <w:pStyle w:val="af2"/>
        <w:numPr>
          <w:ilvl w:val="0"/>
          <w:numId w:val="86"/>
        </w:numPr>
        <w:ind w:leftChars="0"/>
        <w:rPr>
          <w:rFonts w:eastAsia="微軟正黑體" w:cstheme="minorHAnsi"/>
        </w:rPr>
      </w:pPr>
      <w:r w:rsidRPr="00F02179">
        <w:rPr>
          <w:rFonts w:eastAsia="微軟正黑體" w:cstheme="minorHAnsi"/>
        </w:rPr>
        <w:t>此欄位非必填，若不輸入則查出歸戶下所有仍存續之定存清單</w:t>
      </w:r>
    </w:p>
    <w:p w:rsidR="00EE4B66" w:rsidRPr="00F02179" w:rsidRDefault="001818B4">
      <w:pPr>
        <w:pStyle w:val="af2"/>
        <w:numPr>
          <w:ilvl w:val="0"/>
          <w:numId w:val="86"/>
        </w:numPr>
        <w:ind w:leftChars="0"/>
        <w:rPr>
          <w:rFonts w:eastAsia="微軟正黑體" w:cstheme="minorHAnsi"/>
        </w:rPr>
      </w:pPr>
      <w:r w:rsidRPr="00F02179">
        <w:rPr>
          <w:rFonts w:eastAsia="微軟正黑體" w:cstheme="minorHAnsi"/>
          <w:b/>
          <w:bCs/>
        </w:rPr>
        <w:t>檢核：</w:t>
      </w:r>
      <w:r w:rsidR="00EE4B66" w:rsidRPr="00F02179">
        <w:rPr>
          <w:rFonts w:eastAsia="微軟正黑體" w:cstheme="minorHAnsi"/>
        </w:rPr>
        <w:t>若輸入其中之一區間，則必須完整輸入起</w:t>
      </w:r>
      <w:r w:rsidR="00EE4B66" w:rsidRPr="00F02179">
        <w:rPr>
          <w:rFonts w:eastAsia="微軟正黑體" w:cstheme="minorHAnsi"/>
        </w:rPr>
        <w:t>~</w:t>
      </w:r>
      <w:r w:rsidR="00EE4B66" w:rsidRPr="00F02179">
        <w:rPr>
          <w:rFonts w:eastAsia="微軟正黑體" w:cstheme="minorHAnsi"/>
        </w:rPr>
        <w:t>迄日區間</w:t>
      </w:r>
    </w:p>
    <w:p w:rsidR="00D76380" w:rsidRPr="00F02179" w:rsidRDefault="00D76380" w:rsidP="00D76380">
      <w:pPr>
        <w:pStyle w:val="af2"/>
        <w:ind w:leftChars="0" w:left="960" w:firstLine="0"/>
        <w:rPr>
          <w:rFonts w:eastAsia="微軟正黑體" w:cstheme="minorHAnsi"/>
        </w:rPr>
      </w:pPr>
    </w:p>
    <w:p w:rsidR="00EE4B66" w:rsidRPr="00F02179" w:rsidRDefault="00242317">
      <w:pPr>
        <w:pStyle w:val="af2"/>
        <w:numPr>
          <w:ilvl w:val="0"/>
          <w:numId w:val="66"/>
        </w:numPr>
        <w:ind w:leftChars="0"/>
        <w:rPr>
          <w:rFonts w:eastAsia="微軟正黑體" w:cstheme="minorHAnsi"/>
          <w:b/>
          <w:bCs/>
        </w:rPr>
      </w:pPr>
      <w:r w:rsidRPr="00F02179">
        <w:rPr>
          <w:rFonts w:eastAsia="微軟正黑體" w:cstheme="minorHAnsi"/>
        </w:rPr>
        <w:t>定存幣別：</w:t>
      </w:r>
      <w:r w:rsidRPr="00F02179">
        <w:rPr>
          <w:rFonts w:eastAsia="微軟正黑體" w:cstheme="minorHAnsi"/>
        </w:rPr>
        <w:t xml:space="preserve">(1) </w:t>
      </w:r>
      <w:r w:rsidRPr="00F02179">
        <w:rPr>
          <w:rFonts w:eastAsia="微軟正黑體" w:cstheme="minorHAnsi"/>
        </w:rPr>
        <w:t>台幣</w:t>
      </w:r>
      <w:r w:rsidRPr="00F02179">
        <w:rPr>
          <w:rFonts w:eastAsia="微軟正黑體" w:cstheme="minorHAnsi"/>
        </w:rPr>
        <w:t xml:space="preserve"> (2) </w:t>
      </w:r>
      <w:r w:rsidRPr="00F02179">
        <w:rPr>
          <w:rFonts w:eastAsia="微軟正黑體" w:cstheme="minorHAnsi"/>
        </w:rPr>
        <w:t>外幣</w:t>
      </w:r>
      <w:r w:rsidRPr="00F02179">
        <w:rPr>
          <w:rFonts w:eastAsia="微軟正黑體" w:cstheme="minorHAnsi"/>
        </w:rPr>
        <w:t xml:space="preserve">  (3) </w:t>
      </w:r>
      <w:r w:rsidRPr="00F02179">
        <w:rPr>
          <w:rFonts w:eastAsia="微軟正黑體" w:cstheme="minorHAnsi"/>
        </w:rPr>
        <w:t>台＋外幣</w:t>
      </w:r>
    </w:p>
    <w:p w:rsidR="00EE4B66" w:rsidRPr="00F02179" w:rsidRDefault="00EE4B66">
      <w:pPr>
        <w:pStyle w:val="af2"/>
        <w:numPr>
          <w:ilvl w:val="0"/>
          <w:numId w:val="87"/>
        </w:numPr>
        <w:ind w:leftChars="0"/>
        <w:rPr>
          <w:rFonts w:eastAsia="微軟正黑體" w:cstheme="minorHAnsi"/>
          <w:b/>
          <w:bCs/>
        </w:rPr>
      </w:pPr>
      <w:r w:rsidRPr="00F02179">
        <w:rPr>
          <w:rFonts w:eastAsia="微軟正黑體" w:cstheme="minorHAnsi"/>
        </w:rPr>
        <w:t>選擇</w:t>
      </w:r>
      <w:r w:rsidRPr="00F02179">
        <w:rPr>
          <w:rFonts w:eastAsia="微軟正黑體" w:cstheme="minorHAnsi"/>
        </w:rPr>
        <w:t xml:space="preserve"> (1) </w:t>
      </w:r>
      <w:r w:rsidRPr="00F02179">
        <w:rPr>
          <w:rFonts w:eastAsia="微軟正黑體" w:cstheme="minorHAnsi"/>
        </w:rPr>
        <w:t>台幣，根據種類，帶出台幣帳號；</w:t>
      </w:r>
      <w:r w:rsidRPr="00F02179">
        <w:rPr>
          <w:rFonts w:eastAsia="微軟正黑體" w:cstheme="minorHAnsi"/>
        </w:rPr>
        <w:br/>
      </w:r>
      <w:r w:rsidRPr="00F02179">
        <w:rPr>
          <w:rFonts w:eastAsia="微軟正黑體" w:cstheme="minorHAnsi"/>
        </w:rPr>
        <w:t>選擇</w:t>
      </w:r>
      <w:r w:rsidRPr="00F02179">
        <w:rPr>
          <w:rFonts w:eastAsia="微軟正黑體" w:cstheme="minorHAnsi"/>
        </w:rPr>
        <w:t xml:space="preserve"> (2) </w:t>
      </w:r>
      <w:r w:rsidRPr="00F02179">
        <w:rPr>
          <w:rFonts w:eastAsia="微軟正黑體" w:cstheme="minorHAnsi"/>
        </w:rPr>
        <w:t>外幣，根據種類，帶出外幣帳號。</w:t>
      </w:r>
      <w:r w:rsidRPr="00F02179">
        <w:rPr>
          <w:rFonts w:eastAsia="微軟正黑體" w:cstheme="minorHAnsi"/>
        </w:rPr>
        <w:br/>
      </w:r>
      <w:r w:rsidRPr="00F02179">
        <w:rPr>
          <w:rFonts w:eastAsia="微軟正黑體" w:cstheme="minorHAnsi"/>
        </w:rPr>
        <w:t>選擇</w:t>
      </w:r>
      <w:r w:rsidRPr="00F02179">
        <w:rPr>
          <w:rFonts w:eastAsia="微軟正黑體" w:cstheme="minorHAnsi"/>
        </w:rPr>
        <w:t xml:space="preserve"> (3) </w:t>
      </w:r>
      <w:r w:rsidRPr="00F02179">
        <w:rPr>
          <w:rFonts w:eastAsia="微軟正黑體" w:cstheme="minorHAnsi"/>
        </w:rPr>
        <w:t>台＋外幣，根據種類，帶出所有幣別帳號</w:t>
      </w:r>
    </w:p>
    <w:p w:rsidR="00EE4B66" w:rsidRPr="00F02179" w:rsidRDefault="00EE4B66" w:rsidP="00EE4B66">
      <w:pPr>
        <w:rPr>
          <w:rFonts w:eastAsia="微軟正黑體" w:cstheme="minorHAnsi"/>
          <w:b/>
          <w:bCs/>
        </w:rPr>
      </w:pPr>
    </w:p>
    <w:p w:rsidR="00143768" w:rsidRPr="00F02179" w:rsidRDefault="00242317" w:rsidP="00D44745">
      <w:pPr>
        <w:ind w:left="482" w:hanging="482"/>
        <w:outlineLvl w:val="4"/>
        <w:rPr>
          <w:rFonts w:eastAsia="微軟正黑體" w:cstheme="minorHAnsi"/>
          <w:b/>
          <w:bCs/>
        </w:rPr>
      </w:pPr>
      <w:r w:rsidRPr="00F02179">
        <w:rPr>
          <w:rFonts w:eastAsia="微軟正黑體" w:cstheme="minorHAnsi"/>
          <w:b/>
          <w:bCs/>
        </w:rPr>
        <w:t>輸出欄位：</w:t>
      </w:r>
      <w:r w:rsidR="00E66142" w:rsidRPr="00F02179">
        <w:rPr>
          <w:rFonts w:eastAsia="微軟正黑體" w:cstheme="minorHAnsi"/>
          <w:b/>
          <w:bCs/>
        </w:rPr>
        <w:t xml:space="preserve">(1) </w:t>
      </w:r>
      <w:r w:rsidR="00E66142" w:rsidRPr="00F02179">
        <w:rPr>
          <w:rFonts w:eastAsia="微軟正黑體" w:cstheme="minorHAnsi"/>
          <w:b/>
          <w:bCs/>
        </w:rPr>
        <w:t>定存歸戶查詢</w:t>
      </w:r>
      <w:r w:rsidR="00E66142" w:rsidRPr="00F02179">
        <w:rPr>
          <w:rFonts w:eastAsia="微軟正黑體" w:cstheme="minorHAnsi"/>
          <w:b/>
          <w:bCs/>
        </w:rPr>
        <w:t xml:space="preserve"> (2) </w:t>
      </w:r>
      <w:r w:rsidR="0017684A" w:rsidRPr="00F02179">
        <w:rPr>
          <w:rFonts w:eastAsia="微軟正黑體" w:cstheme="minorHAnsi"/>
          <w:b/>
          <w:bCs/>
        </w:rPr>
        <w:t>定存</w:t>
      </w:r>
      <w:r w:rsidR="0017684A" w:rsidRPr="00F02179">
        <w:rPr>
          <w:rFonts w:eastAsia="微軟正黑體" w:cstheme="minorHAnsi"/>
          <w:b/>
          <w:bCs/>
        </w:rPr>
        <w:t>/</w:t>
      </w:r>
      <w:r w:rsidR="00E66142" w:rsidRPr="00F02179">
        <w:rPr>
          <w:rFonts w:eastAsia="微軟正黑體" w:cstheme="minorHAnsi"/>
          <w:b/>
          <w:bCs/>
        </w:rPr>
        <w:t>綜存查詢</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序號</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存單種類</w:t>
      </w:r>
      <w:r w:rsidR="00143768" w:rsidRPr="00F02179">
        <w:rPr>
          <w:rFonts w:eastAsia="微軟正黑體" w:cstheme="minorHAnsi"/>
        </w:rPr>
        <w:t>：</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帳號</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幣別</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存單面額</w:t>
      </w:r>
    </w:p>
    <w:p w:rsidR="0057647E" w:rsidRPr="00F02179" w:rsidRDefault="0057647E">
      <w:pPr>
        <w:pStyle w:val="af2"/>
        <w:numPr>
          <w:ilvl w:val="0"/>
          <w:numId w:val="67"/>
        </w:numPr>
        <w:ind w:leftChars="0"/>
        <w:rPr>
          <w:rFonts w:eastAsia="微軟正黑體" w:cstheme="minorHAnsi"/>
        </w:rPr>
      </w:pPr>
      <w:r w:rsidRPr="00F02179">
        <w:rPr>
          <w:rFonts w:eastAsia="微軟正黑體" w:cstheme="minorHAnsi"/>
        </w:rPr>
        <w:t>印另序號</w:t>
      </w:r>
      <w:r w:rsidRPr="00F02179">
        <w:rPr>
          <w:rFonts w:eastAsia="微軟正黑體" w:cstheme="minorHAnsi"/>
        </w:rPr>
        <w:t>/</w:t>
      </w:r>
      <w:r w:rsidRPr="00F02179">
        <w:rPr>
          <w:rFonts w:eastAsia="微軟正黑體" w:cstheme="minorHAnsi"/>
        </w:rPr>
        <w:t>印鑑帳號</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起息日</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到期日</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利率方式</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lastRenderedPageBreak/>
        <w:t>利率</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自動轉期</w:t>
      </w:r>
      <w:r w:rsidR="00BA7D8A" w:rsidRPr="00F02179">
        <w:rPr>
          <w:rFonts w:eastAsia="微軟正黑體" w:cstheme="minorHAnsi"/>
        </w:rPr>
        <w:t>：開立定存單時，是否申請定存自動轉期。</w:t>
      </w:r>
      <w:r w:rsidR="007C53ED" w:rsidRPr="00F02179">
        <w:rPr>
          <w:rFonts w:eastAsia="微軟正黑體" w:cstheme="minorHAnsi"/>
        </w:rPr>
        <w:br/>
        <w:t>(Y=</w:t>
      </w:r>
      <w:r w:rsidR="007C53ED" w:rsidRPr="00F02179">
        <w:rPr>
          <w:rFonts w:eastAsia="微軟正黑體" w:cstheme="minorHAnsi"/>
        </w:rPr>
        <w:t>申請自動轉期；</w:t>
      </w:r>
      <w:r w:rsidR="007C53ED" w:rsidRPr="00F02179">
        <w:rPr>
          <w:rFonts w:eastAsia="微軟正黑體" w:cstheme="minorHAnsi"/>
        </w:rPr>
        <w:t>N=</w:t>
      </w:r>
      <w:r w:rsidR="007C53ED" w:rsidRPr="00F02179">
        <w:rPr>
          <w:rFonts w:eastAsia="微軟正黑體" w:cstheme="minorHAnsi"/>
        </w:rPr>
        <w:t>未申請自動轉期</w:t>
      </w:r>
      <w:r w:rsidR="007C53ED" w:rsidRPr="00F02179">
        <w:rPr>
          <w:rFonts w:eastAsia="微軟正黑體" w:cstheme="minorHAnsi"/>
        </w:rPr>
        <w:t>)</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已轉次數</w:t>
      </w:r>
      <w:r w:rsidR="007C53ED" w:rsidRPr="00F02179">
        <w:rPr>
          <w:rFonts w:eastAsia="微軟正黑體" w:cstheme="minorHAnsi"/>
        </w:rPr>
        <w:t>：申請自動轉期</w:t>
      </w:r>
      <w:r w:rsidR="00422C31" w:rsidRPr="00F02179">
        <w:rPr>
          <w:rFonts w:eastAsia="微軟正黑體" w:cstheme="minorHAnsi"/>
        </w:rPr>
        <w:t>後，截至查詢日之已轉期次數</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約定</w:t>
      </w:r>
      <w:r w:rsidR="00422C31" w:rsidRPr="00F02179">
        <w:rPr>
          <w:rFonts w:eastAsia="微軟正黑體" w:cstheme="minorHAnsi"/>
        </w:rPr>
        <w:t>：申請自動轉期時的約定次數</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設質</w:t>
      </w:r>
      <w:r w:rsidR="00422C31" w:rsidRPr="00F02179">
        <w:rPr>
          <w:rFonts w:eastAsia="微軟正黑體" w:cstheme="minorHAnsi"/>
        </w:rPr>
        <w:t>：設質</w:t>
      </w:r>
      <w:r w:rsidR="00422C31" w:rsidRPr="00F02179">
        <w:rPr>
          <w:rFonts w:eastAsia="微軟正黑體" w:cstheme="minorHAnsi"/>
        </w:rPr>
        <w:t>=Y</w:t>
      </w:r>
      <w:r w:rsidR="00422C31" w:rsidRPr="00F02179">
        <w:rPr>
          <w:rFonts w:eastAsia="微軟正黑體" w:cstheme="minorHAnsi"/>
        </w:rPr>
        <w:t>，未設質</w:t>
      </w:r>
      <w:r w:rsidR="00422C31" w:rsidRPr="00F02179">
        <w:rPr>
          <w:rFonts w:eastAsia="微軟正黑體" w:cstheme="minorHAnsi"/>
        </w:rPr>
        <w:t xml:space="preserve"> = </w:t>
      </w:r>
      <w:r w:rsidR="00422C31" w:rsidRPr="00F02179">
        <w:rPr>
          <w:rFonts w:eastAsia="微軟正黑體" w:cstheme="minorHAnsi"/>
        </w:rPr>
        <w:t>空白</w:t>
      </w:r>
    </w:p>
    <w:p w:rsidR="00D76380" w:rsidRPr="00F02179" w:rsidRDefault="00D76380">
      <w:pPr>
        <w:pStyle w:val="af2"/>
        <w:numPr>
          <w:ilvl w:val="0"/>
          <w:numId w:val="67"/>
        </w:numPr>
        <w:ind w:leftChars="0"/>
        <w:rPr>
          <w:rFonts w:eastAsia="微軟正黑體" w:cstheme="minorHAnsi"/>
        </w:rPr>
      </w:pPr>
      <w:r w:rsidRPr="00F02179">
        <w:rPr>
          <w:rFonts w:eastAsia="微軟正黑體" w:cstheme="minorHAnsi"/>
        </w:rPr>
        <w:t>明細</w:t>
      </w:r>
      <w:r w:rsidR="00F65A6B" w:rsidRPr="00F02179">
        <w:rPr>
          <w:rFonts w:eastAsia="微軟正黑體" w:cstheme="minorHAnsi"/>
        </w:rPr>
        <w:t>：提供連結，點擊後進入該筆定存明細頁面。</w:t>
      </w:r>
      <w:r w:rsidR="00F65A6B" w:rsidRPr="00F02179">
        <w:rPr>
          <w:rFonts w:eastAsia="微軟正黑體" w:cstheme="minorHAnsi"/>
        </w:rPr>
        <w:br/>
      </w:r>
      <w:r w:rsidR="00F65A6B" w:rsidRPr="00F02179">
        <w:rPr>
          <w:rFonts w:eastAsia="微軟正黑體" w:cstheme="minorHAnsi"/>
        </w:rPr>
        <w:t>可查詢基本資料</w:t>
      </w:r>
      <w:r w:rsidR="00F65A6B" w:rsidRPr="00F02179">
        <w:rPr>
          <w:rFonts w:eastAsia="微軟正黑體" w:cstheme="minorHAnsi"/>
        </w:rPr>
        <w:t>/</w:t>
      </w:r>
      <w:r w:rsidR="00F65A6B" w:rsidRPr="00F02179">
        <w:rPr>
          <w:rFonts w:eastAsia="微軟正黑體" w:cstheme="minorHAnsi"/>
        </w:rPr>
        <w:t>計息明細</w:t>
      </w:r>
      <w:r w:rsidR="00F65A6B" w:rsidRPr="00F02179">
        <w:rPr>
          <w:rFonts w:eastAsia="微軟正黑體" w:cstheme="minorHAnsi"/>
        </w:rPr>
        <w:t>/</w:t>
      </w:r>
      <w:r w:rsidR="00F65A6B" w:rsidRPr="00F02179">
        <w:rPr>
          <w:rFonts w:eastAsia="微軟正黑體" w:cstheme="minorHAnsi"/>
        </w:rPr>
        <w:t>給息明細</w:t>
      </w:r>
      <w:r w:rsidR="00F65A6B" w:rsidRPr="00F02179">
        <w:rPr>
          <w:rFonts w:eastAsia="微軟正黑體" w:cstheme="minorHAnsi"/>
        </w:rPr>
        <w:t>/</w:t>
      </w:r>
      <w:r w:rsidR="00F65A6B" w:rsidRPr="00F02179">
        <w:rPr>
          <w:rFonts w:eastAsia="微軟正黑體" w:cstheme="minorHAnsi"/>
        </w:rPr>
        <w:t>零存整付資料</w:t>
      </w:r>
    </w:p>
    <w:p w:rsidR="0076037B" w:rsidRPr="00F02179" w:rsidRDefault="0076037B">
      <w:pPr>
        <w:pStyle w:val="af2"/>
        <w:numPr>
          <w:ilvl w:val="0"/>
          <w:numId w:val="67"/>
        </w:numPr>
        <w:ind w:leftChars="0"/>
        <w:rPr>
          <w:rFonts w:eastAsia="微軟正黑體" w:cstheme="minorHAnsi"/>
        </w:rPr>
      </w:pPr>
      <w:r w:rsidRPr="00F02179">
        <w:rPr>
          <w:rFonts w:eastAsia="微軟正黑體" w:cstheme="minorHAnsi"/>
        </w:rPr>
        <w:t>定存帳號</w:t>
      </w:r>
      <w:r w:rsidRPr="00F02179">
        <w:rPr>
          <w:rFonts w:eastAsia="微軟正黑體" w:cstheme="minorHAnsi"/>
        </w:rPr>
        <w:t>-</w:t>
      </w:r>
      <w:r w:rsidRPr="00F02179">
        <w:rPr>
          <w:rFonts w:eastAsia="微軟正黑體" w:cstheme="minorHAnsi"/>
        </w:rPr>
        <w:t>總額：查詢結果中的定存帳號加總</w:t>
      </w:r>
      <w:r w:rsidRPr="00F02179">
        <w:rPr>
          <w:rFonts w:eastAsia="微軟正黑體" w:cstheme="minorHAnsi"/>
        </w:rPr>
        <w:br/>
      </w:r>
      <w:r w:rsidRPr="00F02179">
        <w:rPr>
          <w:rFonts w:eastAsia="微軟正黑體" w:cstheme="minorHAnsi"/>
        </w:rPr>
        <w:t>註：若以上有外幣定存，則統一換算為</w:t>
      </w:r>
      <w:r w:rsidRPr="00F02179">
        <w:rPr>
          <w:rFonts w:eastAsia="微軟正黑體" w:cstheme="minorHAnsi"/>
        </w:rPr>
        <w:t xml:space="preserve"> USD </w:t>
      </w:r>
      <w:r w:rsidRPr="00F02179">
        <w:rPr>
          <w:rFonts w:eastAsia="微軟正黑體" w:cstheme="minorHAnsi"/>
        </w:rPr>
        <w:t>合計。</w:t>
      </w:r>
      <w:r w:rsidRPr="00F02179">
        <w:rPr>
          <w:rFonts w:eastAsia="微軟正黑體" w:cstheme="minorHAnsi"/>
        </w:rPr>
        <w:br/>
      </w:r>
      <w:r w:rsidRPr="00F02179">
        <w:rPr>
          <w:rFonts w:eastAsia="微軟正黑體" w:cstheme="minorHAnsi"/>
        </w:rPr>
        <w:t>折算方式：原幣折算台幣，再折算美金。</w:t>
      </w:r>
    </w:p>
    <w:p w:rsidR="0076037B" w:rsidRPr="00F02179" w:rsidRDefault="0076037B" w:rsidP="0076037B">
      <w:pPr>
        <w:pStyle w:val="af2"/>
        <w:numPr>
          <w:ilvl w:val="0"/>
          <w:numId w:val="67"/>
        </w:numPr>
        <w:ind w:leftChars="0"/>
        <w:rPr>
          <w:rFonts w:eastAsia="微軟正黑體" w:cstheme="minorHAnsi"/>
        </w:rPr>
      </w:pPr>
      <w:r w:rsidRPr="00F02179">
        <w:rPr>
          <w:rFonts w:eastAsia="微軟正黑體" w:cstheme="minorHAnsi"/>
        </w:rPr>
        <w:t>匯率比：若有外幣綜存，則固定顯示以下兩部分匯率比</w:t>
      </w:r>
      <w:r w:rsidRPr="00F02179">
        <w:rPr>
          <w:rFonts w:eastAsia="微軟正黑體" w:cstheme="minorHAnsi"/>
        </w:rPr>
        <w:br/>
        <w:t>USD 1.00 = TWD</w:t>
      </w:r>
      <w:r w:rsidRPr="00F02179">
        <w:rPr>
          <w:rFonts w:eastAsia="微軟正黑體" w:cstheme="minorHAnsi"/>
        </w:rPr>
        <w:br/>
      </w:r>
      <w:r w:rsidRPr="00F02179">
        <w:rPr>
          <w:rFonts w:eastAsia="微軟正黑體" w:cstheme="minorHAnsi"/>
        </w:rPr>
        <w:t>帳戶幣別</w:t>
      </w:r>
      <w:r w:rsidRPr="00F02179">
        <w:rPr>
          <w:rFonts w:eastAsia="微軟正黑體" w:cstheme="minorHAnsi"/>
        </w:rPr>
        <w:t>1.00= TWD󠄀 (</w:t>
      </w:r>
      <w:r w:rsidRPr="00F02179">
        <w:rPr>
          <w:rFonts w:eastAsia="微軟正黑體" w:cstheme="minorHAnsi"/>
        </w:rPr>
        <w:t>多幣別帳號則有多筆匯率比</w:t>
      </w:r>
      <w:r w:rsidRPr="00F02179">
        <w:rPr>
          <w:rFonts w:eastAsia="微軟正黑體" w:cstheme="minorHAnsi"/>
        </w:rPr>
        <w:t>)</w:t>
      </w:r>
    </w:p>
    <w:p w:rsidR="00B567B2" w:rsidRPr="00F02179" w:rsidRDefault="00B567B2" w:rsidP="00B567B2">
      <w:pPr>
        <w:pStyle w:val="af2"/>
        <w:numPr>
          <w:ilvl w:val="0"/>
          <w:numId w:val="67"/>
        </w:numPr>
        <w:ind w:leftChars="0"/>
        <w:rPr>
          <w:rFonts w:eastAsia="微軟正黑體" w:cstheme="minorHAnsi"/>
        </w:rPr>
      </w:pPr>
      <w:r w:rsidRPr="00F02179">
        <w:rPr>
          <w:rFonts w:eastAsia="微軟正黑體" w:cstheme="minorHAnsi"/>
        </w:rPr>
        <w:t>LINK</w:t>
      </w:r>
      <w:r w:rsidRPr="00F02179">
        <w:rPr>
          <w:rFonts w:eastAsia="微軟正黑體" w:cstheme="minorHAnsi"/>
        </w:rPr>
        <w:t>：點擊可檢視該筆定存明細頁</w:t>
      </w:r>
    </w:p>
    <w:p w:rsidR="00422C31" w:rsidRPr="00F02179" w:rsidRDefault="00422C31" w:rsidP="00422C31">
      <w:pPr>
        <w:ind w:left="0" w:firstLine="0"/>
        <w:rPr>
          <w:rFonts w:eastAsia="微軟正黑體" w:cstheme="minorHAnsi"/>
        </w:rPr>
      </w:pPr>
    </w:p>
    <w:p w:rsidR="00422C31" w:rsidRPr="00F02179" w:rsidRDefault="00422C31" w:rsidP="00422C31">
      <w:pPr>
        <w:ind w:left="0" w:firstLine="0"/>
        <w:rPr>
          <w:rFonts w:eastAsia="微軟正黑體" w:cstheme="minorHAnsi"/>
        </w:rPr>
      </w:pPr>
      <w:r w:rsidRPr="00F02179">
        <w:rPr>
          <w:rFonts w:eastAsia="微軟正黑體" w:cstheme="minorHAnsi"/>
        </w:rPr>
        <w:t>【</w:t>
      </w:r>
      <w:r w:rsidR="003305E2" w:rsidRPr="00F02179">
        <w:rPr>
          <w:rFonts w:eastAsia="微軟正黑體" w:cstheme="minorHAnsi"/>
        </w:rPr>
        <w:t>定存</w:t>
      </w:r>
      <w:r w:rsidR="003305E2" w:rsidRPr="00F02179">
        <w:rPr>
          <w:rFonts w:eastAsia="微軟正黑體" w:cstheme="minorHAnsi"/>
        </w:rPr>
        <w:t>/</w:t>
      </w:r>
      <w:r w:rsidRPr="00F02179">
        <w:rPr>
          <w:rFonts w:eastAsia="微軟正黑體" w:cstheme="minorHAnsi"/>
        </w:rPr>
        <w:t>綜存查詢特殊欄位】</w:t>
      </w:r>
    </w:p>
    <w:p w:rsidR="00422C31" w:rsidRPr="00F02179" w:rsidRDefault="00422C31">
      <w:pPr>
        <w:pStyle w:val="af2"/>
        <w:numPr>
          <w:ilvl w:val="0"/>
          <w:numId w:val="67"/>
        </w:numPr>
        <w:ind w:leftChars="0"/>
        <w:rPr>
          <w:rFonts w:eastAsia="微軟正黑體" w:cstheme="minorHAnsi"/>
        </w:rPr>
      </w:pPr>
      <w:r w:rsidRPr="00F02179">
        <w:rPr>
          <w:rFonts w:eastAsia="微軟正黑體" w:cstheme="minorHAnsi"/>
        </w:rPr>
        <w:t>綜存定存帳號</w:t>
      </w:r>
      <w:r w:rsidRPr="00F02179">
        <w:rPr>
          <w:rFonts w:eastAsia="微軟正黑體" w:cstheme="minorHAnsi"/>
        </w:rPr>
        <w:t>-</w:t>
      </w:r>
      <w:r w:rsidRPr="00F02179">
        <w:rPr>
          <w:rFonts w:eastAsia="微軟正黑體" w:cstheme="minorHAnsi"/>
        </w:rPr>
        <w:t>總額：</w:t>
      </w:r>
      <w:r w:rsidR="003305E2" w:rsidRPr="00F02179">
        <w:rPr>
          <w:rFonts w:eastAsia="微軟正黑體" w:cstheme="minorHAnsi"/>
        </w:rPr>
        <w:t>查詢結果中</w:t>
      </w:r>
      <w:r w:rsidRPr="00F02179">
        <w:rPr>
          <w:rFonts w:eastAsia="微軟正黑體" w:cstheme="minorHAnsi"/>
        </w:rPr>
        <w:t>綜存定存帳號之餘額</w:t>
      </w:r>
    </w:p>
    <w:p w:rsidR="00422C31" w:rsidRPr="00F02179" w:rsidRDefault="00422C31" w:rsidP="00AC390B">
      <w:pPr>
        <w:pStyle w:val="af2"/>
        <w:numPr>
          <w:ilvl w:val="0"/>
          <w:numId w:val="67"/>
        </w:numPr>
        <w:ind w:leftChars="0"/>
        <w:rPr>
          <w:rFonts w:eastAsia="微軟正黑體" w:cstheme="minorHAnsi"/>
        </w:rPr>
      </w:pPr>
      <w:r w:rsidRPr="00F02179">
        <w:rPr>
          <w:rFonts w:eastAsia="微軟正黑體" w:cstheme="minorHAnsi"/>
        </w:rPr>
        <w:t>可質借金額：</w:t>
      </w:r>
      <w:r w:rsidR="00AC390B" w:rsidRPr="00F02179">
        <w:rPr>
          <w:rFonts w:eastAsia="微軟正黑體" w:cstheme="minorHAnsi"/>
        </w:rPr>
        <w:br/>
        <w:t>BY</w:t>
      </w:r>
      <w:r w:rsidR="006C5C34" w:rsidRPr="00F02179">
        <w:rPr>
          <w:rFonts w:eastAsia="微軟正黑體" w:cstheme="minorHAnsi"/>
        </w:rPr>
        <w:t>綜存主帳號</w:t>
      </w:r>
      <w:r w:rsidR="00AC390B" w:rsidRPr="00F02179">
        <w:rPr>
          <w:rFonts w:eastAsia="微軟正黑體" w:cstheme="minorHAnsi"/>
        </w:rPr>
        <w:t>查詢：顯示</w:t>
      </w:r>
      <w:r w:rsidRPr="00F02179">
        <w:rPr>
          <w:rFonts w:eastAsia="微軟正黑體" w:cstheme="minorHAnsi"/>
        </w:rPr>
        <w:t>剩餘可質借金額</w:t>
      </w:r>
      <w:r w:rsidR="006C5C34" w:rsidRPr="00F02179">
        <w:rPr>
          <w:rFonts w:eastAsia="微軟正黑體" w:cstheme="minorHAnsi"/>
        </w:rPr>
        <w:t>。</w:t>
      </w:r>
      <w:r w:rsidR="00AC390B" w:rsidRPr="00F02179">
        <w:rPr>
          <w:rFonts w:eastAsia="微軟正黑體" w:cstheme="minorHAnsi"/>
        </w:rPr>
        <w:br/>
        <w:t xml:space="preserve">BY </w:t>
      </w:r>
      <w:r w:rsidR="00AC390B" w:rsidRPr="00F02179">
        <w:rPr>
          <w:rFonts w:eastAsia="微軟正黑體" w:cstheme="minorHAnsi"/>
        </w:rPr>
        <w:t>定存帳號</w:t>
      </w:r>
      <w:r w:rsidR="00AC390B" w:rsidRPr="00F02179">
        <w:rPr>
          <w:rFonts w:eastAsia="微軟正黑體" w:cstheme="minorHAnsi"/>
        </w:rPr>
        <w:t>/</w:t>
      </w:r>
      <w:r w:rsidR="00AC390B" w:rsidRPr="00F02179">
        <w:rPr>
          <w:rFonts w:eastAsia="微軟正黑體" w:cstheme="minorHAnsi"/>
        </w:rPr>
        <w:t>綜存定存帳號查詢：此欄位不顯示內容，為空值。</w:t>
      </w:r>
      <w:r w:rsidR="00AC390B" w:rsidRPr="00F02179">
        <w:rPr>
          <w:rFonts w:eastAsia="微軟正黑體" w:cstheme="minorHAnsi"/>
        </w:rPr>
        <w:br/>
      </w:r>
    </w:p>
    <w:p w:rsidR="00422C31" w:rsidRPr="00F02179" w:rsidRDefault="00422C31" w:rsidP="00422C31">
      <w:pPr>
        <w:ind w:left="0" w:firstLine="0"/>
        <w:rPr>
          <w:rFonts w:eastAsia="微軟正黑體" w:cstheme="minorHAnsi"/>
        </w:rPr>
      </w:pPr>
      <w:r w:rsidRPr="00F02179">
        <w:rPr>
          <w:rFonts w:eastAsia="微軟正黑體" w:cstheme="minorHAnsi"/>
        </w:rPr>
        <w:t>註：以上欄位若為外幣綜存，統一換算為</w:t>
      </w:r>
      <w:r w:rsidRPr="00F02179">
        <w:rPr>
          <w:rFonts w:eastAsia="微軟正黑體" w:cstheme="minorHAnsi"/>
        </w:rPr>
        <w:t xml:space="preserve"> USD </w:t>
      </w:r>
      <w:r w:rsidRPr="00F02179">
        <w:rPr>
          <w:rFonts w:eastAsia="微軟正黑體" w:cstheme="minorHAnsi"/>
        </w:rPr>
        <w:t>合計。</w:t>
      </w:r>
      <w:r w:rsidRPr="00F02179">
        <w:rPr>
          <w:rFonts w:eastAsia="微軟正黑體" w:cstheme="minorHAnsi"/>
        </w:rPr>
        <w:br/>
      </w:r>
      <w:r w:rsidRPr="00F02179">
        <w:rPr>
          <w:rFonts w:eastAsia="微軟正黑體" w:cstheme="minorHAnsi"/>
        </w:rPr>
        <w:t>折算方式：原幣折算台幣，再折算美金。</w:t>
      </w:r>
    </w:p>
    <w:p w:rsidR="00C553DB" w:rsidRPr="00F02179" w:rsidRDefault="00C553DB" w:rsidP="00C553DB">
      <w:pPr>
        <w:pStyle w:val="af2"/>
        <w:numPr>
          <w:ilvl w:val="0"/>
          <w:numId w:val="67"/>
        </w:numPr>
        <w:ind w:leftChars="0"/>
        <w:rPr>
          <w:rFonts w:eastAsia="微軟正黑體" w:cstheme="minorHAnsi"/>
        </w:rPr>
      </w:pPr>
      <w:r w:rsidRPr="00F02179">
        <w:rPr>
          <w:rFonts w:eastAsia="微軟正黑體" w:cstheme="minorHAnsi"/>
        </w:rPr>
        <w:t>匯率比：若</w:t>
      </w:r>
      <w:r w:rsidR="00F15623" w:rsidRPr="00F02179">
        <w:rPr>
          <w:rFonts w:eastAsia="微軟正黑體" w:cstheme="minorHAnsi"/>
        </w:rPr>
        <w:t>有</w:t>
      </w:r>
      <w:r w:rsidRPr="00F02179">
        <w:rPr>
          <w:rFonts w:eastAsia="微軟正黑體" w:cstheme="minorHAnsi"/>
        </w:rPr>
        <w:t>外幣綜存，則固定顯示以下兩部分匯率比</w:t>
      </w:r>
      <w:r w:rsidRPr="00F02179">
        <w:rPr>
          <w:rFonts w:eastAsia="微軟正黑體" w:cstheme="minorHAnsi"/>
        </w:rPr>
        <w:br/>
        <w:t>USD 1.00 = TWD</w:t>
      </w:r>
      <w:r w:rsidRPr="00F02179">
        <w:rPr>
          <w:rFonts w:eastAsia="微軟正黑體" w:cstheme="minorHAnsi"/>
        </w:rPr>
        <w:br/>
      </w:r>
      <w:r w:rsidRPr="00F02179">
        <w:rPr>
          <w:rFonts w:eastAsia="微軟正黑體" w:cstheme="minorHAnsi"/>
        </w:rPr>
        <w:t>帳戶幣別</w:t>
      </w:r>
      <w:r w:rsidRPr="00F02179">
        <w:rPr>
          <w:rFonts w:eastAsia="微軟正黑體" w:cstheme="minorHAnsi"/>
        </w:rPr>
        <w:t>1.00= TWD󠄀 (</w:t>
      </w:r>
      <w:r w:rsidRPr="00F02179">
        <w:rPr>
          <w:rFonts w:eastAsia="微軟正黑體" w:cstheme="minorHAnsi"/>
        </w:rPr>
        <w:t>多幣別帳號則有多筆匯率比</w:t>
      </w:r>
      <w:r w:rsidRPr="00F02179">
        <w:rPr>
          <w:rFonts w:eastAsia="微軟正黑體" w:cstheme="minorHAnsi"/>
        </w:rPr>
        <w:t>)</w:t>
      </w:r>
    </w:p>
    <w:p w:rsidR="00C553DB" w:rsidRPr="00F02179" w:rsidRDefault="00C553DB" w:rsidP="00663171">
      <w:pPr>
        <w:pStyle w:val="af2"/>
        <w:ind w:leftChars="0" w:left="480" w:firstLine="0"/>
        <w:rPr>
          <w:rFonts w:eastAsia="微軟正黑體" w:cstheme="minorHAnsi"/>
        </w:rPr>
      </w:pPr>
    </w:p>
    <w:p w:rsidR="00422C31" w:rsidRPr="00F02179" w:rsidRDefault="00422C31" w:rsidP="00422C31">
      <w:pPr>
        <w:ind w:left="0" w:firstLine="0"/>
        <w:rPr>
          <w:rFonts w:eastAsia="微軟正黑體" w:cstheme="minorHAnsi"/>
        </w:rPr>
      </w:pPr>
    </w:p>
    <w:p w:rsidR="00E66142" w:rsidRPr="00F02179" w:rsidRDefault="00E66142" w:rsidP="00D44745">
      <w:pPr>
        <w:ind w:left="482" w:hanging="482"/>
        <w:outlineLvl w:val="4"/>
        <w:rPr>
          <w:rFonts w:eastAsia="微軟正黑體" w:cstheme="minorHAnsi"/>
          <w:b/>
          <w:bCs/>
        </w:rPr>
      </w:pPr>
      <w:r w:rsidRPr="00F02179">
        <w:rPr>
          <w:rFonts w:eastAsia="微軟正黑體" w:cstheme="minorHAnsi"/>
          <w:b/>
          <w:bCs/>
        </w:rPr>
        <w:t>輸出欄位：</w:t>
      </w:r>
      <w:r w:rsidRPr="00F02179">
        <w:rPr>
          <w:rFonts w:eastAsia="微軟正黑體" w:cstheme="minorHAnsi"/>
          <w:b/>
          <w:bCs/>
        </w:rPr>
        <w:t xml:space="preserve">(3) </w:t>
      </w:r>
      <w:r w:rsidRPr="00F02179">
        <w:rPr>
          <w:rFonts w:eastAsia="微軟正黑體" w:cstheme="minorHAnsi"/>
          <w:b/>
          <w:bCs/>
        </w:rPr>
        <w:t>申請書歸戶查詢</w:t>
      </w:r>
    </w:p>
    <w:p w:rsidR="00E66142" w:rsidRPr="00F02179" w:rsidRDefault="00E66142">
      <w:pPr>
        <w:pStyle w:val="af2"/>
        <w:numPr>
          <w:ilvl w:val="0"/>
          <w:numId w:val="68"/>
        </w:numPr>
        <w:ind w:leftChars="0"/>
        <w:rPr>
          <w:rFonts w:eastAsia="微軟正黑體" w:cstheme="minorHAnsi"/>
        </w:rPr>
      </w:pPr>
      <w:r w:rsidRPr="00F02179">
        <w:rPr>
          <w:rFonts w:eastAsia="微軟正黑體" w:cstheme="minorHAnsi"/>
        </w:rPr>
        <w:t>序號</w:t>
      </w:r>
    </w:p>
    <w:p w:rsidR="00BA5AB0" w:rsidRDefault="00BA5AB0" w:rsidP="00BA5AB0">
      <w:pPr>
        <w:pStyle w:val="af2"/>
        <w:numPr>
          <w:ilvl w:val="0"/>
          <w:numId w:val="68"/>
        </w:numPr>
        <w:ind w:leftChars="0"/>
        <w:rPr>
          <w:ins w:id="106" w:author="Annie Chao" w:date="2024-10-01T11:04:00Z"/>
          <w:rFonts w:eastAsia="微軟正黑體" w:cstheme="minorHAnsi"/>
        </w:rPr>
      </w:pPr>
      <w:ins w:id="107" w:author="Annie Chao" w:date="2024-10-01T11:04:00Z">
        <w:r>
          <w:rPr>
            <w:rFonts w:eastAsia="微軟正黑體" w:cstheme="minorHAnsi" w:hint="eastAsia"/>
          </w:rPr>
          <w:t>交易</w:t>
        </w:r>
        <w:r w:rsidRPr="00F02179">
          <w:rPr>
            <w:rFonts w:eastAsia="微軟正黑體" w:cstheme="minorHAnsi"/>
          </w:rPr>
          <w:t>日期</w:t>
        </w:r>
      </w:ins>
    </w:p>
    <w:p w:rsidR="00BA5AB0" w:rsidRDefault="00BA5AB0" w:rsidP="00BA5AB0">
      <w:pPr>
        <w:pStyle w:val="af2"/>
        <w:numPr>
          <w:ilvl w:val="0"/>
          <w:numId w:val="68"/>
        </w:numPr>
        <w:ind w:leftChars="0"/>
        <w:rPr>
          <w:ins w:id="108" w:author="Annie Chao" w:date="2024-10-01T11:04:00Z"/>
          <w:rFonts w:eastAsia="微軟正黑體" w:cstheme="minorHAnsi"/>
        </w:rPr>
      </w:pPr>
      <w:ins w:id="109" w:author="Annie Chao" w:date="2024-10-01T11:04:00Z">
        <w:r>
          <w:rPr>
            <w:rFonts w:eastAsia="微軟正黑體" w:cstheme="minorHAnsi" w:hint="eastAsia"/>
          </w:rPr>
          <w:t>Activity ID</w:t>
        </w:r>
      </w:ins>
    </w:p>
    <w:p w:rsidR="00BA5AB0" w:rsidRPr="00BA5AB0" w:rsidRDefault="00BA5AB0" w:rsidP="00BA5AB0">
      <w:pPr>
        <w:pStyle w:val="af2"/>
        <w:numPr>
          <w:ilvl w:val="0"/>
          <w:numId w:val="68"/>
        </w:numPr>
        <w:ind w:leftChars="0"/>
        <w:rPr>
          <w:ins w:id="110" w:author="Annie Chao" w:date="2024-10-01T11:04:00Z"/>
          <w:rFonts w:eastAsia="微軟正黑體" w:cstheme="minorHAnsi"/>
          <w:rPrChange w:id="111" w:author="Annie Chao" w:date="2024-10-01T11:04:00Z">
            <w:rPr>
              <w:ins w:id="112" w:author="Annie Chao" w:date="2024-10-01T11:04:00Z"/>
            </w:rPr>
          </w:rPrChange>
        </w:rPr>
      </w:pPr>
      <w:ins w:id="113" w:author="Annie Chao" w:date="2024-10-01T11:04:00Z">
        <w:r>
          <w:rPr>
            <w:rFonts w:eastAsia="微軟正黑體" w:cstheme="minorHAnsi" w:hint="eastAsia"/>
          </w:rPr>
          <w:t>存單種類</w:t>
        </w:r>
      </w:ins>
    </w:p>
    <w:p w:rsidR="00E66142" w:rsidRPr="00F02179" w:rsidDel="00BA5AB0" w:rsidRDefault="00E66142">
      <w:pPr>
        <w:pStyle w:val="af2"/>
        <w:numPr>
          <w:ilvl w:val="0"/>
          <w:numId w:val="68"/>
        </w:numPr>
        <w:ind w:leftChars="0"/>
        <w:rPr>
          <w:del w:id="114" w:author="Annie Chao" w:date="2024-10-01T11:04:00Z"/>
          <w:rFonts w:eastAsia="微軟正黑體" w:cstheme="minorHAnsi"/>
        </w:rPr>
      </w:pPr>
      <w:del w:id="115" w:author="Annie Chao" w:date="2024-10-01T11:04:00Z">
        <w:r w:rsidRPr="00F02179" w:rsidDel="00BA5AB0">
          <w:rPr>
            <w:rFonts w:eastAsia="微軟正黑體" w:cstheme="minorHAnsi"/>
          </w:rPr>
          <w:delText>訂定日期</w:delText>
        </w:r>
        <w:r w:rsidR="00546D7C" w:rsidRPr="00F02179" w:rsidDel="00BA5AB0">
          <w:rPr>
            <w:rFonts w:eastAsia="微軟正黑體" w:cstheme="minorHAnsi"/>
          </w:rPr>
          <w:delText>：存單開立日期</w:delText>
        </w:r>
      </w:del>
    </w:p>
    <w:p w:rsidR="00E66142" w:rsidRPr="00F02179" w:rsidRDefault="00E66142">
      <w:pPr>
        <w:pStyle w:val="af2"/>
        <w:numPr>
          <w:ilvl w:val="0"/>
          <w:numId w:val="68"/>
        </w:numPr>
        <w:ind w:leftChars="0"/>
        <w:rPr>
          <w:rFonts w:eastAsia="微軟正黑體" w:cstheme="minorHAnsi"/>
        </w:rPr>
      </w:pPr>
      <w:r w:rsidRPr="00F02179">
        <w:rPr>
          <w:rFonts w:eastAsia="微軟正黑體" w:cstheme="minorHAnsi"/>
        </w:rPr>
        <w:lastRenderedPageBreak/>
        <w:t>帳號</w:t>
      </w:r>
    </w:p>
    <w:p w:rsidR="00E66142" w:rsidRPr="00F02179" w:rsidRDefault="00E66142">
      <w:pPr>
        <w:pStyle w:val="af2"/>
        <w:numPr>
          <w:ilvl w:val="0"/>
          <w:numId w:val="68"/>
        </w:numPr>
        <w:ind w:leftChars="0"/>
        <w:rPr>
          <w:rFonts w:eastAsia="微軟正黑體" w:cstheme="minorHAnsi"/>
        </w:rPr>
      </w:pPr>
      <w:r w:rsidRPr="00F02179">
        <w:rPr>
          <w:rFonts w:eastAsia="微軟正黑體" w:cstheme="minorHAnsi"/>
        </w:rPr>
        <w:t>幣別</w:t>
      </w:r>
    </w:p>
    <w:p w:rsidR="00E66142" w:rsidRPr="00F02179" w:rsidRDefault="00E66142">
      <w:pPr>
        <w:pStyle w:val="af2"/>
        <w:numPr>
          <w:ilvl w:val="0"/>
          <w:numId w:val="68"/>
        </w:numPr>
        <w:ind w:leftChars="0"/>
        <w:rPr>
          <w:rFonts w:eastAsia="微軟正黑體" w:cstheme="minorHAnsi"/>
        </w:rPr>
      </w:pPr>
      <w:r w:rsidRPr="00F02179">
        <w:rPr>
          <w:rFonts w:eastAsia="微軟正黑體" w:cstheme="minorHAnsi"/>
        </w:rPr>
        <w:t>存單面額</w:t>
      </w:r>
    </w:p>
    <w:p w:rsidR="00E66142" w:rsidRPr="00F02179" w:rsidRDefault="00E66142">
      <w:pPr>
        <w:pStyle w:val="af2"/>
        <w:numPr>
          <w:ilvl w:val="0"/>
          <w:numId w:val="68"/>
        </w:numPr>
        <w:ind w:leftChars="0"/>
        <w:rPr>
          <w:rFonts w:eastAsia="微軟正黑體" w:cstheme="minorHAnsi"/>
        </w:rPr>
      </w:pPr>
      <w:r w:rsidRPr="00F02179">
        <w:rPr>
          <w:rFonts w:eastAsia="微軟正黑體" w:cstheme="minorHAnsi"/>
        </w:rPr>
        <w:t>申請</w:t>
      </w:r>
      <w:ins w:id="116" w:author="Annie Chao" w:date="2024-10-01T11:04:00Z">
        <w:r w:rsidR="00BA5AB0">
          <w:rPr>
            <w:rFonts w:eastAsia="微軟正黑體" w:cstheme="minorHAnsi" w:hint="eastAsia"/>
          </w:rPr>
          <w:t>類型</w:t>
        </w:r>
      </w:ins>
      <w:del w:id="117" w:author="Annie Chao" w:date="2024-10-01T11:04:00Z">
        <w:r w:rsidRPr="00F02179" w:rsidDel="00BA5AB0">
          <w:rPr>
            <w:rFonts w:eastAsia="微軟正黑體" w:cstheme="minorHAnsi"/>
          </w:rPr>
          <w:delText>書編號</w:delText>
        </w:r>
      </w:del>
    </w:p>
    <w:p w:rsidR="00E66142" w:rsidRPr="00F02179" w:rsidRDefault="00E66142">
      <w:pPr>
        <w:pStyle w:val="af2"/>
        <w:numPr>
          <w:ilvl w:val="0"/>
          <w:numId w:val="68"/>
        </w:numPr>
        <w:ind w:leftChars="0"/>
        <w:rPr>
          <w:rFonts w:eastAsia="微軟正黑體" w:cstheme="minorHAnsi"/>
        </w:rPr>
      </w:pPr>
      <w:r w:rsidRPr="00F02179">
        <w:rPr>
          <w:rFonts w:eastAsia="微軟正黑體" w:cstheme="minorHAnsi"/>
        </w:rPr>
        <w:t>申請</w:t>
      </w:r>
      <w:ins w:id="118" w:author="Annie Chao" w:date="2024-10-01T11:04:00Z">
        <w:r w:rsidR="00BA5AB0">
          <w:rPr>
            <w:rFonts w:eastAsia="微軟正黑體" w:cstheme="minorHAnsi" w:hint="eastAsia"/>
          </w:rPr>
          <w:t>來源</w:t>
        </w:r>
      </w:ins>
      <w:del w:id="119" w:author="Annie Chao" w:date="2024-10-01T11:04:00Z">
        <w:r w:rsidRPr="00F02179" w:rsidDel="00BA5AB0">
          <w:rPr>
            <w:rFonts w:eastAsia="微軟正黑體" w:cstheme="minorHAnsi"/>
          </w:rPr>
          <w:delText>書種類</w:delText>
        </w:r>
      </w:del>
    </w:p>
    <w:p w:rsidR="00B567B2" w:rsidRPr="00F02179" w:rsidRDefault="00B567B2" w:rsidP="00B567B2">
      <w:pPr>
        <w:pStyle w:val="af2"/>
        <w:numPr>
          <w:ilvl w:val="0"/>
          <w:numId w:val="68"/>
        </w:numPr>
        <w:ind w:leftChars="0"/>
        <w:rPr>
          <w:rFonts w:eastAsia="微軟正黑體" w:cstheme="minorHAnsi"/>
        </w:rPr>
      </w:pPr>
      <w:r w:rsidRPr="00F02179">
        <w:rPr>
          <w:rFonts w:eastAsia="微軟正黑體" w:cstheme="minorHAnsi"/>
        </w:rPr>
        <w:t>LINK</w:t>
      </w:r>
      <w:r w:rsidRPr="00F02179">
        <w:rPr>
          <w:rFonts w:eastAsia="微軟正黑體" w:cstheme="minorHAnsi"/>
        </w:rPr>
        <w:t>：點擊可檢視該筆定存明細頁</w:t>
      </w:r>
      <w:r w:rsidRPr="00F02179">
        <w:rPr>
          <w:rFonts w:eastAsia="微軟正黑體" w:cstheme="minorHAnsi"/>
        </w:rPr>
        <w:br/>
      </w:r>
      <w:r w:rsidRPr="00F02179">
        <w:rPr>
          <w:rFonts w:eastAsia="微軟正黑體" w:cstheme="minorHAnsi"/>
        </w:rPr>
        <w:t>註：申請書歸戶查詢的連結如同前二者查詢，均是查詢該筆定存最新狀態，並非該申請書當下之定存狀態</w:t>
      </w:r>
    </w:p>
    <w:p w:rsidR="00B567B2" w:rsidRPr="00F02179" w:rsidRDefault="00B567B2">
      <w:pPr>
        <w:pStyle w:val="af2"/>
        <w:numPr>
          <w:ilvl w:val="0"/>
          <w:numId w:val="68"/>
        </w:numPr>
        <w:ind w:leftChars="0"/>
        <w:rPr>
          <w:rFonts w:eastAsia="微軟正黑體" w:cstheme="minorHAnsi"/>
        </w:rPr>
      </w:pPr>
    </w:p>
    <w:p w:rsidR="00E66142" w:rsidRPr="00F02179" w:rsidRDefault="00E66142" w:rsidP="00A10EF1">
      <w:pPr>
        <w:rPr>
          <w:rFonts w:eastAsia="微軟正黑體" w:cstheme="minorHAnsi"/>
          <w:b/>
          <w:bCs/>
        </w:rPr>
      </w:pPr>
    </w:p>
    <w:p w:rsidR="00242317" w:rsidRPr="00F02179" w:rsidRDefault="00242317" w:rsidP="00D44745">
      <w:pPr>
        <w:ind w:left="482" w:hanging="482"/>
        <w:outlineLvl w:val="4"/>
        <w:rPr>
          <w:rFonts w:eastAsia="微軟正黑體" w:cstheme="minorHAnsi"/>
          <w:b/>
          <w:bCs/>
        </w:rPr>
      </w:pPr>
      <w:r w:rsidRPr="00F02179">
        <w:rPr>
          <w:rFonts w:eastAsia="微軟正黑體" w:cstheme="minorHAnsi"/>
          <w:b/>
          <w:bCs/>
        </w:rPr>
        <w:t>定存明細頁：</w:t>
      </w:r>
    </w:p>
    <w:p w:rsidR="00C65F66" w:rsidRPr="00F02179" w:rsidRDefault="00B537A5">
      <w:pPr>
        <w:pStyle w:val="af2"/>
        <w:numPr>
          <w:ilvl w:val="0"/>
          <w:numId w:val="26"/>
        </w:numPr>
        <w:ind w:leftChars="0"/>
        <w:rPr>
          <w:rFonts w:eastAsia="微軟正黑體" w:cstheme="minorHAnsi"/>
        </w:rPr>
      </w:pPr>
      <w:r w:rsidRPr="00F02179">
        <w:rPr>
          <w:rFonts w:eastAsia="微軟正黑體" w:cstheme="minorHAnsi"/>
        </w:rPr>
        <w:t>前一查詢清單中，選擇某</w:t>
      </w:r>
      <w:r w:rsidR="00454868" w:rsidRPr="00F02179">
        <w:rPr>
          <w:rFonts w:eastAsia="微軟正黑體" w:cstheme="minorHAnsi"/>
        </w:rPr>
        <w:t>筆</w:t>
      </w:r>
      <w:r w:rsidR="00C65F66" w:rsidRPr="00F02179">
        <w:rPr>
          <w:rFonts w:eastAsia="微軟正黑體" w:cstheme="minorHAnsi"/>
        </w:rPr>
        <w:t>定存帳號，點擊</w:t>
      </w:r>
      <w:r w:rsidRPr="00F02179">
        <w:rPr>
          <w:rFonts w:eastAsia="微軟正黑體" w:cstheme="minorHAnsi"/>
        </w:rPr>
        <w:t>後</w:t>
      </w:r>
      <w:r w:rsidR="00C65F66" w:rsidRPr="00F02179">
        <w:rPr>
          <w:rFonts w:eastAsia="微軟正黑體" w:cstheme="minorHAnsi"/>
        </w:rPr>
        <w:t>查詢後帶出以下資料</w:t>
      </w:r>
    </w:p>
    <w:p w:rsidR="00C65F66" w:rsidRPr="00F02179" w:rsidRDefault="00CC4EF7">
      <w:pPr>
        <w:pStyle w:val="af2"/>
        <w:numPr>
          <w:ilvl w:val="0"/>
          <w:numId w:val="88"/>
        </w:numPr>
        <w:ind w:leftChars="0" w:left="851"/>
        <w:rPr>
          <w:rFonts w:eastAsia="微軟正黑體" w:cstheme="minorHAnsi"/>
          <w:b/>
          <w:bCs/>
        </w:rPr>
      </w:pPr>
      <w:r w:rsidRPr="00F02179">
        <w:rPr>
          <w:rFonts w:eastAsia="微軟正黑體" w:cstheme="minorHAnsi"/>
          <w:b/>
          <w:bCs/>
        </w:rPr>
        <w:t>基本資料</w:t>
      </w:r>
    </w:p>
    <w:p w:rsidR="00C65F66" w:rsidRPr="00F02179" w:rsidRDefault="00C65F66">
      <w:pPr>
        <w:pStyle w:val="af2"/>
        <w:numPr>
          <w:ilvl w:val="2"/>
          <w:numId w:val="88"/>
        </w:numPr>
        <w:ind w:leftChars="0" w:left="1276"/>
        <w:rPr>
          <w:rFonts w:eastAsia="微軟正黑體" w:cstheme="minorHAnsi"/>
        </w:rPr>
      </w:pPr>
      <w:r w:rsidRPr="00C11E83">
        <w:rPr>
          <w:rFonts w:eastAsia="微軟正黑體" w:cstheme="minorHAnsi" w:hint="eastAsia"/>
          <w:sz w:val="22"/>
          <w:szCs w:val="20"/>
        </w:rPr>
        <w:t>欄位包含：</w:t>
      </w:r>
      <w:r w:rsidR="00CC4EF7" w:rsidRPr="00C11E83">
        <w:rPr>
          <w:rFonts w:eastAsia="微軟正黑體" w:cstheme="minorHAnsi" w:hint="eastAsia"/>
          <w:sz w:val="22"/>
          <w:szCs w:val="20"/>
        </w:rPr>
        <w:t>定存帳號、</w:t>
      </w:r>
      <w:r w:rsidRPr="00C11E83">
        <w:rPr>
          <w:rFonts w:eastAsia="微軟正黑體" w:cstheme="minorHAnsi" w:hint="eastAsia"/>
          <w:sz w:val="22"/>
          <w:szCs w:val="20"/>
        </w:rPr>
        <w:t>客戶編號、</w:t>
      </w:r>
      <w:r w:rsidR="00CC4EF7" w:rsidRPr="00C11E83">
        <w:rPr>
          <w:rFonts w:eastAsia="微軟正黑體" w:cstheme="minorHAnsi" w:hint="eastAsia"/>
          <w:sz w:val="22"/>
          <w:szCs w:val="20"/>
        </w:rPr>
        <w:t>戶名、</w:t>
      </w:r>
      <w:r w:rsidR="00BE5BB7" w:rsidRPr="00C11E83">
        <w:rPr>
          <w:rFonts w:eastAsia="微軟正黑體" w:cstheme="minorHAnsi" w:hint="eastAsia"/>
          <w:sz w:val="22"/>
          <w:szCs w:val="20"/>
        </w:rPr>
        <w:t>別</w:t>
      </w:r>
      <w:r w:rsidR="00CC4EF7" w:rsidRPr="00C11E83">
        <w:rPr>
          <w:rFonts w:eastAsia="微軟正黑體" w:cstheme="minorHAnsi" w:hint="eastAsia"/>
          <w:sz w:val="22"/>
          <w:szCs w:val="20"/>
        </w:rPr>
        <w:t>名、</w:t>
      </w:r>
      <w:r w:rsidRPr="00C11E83">
        <w:rPr>
          <w:rFonts w:eastAsia="微軟正黑體" w:cstheme="minorHAnsi" w:hint="eastAsia"/>
          <w:sz w:val="22"/>
          <w:szCs w:val="20"/>
        </w:rPr>
        <w:t>產品別、</w:t>
      </w:r>
      <w:r w:rsidR="00CC4EF7" w:rsidRPr="00C11E83">
        <w:rPr>
          <w:rFonts w:eastAsia="微軟正黑體" w:cstheme="minorHAnsi" w:hint="eastAsia"/>
          <w:sz w:val="22"/>
          <w:szCs w:val="20"/>
        </w:rPr>
        <w:t>存單種類、</w:t>
      </w:r>
      <w:r w:rsidRPr="00C11E83">
        <w:rPr>
          <w:rFonts w:eastAsia="微軟正黑體" w:cstheme="minorHAnsi" w:hint="eastAsia"/>
          <w:sz w:val="22"/>
          <w:szCs w:val="20"/>
        </w:rPr>
        <w:t>存單金額、存期、付息</w:t>
      </w:r>
      <w:r w:rsidRPr="00C11E83">
        <w:rPr>
          <w:rFonts w:eastAsia="微軟正黑體" w:cstheme="minorHAnsi"/>
          <w:sz w:val="22"/>
          <w:szCs w:val="20"/>
        </w:rPr>
        <w:t>/</w:t>
      </w:r>
      <w:r w:rsidRPr="00C11E83">
        <w:rPr>
          <w:rFonts w:eastAsia="微軟正黑體" w:cstheme="minorHAnsi" w:hint="eastAsia"/>
          <w:sz w:val="22"/>
          <w:szCs w:val="20"/>
        </w:rPr>
        <w:t>存本周期、利率方式、起息日、到期日</w:t>
      </w:r>
      <w:r w:rsidR="00CC4EF7" w:rsidRPr="00C11E83">
        <w:rPr>
          <w:rFonts w:eastAsia="微軟正黑體" w:cstheme="minorHAnsi" w:hint="eastAsia"/>
          <w:sz w:val="22"/>
          <w:szCs w:val="20"/>
        </w:rPr>
        <w:t>、稅率別</w:t>
      </w:r>
      <w:r w:rsidR="002C5861" w:rsidRPr="00C11E83">
        <w:rPr>
          <w:rFonts w:eastAsia="微軟正黑體" w:cstheme="minorHAnsi" w:hint="eastAsia"/>
          <w:sz w:val="22"/>
          <w:szCs w:val="20"/>
        </w:rPr>
        <w:t>、綜存活存帳號</w:t>
      </w:r>
      <w:r w:rsidR="002C5861" w:rsidRPr="00C11E83">
        <w:rPr>
          <w:rFonts w:eastAsia="微軟正黑體" w:cstheme="minorHAnsi"/>
          <w:sz w:val="22"/>
          <w:szCs w:val="20"/>
        </w:rPr>
        <w:t xml:space="preserve"> (</w:t>
      </w:r>
      <w:r w:rsidR="002C5861" w:rsidRPr="00C11E83">
        <w:rPr>
          <w:rFonts w:eastAsia="微軟正黑體" w:cstheme="minorHAnsi" w:hint="eastAsia"/>
          <w:sz w:val="22"/>
          <w:szCs w:val="20"/>
        </w:rPr>
        <w:t>若該定存屬於綜存定存，則此欄位應放入該定存所屬之綜存活存帳號</w:t>
      </w:r>
      <w:r w:rsidR="002C5861" w:rsidRPr="00C11E83">
        <w:rPr>
          <w:rFonts w:eastAsia="微軟正黑體" w:cstheme="minorHAnsi"/>
          <w:sz w:val="22"/>
          <w:szCs w:val="20"/>
        </w:rPr>
        <w:t>)</w:t>
      </w:r>
      <w:bookmarkStart w:id="120" w:name="_Hlk153377308"/>
      <w:r w:rsidR="004F1FC2" w:rsidRPr="00F02179">
        <w:rPr>
          <w:rFonts w:eastAsia="微軟正黑體" w:cstheme="minorHAnsi"/>
          <w:sz w:val="22"/>
        </w:rPr>
        <w:t>目前存單餘額、開戶</w:t>
      </w:r>
      <w:r w:rsidR="004F1FC2" w:rsidRPr="00F02179">
        <w:rPr>
          <w:rFonts w:eastAsia="微軟正黑體" w:cstheme="minorHAnsi"/>
          <w:sz w:val="22"/>
        </w:rPr>
        <w:t>/</w:t>
      </w:r>
      <w:r w:rsidR="004F1FC2" w:rsidRPr="00F02179">
        <w:rPr>
          <w:rFonts w:eastAsia="微軟正黑體" w:cstheme="minorHAnsi"/>
          <w:sz w:val="22"/>
        </w:rPr>
        <w:t>展期當日利率、轉期別</w:t>
      </w:r>
      <w:r w:rsidR="004F1FC2" w:rsidRPr="00F02179">
        <w:rPr>
          <w:rFonts w:eastAsia="微軟正黑體" w:cstheme="minorHAnsi"/>
          <w:sz w:val="22"/>
        </w:rPr>
        <w:t>(</w:t>
      </w:r>
      <w:r w:rsidR="004F1FC2" w:rsidRPr="00F02179">
        <w:rPr>
          <w:rFonts w:eastAsia="微軟正黑體" w:cstheme="minorHAnsi"/>
          <w:sz w:val="22"/>
        </w:rPr>
        <w:t>本金</w:t>
      </w:r>
      <w:r w:rsidR="004F1FC2" w:rsidRPr="00F02179">
        <w:rPr>
          <w:rFonts w:eastAsia="微軟正黑體" w:cstheme="minorHAnsi"/>
          <w:sz w:val="22"/>
        </w:rPr>
        <w:t>/</w:t>
      </w:r>
      <w:r w:rsidR="004F1FC2" w:rsidRPr="00F02179">
        <w:rPr>
          <w:rFonts w:eastAsia="微軟正黑體" w:cstheme="minorHAnsi"/>
          <w:sz w:val="22"/>
        </w:rPr>
        <w:t>本利</w:t>
      </w:r>
      <w:r w:rsidR="004F1FC2" w:rsidRPr="00F02179">
        <w:rPr>
          <w:rFonts w:eastAsia="微軟正黑體" w:cstheme="minorHAnsi"/>
          <w:sz w:val="22"/>
        </w:rPr>
        <w:t>)</w:t>
      </w:r>
      <w:r w:rsidR="004F1FC2" w:rsidRPr="00F02179">
        <w:rPr>
          <w:rFonts w:eastAsia="微軟正黑體" w:cstheme="minorHAnsi"/>
          <w:sz w:val="22"/>
        </w:rPr>
        <w:t>、到期通知、印鑑</w:t>
      </w:r>
      <w:r w:rsidR="004F1FC2" w:rsidRPr="00F02179">
        <w:rPr>
          <w:rFonts w:eastAsia="微軟正黑體" w:cstheme="minorHAnsi"/>
          <w:sz w:val="22"/>
        </w:rPr>
        <w:t>/</w:t>
      </w:r>
      <w:r w:rsidR="004F1FC2" w:rsidRPr="00F02179">
        <w:rPr>
          <w:rFonts w:eastAsia="微軟正黑體" w:cstheme="minorHAnsi"/>
          <w:sz w:val="22"/>
        </w:rPr>
        <w:t>印另比照、約定轉帳帳號、放款質借帳號、開戶日、利率加減碼、自動轉期、約定自動轉期次數、專案代碼、郵匯局</w:t>
      </w:r>
      <w:r w:rsidR="004F1FC2" w:rsidRPr="00F02179">
        <w:rPr>
          <w:rFonts w:eastAsia="微軟正黑體" w:cstheme="minorHAnsi"/>
          <w:sz w:val="22"/>
        </w:rPr>
        <w:t>-</w:t>
      </w:r>
      <w:r w:rsidR="004F1FC2" w:rsidRPr="00F02179">
        <w:rPr>
          <w:rFonts w:eastAsia="微軟正黑體" w:cstheme="minorHAnsi"/>
          <w:sz w:val="22"/>
        </w:rPr>
        <w:t>專案別、郵匯局</w:t>
      </w:r>
      <w:r w:rsidR="004F1FC2" w:rsidRPr="00F02179">
        <w:rPr>
          <w:rFonts w:eastAsia="微軟正黑體" w:cstheme="minorHAnsi"/>
          <w:sz w:val="22"/>
        </w:rPr>
        <w:t>-</w:t>
      </w:r>
      <w:r w:rsidR="004F1FC2" w:rsidRPr="00F02179">
        <w:rPr>
          <w:rFonts w:eastAsia="微軟正黑體" w:cstheme="minorHAnsi"/>
          <w:sz w:val="22"/>
        </w:rPr>
        <w:t>歸屬分行、質權人、質權設定約定依據、質權設定日期、質權同意支付利息、質權人地址、事故登錄、存入來源說明、固定零存整付每週期存入金額、便利零存整付存單行次。</w:t>
      </w:r>
      <w:bookmarkEnd w:id="120"/>
      <w:r w:rsidR="00FD194C">
        <w:rPr>
          <w:rFonts w:eastAsia="微軟正黑體" w:cstheme="minorHAnsi" w:hint="eastAsia"/>
          <w:sz w:val="22"/>
        </w:rPr>
        <w:t>幣別、狀況碼、累積自動轉期次數、</w:t>
      </w:r>
      <w:r w:rsidR="00FD194C" w:rsidRPr="00FD194C">
        <w:rPr>
          <w:rFonts w:eastAsia="微軟正黑體" w:cstheme="minorHAnsi" w:hint="eastAsia"/>
          <w:sz w:val="22"/>
        </w:rPr>
        <w:t>扣押金額</w:t>
      </w:r>
      <w:r w:rsidR="00FD194C">
        <w:rPr>
          <w:rFonts w:eastAsia="微軟正黑體" w:cstheme="minorHAnsi" w:hint="eastAsia"/>
          <w:sz w:val="22"/>
        </w:rPr>
        <w:t>、</w:t>
      </w:r>
      <w:r w:rsidR="00981380" w:rsidRPr="00981380">
        <w:rPr>
          <w:rFonts w:eastAsia="微軟正黑體" w:cstheme="minorHAnsi" w:hint="eastAsia"/>
          <w:sz w:val="22"/>
        </w:rPr>
        <w:t>扣繳憑單</w:t>
      </w:r>
      <w:r w:rsidR="00981380">
        <w:rPr>
          <w:rFonts w:eastAsia="微軟正黑體" w:cstheme="minorHAnsi" w:hint="eastAsia"/>
          <w:sz w:val="22"/>
        </w:rPr>
        <w:t>、</w:t>
      </w:r>
      <w:r w:rsidR="00FD194C" w:rsidRPr="00FD194C">
        <w:rPr>
          <w:rFonts w:eastAsia="微軟正黑體" w:cstheme="minorHAnsi" w:hint="eastAsia"/>
          <w:sz w:val="22"/>
        </w:rPr>
        <w:t>出生</w:t>
      </w:r>
      <w:r w:rsidR="00FD194C" w:rsidRPr="00FD194C">
        <w:rPr>
          <w:rFonts w:eastAsia="微軟正黑體" w:cstheme="minorHAnsi" w:hint="eastAsia"/>
          <w:sz w:val="22"/>
        </w:rPr>
        <w:t>/</w:t>
      </w:r>
      <w:r w:rsidR="00FD194C" w:rsidRPr="00FD194C">
        <w:rPr>
          <w:rFonts w:eastAsia="微軟正黑體" w:cstheme="minorHAnsi" w:hint="eastAsia"/>
          <w:sz w:val="22"/>
        </w:rPr>
        <w:t>創立日期</w:t>
      </w:r>
      <w:r w:rsidR="00FD194C">
        <w:rPr>
          <w:rFonts w:eastAsia="微軟正黑體" w:cstheme="minorHAnsi" w:hint="eastAsia"/>
          <w:sz w:val="22"/>
        </w:rPr>
        <w:t>、</w:t>
      </w:r>
      <w:r w:rsidR="00FD194C" w:rsidRPr="00FD194C">
        <w:rPr>
          <w:rFonts w:eastAsia="微軟正黑體" w:cstheme="minorHAnsi" w:hint="eastAsia"/>
          <w:sz w:val="22"/>
        </w:rPr>
        <w:t>負責人統一編號</w:t>
      </w:r>
      <w:r w:rsidR="00FD194C">
        <w:rPr>
          <w:rFonts w:eastAsia="微軟正黑體" w:cstheme="minorHAnsi" w:hint="eastAsia"/>
          <w:sz w:val="22"/>
        </w:rPr>
        <w:t>、</w:t>
      </w:r>
      <w:r w:rsidR="00FD194C" w:rsidRPr="00FD194C">
        <w:rPr>
          <w:rFonts w:eastAsia="微軟正黑體" w:cstheme="minorHAnsi" w:hint="eastAsia"/>
          <w:sz w:val="22"/>
        </w:rPr>
        <w:t>負責人姓名</w:t>
      </w:r>
      <w:r w:rsidR="00FD194C">
        <w:rPr>
          <w:rFonts w:eastAsia="微軟正黑體" w:cstheme="minorHAnsi" w:hint="eastAsia"/>
          <w:sz w:val="22"/>
        </w:rPr>
        <w:t>、</w:t>
      </w:r>
      <w:r w:rsidR="00FD194C" w:rsidRPr="00FD194C">
        <w:rPr>
          <w:rFonts w:eastAsia="微軟正黑體" w:cstheme="minorHAnsi" w:hint="eastAsia"/>
          <w:sz w:val="22"/>
        </w:rPr>
        <w:t>業種別</w:t>
      </w:r>
      <w:r w:rsidR="00FD194C">
        <w:rPr>
          <w:rFonts w:eastAsia="微軟正黑體" w:cstheme="minorHAnsi" w:hint="eastAsia"/>
          <w:sz w:val="22"/>
        </w:rPr>
        <w:t>、</w:t>
      </w:r>
      <w:r w:rsidR="00FD194C" w:rsidRPr="00FD194C">
        <w:rPr>
          <w:rFonts w:eastAsia="微軟正黑體" w:cstheme="minorHAnsi" w:hint="eastAsia"/>
          <w:sz w:val="22"/>
        </w:rPr>
        <w:t>有</w:t>
      </w:r>
      <w:r w:rsidR="00FD194C" w:rsidRPr="00FD194C">
        <w:rPr>
          <w:rFonts w:eastAsia="微軟正黑體" w:cstheme="minorHAnsi" w:hint="eastAsia"/>
          <w:sz w:val="22"/>
        </w:rPr>
        <w:t>/</w:t>
      </w:r>
      <w:r w:rsidR="00FD194C" w:rsidRPr="00FD194C">
        <w:rPr>
          <w:rFonts w:eastAsia="微軟正黑體" w:cstheme="minorHAnsi" w:hint="eastAsia"/>
          <w:sz w:val="22"/>
        </w:rPr>
        <w:t>無聯行通提</w:t>
      </w:r>
      <w:r w:rsidR="00FD194C">
        <w:rPr>
          <w:rFonts w:eastAsia="微軟正黑體" w:cstheme="minorHAnsi" w:hint="eastAsia"/>
          <w:sz w:val="22"/>
        </w:rPr>
        <w:t>、</w:t>
      </w:r>
      <w:r w:rsidR="00FD194C" w:rsidRPr="00FD194C">
        <w:rPr>
          <w:rFonts w:eastAsia="微軟正黑體" w:cstheme="minorHAnsi" w:hint="eastAsia"/>
          <w:sz w:val="22"/>
        </w:rPr>
        <w:t>有</w:t>
      </w:r>
      <w:r w:rsidR="00FD194C" w:rsidRPr="00FD194C">
        <w:rPr>
          <w:rFonts w:eastAsia="微軟正黑體" w:cstheme="minorHAnsi" w:hint="eastAsia"/>
          <w:sz w:val="22"/>
        </w:rPr>
        <w:t>/</w:t>
      </w:r>
      <w:r w:rsidR="00FD194C" w:rsidRPr="00FD194C">
        <w:rPr>
          <w:rFonts w:eastAsia="微軟正黑體" w:cstheme="minorHAnsi" w:hint="eastAsia"/>
          <w:sz w:val="22"/>
        </w:rPr>
        <w:t>無自行密碼</w:t>
      </w:r>
      <w:r w:rsidR="00FD194C">
        <w:rPr>
          <w:rFonts w:eastAsia="微軟正黑體" w:cstheme="minorHAnsi" w:hint="eastAsia"/>
          <w:sz w:val="22"/>
        </w:rPr>
        <w:t>、</w:t>
      </w:r>
      <w:r w:rsidR="00FD194C" w:rsidRPr="00FD194C">
        <w:rPr>
          <w:rFonts w:eastAsia="微軟正黑體" w:cstheme="minorHAnsi" w:hint="eastAsia"/>
          <w:sz w:val="22"/>
        </w:rPr>
        <w:t>聯行通提限額</w:t>
      </w:r>
      <w:r w:rsidR="00FD194C">
        <w:rPr>
          <w:rFonts w:eastAsia="微軟正黑體" w:cstheme="minorHAnsi" w:hint="eastAsia"/>
          <w:sz w:val="22"/>
        </w:rPr>
        <w:t>、</w:t>
      </w:r>
      <w:r w:rsidR="00FD194C" w:rsidRPr="00FD194C">
        <w:rPr>
          <w:rFonts w:eastAsia="微軟正黑體" w:cstheme="minorHAnsi" w:hint="eastAsia"/>
          <w:sz w:val="22"/>
        </w:rPr>
        <w:t>專案申請日</w:t>
      </w:r>
      <w:r w:rsidR="00FD194C">
        <w:rPr>
          <w:rFonts w:eastAsia="微軟正黑體" w:cstheme="minorHAnsi" w:hint="eastAsia"/>
          <w:sz w:val="22"/>
        </w:rPr>
        <w:t>、</w:t>
      </w:r>
      <w:r w:rsidR="00FD194C" w:rsidRPr="00FD194C">
        <w:rPr>
          <w:rFonts w:eastAsia="微軟正黑體" w:cstheme="minorHAnsi" w:hint="eastAsia"/>
          <w:sz w:val="22"/>
        </w:rPr>
        <w:t>CAMT</w:t>
      </w:r>
      <w:r w:rsidR="00FD194C" w:rsidRPr="00FD194C">
        <w:rPr>
          <w:rFonts w:eastAsia="微軟正黑體" w:cstheme="minorHAnsi" w:hint="eastAsia"/>
          <w:sz w:val="22"/>
        </w:rPr>
        <w:t>申請分行</w:t>
      </w:r>
      <w:r w:rsidR="00FD194C">
        <w:rPr>
          <w:rFonts w:eastAsia="微軟正黑體" w:cstheme="minorHAnsi" w:hint="eastAsia"/>
          <w:sz w:val="22"/>
        </w:rPr>
        <w:t>、</w:t>
      </w:r>
      <w:r w:rsidR="00FD194C" w:rsidRPr="00FD194C">
        <w:rPr>
          <w:rFonts w:eastAsia="微軟正黑體" w:cstheme="minorHAnsi" w:hint="eastAsia"/>
          <w:sz w:val="22"/>
        </w:rPr>
        <w:t>CAMT</w:t>
      </w:r>
      <w:r w:rsidR="00FD194C" w:rsidRPr="00FD194C">
        <w:rPr>
          <w:rFonts w:eastAsia="微軟正黑體" w:cstheme="minorHAnsi" w:hint="eastAsia"/>
          <w:sz w:val="22"/>
        </w:rPr>
        <w:t>寄送頻率</w:t>
      </w:r>
      <w:r w:rsidR="00FD194C">
        <w:rPr>
          <w:rFonts w:eastAsia="微軟正黑體" w:cstheme="minorHAnsi" w:hint="eastAsia"/>
          <w:sz w:val="22"/>
        </w:rPr>
        <w:t>、</w:t>
      </w:r>
      <w:r w:rsidR="00FD194C" w:rsidRPr="00FD194C">
        <w:rPr>
          <w:rFonts w:eastAsia="微軟正黑體" w:cstheme="minorHAnsi" w:hint="eastAsia"/>
          <w:sz w:val="22"/>
        </w:rPr>
        <w:t>開戶目的</w:t>
      </w:r>
      <w:r w:rsidR="004F1FC2" w:rsidRPr="00F02179">
        <w:rPr>
          <w:rFonts w:eastAsia="微軟正黑體" w:cstheme="minorHAnsi"/>
        </w:rPr>
        <w:br/>
      </w:r>
      <w:r w:rsidR="00BA2536" w:rsidRPr="00F02179">
        <w:rPr>
          <w:rFonts w:eastAsia="微軟正黑體" w:cstheme="minorHAnsi"/>
        </w:rPr>
        <w:br/>
      </w:r>
    </w:p>
    <w:p w:rsidR="00AB7CE3" w:rsidRPr="00F02179" w:rsidRDefault="00C65F66">
      <w:pPr>
        <w:pStyle w:val="af2"/>
        <w:numPr>
          <w:ilvl w:val="0"/>
          <w:numId w:val="88"/>
        </w:numPr>
        <w:ind w:leftChars="0" w:left="851"/>
        <w:rPr>
          <w:rFonts w:eastAsia="微軟正黑體" w:cstheme="minorHAnsi"/>
        </w:rPr>
      </w:pPr>
      <w:r w:rsidRPr="00F02179">
        <w:rPr>
          <w:rFonts w:eastAsia="微軟正黑體" w:cstheme="minorHAnsi"/>
          <w:b/>
          <w:bCs/>
        </w:rPr>
        <w:t>計息明細</w:t>
      </w:r>
    </w:p>
    <w:p w:rsidR="00C65F66" w:rsidRPr="00F02179" w:rsidRDefault="00C65F66">
      <w:pPr>
        <w:pStyle w:val="af2"/>
        <w:numPr>
          <w:ilvl w:val="0"/>
          <w:numId w:val="90"/>
        </w:numPr>
        <w:ind w:leftChars="0" w:left="1276"/>
        <w:rPr>
          <w:rFonts w:eastAsia="微軟正黑體" w:cstheme="minorHAnsi"/>
        </w:rPr>
      </w:pPr>
      <w:r w:rsidRPr="00F02179">
        <w:rPr>
          <w:rFonts w:eastAsia="微軟正黑體" w:cstheme="minorHAnsi"/>
        </w:rPr>
        <w:t>欄位包含：本金、利率、</w:t>
      </w:r>
      <w:r w:rsidR="002F5A56" w:rsidRPr="00F02179">
        <w:rPr>
          <w:rFonts w:eastAsia="微軟正黑體" w:cstheme="minorHAnsi"/>
        </w:rPr>
        <w:t>計</w:t>
      </w:r>
      <w:r w:rsidRPr="00F02179">
        <w:rPr>
          <w:rFonts w:eastAsia="微軟正黑體" w:cstheme="minorHAnsi"/>
        </w:rPr>
        <w:t>息起日、</w:t>
      </w:r>
      <w:r w:rsidR="002F5A56" w:rsidRPr="00F02179">
        <w:rPr>
          <w:rFonts w:eastAsia="微軟正黑體" w:cstheme="minorHAnsi"/>
        </w:rPr>
        <w:t>計</w:t>
      </w:r>
      <w:r w:rsidRPr="00F02179">
        <w:rPr>
          <w:rFonts w:eastAsia="微軟正黑體" w:cstheme="minorHAnsi"/>
        </w:rPr>
        <w:t>息迄日、天數、幣別、利息毛額</w:t>
      </w:r>
    </w:p>
    <w:p w:rsidR="00B537A5" w:rsidRPr="00F02179" w:rsidRDefault="00C65F66">
      <w:pPr>
        <w:pStyle w:val="af2"/>
        <w:numPr>
          <w:ilvl w:val="0"/>
          <w:numId w:val="88"/>
        </w:numPr>
        <w:ind w:leftChars="0" w:left="851"/>
        <w:rPr>
          <w:rFonts w:eastAsia="微軟正黑體" w:cstheme="minorHAnsi"/>
        </w:rPr>
      </w:pPr>
      <w:r w:rsidRPr="00F02179">
        <w:rPr>
          <w:rFonts w:eastAsia="微軟正黑體" w:cstheme="minorHAnsi"/>
          <w:b/>
          <w:bCs/>
        </w:rPr>
        <w:t>給息明細</w:t>
      </w:r>
      <w:r w:rsidR="00B537A5" w:rsidRPr="00F02179">
        <w:rPr>
          <w:rFonts w:eastAsia="微軟正黑體" w:cstheme="minorHAnsi"/>
          <w:b/>
          <w:bCs/>
        </w:rPr>
        <w:t>：</w:t>
      </w:r>
    </w:p>
    <w:p w:rsidR="00B537A5" w:rsidRPr="00F02179" w:rsidRDefault="00B537A5">
      <w:pPr>
        <w:pStyle w:val="af2"/>
        <w:numPr>
          <w:ilvl w:val="0"/>
          <w:numId w:val="91"/>
        </w:numPr>
        <w:ind w:leftChars="0" w:left="1276"/>
        <w:rPr>
          <w:rFonts w:eastAsia="微軟正黑體" w:cstheme="minorHAnsi"/>
        </w:rPr>
      </w:pPr>
      <w:r w:rsidRPr="00F02179">
        <w:rPr>
          <w:rFonts w:eastAsia="微軟正黑體" w:cstheme="minorHAnsi"/>
        </w:rPr>
        <w:t>若該定存採機動利率，則利率有波動時，會有一筆紀錄</w:t>
      </w:r>
    </w:p>
    <w:p w:rsidR="00AB7CE3" w:rsidRPr="00F02179" w:rsidRDefault="00B537A5">
      <w:pPr>
        <w:pStyle w:val="af2"/>
        <w:numPr>
          <w:ilvl w:val="0"/>
          <w:numId w:val="91"/>
        </w:numPr>
        <w:ind w:leftChars="0" w:left="1276"/>
        <w:rPr>
          <w:rFonts w:eastAsia="微軟正黑體" w:cstheme="minorHAnsi"/>
        </w:rPr>
      </w:pPr>
      <w:r w:rsidRPr="00F02179">
        <w:rPr>
          <w:rFonts w:eastAsia="微軟正黑體" w:cstheme="minorHAnsi"/>
        </w:rPr>
        <w:t>若該定存採固定利率，則按存期顯示計息紀錄。</w:t>
      </w:r>
    </w:p>
    <w:p w:rsidR="00C65F66" w:rsidRPr="00F02179" w:rsidRDefault="00C65F66">
      <w:pPr>
        <w:pStyle w:val="af2"/>
        <w:numPr>
          <w:ilvl w:val="0"/>
          <w:numId w:val="91"/>
        </w:numPr>
        <w:ind w:leftChars="0" w:left="1276"/>
        <w:rPr>
          <w:rFonts w:eastAsia="微軟正黑體" w:cstheme="minorHAnsi"/>
        </w:rPr>
      </w:pPr>
      <w:r w:rsidRPr="00F02179">
        <w:rPr>
          <w:rFonts w:eastAsia="微軟正黑體" w:cstheme="minorHAnsi"/>
        </w:rPr>
        <w:t>欄位包含：付息起日、付息迄日、系統給息日、、幣別、</w:t>
      </w:r>
      <w:r w:rsidR="00C635D5" w:rsidRPr="00F02179">
        <w:rPr>
          <w:rFonts w:eastAsia="微軟正黑體" w:cstheme="minorHAnsi"/>
        </w:rPr>
        <w:t>應付利息之原幣金額</w:t>
      </w:r>
      <w:r w:rsidR="00C635D5" w:rsidRPr="00F02179">
        <w:rPr>
          <w:rFonts w:eastAsia="微軟正黑體" w:cstheme="minorHAnsi"/>
        </w:rPr>
        <w:t>/</w:t>
      </w:r>
      <w:r w:rsidR="00C635D5" w:rsidRPr="00F02179">
        <w:rPr>
          <w:rFonts w:eastAsia="微軟正黑體" w:cstheme="minorHAnsi"/>
        </w:rPr>
        <w:t>折算</w:t>
      </w:r>
      <w:r w:rsidR="002E4607" w:rsidRPr="00F02179">
        <w:rPr>
          <w:rFonts w:eastAsia="微軟正黑體" w:cstheme="minorHAnsi"/>
        </w:rPr>
        <w:t>金額</w:t>
      </w:r>
      <w:r w:rsidRPr="00F02179">
        <w:rPr>
          <w:rFonts w:eastAsia="微軟正黑體" w:cstheme="minorHAnsi"/>
        </w:rPr>
        <w:t>、所得稅</w:t>
      </w:r>
      <w:r w:rsidR="00827C7C" w:rsidRPr="00F02179">
        <w:rPr>
          <w:rFonts w:eastAsia="微軟正黑體" w:cstheme="minorHAnsi"/>
        </w:rPr>
        <w:t>之原幣金額</w:t>
      </w:r>
      <w:r w:rsidR="00827C7C" w:rsidRPr="00F02179">
        <w:rPr>
          <w:rFonts w:eastAsia="微軟正黑體" w:cstheme="minorHAnsi"/>
        </w:rPr>
        <w:t>/</w:t>
      </w:r>
      <w:r w:rsidR="00827C7C" w:rsidRPr="00F02179">
        <w:rPr>
          <w:rFonts w:eastAsia="微軟正黑體" w:cstheme="minorHAnsi"/>
        </w:rPr>
        <w:t>折算</w:t>
      </w:r>
      <w:r w:rsidR="002E4607" w:rsidRPr="00F02179">
        <w:rPr>
          <w:rFonts w:eastAsia="微軟正黑體" w:cstheme="minorHAnsi"/>
        </w:rPr>
        <w:t>金額</w:t>
      </w:r>
      <w:r w:rsidRPr="00F02179">
        <w:rPr>
          <w:rFonts w:eastAsia="微軟正黑體" w:cstheme="minorHAnsi"/>
        </w:rPr>
        <w:t>、印花稅</w:t>
      </w:r>
      <w:r w:rsidR="00827C7C" w:rsidRPr="00F02179">
        <w:rPr>
          <w:rFonts w:eastAsia="微軟正黑體" w:cstheme="minorHAnsi"/>
        </w:rPr>
        <w:t>之原幣金額</w:t>
      </w:r>
      <w:r w:rsidR="00827C7C" w:rsidRPr="00F02179">
        <w:rPr>
          <w:rFonts w:eastAsia="微軟正黑體" w:cstheme="minorHAnsi"/>
        </w:rPr>
        <w:t>/</w:t>
      </w:r>
      <w:r w:rsidR="00827C7C" w:rsidRPr="00F02179">
        <w:rPr>
          <w:rFonts w:eastAsia="微軟正黑體" w:cstheme="minorHAnsi"/>
        </w:rPr>
        <w:t>折算</w:t>
      </w:r>
      <w:r w:rsidR="002E4607" w:rsidRPr="00F02179">
        <w:rPr>
          <w:rFonts w:eastAsia="微軟正黑體" w:cstheme="minorHAnsi"/>
        </w:rPr>
        <w:t>金額</w:t>
      </w:r>
      <w:r w:rsidRPr="00F02179">
        <w:rPr>
          <w:rFonts w:eastAsia="微軟正黑體" w:cstheme="minorHAnsi"/>
        </w:rPr>
        <w:t>、扣繳二代健保費</w:t>
      </w:r>
      <w:r w:rsidR="00827C7C" w:rsidRPr="00F02179">
        <w:rPr>
          <w:rFonts w:eastAsia="微軟正黑體" w:cstheme="minorHAnsi"/>
        </w:rPr>
        <w:t>之原幣金額</w:t>
      </w:r>
      <w:r w:rsidR="00827C7C" w:rsidRPr="00F02179">
        <w:rPr>
          <w:rFonts w:eastAsia="微軟正黑體" w:cstheme="minorHAnsi"/>
        </w:rPr>
        <w:t>/</w:t>
      </w:r>
      <w:r w:rsidR="00827C7C" w:rsidRPr="00F02179">
        <w:rPr>
          <w:rFonts w:eastAsia="微軟正黑體" w:cstheme="minorHAnsi"/>
        </w:rPr>
        <w:t>折算</w:t>
      </w:r>
      <w:r w:rsidR="002E4607" w:rsidRPr="00F02179">
        <w:rPr>
          <w:rFonts w:eastAsia="微軟正黑體" w:cstheme="minorHAnsi"/>
        </w:rPr>
        <w:t>金額</w:t>
      </w:r>
      <w:r w:rsidR="00E11DD2" w:rsidRPr="00F02179">
        <w:rPr>
          <w:rFonts w:eastAsia="微軟正黑體" w:cstheme="minorHAnsi"/>
        </w:rPr>
        <w:t>、實</w:t>
      </w:r>
      <w:r w:rsidR="00C635D5" w:rsidRPr="00F02179">
        <w:rPr>
          <w:rFonts w:eastAsia="微軟正黑體" w:cstheme="minorHAnsi"/>
        </w:rPr>
        <w:t>付原幣金額、退稅日</w:t>
      </w:r>
      <w:r w:rsidR="002E4607" w:rsidRPr="00F02179">
        <w:rPr>
          <w:rFonts w:eastAsia="微軟正黑體" w:cstheme="minorHAnsi"/>
        </w:rPr>
        <w:t>、匯率</w:t>
      </w:r>
      <w:r w:rsidR="002E4607" w:rsidRPr="00F02179">
        <w:rPr>
          <w:rFonts w:eastAsia="微軟正黑體" w:cstheme="minorHAnsi"/>
        </w:rPr>
        <w:br/>
      </w:r>
      <w:r w:rsidR="002E4607" w:rsidRPr="00F02179">
        <w:rPr>
          <w:rFonts w:eastAsia="微軟正黑體" w:cstheme="minorHAnsi"/>
        </w:rPr>
        <w:t>折算規則為</w:t>
      </w:r>
      <w:r w:rsidR="002E4607" w:rsidRPr="00F02179">
        <w:rPr>
          <w:rFonts w:eastAsia="微軟正黑體" w:cstheme="minorHAnsi"/>
        </w:rPr>
        <w:t>DBU-&gt;</w:t>
      </w:r>
      <w:r w:rsidR="002E4607" w:rsidRPr="00F02179">
        <w:rPr>
          <w:rFonts w:eastAsia="微軟正黑體" w:cstheme="minorHAnsi"/>
        </w:rPr>
        <w:t>折算為台幣，</w:t>
      </w:r>
      <w:r w:rsidR="002E4607" w:rsidRPr="00F02179">
        <w:rPr>
          <w:rFonts w:eastAsia="微軟正黑體" w:cstheme="minorHAnsi"/>
        </w:rPr>
        <w:t>OBU-&gt;</w:t>
      </w:r>
      <w:r w:rsidR="002E4607" w:rsidRPr="00F02179">
        <w:rPr>
          <w:rFonts w:eastAsia="微軟正黑體" w:cstheme="minorHAnsi"/>
        </w:rPr>
        <w:t>折算為美金</w:t>
      </w:r>
      <w:r w:rsidR="00C635D5" w:rsidRPr="00F02179">
        <w:rPr>
          <w:rFonts w:eastAsia="微軟正黑體" w:cstheme="minorHAnsi"/>
        </w:rPr>
        <w:br/>
      </w:r>
      <w:r w:rsidR="00C635D5" w:rsidRPr="00F02179">
        <w:rPr>
          <w:rFonts w:eastAsia="微軟正黑體" w:cstheme="minorHAnsi"/>
        </w:rPr>
        <w:lastRenderedPageBreak/>
        <w:t>若該帳號為台幣帳號，則將金額顯示於原幣金額欄位，折算</w:t>
      </w:r>
      <w:r w:rsidR="002E4607" w:rsidRPr="00F02179">
        <w:rPr>
          <w:rFonts w:eastAsia="微軟正黑體" w:cstheme="minorHAnsi"/>
        </w:rPr>
        <w:t>金額</w:t>
      </w:r>
      <w:r w:rsidR="00C635D5" w:rsidRPr="00F02179">
        <w:rPr>
          <w:rFonts w:eastAsia="微軟正黑體" w:cstheme="minorHAnsi"/>
        </w:rPr>
        <w:t>欄位維持空白</w:t>
      </w:r>
    </w:p>
    <w:p w:rsidR="00827C7C" w:rsidRPr="00F02179" w:rsidRDefault="00827C7C">
      <w:pPr>
        <w:pStyle w:val="af2"/>
        <w:numPr>
          <w:ilvl w:val="0"/>
          <w:numId w:val="89"/>
        </w:numPr>
        <w:ind w:leftChars="0" w:left="851"/>
        <w:rPr>
          <w:rFonts w:eastAsia="微軟正黑體" w:cstheme="minorHAnsi"/>
          <w:b/>
          <w:bCs/>
        </w:rPr>
      </w:pPr>
      <w:r w:rsidRPr="00F02179">
        <w:rPr>
          <w:rFonts w:eastAsia="微軟正黑體" w:cstheme="minorHAnsi"/>
          <w:b/>
          <w:bCs/>
        </w:rPr>
        <w:t>零存整付</w:t>
      </w:r>
    </w:p>
    <w:p w:rsidR="00B537A5" w:rsidRPr="00F02179" w:rsidRDefault="00B537A5">
      <w:pPr>
        <w:pStyle w:val="af2"/>
        <w:numPr>
          <w:ilvl w:val="0"/>
          <w:numId w:val="92"/>
        </w:numPr>
        <w:ind w:leftChars="0" w:left="1276"/>
        <w:rPr>
          <w:rFonts w:eastAsia="微軟正黑體" w:cstheme="minorHAnsi"/>
        </w:rPr>
      </w:pPr>
      <w:r w:rsidRPr="00F02179">
        <w:rPr>
          <w:rFonts w:eastAsia="微軟正黑體" w:cstheme="minorHAnsi"/>
        </w:rPr>
        <w:t>若該定存屬於零存整付產品，則於此頁籤顯示</w:t>
      </w:r>
      <w:r w:rsidR="004F1FC2" w:rsidRPr="00F02179">
        <w:rPr>
          <w:rFonts w:eastAsia="微軟正黑體" w:cstheme="minorHAnsi"/>
        </w:rPr>
        <w:t>存入</w:t>
      </w:r>
      <w:r w:rsidRPr="00F02179">
        <w:rPr>
          <w:rFonts w:eastAsia="微軟正黑體" w:cstheme="minorHAnsi"/>
        </w:rPr>
        <w:t>金額</w:t>
      </w:r>
      <w:r w:rsidRPr="00F02179">
        <w:rPr>
          <w:rFonts w:eastAsia="微軟正黑體" w:cstheme="minorHAnsi"/>
        </w:rPr>
        <w:t>/</w:t>
      </w:r>
      <w:r w:rsidRPr="00F02179">
        <w:rPr>
          <w:rFonts w:eastAsia="微軟正黑體" w:cstheme="minorHAnsi"/>
        </w:rPr>
        <w:t>存入日期</w:t>
      </w:r>
      <w:r w:rsidRPr="00F02179">
        <w:rPr>
          <w:rFonts w:eastAsia="微軟正黑體" w:cstheme="minorHAnsi"/>
        </w:rPr>
        <w:t>/</w:t>
      </w:r>
      <w:r w:rsidRPr="00F02179">
        <w:rPr>
          <w:rFonts w:eastAsia="微軟正黑體" w:cstheme="minorHAnsi"/>
        </w:rPr>
        <w:t>累計存入本金</w:t>
      </w:r>
    </w:p>
    <w:p w:rsidR="00AB7CE3" w:rsidRPr="00F02179" w:rsidRDefault="00B537A5">
      <w:pPr>
        <w:pStyle w:val="af2"/>
        <w:numPr>
          <w:ilvl w:val="0"/>
          <w:numId w:val="92"/>
        </w:numPr>
        <w:ind w:leftChars="0" w:left="1276"/>
        <w:rPr>
          <w:rFonts w:eastAsia="微軟正黑體" w:cstheme="minorHAnsi"/>
        </w:rPr>
      </w:pPr>
      <w:r w:rsidRPr="00F02179">
        <w:rPr>
          <w:rFonts w:eastAsia="微軟正黑體" w:cstheme="minorHAnsi"/>
        </w:rPr>
        <w:t>若該定存屬於一般定存產品，則於此頁顯示第一筆存入本金紀錄。</w:t>
      </w:r>
    </w:p>
    <w:p w:rsidR="00827C7C" w:rsidRPr="00F02179" w:rsidRDefault="00827C7C">
      <w:pPr>
        <w:pStyle w:val="af2"/>
        <w:numPr>
          <w:ilvl w:val="0"/>
          <w:numId w:val="92"/>
        </w:numPr>
        <w:ind w:leftChars="0" w:left="1276"/>
        <w:rPr>
          <w:rFonts w:eastAsia="微軟正黑體" w:cstheme="minorHAnsi"/>
        </w:rPr>
      </w:pPr>
      <w:r w:rsidRPr="00F02179">
        <w:rPr>
          <w:rFonts w:eastAsia="微軟正黑體" w:cstheme="minorHAnsi"/>
        </w:rPr>
        <w:t>欄位包含：</w:t>
      </w:r>
      <w:r w:rsidR="004F1FC2" w:rsidRPr="00F02179">
        <w:rPr>
          <w:rFonts w:eastAsia="微軟正黑體" w:cstheme="minorHAnsi"/>
        </w:rPr>
        <w:t>存入</w:t>
      </w:r>
      <w:r w:rsidRPr="00F02179">
        <w:rPr>
          <w:rFonts w:eastAsia="微軟正黑體" w:cstheme="minorHAnsi"/>
        </w:rPr>
        <w:t>金額、存入日期、累計存入本金</w:t>
      </w:r>
    </w:p>
    <w:p w:rsidR="00A10EF1" w:rsidRPr="00F02179" w:rsidRDefault="002B3676" w:rsidP="0081752B">
      <w:pPr>
        <w:ind w:left="482" w:hanging="482"/>
        <w:outlineLvl w:val="4"/>
        <w:rPr>
          <w:rFonts w:eastAsia="微軟正黑體" w:cstheme="minorHAnsi"/>
          <w:b/>
          <w:bCs/>
        </w:rPr>
      </w:pPr>
      <w:r w:rsidRPr="00F02179">
        <w:rPr>
          <w:rFonts w:eastAsia="微軟正黑體" w:cstheme="minorHAnsi"/>
          <w:b/>
          <w:bCs/>
        </w:rPr>
        <w:t>列印按鈕：</w:t>
      </w:r>
    </w:p>
    <w:p w:rsidR="0081752B" w:rsidRPr="00F02179" w:rsidRDefault="0081752B" w:rsidP="000F50BB">
      <w:pPr>
        <w:ind w:left="142" w:firstLine="0"/>
        <w:rPr>
          <w:rFonts w:eastAsia="微軟正黑體" w:cstheme="minorHAnsi"/>
        </w:rPr>
      </w:pPr>
      <w:r w:rsidRPr="00F02179">
        <w:rPr>
          <w:rFonts w:eastAsia="微軟正黑體" w:cstheme="minorHAnsi"/>
        </w:rPr>
        <w:t>因分行系統僅能列印交易畫面中的欄位，無法列印部分畫面中的欄位資料。因此，若有需要列印，則按下相對應報表按鈕，並由分行系統發送另一隻</w:t>
      </w:r>
      <w:r w:rsidRPr="00F02179">
        <w:rPr>
          <w:rFonts w:eastAsia="微軟正黑體" w:cstheme="minorHAnsi"/>
        </w:rPr>
        <w:t xml:space="preserve">API </w:t>
      </w:r>
      <w:r w:rsidRPr="00F02179">
        <w:rPr>
          <w:rFonts w:eastAsia="微軟正黑體" w:cstheme="minorHAnsi"/>
        </w:rPr>
        <w:t>獲得該報表的欄位資料，提供列印。</w:t>
      </w:r>
    </w:p>
    <w:p w:rsidR="00867BD9" w:rsidRPr="00F02179" w:rsidRDefault="00867BD9" w:rsidP="000F50BB">
      <w:pPr>
        <w:ind w:left="142" w:firstLine="0"/>
        <w:rPr>
          <w:rFonts w:eastAsia="微軟正黑體" w:cstheme="minorHAnsi"/>
        </w:rPr>
      </w:pPr>
      <w:r w:rsidRPr="00F02179">
        <w:rPr>
          <w:rFonts w:eastAsia="微軟正黑體" w:cstheme="minorHAnsi"/>
        </w:rPr>
        <w:t>本支查詢共提供以下報表產生：</w:t>
      </w:r>
    </w:p>
    <w:p w:rsidR="00867BD9" w:rsidRPr="00F02179" w:rsidRDefault="00867BD9" w:rsidP="00867BD9">
      <w:pPr>
        <w:pStyle w:val="af2"/>
        <w:numPr>
          <w:ilvl w:val="0"/>
          <w:numId w:val="246"/>
        </w:numPr>
        <w:ind w:leftChars="0"/>
        <w:rPr>
          <w:rFonts w:eastAsia="微軟正黑體" w:cstheme="minorHAnsi"/>
        </w:rPr>
      </w:pPr>
      <w:r w:rsidRPr="00F02179">
        <w:rPr>
          <w:rFonts w:eastAsia="微軟正黑體" w:cstheme="minorHAnsi"/>
        </w:rPr>
        <w:t>定存客戶對帳單</w:t>
      </w:r>
    </w:p>
    <w:p w:rsidR="00867BD9" w:rsidRPr="00F02179" w:rsidRDefault="00867BD9" w:rsidP="00867BD9">
      <w:pPr>
        <w:pStyle w:val="af2"/>
        <w:numPr>
          <w:ilvl w:val="0"/>
          <w:numId w:val="246"/>
        </w:numPr>
        <w:ind w:leftChars="0"/>
        <w:rPr>
          <w:rFonts w:eastAsia="微軟正黑體" w:cstheme="minorHAnsi"/>
        </w:rPr>
      </w:pPr>
      <w:r w:rsidRPr="00F02179">
        <w:rPr>
          <w:rFonts w:eastAsia="微軟正黑體" w:cstheme="minorHAnsi"/>
        </w:rPr>
        <w:t>利息計算書</w:t>
      </w:r>
    </w:p>
    <w:p w:rsidR="00867BD9" w:rsidRPr="00F02179" w:rsidRDefault="00867BD9" w:rsidP="00867BD9">
      <w:pPr>
        <w:pStyle w:val="af2"/>
        <w:numPr>
          <w:ilvl w:val="0"/>
          <w:numId w:val="246"/>
        </w:numPr>
        <w:ind w:leftChars="0"/>
        <w:rPr>
          <w:rFonts w:eastAsia="微軟正黑體" w:cstheme="minorHAnsi"/>
        </w:rPr>
      </w:pPr>
      <w:r w:rsidRPr="00F02179">
        <w:rPr>
          <w:rFonts w:eastAsia="微軟正黑體" w:cstheme="minorHAnsi"/>
        </w:rPr>
        <w:t>利息給付明細</w:t>
      </w:r>
    </w:p>
    <w:tbl>
      <w:tblPr>
        <w:tblStyle w:val="af1"/>
        <w:tblW w:w="0" w:type="auto"/>
        <w:tblLook w:val="04A0"/>
      </w:tblPr>
      <w:tblGrid>
        <w:gridCol w:w="649"/>
        <w:gridCol w:w="1047"/>
        <w:gridCol w:w="1047"/>
        <w:gridCol w:w="1396"/>
        <w:gridCol w:w="1287"/>
        <w:gridCol w:w="2368"/>
      </w:tblGrid>
      <w:tr w:rsidR="00867BD9" w:rsidRPr="00F02179" w:rsidTr="00867BD9">
        <w:tc>
          <w:tcPr>
            <w:tcW w:w="649" w:type="dxa"/>
            <w:shd w:val="clear" w:color="auto" w:fill="4472C4" w:themeFill="accent1"/>
          </w:tcPr>
          <w:p w:rsidR="00867BD9" w:rsidRPr="00F02179" w:rsidRDefault="00867BD9" w:rsidP="000F50BB">
            <w:pPr>
              <w:ind w:left="0" w:firstLine="0"/>
              <w:jc w:val="center"/>
              <w:rPr>
                <w:rFonts w:eastAsia="微軟正黑體" w:cstheme="minorHAnsi"/>
                <w:b/>
                <w:bCs/>
                <w:color w:val="FFFFFF" w:themeColor="background1"/>
              </w:rPr>
            </w:pPr>
            <w:r w:rsidRPr="00F02179">
              <w:rPr>
                <w:rFonts w:eastAsia="微軟正黑體" w:cstheme="minorHAnsi"/>
                <w:b/>
                <w:bCs/>
                <w:color w:val="FFFFFF" w:themeColor="background1"/>
              </w:rPr>
              <w:t>序號</w:t>
            </w:r>
          </w:p>
        </w:tc>
        <w:tc>
          <w:tcPr>
            <w:tcW w:w="1047" w:type="dxa"/>
            <w:shd w:val="clear" w:color="auto" w:fill="4472C4" w:themeFill="accent1"/>
          </w:tcPr>
          <w:p w:rsidR="00867BD9" w:rsidRPr="00F02179" w:rsidRDefault="00867BD9" w:rsidP="000F50BB">
            <w:pPr>
              <w:ind w:left="0" w:firstLine="0"/>
              <w:jc w:val="center"/>
              <w:rPr>
                <w:rFonts w:eastAsia="微軟正黑體" w:cstheme="minorHAnsi"/>
                <w:color w:val="FFFFFF" w:themeColor="background1"/>
              </w:rPr>
            </w:pPr>
            <w:r w:rsidRPr="00F02179">
              <w:rPr>
                <w:rFonts w:eastAsia="微軟正黑體" w:cstheme="minorHAnsi"/>
                <w:color w:val="FFFFFF" w:themeColor="background1"/>
              </w:rPr>
              <w:t>合併報表名稱</w:t>
            </w:r>
          </w:p>
        </w:tc>
        <w:tc>
          <w:tcPr>
            <w:tcW w:w="1047" w:type="dxa"/>
            <w:shd w:val="clear" w:color="auto" w:fill="4472C4" w:themeFill="accent1"/>
          </w:tcPr>
          <w:p w:rsidR="00867BD9" w:rsidRPr="00F02179" w:rsidRDefault="00867BD9" w:rsidP="000F50BB">
            <w:pPr>
              <w:ind w:left="0" w:firstLine="0"/>
              <w:jc w:val="center"/>
              <w:rPr>
                <w:rFonts w:eastAsia="微軟正黑體" w:cstheme="minorHAnsi"/>
                <w:b/>
                <w:bCs/>
                <w:color w:val="FFFFFF" w:themeColor="background1"/>
              </w:rPr>
            </w:pPr>
            <w:r w:rsidRPr="00F02179">
              <w:rPr>
                <w:rFonts w:eastAsia="微軟正黑體" w:cstheme="minorHAnsi"/>
                <w:b/>
                <w:bCs/>
                <w:color w:val="FFFFFF" w:themeColor="background1"/>
              </w:rPr>
              <w:t>台外幣</w:t>
            </w:r>
          </w:p>
        </w:tc>
        <w:tc>
          <w:tcPr>
            <w:tcW w:w="1396" w:type="dxa"/>
            <w:shd w:val="clear" w:color="auto" w:fill="4472C4" w:themeFill="accent1"/>
          </w:tcPr>
          <w:p w:rsidR="00867BD9" w:rsidRPr="00F02179" w:rsidRDefault="00867BD9" w:rsidP="000F50BB">
            <w:pPr>
              <w:ind w:left="0" w:firstLine="0"/>
              <w:jc w:val="center"/>
              <w:rPr>
                <w:rFonts w:eastAsia="微軟正黑體" w:cstheme="minorHAnsi"/>
                <w:b/>
                <w:bCs/>
                <w:color w:val="FFFFFF" w:themeColor="background1"/>
              </w:rPr>
            </w:pPr>
            <w:r w:rsidRPr="00F02179">
              <w:rPr>
                <w:rFonts w:eastAsia="微軟正黑體" w:cstheme="minorHAnsi"/>
                <w:b/>
                <w:bCs/>
                <w:color w:val="FFFFFF" w:themeColor="background1"/>
              </w:rPr>
              <w:t>報表代號</w:t>
            </w:r>
          </w:p>
        </w:tc>
        <w:tc>
          <w:tcPr>
            <w:tcW w:w="1287" w:type="dxa"/>
            <w:shd w:val="clear" w:color="auto" w:fill="4472C4" w:themeFill="accent1"/>
          </w:tcPr>
          <w:p w:rsidR="00867BD9" w:rsidRPr="00F02179" w:rsidRDefault="00867BD9" w:rsidP="000F50BB">
            <w:pPr>
              <w:ind w:left="0" w:firstLine="0"/>
              <w:jc w:val="center"/>
              <w:rPr>
                <w:rFonts w:eastAsia="微軟正黑體" w:cstheme="minorHAnsi"/>
                <w:b/>
                <w:bCs/>
                <w:color w:val="FFFFFF" w:themeColor="background1"/>
              </w:rPr>
            </w:pPr>
            <w:r w:rsidRPr="00F02179">
              <w:rPr>
                <w:rFonts w:eastAsia="微軟正黑體" w:cstheme="minorHAnsi"/>
                <w:b/>
                <w:bCs/>
                <w:color w:val="FFFFFF" w:themeColor="background1"/>
              </w:rPr>
              <w:t>功能代碼</w:t>
            </w:r>
          </w:p>
        </w:tc>
        <w:tc>
          <w:tcPr>
            <w:tcW w:w="2368" w:type="dxa"/>
            <w:shd w:val="clear" w:color="auto" w:fill="4472C4" w:themeFill="accent1"/>
          </w:tcPr>
          <w:p w:rsidR="00867BD9" w:rsidRPr="00F02179" w:rsidRDefault="00867BD9" w:rsidP="000F50BB">
            <w:pPr>
              <w:ind w:left="0" w:firstLine="0"/>
              <w:jc w:val="center"/>
              <w:rPr>
                <w:rFonts w:eastAsia="微軟正黑體" w:cstheme="minorHAnsi"/>
                <w:b/>
                <w:bCs/>
                <w:color w:val="FFFFFF" w:themeColor="background1"/>
              </w:rPr>
            </w:pPr>
            <w:r w:rsidRPr="00F02179">
              <w:rPr>
                <w:rFonts w:eastAsia="微軟正黑體" w:cstheme="minorHAnsi"/>
                <w:b/>
                <w:bCs/>
                <w:color w:val="FFFFFF" w:themeColor="background1"/>
              </w:rPr>
              <w:t>報表名稱</w:t>
            </w:r>
          </w:p>
        </w:tc>
      </w:tr>
      <w:tr w:rsidR="004035FB" w:rsidRPr="00F02179" w:rsidTr="008121B2">
        <w:tc>
          <w:tcPr>
            <w:tcW w:w="649" w:type="dxa"/>
            <w:vMerge w:val="restart"/>
          </w:tcPr>
          <w:p w:rsidR="004035FB" w:rsidRPr="00F02179" w:rsidRDefault="004035FB" w:rsidP="000F50BB">
            <w:pPr>
              <w:pStyle w:val="af2"/>
              <w:numPr>
                <w:ilvl w:val="0"/>
                <w:numId w:val="198"/>
              </w:numPr>
              <w:ind w:leftChars="0"/>
              <w:rPr>
                <w:rFonts w:eastAsia="微軟正黑體" w:cstheme="minorHAnsi"/>
              </w:rPr>
            </w:pPr>
          </w:p>
        </w:tc>
        <w:tc>
          <w:tcPr>
            <w:tcW w:w="1047" w:type="dxa"/>
            <w:vMerge w:val="restart"/>
          </w:tcPr>
          <w:p w:rsidR="004035FB" w:rsidRPr="00F02179" w:rsidRDefault="004035FB" w:rsidP="00CE2F8C">
            <w:pPr>
              <w:ind w:left="0" w:firstLine="0"/>
              <w:rPr>
                <w:rFonts w:eastAsia="微軟正黑體" w:cstheme="minorHAnsi"/>
              </w:rPr>
            </w:pPr>
            <w:r w:rsidRPr="00F02179">
              <w:rPr>
                <w:rFonts w:eastAsia="微軟正黑體" w:cstheme="minorHAnsi"/>
              </w:rPr>
              <w:t>定存客戶對帳單</w:t>
            </w:r>
          </w:p>
        </w:tc>
        <w:tc>
          <w:tcPr>
            <w:tcW w:w="1047" w:type="dxa"/>
          </w:tcPr>
          <w:p w:rsidR="004035FB" w:rsidRPr="00F02179" w:rsidRDefault="004035FB" w:rsidP="00CE2F8C">
            <w:pPr>
              <w:ind w:left="0" w:firstLine="0"/>
              <w:rPr>
                <w:rFonts w:eastAsia="微軟正黑體" w:cstheme="minorHAnsi"/>
              </w:rPr>
            </w:pPr>
            <w:r w:rsidRPr="00F02179">
              <w:rPr>
                <w:rFonts w:eastAsia="微軟正黑體" w:cstheme="minorHAnsi"/>
              </w:rPr>
              <w:t>台幣</w:t>
            </w:r>
          </w:p>
        </w:tc>
        <w:tc>
          <w:tcPr>
            <w:tcW w:w="1396" w:type="dxa"/>
          </w:tcPr>
          <w:p w:rsidR="004035FB" w:rsidRPr="00F02179" w:rsidRDefault="004035FB" w:rsidP="00CE2F8C">
            <w:pPr>
              <w:ind w:left="0" w:firstLine="0"/>
              <w:rPr>
                <w:rFonts w:eastAsia="微軟正黑體" w:cstheme="minorHAnsi"/>
              </w:rPr>
            </w:pPr>
            <w:r w:rsidRPr="00F02179">
              <w:rPr>
                <w:rFonts w:eastAsia="微軟正黑體" w:cstheme="minorHAnsi"/>
              </w:rPr>
              <w:t>RTDBX006</w:t>
            </w:r>
          </w:p>
        </w:tc>
        <w:tc>
          <w:tcPr>
            <w:tcW w:w="1287" w:type="dxa"/>
          </w:tcPr>
          <w:p w:rsidR="004035FB" w:rsidRPr="00F02179" w:rsidRDefault="004035FB" w:rsidP="00CE2F8C">
            <w:pPr>
              <w:ind w:left="0" w:firstLine="0"/>
              <w:rPr>
                <w:rFonts w:eastAsia="微軟正黑體" w:cstheme="minorHAnsi"/>
              </w:rPr>
            </w:pPr>
            <w:r w:rsidRPr="00F02179">
              <w:rPr>
                <w:rFonts w:eastAsia="微軟正黑體" w:cstheme="minorHAnsi"/>
              </w:rPr>
              <w:t>1663</w:t>
            </w:r>
          </w:p>
        </w:tc>
        <w:tc>
          <w:tcPr>
            <w:tcW w:w="2368" w:type="dxa"/>
          </w:tcPr>
          <w:p w:rsidR="004035FB" w:rsidRPr="00F02179" w:rsidRDefault="004035FB" w:rsidP="00CE2F8C">
            <w:pPr>
              <w:ind w:left="0" w:firstLine="0"/>
              <w:rPr>
                <w:rFonts w:eastAsia="微軟正黑體" w:cstheme="minorHAnsi"/>
              </w:rPr>
            </w:pPr>
            <w:r w:rsidRPr="00F02179">
              <w:rPr>
                <w:rFonts w:eastAsia="微軟正黑體" w:cstheme="minorHAnsi"/>
              </w:rPr>
              <w:t>定存客戶對帳單</w:t>
            </w:r>
          </w:p>
        </w:tc>
      </w:tr>
      <w:tr w:rsidR="004035FB" w:rsidRPr="00F02179" w:rsidTr="008121B2">
        <w:tc>
          <w:tcPr>
            <w:tcW w:w="649" w:type="dxa"/>
            <w:vMerge/>
          </w:tcPr>
          <w:p w:rsidR="004035FB" w:rsidRPr="00F02179" w:rsidRDefault="004035FB" w:rsidP="000F50BB">
            <w:pPr>
              <w:pStyle w:val="af2"/>
              <w:numPr>
                <w:ilvl w:val="0"/>
                <w:numId w:val="198"/>
              </w:numPr>
              <w:ind w:leftChars="0"/>
              <w:rPr>
                <w:rFonts w:eastAsia="微軟正黑體" w:cstheme="minorHAnsi"/>
              </w:rPr>
            </w:pPr>
          </w:p>
        </w:tc>
        <w:tc>
          <w:tcPr>
            <w:tcW w:w="1047" w:type="dxa"/>
            <w:vMerge/>
          </w:tcPr>
          <w:p w:rsidR="004035FB" w:rsidRPr="00F02179" w:rsidRDefault="004035FB" w:rsidP="00CE2F8C">
            <w:pPr>
              <w:ind w:left="0" w:firstLine="0"/>
              <w:rPr>
                <w:rFonts w:eastAsia="微軟正黑體" w:cstheme="minorHAnsi"/>
              </w:rPr>
            </w:pPr>
          </w:p>
        </w:tc>
        <w:tc>
          <w:tcPr>
            <w:tcW w:w="1047" w:type="dxa"/>
          </w:tcPr>
          <w:p w:rsidR="004035FB" w:rsidRPr="00F02179" w:rsidRDefault="004035FB" w:rsidP="00CE2F8C">
            <w:pPr>
              <w:ind w:left="0" w:firstLine="0"/>
              <w:rPr>
                <w:rFonts w:eastAsia="微軟正黑體" w:cstheme="minorHAnsi"/>
              </w:rPr>
            </w:pPr>
            <w:r w:rsidRPr="00F02179">
              <w:rPr>
                <w:rFonts w:eastAsia="微軟正黑體" w:cstheme="minorHAnsi"/>
              </w:rPr>
              <w:t>外幣</w:t>
            </w:r>
          </w:p>
        </w:tc>
        <w:tc>
          <w:tcPr>
            <w:tcW w:w="1396" w:type="dxa"/>
          </w:tcPr>
          <w:p w:rsidR="004035FB" w:rsidRPr="00F02179" w:rsidRDefault="004035FB" w:rsidP="00CE2F8C">
            <w:pPr>
              <w:ind w:left="0" w:firstLine="0"/>
              <w:rPr>
                <w:rFonts w:eastAsia="微軟正黑體" w:cstheme="minorHAnsi"/>
              </w:rPr>
            </w:pPr>
            <w:r w:rsidRPr="00F02179">
              <w:rPr>
                <w:rFonts w:eastAsia="微軟正黑體" w:cstheme="minorHAnsi"/>
              </w:rPr>
              <w:t>ACFTST</w:t>
            </w:r>
          </w:p>
        </w:tc>
        <w:tc>
          <w:tcPr>
            <w:tcW w:w="1287" w:type="dxa"/>
          </w:tcPr>
          <w:p w:rsidR="004035FB" w:rsidRPr="00F02179" w:rsidRDefault="004035FB" w:rsidP="00CE2F8C">
            <w:pPr>
              <w:ind w:left="0" w:firstLine="0"/>
              <w:rPr>
                <w:rFonts w:eastAsia="微軟正黑體" w:cstheme="minorHAnsi"/>
              </w:rPr>
            </w:pPr>
            <w:r w:rsidRPr="00F02179">
              <w:rPr>
                <w:rFonts w:eastAsia="微軟正黑體" w:cstheme="minorHAnsi"/>
              </w:rPr>
              <w:t>NT15</w:t>
            </w:r>
          </w:p>
        </w:tc>
        <w:tc>
          <w:tcPr>
            <w:tcW w:w="2368" w:type="dxa"/>
          </w:tcPr>
          <w:p w:rsidR="004035FB" w:rsidRPr="00F02179" w:rsidRDefault="004035FB" w:rsidP="00CE2F8C">
            <w:pPr>
              <w:ind w:left="0" w:firstLine="0"/>
              <w:rPr>
                <w:rFonts w:eastAsia="微軟正黑體" w:cstheme="minorHAnsi"/>
              </w:rPr>
            </w:pPr>
            <w:commentRangeStart w:id="121"/>
            <w:r w:rsidRPr="00F02179">
              <w:rPr>
                <w:rFonts w:eastAsia="微軟正黑體" w:cstheme="minorHAnsi"/>
              </w:rPr>
              <w:t>定存臨時對帳單列印</w:t>
            </w:r>
            <w:commentRangeEnd w:id="121"/>
            <w:r w:rsidR="0065366E" w:rsidRPr="00F02179">
              <w:rPr>
                <w:rStyle w:val="afa"/>
                <w:rFonts w:cstheme="minorHAnsi"/>
              </w:rPr>
              <w:commentReference w:id="121"/>
            </w:r>
          </w:p>
        </w:tc>
      </w:tr>
      <w:tr w:rsidR="004035FB" w:rsidRPr="00F02179" w:rsidTr="00867BD9">
        <w:tc>
          <w:tcPr>
            <w:tcW w:w="649" w:type="dxa"/>
            <w:vMerge w:val="restart"/>
          </w:tcPr>
          <w:p w:rsidR="004035FB" w:rsidRPr="00F02179" w:rsidRDefault="004035FB" w:rsidP="00867BD9">
            <w:pPr>
              <w:pStyle w:val="af2"/>
              <w:numPr>
                <w:ilvl w:val="0"/>
                <w:numId w:val="198"/>
              </w:numPr>
              <w:ind w:leftChars="0"/>
              <w:rPr>
                <w:rFonts w:eastAsia="微軟正黑體" w:cstheme="minorHAnsi"/>
              </w:rPr>
            </w:pPr>
          </w:p>
        </w:tc>
        <w:tc>
          <w:tcPr>
            <w:tcW w:w="1047" w:type="dxa"/>
            <w:vMerge w:val="restart"/>
          </w:tcPr>
          <w:p w:rsidR="004035FB" w:rsidRPr="00F02179" w:rsidRDefault="004035FB" w:rsidP="00867BD9">
            <w:pPr>
              <w:ind w:left="0" w:firstLine="0"/>
              <w:rPr>
                <w:rFonts w:eastAsia="微軟正黑體" w:cstheme="minorHAnsi"/>
              </w:rPr>
            </w:pPr>
            <w:r w:rsidRPr="00F02179">
              <w:rPr>
                <w:rFonts w:eastAsia="微軟正黑體" w:cstheme="minorHAnsi"/>
              </w:rPr>
              <w:t>利息計算書</w:t>
            </w:r>
          </w:p>
        </w:tc>
        <w:tc>
          <w:tcPr>
            <w:tcW w:w="1047" w:type="dxa"/>
          </w:tcPr>
          <w:p w:rsidR="004035FB" w:rsidRPr="00F02179" w:rsidRDefault="004035FB" w:rsidP="00867BD9">
            <w:pPr>
              <w:ind w:left="0" w:firstLine="0"/>
              <w:rPr>
                <w:rFonts w:eastAsia="微軟正黑體" w:cstheme="minorHAnsi"/>
              </w:rPr>
            </w:pPr>
            <w:r w:rsidRPr="00F02179">
              <w:rPr>
                <w:rFonts w:eastAsia="微軟正黑體" w:cstheme="minorHAnsi"/>
              </w:rPr>
              <w:t>台幣</w:t>
            </w:r>
          </w:p>
        </w:tc>
        <w:tc>
          <w:tcPr>
            <w:tcW w:w="1396" w:type="dxa"/>
          </w:tcPr>
          <w:p w:rsidR="004035FB" w:rsidRPr="00F02179" w:rsidRDefault="004035FB" w:rsidP="00867BD9">
            <w:pPr>
              <w:ind w:left="0" w:firstLine="0"/>
              <w:rPr>
                <w:rFonts w:eastAsia="微軟正黑體" w:cstheme="minorHAnsi"/>
              </w:rPr>
            </w:pPr>
            <w:r w:rsidRPr="00F02179">
              <w:rPr>
                <w:rFonts w:eastAsia="微軟正黑體" w:cstheme="minorHAnsi"/>
              </w:rPr>
              <w:t>RTDBX010</w:t>
            </w:r>
          </w:p>
        </w:tc>
        <w:tc>
          <w:tcPr>
            <w:tcW w:w="1287" w:type="dxa"/>
          </w:tcPr>
          <w:p w:rsidR="004035FB" w:rsidRPr="00F02179" w:rsidRDefault="004035FB" w:rsidP="00867BD9">
            <w:pPr>
              <w:ind w:left="0" w:firstLine="0"/>
              <w:rPr>
                <w:rFonts w:eastAsia="微軟正黑體" w:cstheme="minorHAnsi"/>
              </w:rPr>
            </w:pPr>
            <w:r w:rsidRPr="00F02179">
              <w:rPr>
                <w:rFonts w:eastAsia="微軟正黑體" w:cstheme="minorHAnsi"/>
              </w:rPr>
              <w:t>1663</w:t>
            </w:r>
          </w:p>
        </w:tc>
        <w:tc>
          <w:tcPr>
            <w:tcW w:w="2368" w:type="dxa"/>
          </w:tcPr>
          <w:p w:rsidR="004035FB" w:rsidRPr="00F02179" w:rsidRDefault="004035FB" w:rsidP="00867BD9">
            <w:pPr>
              <w:ind w:left="0" w:firstLine="0"/>
              <w:rPr>
                <w:rFonts w:eastAsia="微軟正黑體" w:cstheme="minorHAnsi"/>
              </w:rPr>
            </w:pPr>
            <w:r w:rsidRPr="00F02179">
              <w:rPr>
                <w:rFonts w:eastAsia="微軟正黑體" w:cstheme="minorHAnsi"/>
              </w:rPr>
              <w:t>定存利息計算書</w:t>
            </w:r>
          </w:p>
        </w:tc>
      </w:tr>
      <w:tr w:rsidR="004035FB" w:rsidRPr="00F02179" w:rsidTr="00867BD9">
        <w:tc>
          <w:tcPr>
            <w:tcW w:w="649" w:type="dxa"/>
            <w:vMerge/>
          </w:tcPr>
          <w:p w:rsidR="004035FB" w:rsidRPr="00F02179" w:rsidRDefault="004035FB" w:rsidP="00867BD9">
            <w:pPr>
              <w:pStyle w:val="af2"/>
              <w:numPr>
                <w:ilvl w:val="0"/>
                <w:numId w:val="198"/>
              </w:numPr>
              <w:ind w:leftChars="0"/>
              <w:rPr>
                <w:rFonts w:eastAsia="微軟正黑體" w:cstheme="minorHAnsi"/>
              </w:rPr>
            </w:pPr>
          </w:p>
        </w:tc>
        <w:tc>
          <w:tcPr>
            <w:tcW w:w="1047" w:type="dxa"/>
            <w:vMerge/>
          </w:tcPr>
          <w:p w:rsidR="004035FB" w:rsidRPr="00F02179" w:rsidRDefault="004035FB" w:rsidP="00867BD9">
            <w:pPr>
              <w:ind w:left="0" w:firstLine="0"/>
              <w:rPr>
                <w:rFonts w:eastAsia="微軟正黑體" w:cstheme="minorHAnsi"/>
              </w:rPr>
            </w:pPr>
          </w:p>
        </w:tc>
        <w:tc>
          <w:tcPr>
            <w:tcW w:w="1047" w:type="dxa"/>
          </w:tcPr>
          <w:p w:rsidR="004035FB" w:rsidRPr="00F02179" w:rsidRDefault="004035FB" w:rsidP="00867BD9">
            <w:pPr>
              <w:ind w:left="0" w:firstLine="0"/>
              <w:rPr>
                <w:rFonts w:eastAsia="微軟正黑體" w:cstheme="minorHAnsi"/>
              </w:rPr>
            </w:pPr>
            <w:r w:rsidRPr="00F02179">
              <w:rPr>
                <w:rFonts w:eastAsia="微軟正黑體" w:cstheme="minorHAnsi"/>
              </w:rPr>
              <w:t>外幣</w:t>
            </w:r>
          </w:p>
        </w:tc>
        <w:tc>
          <w:tcPr>
            <w:tcW w:w="1396" w:type="dxa"/>
          </w:tcPr>
          <w:p w:rsidR="004035FB" w:rsidRPr="00F02179" w:rsidRDefault="004035FB" w:rsidP="00867BD9">
            <w:pPr>
              <w:ind w:left="0" w:firstLine="0"/>
              <w:rPr>
                <w:rFonts w:eastAsia="微軟正黑體" w:cstheme="minorHAnsi"/>
              </w:rPr>
            </w:pPr>
          </w:p>
        </w:tc>
        <w:tc>
          <w:tcPr>
            <w:tcW w:w="1287" w:type="dxa"/>
          </w:tcPr>
          <w:p w:rsidR="004035FB" w:rsidRPr="00F02179" w:rsidRDefault="004035FB" w:rsidP="00867BD9">
            <w:pPr>
              <w:ind w:left="0" w:firstLine="0"/>
              <w:rPr>
                <w:rFonts w:eastAsia="微軟正黑體" w:cstheme="minorHAnsi"/>
              </w:rPr>
            </w:pPr>
          </w:p>
        </w:tc>
        <w:tc>
          <w:tcPr>
            <w:tcW w:w="2368" w:type="dxa"/>
          </w:tcPr>
          <w:p w:rsidR="004035FB" w:rsidRPr="00F02179" w:rsidRDefault="004035FB" w:rsidP="00867BD9">
            <w:pPr>
              <w:ind w:left="0" w:firstLine="0"/>
              <w:rPr>
                <w:rFonts w:eastAsia="微軟正黑體" w:cstheme="minorHAnsi"/>
              </w:rPr>
            </w:pPr>
            <w:r w:rsidRPr="00F02179">
              <w:rPr>
                <w:rFonts w:eastAsia="微軟正黑體" w:cstheme="minorHAnsi"/>
              </w:rPr>
              <w:t>外匯定期存款利息計算書</w:t>
            </w:r>
          </w:p>
        </w:tc>
      </w:tr>
      <w:tr w:rsidR="00867BD9" w:rsidRPr="00F02179" w:rsidTr="00867BD9">
        <w:tc>
          <w:tcPr>
            <w:tcW w:w="649" w:type="dxa"/>
          </w:tcPr>
          <w:p w:rsidR="00867BD9" w:rsidRPr="00F02179" w:rsidRDefault="00867BD9" w:rsidP="00867BD9">
            <w:pPr>
              <w:pStyle w:val="af2"/>
              <w:numPr>
                <w:ilvl w:val="0"/>
                <w:numId w:val="198"/>
              </w:numPr>
              <w:ind w:leftChars="0"/>
              <w:rPr>
                <w:rFonts w:eastAsia="微軟正黑體" w:cstheme="minorHAnsi"/>
              </w:rPr>
            </w:pPr>
          </w:p>
        </w:tc>
        <w:tc>
          <w:tcPr>
            <w:tcW w:w="1047" w:type="dxa"/>
          </w:tcPr>
          <w:p w:rsidR="00867BD9" w:rsidRPr="00F02179" w:rsidRDefault="00867BD9" w:rsidP="00867BD9">
            <w:pPr>
              <w:ind w:left="0" w:firstLine="0"/>
              <w:rPr>
                <w:rFonts w:eastAsia="微軟正黑體" w:cstheme="minorHAnsi"/>
              </w:rPr>
            </w:pPr>
            <w:r w:rsidRPr="00F02179">
              <w:rPr>
                <w:rFonts w:eastAsia="微軟正黑體" w:cstheme="minorHAnsi"/>
              </w:rPr>
              <w:t>利息給付明細</w:t>
            </w:r>
          </w:p>
        </w:tc>
        <w:tc>
          <w:tcPr>
            <w:tcW w:w="1047" w:type="dxa"/>
          </w:tcPr>
          <w:p w:rsidR="00867BD9" w:rsidRPr="00F02179" w:rsidRDefault="00867BD9" w:rsidP="00867BD9">
            <w:pPr>
              <w:ind w:left="0" w:firstLine="0"/>
              <w:rPr>
                <w:rFonts w:eastAsia="微軟正黑體" w:cstheme="minorHAnsi"/>
              </w:rPr>
            </w:pPr>
            <w:r w:rsidRPr="00F02179">
              <w:rPr>
                <w:rFonts w:eastAsia="微軟正黑體" w:cstheme="minorHAnsi"/>
              </w:rPr>
              <w:t>外幣</w:t>
            </w:r>
          </w:p>
        </w:tc>
        <w:tc>
          <w:tcPr>
            <w:tcW w:w="1396" w:type="dxa"/>
          </w:tcPr>
          <w:p w:rsidR="00867BD9" w:rsidRPr="00F02179" w:rsidRDefault="00867BD9" w:rsidP="00867BD9">
            <w:pPr>
              <w:ind w:left="0" w:firstLine="0"/>
              <w:rPr>
                <w:rFonts w:eastAsia="微軟正黑體" w:cstheme="minorHAnsi"/>
              </w:rPr>
            </w:pPr>
            <w:r w:rsidRPr="00F02179">
              <w:rPr>
                <w:rFonts w:eastAsia="微軟正黑體" w:cstheme="minorHAnsi"/>
              </w:rPr>
              <w:t>CKNT69</w:t>
            </w:r>
          </w:p>
        </w:tc>
        <w:tc>
          <w:tcPr>
            <w:tcW w:w="1287" w:type="dxa"/>
          </w:tcPr>
          <w:p w:rsidR="00867BD9" w:rsidRPr="00F02179" w:rsidRDefault="00867BD9" w:rsidP="00867BD9">
            <w:pPr>
              <w:ind w:left="0" w:firstLine="0"/>
              <w:rPr>
                <w:rFonts w:eastAsia="微軟正黑體" w:cstheme="minorHAnsi"/>
              </w:rPr>
            </w:pPr>
            <w:r w:rsidRPr="00F02179">
              <w:rPr>
                <w:rFonts w:eastAsia="微軟正黑體" w:cstheme="minorHAnsi"/>
              </w:rPr>
              <w:t>NT06</w:t>
            </w:r>
          </w:p>
        </w:tc>
        <w:tc>
          <w:tcPr>
            <w:tcW w:w="2368" w:type="dxa"/>
          </w:tcPr>
          <w:p w:rsidR="00867BD9" w:rsidRPr="00F02179" w:rsidRDefault="00867BD9" w:rsidP="00867BD9">
            <w:pPr>
              <w:ind w:left="0" w:firstLine="0"/>
              <w:rPr>
                <w:rFonts w:eastAsia="微軟正黑體" w:cstheme="minorHAnsi"/>
              </w:rPr>
            </w:pPr>
            <w:commentRangeStart w:id="122"/>
            <w:r w:rsidRPr="00F02179">
              <w:rPr>
                <w:rFonts w:eastAsia="微軟正黑體" w:cstheme="minorHAnsi"/>
              </w:rPr>
              <w:t>利息給付明細列印</w:t>
            </w:r>
            <w:commentRangeEnd w:id="122"/>
            <w:r w:rsidR="0065366E" w:rsidRPr="00F02179">
              <w:rPr>
                <w:rStyle w:val="afa"/>
                <w:rFonts w:cstheme="minorHAnsi"/>
              </w:rPr>
              <w:commentReference w:id="122"/>
            </w:r>
          </w:p>
        </w:tc>
      </w:tr>
    </w:tbl>
    <w:p w:rsidR="002B3676" w:rsidRPr="00F02179" w:rsidRDefault="002B3676" w:rsidP="00CE2F8C">
      <w:pPr>
        <w:ind w:left="0" w:firstLine="0"/>
        <w:rPr>
          <w:rFonts w:eastAsia="微軟正黑體" w:cstheme="minorHAnsi"/>
        </w:rPr>
      </w:pPr>
    </w:p>
    <w:p w:rsidR="002A1402" w:rsidRPr="00F02179" w:rsidRDefault="002A1402">
      <w:pPr>
        <w:pStyle w:val="af2"/>
        <w:numPr>
          <w:ilvl w:val="3"/>
          <w:numId w:val="26"/>
        </w:numPr>
        <w:ind w:leftChars="0"/>
        <w:outlineLvl w:val="3"/>
        <w:rPr>
          <w:rFonts w:eastAsia="微軟正黑體" w:cstheme="minorHAnsi"/>
          <w:bCs/>
          <w:iCs/>
          <w:kern w:val="0"/>
          <w:szCs w:val="20"/>
        </w:rPr>
      </w:pP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4618B6" w:rsidRPr="00F02179" w:rsidRDefault="004618B6">
      <w:pPr>
        <w:pStyle w:val="af2"/>
        <w:numPr>
          <w:ilvl w:val="0"/>
          <w:numId w:val="29"/>
        </w:numPr>
        <w:ind w:leftChars="0" w:left="357" w:hanging="357"/>
        <w:outlineLvl w:val="4"/>
        <w:rPr>
          <w:rFonts w:eastAsia="微軟正黑體" w:cstheme="minorHAnsi"/>
        </w:rPr>
      </w:pPr>
      <w:r w:rsidRPr="00F02179">
        <w:rPr>
          <w:rFonts w:eastAsia="微軟正黑體" w:cstheme="minorHAnsi"/>
        </w:rPr>
        <w:t>查</w:t>
      </w:r>
      <w:commentRangeStart w:id="123"/>
      <w:commentRangeStart w:id="124"/>
      <w:r w:rsidRPr="00F02179">
        <w:rPr>
          <w:rFonts w:eastAsia="微軟正黑體" w:cstheme="minorHAnsi"/>
        </w:rPr>
        <w:t>詢頁面</w:t>
      </w:r>
      <w:r w:rsidRPr="00F02179">
        <w:rPr>
          <w:rFonts w:eastAsia="微軟正黑體" w:cstheme="minorHAnsi"/>
        </w:rPr>
        <w:t xml:space="preserve"> – </w:t>
      </w:r>
      <w:r w:rsidRPr="00F02179">
        <w:rPr>
          <w:rFonts w:eastAsia="微軟正黑體" w:cstheme="minorHAnsi"/>
        </w:rPr>
        <w:t>定存歸戶查詢</w:t>
      </w:r>
      <w:commentRangeEnd w:id="123"/>
      <w:r w:rsidR="004424E1" w:rsidRPr="00F02179">
        <w:rPr>
          <w:rStyle w:val="afa"/>
          <w:rFonts w:cstheme="minorHAnsi"/>
        </w:rPr>
        <w:commentReference w:id="123"/>
      </w:r>
      <w:commentRangeEnd w:id="124"/>
      <w:r w:rsidR="00AB546E" w:rsidRPr="00F02179">
        <w:rPr>
          <w:rStyle w:val="afa"/>
          <w:rFonts w:cstheme="minorHAnsi"/>
        </w:rPr>
        <w:commentReference w:id="124"/>
      </w:r>
    </w:p>
    <w:p w:rsidR="004618B6" w:rsidRPr="00F02179" w:rsidRDefault="004618B6" w:rsidP="004618B6">
      <w:pPr>
        <w:pStyle w:val="af2"/>
        <w:ind w:leftChars="0" w:left="0" w:firstLine="0"/>
        <w:rPr>
          <w:rFonts w:eastAsia="微軟正黑體" w:cstheme="minorHAnsi"/>
        </w:rPr>
      </w:pPr>
    </w:p>
    <w:p w:rsidR="009E23A1" w:rsidRPr="00F02179" w:rsidRDefault="009E23A1" w:rsidP="004618B6">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5671181" cy="2996096"/>
            <wp:effectExtent l="0" t="0" r="6350" b="0"/>
            <wp:docPr id="54186586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5868" name="圖片 2"/>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1" cy="2996096"/>
                    </a:xfrm>
                    <a:prstGeom prst="rect">
                      <a:avLst/>
                    </a:prstGeom>
                  </pic:spPr>
                </pic:pic>
              </a:graphicData>
            </a:graphic>
          </wp:inline>
        </w:drawing>
      </w:r>
    </w:p>
    <w:p w:rsidR="004618B6" w:rsidRPr="00F02179" w:rsidRDefault="004618B6">
      <w:pPr>
        <w:pStyle w:val="af2"/>
        <w:numPr>
          <w:ilvl w:val="0"/>
          <w:numId w:val="29"/>
        </w:numPr>
        <w:ind w:leftChars="0" w:left="357" w:hanging="357"/>
        <w:outlineLvl w:val="4"/>
        <w:rPr>
          <w:rFonts w:eastAsia="微軟正黑體" w:cstheme="minorHAnsi"/>
        </w:rPr>
      </w:pPr>
      <w:r w:rsidRPr="00F02179">
        <w:rPr>
          <w:rFonts w:eastAsia="微軟正黑體" w:cstheme="minorHAnsi"/>
        </w:rPr>
        <w:t>查詢頁面</w:t>
      </w:r>
      <w:r w:rsidRPr="00F02179">
        <w:rPr>
          <w:rFonts w:eastAsia="微軟正黑體" w:cstheme="minorHAnsi"/>
        </w:rPr>
        <w:t xml:space="preserve"> – </w:t>
      </w:r>
      <w:r w:rsidR="003305E2" w:rsidRPr="00F02179">
        <w:rPr>
          <w:rFonts w:eastAsia="微軟正黑體" w:cstheme="minorHAnsi"/>
        </w:rPr>
        <w:t>定存</w:t>
      </w:r>
      <w:r w:rsidR="003305E2" w:rsidRPr="00F02179">
        <w:rPr>
          <w:rFonts w:eastAsia="微軟正黑體" w:cstheme="minorHAnsi"/>
        </w:rPr>
        <w:t>/</w:t>
      </w:r>
      <w:r w:rsidRPr="00F02179">
        <w:rPr>
          <w:rFonts w:eastAsia="微軟正黑體" w:cstheme="minorHAnsi"/>
        </w:rPr>
        <w:t>綜存查詢</w:t>
      </w:r>
    </w:p>
    <w:p w:rsidR="004618B6" w:rsidRPr="00F02179" w:rsidRDefault="004618B6" w:rsidP="004618B6">
      <w:pPr>
        <w:ind w:left="0" w:firstLine="0"/>
        <w:rPr>
          <w:rFonts w:eastAsia="微軟正黑體" w:cstheme="minorHAnsi"/>
        </w:rPr>
      </w:pPr>
      <w:r w:rsidRPr="00F02179">
        <w:rPr>
          <w:rFonts w:eastAsia="微軟正黑體" w:cstheme="minorHAnsi"/>
          <w:noProof/>
        </w:rPr>
        <w:drawing>
          <wp:inline distT="0" distB="0" distL="0" distR="0">
            <wp:extent cx="5658533" cy="2989414"/>
            <wp:effectExtent l="0" t="0" r="0" b="1905"/>
            <wp:docPr id="213970622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6229" name="圖片 3"/>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58533" cy="2989414"/>
                    </a:xfrm>
                    <a:prstGeom prst="rect">
                      <a:avLst/>
                    </a:prstGeom>
                    <a:noFill/>
                    <a:ln>
                      <a:noFill/>
                    </a:ln>
                  </pic:spPr>
                </pic:pic>
              </a:graphicData>
            </a:graphic>
          </wp:inline>
        </w:drawing>
      </w:r>
    </w:p>
    <w:p w:rsidR="004618B6" w:rsidRPr="00F02179" w:rsidRDefault="004618B6">
      <w:pPr>
        <w:pStyle w:val="af2"/>
        <w:numPr>
          <w:ilvl w:val="0"/>
          <w:numId w:val="29"/>
        </w:numPr>
        <w:ind w:leftChars="0" w:left="357" w:hanging="357"/>
        <w:outlineLvl w:val="4"/>
        <w:rPr>
          <w:rFonts w:eastAsia="微軟正黑體" w:cstheme="minorHAnsi"/>
        </w:rPr>
      </w:pPr>
      <w:r w:rsidRPr="00F02179">
        <w:rPr>
          <w:rFonts w:eastAsia="微軟正黑體" w:cstheme="minorHAnsi"/>
        </w:rPr>
        <w:t>查詢頁面</w:t>
      </w:r>
      <w:r w:rsidRPr="00F02179">
        <w:rPr>
          <w:rFonts w:eastAsia="微軟正黑體" w:cstheme="minorHAnsi"/>
        </w:rPr>
        <w:t xml:space="preserve"> – </w:t>
      </w:r>
      <w:r w:rsidRPr="00F02179">
        <w:rPr>
          <w:rFonts w:eastAsia="微軟正黑體" w:cstheme="minorHAnsi"/>
        </w:rPr>
        <w:t>申請書查詢</w:t>
      </w:r>
    </w:p>
    <w:p w:rsidR="004618B6" w:rsidRPr="00F02179" w:rsidRDefault="004618B6" w:rsidP="004618B6">
      <w:pPr>
        <w:ind w:left="0" w:firstLine="0"/>
        <w:rPr>
          <w:rFonts w:eastAsia="微軟正黑體" w:cstheme="minorHAnsi"/>
        </w:rPr>
      </w:pPr>
      <w:r w:rsidRPr="00F02179">
        <w:rPr>
          <w:rFonts w:eastAsia="微軟正黑體" w:cstheme="minorHAnsi"/>
          <w:noProof/>
        </w:rPr>
        <w:lastRenderedPageBreak/>
        <w:drawing>
          <wp:inline distT="0" distB="0" distL="0" distR="0">
            <wp:extent cx="5751368" cy="3394251"/>
            <wp:effectExtent l="0" t="0" r="1905" b="0"/>
            <wp:docPr id="208031236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2368" name="圖片 4"/>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61564" cy="3400268"/>
                    </a:xfrm>
                    <a:prstGeom prst="rect">
                      <a:avLst/>
                    </a:prstGeom>
                    <a:noFill/>
                    <a:ln>
                      <a:noFill/>
                    </a:ln>
                  </pic:spPr>
                </pic:pic>
              </a:graphicData>
            </a:graphic>
          </wp:inline>
        </w:drawing>
      </w:r>
    </w:p>
    <w:p w:rsidR="00A10EF1" w:rsidRPr="00F02179" w:rsidRDefault="00A10EF1">
      <w:pPr>
        <w:pStyle w:val="af2"/>
        <w:numPr>
          <w:ilvl w:val="0"/>
          <w:numId w:val="29"/>
        </w:numPr>
        <w:ind w:leftChars="0" w:left="357" w:hanging="357"/>
        <w:outlineLvl w:val="4"/>
        <w:rPr>
          <w:rFonts w:eastAsia="微軟正黑體" w:cstheme="minorHAnsi"/>
        </w:rPr>
      </w:pPr>
      <w:r w:rsidRPr="00F02179">
        <w:rPr>
          <w:rFonts w:eastAsia="微軟正黑體" w:cstheme="minorHAnsi"/>
          <w:szCs w:val="24"/>
        </w:rPr>
        <w:t>查詢計息明細</w:t>
      </w:r>
    </w:p>
    <w:p w:rsidR="00F727ED" w:rsidRPr="00F02179" w:rsidRDefault="00F727ED" w:rsidP="00A10EF1">
      <w:pPr>
        <w:rPr>
          <w:rFonts w:eastAsia="微軟正黑體" w:cstheme="minorHAnsi"/>
          <w:noProof/>
          <w:lang w:eastAsia="zh-CN"/>
        </w:rPr>
      </w:pPr>
    </w:p>
    <w:p w:rsidR="00A10EF1" w:rsidRPr="00F02179" w:rsidRDefault="004618B6" w:rsidP="00A10EF1">
      <w:pPr>
        <w:rPr>
          <w:rFonts w:eastAsia="微軟正黑體" w:cstheme="minorHAnsi"/>
          <w:lang w:eastAsia="zh-CN"/>
        </w:rPr>
      </w:pPr>
      <w:r w:rsidRPr="00F02179">
        <w:rPr>
          <w:rFonts w:eastAsia="微軟正黑體" w:cstheme="minorHAnsi"/>
          <w:noProof/>
        </w:rPr>
        <w:drawing>
          <wp:inline distT="0" distB="0" distL="0" distR="0">
            <wp:extent cx="5831904" cy="4086665"/>
            <wp:effectExtent l="0" t="0" r="0" b="9525"/>
            <wp:docPr id="136380788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7887" name="圖片 5"/>
                    <pic:cNvPicPr>
                      <a:picLocks noChangeAspect="1" noChangeArrowheads="1"/>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76" b="3814"/>
                    <a:stretch/>
                  </pic:blipFill>
                  <pic:spPr bwMode="auto">
                    <a:xfrm>
                      <a:off x="0" y="0"/>
                      <a:ext cx="5832508" cy="40870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23E2E" w:rsidRPr="00F02179" w:rsidRDefault="00123E2E" w:rsidP="00A10EF1">
      <w:pPr>
        <w:rPr>
          <w:rFonts w:eastAsia="微軟正黑體" w:cstheme="minorHAnsi"/>
          <w:lang w:eastAsia="zh-CN"/>
        </w:rPr>
      </w:pPr>
    </w:p>
    <w:p w:rsidR="00A10EF1" w:rsidRPr="00F02179" w:rsidRDefault="00A10EF1">
      <w:pPr>
        <w:pStyle w:val="af2"/>
        <w:numPr>
          <w:ilvl w:val="0"/>
          <w:numId w:val="29"/>
        </w:numPr>
        <w:ind w:leftChars="0" w:left="357" w:hanging="357"/>
        <w:outlineLvl w:val="4"/>
        <w:rPr>
          <w:rFonts w:eastAsia="微軟正黑體" w:cstheme="minorHAnsi"/>
        </w:rPr>
      </w:pPr>
      <w:r w:rsidRPr="00F02179">
        <w:rPr>
          <w:rFonts w:eastAsia="微軟正黑體" w:cstheme="minorHAnsi"/>
        </w:rPr>
        <w:t>查詢給息明細</w:t>
      </w:r>
    </w:p>
    <w:p w:rsidR="00A10EF1" w:rsidRPr="00F02179" w:rsidRDefault="000E26A5" w:rsidP="00A10EF1">
      <w:pPr>
        <w:rPr>
          <w:rFonts w:eastAsia="微軟正黑體" w:cstheme="minorHAnsi"/>
          <w:lang w:eastAsia="zh-CN"/>
        </w:rPr>
      </w:pPr>
      <w:r w:rsidRPr="00F02179">
        <w:rPr>
          <w:rFonts w:eastAsia="微軟正黑體" w:cstheme="minorHAnsi"/>
          <w:noProof/>
        </w:rPr>
        <w:lastRenderedPageBreak/>
        <w:drawing>
          <wp:inline distT="0" distB="0" distL="0" distR="0">
            <wp:extent cx="5574084" cy="3974123"/>
            <wp:effectExtent l="0" t="0" r="7620" b="7620"/>
            <wp:docPr id="28768962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9623" name="圖片 3"/>
                    <pic:cNvPicPr>
                      <a:picLocks noChangeAspect="1" noChangeArrowheads="1"/>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6" t="-1" r="-126" b="1450"/>
                    <a:stretch/>
                  </pic:blipFill>
                  <pic:spPr bwMode="auto">
                    <a:xfrm>
                      <a:off x="0" y="0"/>
                      <a:ext cx="5574904" cy="39747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26496" w:rsidRPr="00F02179" w:rsidRDefault="00A26496" w:rsidP="00A10EF1">
      <w:pPr>
        <w:rPr>
          <w:rFonts w:eastAsia="微軟正黑體" w:cstheme="minorHAnsi"/>
          <w:lang w:eastAsia="zh-CN"/>
        </w:rPr>
      </w:pPr>
    </w:p>
    <w:p w:rsidR="00A26496" w:rsidRPr="00F02179" w:rsidRDefault="00A26496">
      <w:pPr>
        <w:pStyle w:val="af2"/>
        <w:numPr>
          <w:ilvl w:val="0"/>
          <w:numId w:val="29"/>
        </w:numPr>
        <w:ind w:leftChars="0" w:left="357" w:hanging="357"/>
        <w:outlineLvl w:val="4"/>
        <w:rPr>
          <w:rFonts w:eastAsia="微軟正黑體" w:cstheme="minorHAnsi"/>
        </w:rPr>
      </w:pPr>
      <w:r w:rsidRPr="00F02179">
        <w:rPr>
          <w:rFonts w:eastAsia="微軟正黑體" w:cstheme="minorHAnsi"/>
        </w:rPr>
        <w:t>零存整付</w:t>
      </w:r>
    </w:p>
    <w:p w:rsidR="00CE2F8C" w:rsidRPr="00F02179" w:rsidRDefault="004618B6" w:rsidP="00A10EF1">
      <w:pPr>
        <w:rPr>
          <w:rFonts w:eastAsia="DengXian" w:cstheme="minorHAnsi"/>
          <w:lang w:eastAsia="zh-CN"/>
        </w:rPr>
      </w:pPr>
      <w:r w:rsidRPr="00F02179">
        <w:rPr>
          <w:rFonts w:eastAsia="微軟正黑體" w:cstheme="minorHAnsi"/>
          <w:noProof/>
        </w:rPr>
        <w:drawing>
          <wp:inline distT="0" distB="0" distL="0" distR="0">
            <wp:extent cx="5789082" cy="4209797"/>
            <wp:effectExtent l="0" t="0" r="2540" b="635"/>
            <wp:docPr id="212761327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3272" name="圖片 7"/>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7" r="257"/>
                    <a:stretch>
                      <a:fillRect/>
                    </a:stretch>
                  </pic:blipFill>
                  <pic:spPr bwMode="auto">
                    <a:xfrm>
                      <a:off x="0" y="0"/>
                      <a:ext cx="5789082" cy="42097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B3676" w:rsidRPr="00F02179" w:rsidRDefault="00017373" w:rsidP="002B3676">
      <w:pPr>
        <w:pStyle w:val="af2"/>
        <w:numPr>
          <w:ilvl w:val="0"/>
          <w:numId w:val="29"/>
        </w:numPr>
        <w:ind w:leftChars="0" w:left="357" w:hanging="357"/>
        <w:outlineLvl w:val="4"/>
        <w:rPr>
          <w:rFonts w:eastAsia="微軟正黑體" w:cstheme="minorHAnsi"/>
        </w:rPr>
      </w:pPr>
      <w:r w:rsidRPr="00F02179">
        <w:rPr>
          <w:rFonts w:eastAsia="微軟正黑體" w:cstheme="minorHAnsi"/>
        </w:rPr>
        <w:lastRenderedPageBreak/>
        <w:t>報表列印</w:t>
      </w:r>
      <w:r w:rsidR="00BB17FD" w:rsidRPr="00F02179">
        <w:rPr>
          <w:rFonts w:eastAsia="微軟正黑體" w:cstheme="minorHAnsi"/>
        </w:rPr>
        <w:t xml:space="preserve"> (</w:t>
      </w:r>
      <w:r w:rsidR="00BB17FD" w:rsidRPr="00F02179">
        <w:rPr>
          <w:rFonts w:eastAsia="微軟正黑體" w:cstheme="minorHAnsi"/>
        </w:rPr>
        <w:t>以現行報表樣式為範例，實際欄位以核心是否有此資料紀錄為準</w:t>
      </w:r>
      <w:r w:rsidR="00BB17FD" w:rsidRPr="00F02179">
        <w:rPr>
          <w:rFonts w:eastAsia="微軟正黑體" w:cstheme="minorHAnsi"/>
        </w:rPr>
        <w:t>)</w:t>
      </w:r>
    </w:p>
    <w:p w:rsidR="00CC22FA" w:rsidRPr="00F02179" w:rsidRDefault="00CC22FA" w:rsidP="000F50BB">
      <w:pPr>
        <w:ind w:left="482" w:hanging="482"/>
        <w:outlineLvl w:val="5"/>
        <w:rPr>
          <w:rFonts w:eastAsia="微軟正黑體" w:cstheme="minorHAnsi"/>
        </w:rPr>
      </w:pPr>
      <w:r w:rsidRPr="00F02179">
        <w:rPr>
          <w:rFonts w:eastAsia="微軟正黑體" w:cstheme="minorHAnsi"/>
        </w:rPr>
        <w:t>一：定存客戶對帳單</w:t>
      </w:r>
    </w:p>
    <w:p w:rsidR="009A4A99" w:rsidRPr="00F02179" w:rsidRDefault="009A4A99" w:rsidP="004F3E43">
      <w:pPr>
        <w:ind w:left="482" w:hanging="482"/>
        <w:rPr>
          <w:rFonts w:eastAsia="微軟正黑體" w:cstheme="minorHAnsi"/>
        </w:rPr>
      </w:pPr>
      <w:r w:rsidRPr="00F02179">
        <w:rPr>
          <w:rFonts w:eastAsia="微軟正黑體" w:cstheme="minorHAnsi"/>
          <w:noProof/>
        </w:rPr>
        <w:drawing>
          <wp:inline distT="0" distB="0" distL="0" distR="0">
            <wp:extent cx="5670796" cy="2964815"/>
            <wp:effectExtent l="0" t="0" r="6350" b="6985"/>
            <wp:docPr id="1411074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4627" name="圖片 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0796" cy="2964815"/>
                    </a:xfrm>
                    <a:prstGeom prst="rect">
                      <a:avLst/>
                    </a:prstGeom>
                  </pic:spPr>
                </pic:pic>
              </a:graphicData>
            </a:graphic>
          </wp:inline>
        </w:drawing>
      </w:r>
    </w:p>
    <w:p w:rsidR="00CC22FA" w:rsidRPr="00F02179" w:rsidRDefault="00CC22FA" w:rsidP="000F50BB">
      <w:pPr>
        <w:ind w:left="482" w:hanging="482"/>
        <w:outlineLvl w:val="5"/>
        <w:rPr>
          <w:rFonts w:eastAsia="微軟正黑體" w:cstheme="minorHAnsi"/>
        </w:rPr>
      </w:pPr>
      <w:r w:rsidRPr="00F02179">
        <w:rPr>
          <w:rFonts w:eastAsia="微軟正黑體" w:cstheme="minorHAnsi"/>
        </w:rPr>
        <w:t>二：利息計算書</w:t>
      </w:r>
    </w:p>
    <w:p w:rsidR="00EA58B5" w:rsidRPr="00F02179" w:rsidRDefault="00EA58B5" w:rsidP="00EA58B5">
      <w:pPr>
        <w:ind w:left="482" w:hanging="482"/>
        <w:rPr>
          <w:rFonts w:eastAsia="微軟正黑體" w:cstheme="minorHAnsi"/>
        </w:rPr>
      </w:pPr>
      <w:r w:rsidRPr="00F02179">
        <w:rPr>
          <w:rFonts w:eastAsia="微軟正黑體" w:cstheme="minorHAnsi"/>
        </w:rPr>
        <w:t xml:space="preserve">DBU </w:t>
      </w:r>
      <w:r w:rsidRPr="00F02179">
        <w:rPr>
          <w:rFonts w:eastAsia="微軟正黑體" w:cstheme="minorHAnsi"/>
        </w:rPr>
        <w:t>版本</w:t>
      </w:r>
    </w:p>
    <w:p w:rsidR="00867BD9" w:rsidRPr="00F02179" w:rsidRDefault="008C3216">
      <w:pPr>
        <w:ind w:left="482" w:hanging="482"/>
        <w:rPr>
          <w:rFonts w:eastAsia="微軟正黑體" w:cstheme="minorHAnsi"/>
        </w:rPr>
      </w:pPr>
      <w:r w:rsidRPr="00F02179">
        <w:rPr>
          <w:rFonts w:eastAsia="微軟正黑體" w:cstheme="minorHAnsi"/>
          <w:noProof/>
        </w:rPr>
        <w:drawing>
          <wp:inline distT="0" distB="0" distL="0" distR="0">
            <wp:extent cx="5670794" cy="2964814"/>
            <wp:effectExtent l="0" t="0" r="6350" b="7620"/>
            <wp:docPr id="25180968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09685" name="圖片 3"/>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0794" cy="2964814"/>
                    </a:xfrm>
                    <a:prstGeom prst="rect">
                      <a:avLst/>
                    </a:prstGeom>
                  </pic:spPr>
                </pic:pic>
              </a:graphicData>
            </a:graphic>
          </wp:inline>
        </w:drawing>
      </w:r>
    </w:p>
    <w:p w:rsidR="00EA58B5" w:rsidRPr="00F02179" w:rsidRDefault="00EA58B5">
      <w:pPr>
        <w:ind w:left="482" w:hanging="482"/>
        <w:rPr>
          <w:rFonts w:eastAsia="微軟正黑體" w:cstheme="minorHAnsi"/>
        </w:rPr>
      </w:pPr>
      <w:r w:rsidRPr="00F02179">
        <w:rPr>
          <w:rFonts w:eastAsia="微軟正黑體" w:cstheme="minorHAnsi"/>
        </w:rPr>
        <w:t xml:space="preserve">OBU </w:t>
      </w:r>
      <w:r w:rsidRPr="00F02179">
        <w:rPr>
          <w:rFonts w:eastAsia="微軟正黑體" w:cstheme="minorHAnsi"/>
        </w:rPr>
        <w:t>版本</w:t>
      </w:r>
    </w:p>
    <w:p w:rsidR="00EA58B5" w:rsidRPr="00F02179" w:rsidRDefault="00EA58B5" w:rsidP="00EA58B5">
      <w:pPr>
        <w:ind w:left="482" w:hanging="482"/>
        <w:rPr>
          <w:rFonts w:eastAsia="微軟正黑體" w:cstheme="minorHAnsi"/>
        </w:rPr>
      </w:pPr>
      <w:r w:rsidRPr="00F02179">
        <w:rPr>
          <w:rFonts w:eastAsia="微軟正黑體" w:cstheme="minorHAnsi"/>
          <w:noProof/>
        </w:rPr>
        <w:lastRenderedPageBreak/>
        <w:drawing>
          <wp:inline distT="0" distB="0" distL="0" distR="0">
            <wp:extent cx="5670796" cy="2964814"/>
            <wp:effectExtent l="0" t="0" r="6350" b="7620"/>
            <wp:docPr id="12559765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76574" name="圖片 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0796" cy="2964814"/>
                    </a:xfrm>
                    <a:prstGeom prst="rect">
                      <a:avLst/>
                    </a:prstGeom>
                  </pic:spPr>
                </pic:pic>
              </a:graphicData>
            </a:graphic>
          </wp:inline>
        </w:drawing>
      </w:r>
    </w:p>
    <w:p w:rsidR="009A4A99" w:rsidRPr="00F02179" w:rsidRDefault="009A4A99" w:rsidP="000F50BB">
      <w:pPr>
        <w:ind w:left="482" w:hanging="482"/>
        <w:outlineLvl w:val="5"/>
        <w:rPr>
          <w:rFonts w:eastAsia="微軟正黑體" w:cstheme="minorHAnsi"/>
        </w:rPr>
      </w:pPr>
      <w:r w:rsidRPr="00F02179">
        <w:rPr>
          <w:rFonts w:eastAsia="微軟正黑體" w:cstheme="minorHAnsi"/>
        </w:rPr>
        <w:t>三：利息給付明細</w:t>
      </w:r>
    </w:p>
    <w:p w:rsidR="00E75582" w:rsidRPr="00F02179" w:rsidRDefault="00E75582" w:rsidP="00E75582">
      <w:pPr>
        <w:ind w:left="482" w:hanging="482"/>
        <w:rPr>
          <w:rFonts w:eastAsia="微軟正黑體" w:cstheme="minorHAnsi"/>
        </w:rPr>
      </w:pPr>
      <w:r w:rsidRPr="00F02179">
        <w:rPr>
          <w:rFonts w:eastAsia="微軟正黑體" w:cstheme="minorHAnsi"/>
        </w:rPr>
        <w:t xml:space="preserve">DBU </w:t>
      </w:r>
      <w:r w:rsidRPr="00F02179">
        <w:rPr>
          <w:rFonts w:eastAsia="微軟正黑體" w:cstheme="minorHAnsi"/>
        </w:rPr>
        <w:t>版本</w:t>
      </w:r>
    </w:p>
    <w:p w:rsidR="00E75582" w:rsidRPr="00F02179" w:rsidRDefault="00E75582" w:rsidP="000E22BD">
      <w:pPr>
        <w:ind w:left="482" w:hanging="482"/>
        <w:rPr>
          <w:rFonts w:eastAsia="微軟正黑體" w:cstheme="minorHAnsi"/>
        </w:rPr>
      </w:pPr>
    </w:p>
    <w:p w:rsidR="00867BD9" w:rsidRPr="00F02179" w:rsidRDefault="00867BD9" w:rsidP="004F3E43">
      <w:pPr>
        <w:ind w:left="482" w:hanging="482"/>
        <w:rPr>
          <w:rFonts w:eastAsia="微軟正黑體" w:cstheme="minorHAnsi"/>
        </w:rPr>
      </w:pPr>
      <w:r w:rsidRPr="00F02179">
        <w:rPr>
          <w:rFonts w:cstheme="minorHAnsi"/>
          <w:noProof/>
        </w:rPr>
        <w:drawing>
          <wp:inline distT="0" distB="0" distL="0" distR="0">
            <wp:extent cx="6018915" cy="2751628"/>
            <wp:effectExtent l="0" t="0" r="1270" b="0"/>
            <wp:docPr id="810450797" name="圖片 810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0797" name="圖片 810450797"/>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279" b="6279"/>
                    <a:stretch>
                      <a:fillRect/>
                    </a:stretch>
                  </pic:blipFill>
                  <pic:spPr bwMode="auto">
                    <a:xfrm>
                      <a:off x="0" y="0"/>
                      <a:ext cx="6018915" cy="27516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75582" w:rsidRPr="00F02179" w:rsidRDefault="00E75582" w:rsidP="00E75582">
      <w:pPr>
        <w:ind w:left="482" w:hanging="482"/>
        <w:rPr>
          <w:rFonts w:eastAsia="微軟正黑體" w:cstheme="minorHAnsi"/>
        </w:rPr>
      </w:pPr>
      <w:r w:rsidRPr="00F02179">
        <w:rPr>
          <w:rFonts w:eastAsia="微軟正黑體" w:cstheme="minorHAnsi"/>
        </w:rPr>
        <w:t xml:space="preserve">OBU </w:t>
      </w:r>
      <w:r w:rsidRPr="00F02179">
        <w:rPr>
          <w:rFonts w:eastAsia="微軟正黑體" w:cstheme="minorHAnsi"/>
        </w:rPr>
        <w:t>版本</w:t>
      </w:r>
    </w:p>
    <w:p w:rsidR="00E75582" w:rsidRPr="00F02179" w:rsidRDefault="00E75582" w:rsidP="004F3E43">
      <w:pPr>
        <w:ind w:left="482" w:hanging="482"/>
        <w:rPr>
          <w:rFonts w:eastAsia="微軟正黑體" w:cstheme="minorHAnsi"/>
        </w:rPr>
      </w:pPr>
    </w:p>
    <w:p w:rsidR="00E75582" w:rsidRPr="00F02179" w:rsidRDefault="00E75582" w:rsidP="004F3E43">
      <w:pPr>
        <w:ind w:left="482" w:hanging="482"/>
        <w:rPr>
          <w:rFonts w:eastAsia="微軟正黑體" w:cstheme="minorHAnsi"/>
        </w:rPr>
      </w:pPr>
      <w:r w:rsidRPr="00F02179">
        <w:rPr>
          <w:rFonts w:eastAsia="微軟正黑體" w:cstheme="minorHAnsi"/>
          <w:noProof/>
        </w:rPr>
        <w:lastRenderedPageBreak/>
        <w:drawing>
          <wp:inline distT="0" distB="0" distL="0" distR="0">
            <wp:extent cx="5760674" cy="3011805"/>
            <wp:effectExtent l="0" t="0" r="0" b="0"/>
            <wp:docPr id="3228988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8869" name="圖片 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674" cy="3011805"/>
                    </a:xfrm>
                    <a:prstGeom prst="rect">
                      <a:avLst/>
                    </a:prstGeom>
                  </pic:spPr>
                </pic:pic>
              </a:graphicData>
            </a:graphic>
          </wp:inline>
        </w:drawing>
      </w:r>
    </w:p>
    <w:p w:rsidR="00A10EF1" w:rsidRPr="00F02179" w:rsidRDefault="002A1402" w:rsidP="00143719">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2.3.11.3 </w:t>
      </w:r>
      <w:r w:rsidRPr="00F02179">
        <w:rPr>
          <w:rFonts w:eastAsia="微軟正黑體" w:cstheme="minorHAnsi"/>
          <w:bCs/>
          <w:iCs/>
          <w:kern w:val="0"/>
          <w:szCs w:val="20"/>
        </w:rPr>
        <w:t>欄位屬性</w:t>
      </w:r>
      <w:r w:rsidRPr="00F02179">
        <w:rPr>
          <w:rFonts w:eastAsia="微軟正黑體" w:cstheme="minorHAnsi"/>
          <w:bCs/>
          <w:iCs/>
          <w:kern w:val="0"/>
          <w:szCs w:val="20"/>
        </w:rPr>
        <w:t xml:space="preserve">Field </w:t>
      </w:r>
      <w:r w:rsidR="0081752B" w:rsidRPr="00F02179">
        <w:rPr>
          <w:rFonts w:eastAsia="微軟正黑體" w:cstheme="minorHAnsi"/>
          <w:bCs/>
          <w:iCs/>
          <w:kern w:val="0"/>
          <w:szCs w:val="20"/>
        </w:rPr>
        <w:t>Properties</w:t>
      </w:r>
    </w:p>
    <w:p w:rsidR="00A36678" w:rsidRPr="00F02179" w:rsidRDefault="00A36678">
      <w:pPr>
        <w:pStyle w:val="af2"/>
        <w:numPr>
          <w:ilvl w:val="0"/>
          <w:numId w:val="135"/>
        </w:numPr>
        <w:ind w:leftChars="0" w:left="357" w:hanging="357"/>
        <w:outlineLvl w:val="4"/>
        <w:rPr>
          <w:rFonts w:eastAsia="微軟正黑體" w:cstheme="minorHAnsi"/>
        </w:rPr>
      </w:pPr>
      <w:r w:rsidRPr="00F02179">
        <w:rPr>
          <w:rFonts w:eastAsia="微軟正黑體" w:cstheme="minorHAnsi"/>
        </w:rPr>
        <w:t>查詢頁面</w:t>
      </w:r>
    </w:p>
    <w:tbl>
      <w:tblPr>
        <w:tblStyle w:val="af1"/>
        <w:tblW w:w="0" w:type="auto"/>
        <w:tblLook w:val="04A0"/>
      </w:tblPr>
      <w:tblGrid>
        <w:gridCol w:w="762"/>
        <w:gridCol w:w="1643"/>
        <w:gridCol w:w="1276"/>
        <w:gridCol w:w="709"/>
        <w:gridCol w:w="1275"/>
        <w:gridCol w:w="3256"/>
      </w:tblGrid>
      <w:tr w:rsidR="00664605" w:rsidRPr="00F02179" w:rsidTr="001A2219">
        <w:tc>
          <w:tcPr>
            <w:tcW w:w="762" w:type="dxa"/>
            <w:tcBorders>
              <w:bottom w:val="single" w:sz="4" w:space="0" w:color="auto"/>
            </w:tcBorders>
            <w:shd w:val="pct12" w:color="auto" w:fill="auto"/>
          </w:tcPr>
          <w:p w:rsidR="00664605" w:rsidRPr="00F02179" w:rsidRDefault="00664605"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664605" w:rsidRPr="00F02179" w:rsidRDefault="00664605"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664605" w:rsidRPr="00F02179" w:rsidRDefault="00664605"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664605" w:rsidRPr="00F02179" w:rsidRDefault="00664605"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664605" w:rsidRPr="00F02179" w:rsidRDefault="00664605"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664605" w:rsidRPr="00F02179" w:rsidRDefault="00664605"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664605" w:rsidRPr="00F02179" w:rsidTr="001A2219">
        <w:tc>
          <w:tcPr>
            <w:tcW w:w="762" w:type="dxa"/>
            <w:vAlign w:val="center"/>
          </w:tcPr>
          <w:p w:rsidR="00664605" w:rsidRPr="00F02179" w:rsidRDefault="00664605">
            <w:pPr>
              <w:pStyle w:val="af2"/>
              <w:numPr>
                <w:ilvl w:val="0"/>
                <w:numId w:val="134"/>
              </w:numPr>
              <w:ind w:leftChars="0"/>
              <w:rPr>
                <w:rFonts w:eastAsia="微軟正黑體" w:cstheme="minorHAnsi"/>
                <w:sz w:val="22"/>
              </w:rPr>
            </w:pPr>
          </w:p>
        </w:tc>
        <w:tc>
          <w:tcPr>
            <w:tcW w:w="1643" w:type="dxa"/>
            <w:vAlign w:val="center"/>
          </w:tcPr>
          <w:p w:rsidR="00664605" w:rsidRPr="00F02179" w:rsidRDefault="005F422B" w:rsidP="001A2219">
            <w:pPr>
              <w:ind w:left="0" w:firstLine="0"/>
              <w:rPr>
                <w:rFonts w:eastAsia="微軟正黑體" w:cstheme="minorHAnsi"/>
                <w:sz w:val="22"/>
              </w:rPr>
            </w:pPr>
            <w:r w:rsidRPr="00F02179">
              <w:rPr>
                <w:rFonts w:eastAsia="微軟正黑體" w:cstheme="minorHAnsi"/>
                <w:sz w:val="22"/>
              </w:rPr>
              <w:t>查詢功能</w:t>
            </w:r>
          </w:p>
        </w:tc>
        <w:tc>
          <w:tcPr>
            <w:tcW w:w="1276" w:type="dxa"/>
            <w:vAlign w:val="center"/>
          </w:tcPr>
          <w:p w:rsidR="00664605" w:rsidRPr="00F02179" w:rsidRDefault="005F422B" w:rsidP="001A2219">
            <w:pPr>
              <w:ind w:left="0" w:firstLine="0"/>
              <w:rPr>
                <w:rFonts w:eastAsia="微軟正黑體" w:cstheme="minorHAnsi"/>
                <w:sz w:val="22"/>
              </w:rPr>
            </w:pPr>
            <w:r w:rsidRPr="00F02179">
              <w:rPr>
                <w:rFonts w:eastAsia="微軟正黑體" w:cstheme="minorHAnsi"/>
                <w:sz w:val="22"/>
              </w:rPr>
              <w:t>文數字</w:t>
            </w:r>
          </w:p>
        </w:tc>
        <w:tc>
          <w:tcPr>
            <w:tcW w:w="709" w:type="dxa"/>
          </w:tcPr>
          <w:p w:rsidR="00664605" w:rsidRPr="00F02179" w:rsidRDefault="005F422B" w:rsidP="001A2219">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664605" w:rsidRPr="00F02179" w:rsidRDefault="005F422B" w:rsidP="001A2219">
            <w:pPr>
              <w:ind w:left="0" w:firstLine="0"/>
              <w:rPr>
                <w:rFonts w:eastAsia="微軟正黑體" w:cstheme="minorHAnsi"/>
                <w:sz w:val="22"/>
              </w:rPr>
            </w:pPr>
            <w:r w:rsidRPr="00F02179">
              <w:rPr>
                <w:rFonts w:eastAsia="微軟正黑體" w:cstheme="minorHAnsi"/>
                <w:sz w:val="22"/>
              </w:rPr>
              <w:t>15</w:t>
            </w:r>
          </w:p>
        </w:tc>
        <w:tc>
          <w:tcPr>
            <w:tcW w:w="3256" w:type="dxa"/>
            <w:vAlign w:val="center"/>
          </w:tcPr>
          <w:p w:rsidR="005F422B" w:rsidRPr="00F02179" w:rsidRDefault="005F422B" w:rsidP="005F422B">
            <w:pPr>
              <w:ind w:left="0" w:firstLine="0"/>
              <w:rPr>
                <w:rFonts w:eastAsia="微軟正黑體" w:cstheme="minorHAnsi"/>
                <w:sz w:val="22"/>
              </w:rPr>
            </w:pPr>
            <w:r w:rsidRPr="00F02179">
              <w:rPr>
                <w:rFonts w:eastAsia="微軟正黑體" w:cstheme="minorHAnsi"/>
                <w:sz w:val="22"/>
              </w:rPr>
              <w:t>下拉選單選項：</w:t>
            </w:r>
            <w:r w:rsidRPr="00F02179">
              <w:rPr>
                <w:rFonts w:eastAsia="微軟正黑體" w:cstheme="minorHAnsi"/>
              </w:rPr>
              <w:br/>
            </w:r>
            <w:r w:rsidRPr="00F02179">
              <w:rPr>
                <w:rFonts w:eastAsia="微軟正黑體" w:cstheme="minorHAnsi"/>
                <w:sz w:val="22"/>
              </w:rPr>
              <w:t xml:space="preserve">(1) </w:t>
            </w:r>
            <w:r w:rsidRPr="00F02179">
              <w:rPr>
                <w:rFonts w:eastAsia="微軟正黑體" w:cstheme="minorHAnsi"/>
                <w:sz w:val="22"/>
              </w:rPr>
              <w:t>定存歸戶查詢</w:t>
            </w:r>
            <w:r w:rsidRPr="00F02179">
              <w:rPr>
                <w:rFonts w:eastAsia="微軟正黑體" w:cstheme="minorHAnsi"/>
                <w:sz w:val="22"/>
              </w:rPr>
              <w:t xml:space="preserve"> (2) </w:t>
            </w:r>
            <w:r w:rsidR="007642A1" w:rsidRPr="00F02179">
              <w:rPr>
                <w:rFonts w:eastAsia="微軟正黑體" w:cstheme="minorHAnsi"/>
                <w:sz w:val="22"/>
              </w:rPr>
              <w:t>定存</w:t>
            </w:r>
            <w:r w:rsidR="007642A1" w:rsidRPr="00F02179">
              <w:rPr>
                <w:rFonts w:eastAsia="微軟正黑體" w:cstheme="minorHAnsi"/>
                <w:sz w:val="22"/>
              </w:rPr>
              <w:t>/</w:t>
            </w:r>
            <w:r w:rsidRPr="00F02179">
              <w:rPr>
                <w:rFonts w:eastAsia="微軟正黑體" w:cstheme="minorHAnsi"/>
                <w:sz w:val="22"/>
              </w:rPr>
              <w:t>綜存查詢</w:t>
            </w:r>
            <w:r w:rsidRPr="00F02179">
              <w:rPr>
                <w:rFonts w:eastAsia="微軟正黑體" w:cstheme="minorHAnsi"/>
                <w:sz w:val="22"/>
              </w:rPr>
              <w:t xml:space="preserve"> (3) </w:t>
            </w:r>
            <w:r w:rsidRPr="00F02179">
              <w:rPr>
                <w:rFonts w:eastAsia="微軟正黑體" w:cstheme="minorHAnsi"/>
                <w:sz w:val="22"/>
              </w:rPr>
              <w:t>申請書歸戶查詢</w:t>
            </w:r>
          </w:p>
        </w:tc>
      </w:tr>
      <w:tr w:rsidR="00315EB8" w:rsidRPr="00F02179" w:rsidTr="001A2219">
        <w:tc>
          <w:tcPr>
            <w:tcW w:w="762" w:type="dxa"/>
            <w:vAlign w:val="center"/>
          </w:tcPr>
          <w:p w:rsidR="00315EB8" w:rsidRPr="00F02179" w:rsidRDefault="00315EB8">
            <w:pPr>
              <w:pStyle w:val="af2"/>
              <w:numPr>
                <w:ilvl w:val="0"/>
                <w:numId w:val="134"/>
              </w:numPr>
              <w:ind w:leftChars="0"/>
              <w:rPr>
                <w:rFonts w:eastAsia="微軟正黑體" w:cstheme="minorHAnsi"/>
                <w:sz w:val="22"/>
              </w:rPr>
            </w:pPr>
          </w:p>
        </w:tc>
        <w:tc>
          <w:tcPr>
            <w:tcW w:w="1643"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客戶編號</w:t>
            </w:r>
          </w:p>
        </w:tc>
        <w:tc>
          <w:tcPr>
            <w:tcW w:w="1276"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文數字</w:t>
            </w:r>
          </w:p>
        </w:tc>
        <w:tc>
          <w:tcPr>
            <w:tcW w:w="709" w:type="dxa"/>
          </w:tcPr>
          <w:p w:rsidR="00315EB8" w:rsidRPr="00F02179" w:rsidRDefault="00315EB8" w:rsidP="00315EB8">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315EB8" w:rsidRPr="00F02179" w:rsidRDefault="007A5218" w:rsidP="00315EB8">
            <w:pPr>
              <w:ind w:left="0" w:firstLine="0"/>
              <w:rPr>
                <w:rFonts w:eastAsia="微軟正黑體" w:cstheme="minorHAnsi"/>
                <w:sz w:val="22"/>
              </w:rPr>
            </w:pPr>
            <w:r w:rsidRPr="00F02179">
              <w:rPr>
                <w:rFonts w:eastAsia="微軟正黑體" w:cstheme="minorHAnsi"/>
                <w:sz w:val="22"/>
              </w:rPr>
              <w:t>限</w:t>
            </w:r>
            <w:r w:rsidRPr="00F02179">
              <w:rPr>
                <w:rFonts w:eastAsia="微軟正黑體" w:cstheme="minorHAnsi"/>
                <w:sz w:val="22"/>
              </w:rPr>
              <w:t xml:space="preserve"> (1) </w:t>
            </w:r>
            <w:r w:rsidRPr="00F02179">
              <w:rPr>
                <w:rFonts w:eastAsia="微軟正黑體" w:cstheme="minorHAnsi"/>
                <w:sz w:val="22"/>
              </w:rPr>
              <w:t>定存歸戶查詢</w:t>
            </w:r>
            <w:r w:rsidRPr="00F02179">
              <w:rPr>
                <w:rFonts w:eastAsia="微軟正黑體" w:cstheme="minorHAnsi"/>
                <w:sz w:val="22"/>
              </w:rPr>
              <w:t xml:space="preserve">/(3) </w:t>
            </w:r>
            <w:r w:rsidRPr="00F02179">
              <w:rPr>
                <w:rFonts w:eastAsia="微軟正黑體" w:cstheme="minorHAnsi"/>
                <w:sz w:val="22"/>
              </w:rPr>
              <w:t>申請書歸戶查詢時可供輸入</w:t>
            </w:r>
          </w:p>
        </w:tc>
      </w:tr>
      <w:tr w:rsidR="00315EB8" w:rsidRPr="00F02179" w:rsidTr="001A2219">
        <w:tc>
          <w:tcPr>
            <w:tcW w:w="762" w:type="dxa"/>
            <w:vAlign w:val="center"/>
          </w:tcPr>
          <w:p w:rsidR="00315EB8" w:rsidRPr="00F02179" w:rsidRDefault="00315EB8">
            <w:pPr>
              <w:pStyle w:val="af2"/>
              <w:numPr>
                <w:ilvl w:val="0"/>
                <w:numId w:val="134"/>
              </w:numPr>
              <w:ind w:leftChars="0"/>
              <w:rPr>
                <w:rFonts w:eastAsia="微軟正黑體" w:cstheme="minorHAnsi"/>
                <w:sz w:val="22"/>
              </w:rPr>
            </w:pPr>
          </w:p>
        </w:tc>
        <w:tc>
          <w:tcPr>
            <w:tcW w:w="1643"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種類</w:t>
            </w:r>
          </w:p>
        </w:tc>
        <w:tc>
          <w:tcPr>
            <w:tcW w:w="1276"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文數字</w:t>
            </w:r>
          </w:p>
        </w:tc>
        <w:tc>
          <w:tcPr>
            <w:tcW w:w="709" w:type="dxa"/>
          </w:tcPr>
          <w:p w:rsidR="00315EB8" w:rsidRPr="00F02179" w:rsidRDefault="00315EB8" w:rsidP="00315EB8">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315EB8" w:rsidRPr="00F02179" w:rsidRDefault="007A5218" w:rsidP="00315EB8">
            <w:pPr>
              <w:ind w:left="0" w:firstLine="0"/>
              <w:rPr>
                <w:rFonts w:eastAsia="微軟正黑體" w:cstheme="minorHAnsi"/>
                <w:sz w:val="22"/>
              </w:rPr>
            </w:pPr>
            <w:r w:rsidRPr="00F02179">
              <w:rPr>
                <w:rFonts w:eastAsia="微軟正黑體" w:cstheme="minorHAnsi"/>
                <w:sz w:val="22"/>
              </w:rPr>
              <w:t>限查詢功能</w:t>
            </w:r>
            <w:r w:rsidRPr="00F02179">
              <w:rPr>
                <w:rFonts w:eastAsia="微軟正黑體" w:cstheme="minorHAnsi"/>
                <w:sz w:val="22"/>
              </w:rPr>
              <w:t xml:space="preserve"> = (1) </w:t>
            </w:r>
            <w:r w:rsidRPr="00F02179">
              <w:rPr>
                <w:rFonts w:eastAsia="微軟正黑體" w:cstheme="minorHAnsi"/>
                <w:sz w:val="22"/>
              </w:rPr>
              <w:t>定存歸戶查詢</w:t>
            </w:r>
            <w:r w:rsidRPr="00F02179">
              <w:rPr>
                <w:rFonts w:eastAsia="微軟正黑體" w:cstheme="minorHAnsi"/>
                <w:sz w:val="22"/>
              </w:rPr>
              <w:t xml:space="preserve">/(3) </w:t>
            </w:r>
            <w:r w:rsidRPr="00F02179">
              <w:rPr>
                <w:rFonts w:eastAsia="微軟正黑體" w:cstheme="minorHAnsi"/>
                <w:sz w:val="22"/>
              </w:rPr>
              <w:t>申請書歸戶查詢時可供選擇</w:t>
            </w:r>
          </w:p>
        </w:tc>
      </w:tr>
      <w:tr w:rsidR="00315EB8" w:rsidRPr="00F02179" w:rsidTr="001A2219">
        <w:tc>
          <w:tcPr>
            <w:tcW w:w="762" w:type="dxa"/>
            <w:vAlign w:val="center"/>
          </w:tcPr>
          <w:p w:rsidR="00315EB8" w:rsidRPr="00F02179" w:rsidRDefault="00315EB8">
            <w:pPr>
              <w:pStyle w:val="af2"/>
              <w:numPr>
                <w:ilvl w:val="0"/>
                <w:numId w:val="134"/>
              </w:numPr>
              <w:ind w:leftChars="0"/>
              <w:rPr>
                <w:rFonts w:eastAsia="微軟正黑體" w:cstheme="minorHAnsi"/>
                <w:sz w:val="22"/>
              </w:rPr>
            </w:pPr>
          </w:p>
        </w:tc>
        <w:tc>
          <w:tcPr>
            <w:tcW w:w="1643"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帳號</w:t>
            </w:r>
          </w:p>
        </w:tc>
        <w:tc>
          <w:tcPr>
            <w:tcW w:w="1276"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數字</w:t>
            </w:r>
          </w:p>
        </w:tc>
        <w:tc>
          <w:tcPr>
            <w:tcW w:w="709" w:type="dxa"/>
          </w:tcPr>
          <w:p w:rsidR="00315EB8" w:rsidRPr="00F02179" w:rsidRDefault="00315EB8" w:rsidP="00315EB8">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14</w:t>
            </w:r>
          </w:p>
        </w:tc>
        <w:tc>
          <w:tcPr>
            <w:tcW w:w="3256" w:type="dxa"/>
            <w:vAlign w:val="center"/>
          </w:tcPr>
          <w:p w:rsidR="00315EB8" w:rsidRPr="00F02179" w:rsidRDefault="007A5218" w:rsidP="00315EB8">
            <w:pPr>
              <w:ind w:left="0" w:firstLine="0"/>
              <w:rPr>
                <w:rFonts w:eastAsia="微軟正黑體" w:cstheme="minorHAnsi"/>
                <w:sz w:val="22"/>
              </w:rPr>
            </w:pPr>
            <w:r w:rsidRPr="00F02179">
              <w:rPr>
                <w:rFonts w:eastAsia="微軟正黑體" w:cstheme="minorHAnsi"/>
                <w:sz w:val="22"/>
              </w:rPr>
              <w:t>限查詢功能</w:t>
            </w:r>
            <w:r w:rsidRPr="00F02179">
              <w:rPr>
                <w:rFonts w:eastAsia="微軟正黑體" w:cstheme="minorHAnsi"/>
                <w:sz w:val="22"/>
              </w:rPr>
              <w:t xml:space="preserve"> =(2) </w:t>
            </w:r>
            <w:r w:rsidR="00BE5BB7" w:rsidRPr="00F02179">
              <w:rPr>
                <w:rFonts w:eastAsia="微軟正黑體" w:cstheme="minorHAnsi"/>
                <w:sz w:val="22"/>
              </w:rPr>
              <w:t>定存</w:t>
            </w:r>
            <w:r w:rsidR="00BE5BB7" w:rsidRPr="00F02179">
              <w:rPr>
                <w:rFonts w:eastAsia="微軟正黑體" w:cstheme="minorHAnsi"/>
                <w:sz w:val="22"/>
              </w:rPr>
              <w:t>/</w:t>
            </w:r>
            <w:r w:rsidRPr="00F02179">
              <w:rPr>
                <w:rFonts w:eastAsia="微軟正黑體" w:cstheme="minorHAnsi"/>
                <w:sz w:val="22"/>
              </w:rPr>
              <w:t>綜存查詢</w:t>
            </w:r>
            <w:r w:rsidRPr="00F02179">
              <w:rPr>
                <w:rFonts w:eastAsia="微軟正黑體" w:cstheme="minorHAnsi"/>
                <w:sz w:val="22"/>
              </w:rPr>
              <w:t xml:space="preserve"> (3) </w:t>
            </w:r>
            <w:r w:rsidRPr="00F02179">
              <w:rPr>
                <w:rFonts w:eastAsia="微軟正黑體" w:cstheme="minorHAnsi"/>
                <w:sz w:val="22"/>
              </w:rPr>
              <w:t>申請書歸戶查詢可供輸入</w:t>
            </w:r>
          </w:p>
          <w:p w:rsidR="00BE5BB7" w:rsidRPr="00F02179" w:rsidRDefault="00BE5BB7" w:rsidP="00315EB8">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定存</w:t>
            </w:r>
            <w:r w:rsidRPr="00F02179">
              <w:rPr>
                <w:rFonts w:eastAsia="微軟正黑體" w:cstheme="minorHAnsi"/>
                <w:sz w:val="22"/>
              </w:rPr>
              <w:t>/</w:t>
            </w:r>
            <w:r w:rsidRPr="00F02179">
              <w:rPr>
                <w:rFonts w:eastAsia="微軟正黑體" w:cstheme="minorHAnsi"/>
                <w:sz w:val="22"/>
              </w:rPr>
              <w:t>綜存查詢可輸入定存帳號</w:t>
            </w:r>
            <w:r w:rsidRPr="00F02179">
              <w:rPr>
                <w:rFonts w:eastAsia="微軟正黑體" w:cstheme="minorHAnsi"/>
                <w:sz w:val="22"/>
              </w:rPr>
              <w:t>/</w:t>
            </w:r>
            <w:r w:rsidRPr="00F02179">
              <w:rPr>
                <w:rFonts w:eastAsia="微軟正黑體" w:cstheme="minorHAnsi"/>
                <w:sz w:val="22"/>
              </w:rPr>
              <w:t>綜存主帳號</w:t>
            </w:r>
          </w:p>
        </w:tc>
      </w:tr>
      <w:tr w:rsidR="00315EB8" w:rsidRPr="00F02179" w:rsidTr="001A2219">
        <w:tc>
          <w:tcPr>
            <w:tcW w:w="762" w:type="dxa"/>
            <w:vAlign w:val="center"/>
          </w:tcPr>
          <w:p w:rsidR="00315EB8" w:rsidRPr="00F02179" w:rsidRDefault="00315EB8">
            <w:pPr>
              <w:pStyle w:val="af2"/>
              <w:numPr>
                <w:ilvl w:val="0"/>
                <w:numId w:val="134"/>
              </w:numPr>
              <w:ind w:leftChars="0"/>
              <w:rPr>
                <w:rFonts w:eastAsia="微軟正黑體" w:cstheme="minorHAnsi"/>
                <w:sz w:val="22"/>
              </w:rPr>
            </w:pPr>
          </w:p>
        </w:tc>
        <w:tc>
          <w:tcPr>
            <w:tcW w:w="1643"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日期區間</w:t>
            </w:r>
            <w:r w:rsidRPr="00F02179">
              <w:rPr>
                <w:rFonts w:eastAsia="微軟正黑體" w:cstheme="minorHAnsi"/>
                <w:sz w:val="22"/>
              </w:rPr>
              <w:t xml:space="preserve"> (</w:t>
            </w:r>
            <w:r w:rsidRPr="00F02179">
              <w:rPr>
                <w:rFonts w:eastAsia="微軟正黑體" w:cstheme="minorHAnsi"/>
                <w:sz w:val="22"/>
              </w:rPr>
              <w:t>起</w:t>
            </w:r>
            <w:r w:rsidRPr="00F02179">
              <w:rPr>
                <w:rFonts w:eastAsia="微軟正黑體" w:cstheme="minorHAnsi"/>
                <w:sz w:val="22"/>
              </w:rPr>
              <w:t>/</w:t>
            </w:r>
            <w:r w:rsidRPr="00F02179">
              <w:rPr>
                <w:rFonts w:eastAsia="微軟正黑體" w:cstheme="minorHAnsi"/>
                <w:sz w:val="22"/>
              </w:rPr>
              <w:t>迄</w:t>
            </w:r>
            <w:r w:rsidRPr="00F02179">
              <w:rPr>
                <w:rFonts w:eastAsia="微軟正黑體" w:cstheme="minorHAnsi"/>
                <w:sz w:val="22"/>
              </w:rPr>
              <w:t>)</w:t>
            </w:r>
          </w:p>
        </w:tc>
        <w:tc>
          <w:tcPr>
            <w:tcW w:w="1276"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日期</w:t>
            </w:r>
          </w:p>
        </w:tc>
        <w:tc>
          <w:tcPr>
            <w:tcW w:w="709" w:type="dxa"/>
          </w:tcPr>
          <w:p w:rsidR="00315EB8" w:rsidRPr="00F02179" w:rsidRDefault="00315EB8" w:rsidP="00315EB8">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10/10</w:t>
            </w:r>
          </w:p>
        </w:tc>
        <w:tc>
          <w:tcPr>
            <w:tcW w:w="3256" w:type="dxa"/>
            <w:vAlign w:val="center"/>
          </w:tcPr>
          <w:p w:rsidR="00315EB8" w:rsidRPr="00F02179" w:rsidRDefault="007A5218" w:rsidP="00315EB8">
            <w:pPr>
              <w:ind w:left="0" w:firstLine="0"/>
              <w:rPr>
                <w:rFonts w:eastAsia="微軟正黑體" w:cstheme="minorHAnsi"/>
                <w:sz w:val="22"/>
              </w:rPr>
            </w:pPr>
            <w:r w:rsidRPr="00F02179">
              <w:rPr>
                <w:rFonts w:eastAsia="微軟正黑體" w:cstheme="minorHAnsi"/>
                <w:sz w:val="22"/>
              </w:rPr>
              <w:t>查詢到期日區間，若任一欄未有值，必須完整輸入起</w:t>
            </w:r>
            <w:r w:rsidRPr="00F02179">
              <w:rPr>
                <w:rFonts w:eastAsia="微軟正黑體" w:cstheme="minorHAnsi"/>
                <w:sz w:val="22"/>
              </w:rPr>
              <w:t>~</w:t>
            </w:r>
            <w:r w:rsidRPr="00F02179">
              <w:rPr>
                <w:rFonts w:eastAsia="微軟正黑體" w:cstheme="minorHAnsi"/>
                <w:sz w:val="22"/>
              </w:rPr>
              <w:t>迄日區間。全空無值，查詢所有仍存續之定存清單</w:t>
            </w:r>
          </w:p>
        </w:tc>
      </w:tr>
      <w:tr w:rsidR="00315EB8" w:rsidRPr="00F02179" w:rsidTr="001A2219">
        <w:tc>
          <w:tcPr>
            <w:tcW w:w="762" w:type="dxa"/>
            <w:vAlign w:val="center"/>
          </w:tcPr>
          <w:p w:rsidR="00315EB8" w:rsidRPr="00F02179" w:rsidRDefault="00315EB8">
            <w:pPr>
              <w:pStyle w:val="af2"/>
              <w:numPr>
                <w:ilvl w:val="0"/>
                <w:numId w:val="134"/>
              </w:numPr>
              <w:ind w:leftChars="0"/>
              <w:rPr>
                <w:rFonts w:eastAsia="微軟正黑體" w:cstheme="minorHAnsi"/>
                <w:sz w:val="22"/>
              </w:rPr>
            </w:pPr>
          </w:p>
        </w:tc>
        <w:tc>
          <w:tcPr>
            <w:tcW w:w="1643"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定存幣別</w:t>
            </w:r>
          </w:p>
        </w:tc>
        <w:tc>
          <w:tcPr>
            <w:tcW w:w="1276"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文數字</w:t>
            </w:r>
          </w:p>
        </w:tc>
        <w:tc>
          <w:tcPr>
            <w:tcW w:w="709" w:type="dxa"/>
          </w:tcPr>
          <w:p w:rsidR="00315EB8" w:rsidRPr="00F02179" w:rsidRDefault="00315EB8" w:rsidP="00315EB8">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315EB8" w:rsidRPr="00F02179" w:rsidRDefault="00315EB8" w:rsidP="00315EB8">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315EB8" w:rsidRPr="00F02179" w:rsidRDefault="00D93B7C" w:rsidP="00315EB8">
            <w:pPr>
              <w:ind w:left="0" w:firstLine="0"/>
              <w:rPr>
                <w:rFonts w:eastAsia="微軟正黑體" w:cstheme="minorHAnsi"/>
                <w:sz w:val="22"/>
              </w:rPr>
            </w:pPr>
            <w:r w:rsidRPr="00F02179">
              <w:rPr>
                <w:rFonts w:eastAsia="微軟正黑體" w:cstheme="minorHAnsi"/>
                <w:sz w:val="22"/>
              </w:rPr>
              <w:t>下拉選單選項：</w:t>
            </w:r>
          </w:p>
          <w:p w:rsidR="00D93B7C" w:rsidRPr="00F02179" w:rsidRDefault="00D93B7C" w:rsidP="00315EB8">
            <w:pPr>
              <w:ind w:left="0" w:firstLine="0"/>
              <w:rPr>
                <w:rFonts w:eastAsia="微軟正黑體" w:cstheme="minorHAnsi"/>
                <w:sz w:val="22"/>
              </w:rPr>
            </w:pPr>
            <w:r w:rsidRPr="00F02179">
              <w:rPr>
                <w:rFonts w:eastAsia="微軟正黑體" w:cstheme="minorHAnsi"/>
                <w:sz w:val="22"/>
              </w:rPr>
              <w:t xml:space="preserve">(1) </w:t>
            </w:r>
            <w:r w:rsidRPr="00F02179">
              <w:rPr>
                <w:rFonts w:eastAsia="微軟正黑體" w:cstheme="minorHAnsi"/>
                <w:sz w:val="22"/>
              </w:rPr>
              <w:t>台幣</w:t>
            </w:r>
            <w:r w:rsidRPr="00F02179">
              <w:rPr>
                <w:rFonts w:eastAsia="微軟正黑體" w:cstheme="minorHAnsi"/>
                <w:sz w:val="22"/>
              </w:rPr>
              <w:t xml:space="preserve"> (2) </w:t>
            </w:r>
            <w:r w:rsidRPr="00F02179">
              <w:rPr>
                <w:rFonts w:eastAsia="微軟正黑體" w:cstheme="minorHAnsi"/>
                <w:sz w:val="22"/>
              </w:rPr>
              <w:t>外幣</w:t>
            </w:r>
            <w:r w:rsidRPr="00F02179">
              <w:rPr>
                <w:rFonts w:eastAsia="微軟正黑體" w:cstheme="minorHAnsi"/>
                <w:sz w:val="22"/>
              </w:rPr>
              <w:t xml:space="preserve">  (3) </w:t>
            </w:r>
            <w:r w:rsidRPr="00F02179">
              <w:rPr>
                <w:rFonts w:eastAsia="微軟正黑體" w:cstheme="minorHAnsi"/>
                <w:sz w:val="22"/>
              </w:rPr>
              <w:t>台＋外幣</w:t>
            </w:r>
          </w:p>
        </w:tc>
      </w:tr>
    </w:tbl>
    <w:p w:rsidR="00856B1D" w:rsidRPr="00F02179" w:rsidRDefault="00856B1D" w:rsidP="00856B1D">
      <w:pPr>
        <w:ind w:left="0" w:firstLine="0"/>
        <w:rPr>
          <w:rFonts w:eastAsia="微軟正黑體" w:cstheme="minorHAnsi"/>
        </w:rPr>
      </w:pPr>
    </w:p>
    <w:p w:rsidR="00315EB8" w:rsidRPr="00F02179" w:rsidRDefault="00315EB8">
      <w:pPr>
        <w:pStyle w:val="af2"/>
        <w:numPr>
          <w:ilvl w:val="0"/>
          <w:numId w:val="135"/>
        </w:numPr>
        <w:ind w:leftChars="0" w:left="357" w:hanging="357"/>
        <w:outlineLvl w:val="4"/>
        <w:rPr>
          <w:rFonts w:eastAsia="微軟正黑體" w:cstheme="minorHAnsi"/>
        </w:rPr>
      </w:pPr>
      <w:r w:rsidRPr="00F02179">
        <w:rPr>
          <w:rFonts w:eastAsia="微軟正黑體" w:cstheme="minorHAnsi"/>
        </w:rPr>
        <w:t>定存歸戶查詢</w:t>
      </w:r>
    </w:p>
    <w:p w:rsidR="00E338FF" w:rsidRPr="00F02179" w:rsidRDefault="00E338FF" w:rsidP="00E338FF">
      <w:pPr>
        <w:ind w:left="0" w:firstLine="0"/>
        <w:rPr>
          <w:rFonts w:eastAsia="微軟正黑體" w:cstheme="minorHAnsi"/>
        </w:rPr>
      </w:pPr>
      <w:r w:rsidRPr="00F02179">
        <w:rPr>
          <w:rFonts w:eastAsia="微軟正黑體" w:cstheme="minorHAnsi"/>
        </w:rPr>
        <w:t>以客戶編號為單位，查詢項下仍續存之定存資料</w:t>
      </w:r>
    </w:p>
    <w:tbl>
      <w:tblPr>
        <w:tblStyle w:val="af1"/>
        <w:tblW w:w="0" w:type="auto"/>
        <w:tblLook w:val="04A0"/>
      </w:tblPr>
      <w:tblGrid>
        <w:gridCol w:w="746"/>
        <w:gridCol w:w="1582"/>
        <w:gridCol w:w="1233"/>
        <w:gridCol w:w="695"/>
        <w:gridCol w:w="1538"/>
        <w:gridCol w:w="3127"/>
      </w:tblGrid>
      <w:tr w:rsidR="00DF783D" w:rsidRPr="00F02179" w:rsidTr="003F1312">
        <w:tc>
          <w:tcPr>
            <w:tcW w:w="746" w:type="dxa"/>
            <w:tcBorders>
              <w:bottom w:val="single" w:sz="4" w:space="0" w:color="auto"/>
            </w:tcBorders>
            <w:shd w:val="pct12" w:color="auto" w:fill="auto"/>
          </w:tcPr>
          <w:p w:rsidR="00DF783D" w:rsidRPr="00F02179" w:rsidRDefault="00DF783D"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582" w:type="dxa"/>
            <w:tcBorders>
              <w:bottom w:val="single" w:sz="4" w:space="0" w:color="auto"/>
            </w:tcBorders>
            <w:shd w:val="pct12" w:color="auto" w:fill="auto"/>
          </w:tcPr>
          <w:p w:rsidR="00DF783D" w:rsidRPr="00F02179" w:rsidRDefault="00DF783D"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33" w:type="dxa"/>
            <w:tcBorders>
              <w:bottom w:val="single" w:sz="4" w:space="0" w:color="auto"/>
            </w:tcBorders>
            <w:shd w:val="pct12" w:color="auto" w:fill="auto"/>
          </w:tcPr>
          <w:p w:rsidR="00DF783D" w:rsidRPr="00F02179" w:rsidRDefault="00DF783D"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695" w:type="dxa"/>
            <w:tcBorders>
              <w:bottom w:val="single" w:sz="4" w:space="0" w:color="auto"/>
            </w:tcBorders>
            <w:shd w:val="pct12" w:color="auto" w:fill="auto"/>
          </w:tcPr>
          <w:p w:rsidR="00DF783D" w:rsidRPr="00F02179" w:rsidRDefault="00DF783D"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538" w:type="dxa"/>
            <w:tcBorders>
              <w:bottom w:val="single" w:sz="4" w:space="0" w:color="auto"/>
            </w:tcBorders>
            <w:shd w:val="pct12" w:color="auto" w:fill="auto"/>
          </w:tcPr>
          <w:p w:rsidR="00DF783D" w:rsidRPr="00F02179" w:rsidRDefault="00DF783D"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127" w:type="dxa"/>
            <w:tcBorders>
              <w:bottom w:val="single" w:sz="4" w:space="0" w:color="auto"/>
            </w:tcBorders>
            <w:shd w:val="pct12" w:color="auto" w:fill="auto"/>
          </w:tcPr>
          <w:p w:rsidR="00DF783D" w:rsidRPr="00F02179" w:rsidRDefault="00DF783D"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DF783D" w:rsidRPr="00F02179" w:rsidTr="003F1312">
        <w:tc>
          <w:tcPr>
            <w:tcW w:w="746" w:type="dxa"/>
            <w:vAlign w:val="center"/>
          </w:tcPr>
          <w:p w:rsidR="00DF783D" w:rsidRPr="00F02179" w:rsidRDefault="00DF783D">
            <w:pPr>
              <w:pStyle w:val="af2"/>
              <w:numPr>
                <w:ilvl w:val="0"/>
                <w:numId w:val="136"/>
              </w:numPr>
              <w:ind w:leftChars="0"/>
              <w:rPr>
                <w:rFonts w:eastAsia="微軟正黑體" w:cstheme="minorHAnsi"/>
                <w:sz w:val="22"/>
              </w:rPr>
            </w:pPr>
          </w:p>
        </w:tc>
        <w:tc>
          <w:tcPr>
            <w:tcW w:w="1582" w:type="dxa"/>
            <w:vAlign w:val="center"/>
          </w:tcPr>
          <w:p w:rsidR="00DF783D" w:rsidRPr="00F02179" w:rsidRDefault="00DF783D" w:rsidP="001A2219">
            <w:pPr>
              <w:ind w:left="0" w:firstLine="0"/>
              <w:rPr>
                <w:rFonts w:eastAsia="微軟正黑體" w:cstheme="minorHAnsi"/>
                <w:sz w:val="22"/>
              </w:rPr>
            </w:pPr>
            <w:r w:rsidRPr="00F02179">
              <w:rPr>
                <w:rFonts w:eastAsia="微軟正黑體" w:cstheme="minorHAnsi"/>
              </w:rPr>
              <w:t>存單種類</w:t>
            </w:r>
          </w:p>
        </w:tc>
        <w:tc>
          <w:tcPr>
            <w:tcW w:w="1233"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文字</w:t>
            </w:r>
          </w:p>
        </w:tc>
        <w:tc>
          <w:tcPr>
            <w:tcW w:w="695" w:type="dxa"/>
          </w:tcPr>
          <w:p w:rsidR="00DF783D" w:rsidRPr="00F02179" w:rsidRDefault="00E338FF" w:rsidP="001A2219">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4</w:t>
            </w:r>
          </w:p>
        </w:tc>
        <w:tc>
          <w:tcPr>
            <w:tcW w:w="3127"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依核心資料顯示</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帳號</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數字</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14</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幣別</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文字</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3</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存單面額</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金額</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19</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1F5747" w:rsidRPr="00F02179" w:rsidTr="003F1312">
        <w:tc>
          <w:tcPr>
            <w:tcW w:w="746" w:type="dxa"/>
            <w:vAlign w:val="center"/>
          </w:tcPr>
          <w:p w:rsidR="001F5747" w:rsidRPr="00F02179" w:rsidRDefault="001F5747">
            <w:pPr>
              <w:pStyle w:val="af2"/>
              <w:numPr>
                <w:ilvl w:val="0"/>
                <w:numId w:val="136"/>
              </w:numPr>
              <w:ind w:leftChars="0"/>
              <w:rPr>
                <w:rFonts w:eastAsia="微軟正黑體" w:cstheme="minorHAnsi"/>
                <w:sz w:val="22"/>
              </w:rPr>
            </w:pPr>
          </w:p>
        </w:tc>
        <w:tc>
          <w:tcPr>
            <w:tcW w:w="1582" w:type="dxa"/>
            <w:vAlign w:val="center"/>
          </w:tcPr>
          <w:p w:rsidR="001F5747" w:rsidRPr="00F02179" w:rsidRDefault="001F5747" w:rsidP="00E338FF">
            <w:pPr>
              <w:ind w:left="0" w:firstLine="0"/>
              <w:rPr>
                <w:rFonts w:eastAsia="微軟正黑體" w:cstheme="minorHAnsi"/>
                <w:sz w:val="22"/>
              </w:rPr>
            </w:pPr>
            <w:r w:rsidRPr="00F02179">
              <w:rPr>
                <w:rFonts w:eastAsia="微軟正黑體" w:cstheme="minorHAnsi"/>
                <w:sz w:val="22"/>
              </w:rPr>
              <w:t>印另序號</w:t>
            </w:r>
            <w:r w:rsidRPr="00F02179">
              <w:rPr>
                <w:rFonts w:eastAsia="微軟正黑體" w:cstheme="minorHAnsi"/>
                <w:sz w:val="22"/>
              </w:rPr>
              <w:t>/</w:t>
            </w:r>
            <w:r w:rsidRPr="00F02179">
              <w:rPr>
                <w:rFonts w:eastAsia="微軟正黑體" w:cstheme="minorHAnsi"/>
                <w:sz w:val="22"/>
              </w:rPr>
              <w:t>印鑑帳號</w:t>
            </w:r>
          </w:p>
        </w:tc>
        <w:tc>
          <w:tcPr>
            <w:tcW w:w="1233" w:type="dxa"/>
            <w:vAlign w:val="center"/>
          </w:tcPr>
          <w:p w:rsidR="001F5747" w:rsidRPr="00F02179" w:rsidRDefault="001F5747" w:rsidP="00E338FF">
            <w:pPr>
              <w:ind w:left="0" w:firstLine="0"/>
              <w:rPr>
                <w:rFonts w:eastAsia="微軟正黑體" w:cstheme="minorHAnsi"/>
                <w:sz w:val="22"/>
              </w:rPr>
            </w:pPr>
            <w:r w:rsidRPr="00F02179">
              <w:rPr>
                <w:rFonts w:eastAsia="微軟正黑體" w:cstheme="minorHAnsi"/>
                <w:sz w:val="22"/>
              </w:rPr>
              <w:t>數字</w:t>
            </w:r>
          </w:p>
        </w:tc>
        <w:tc>
          <w:tcPr>
            <w:tcW w:w="695" w:type="dxa"/>
          </w:tcPr>
          <w:p w:rsidR="001F5747" w:rsidRPr="00F02179" w:rsidRDefault="001F5747"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1F5747" w:rsidRPr="00F02179" w:rsidRDefault="001F5747" w:rsidP="00E338FF">
            <w:pPr>
              <w:ind w:left="0" w:firstLine="0"/>
              <w:rPr>
                <w:rFonts w:eastAsia="微軟正黑體" w:cstheme="minorHAnsi"/>
                <w:sz w:val="22"/>
              </w:rPr>
            </w:pPr>
            <w:r w:rsidRPr="00F02179">
              <w:rPr>
                <w:rFonts w:eastAsia="微軟正黑體" w:cstheme="minorHAnsi"/>
                <w:sz w:val="22"/>
              </w:rPr>
              <w:t>14</w:t>
            </w:r>
          </w:p>
        </w:tc>
        <w:tc>
          <w:tcPr>
            <w:tcW w:w="3127" w:type="dxa"/>
            <w:vAlign w:val="center"/>
          </w:tcPr>
          <w:p w:rsidR="001F5747" w:rsidRPr="00F02179" w:rsidRDefault="001F5747" w:rsidP="00E338FF">
            <w:pPr>
              <w:ind w:left="0" w:firstLine="0"/>
              <w:rPr>
                <w:rFonts w:eastAsia="微軟正黑體" w:cstheme="minorHAnsi"/>
                <w:sz w:val="22"/>
              </w:rPr>
            </w:pPr>
            <w:r w:rsidRPr="00F02179">
              <w:rPr>
                <w:rFonts w:eastAsia="微軟正黑體" w:cstheme="minorHAnsi"/>
                <w:sz w:val="22"/>
              </w:rPr>
              <w:t>依核心資料顯示</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起息日</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日期</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10</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到期日</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日期</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10</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利率方式</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文字</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2</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6E60E4" w:rsidRPr="00F02179" w:rsidTr="003F1312">
        <w:tc>
          <w:tcPr>
            <w:tcW w:w="746" w:type="dxa"/>
            <w:vAlign w:val="center"/>
          </w:tcPr>
          <w:p w:rsidR="006E60E4" w:rsidRPr="00F02179" w:rsidRDefault="006E60E4" w:rsidP="006E60E4">
            <w:pPr>
              <w:pStyle w:val="af2"/>
              <w:numPr>
                <w:ilvl w:val="0"/>
                <w:numId w:val="136"/>
              </w:numPr>
              <w:ind w:leftChars="0"/>
              <w:rPr>
                <w:rFonts w:eastAsia="微軟正黑體" w:cstheme="minorHAnsi"/>
                <w:sz w:val="22"/>
              </w:rPr>
            </w:pPr>
          </w:p>
        </w:tc>
        <w:tc>
          <w:tcPr>
            <w:tcW w:w="1582"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利率</w:t>
            </w:r>
          </w:p>
        </w:tc>
        <w:tc>
          <w:tcPr>
            <w:tcW w:w="1233"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數字</w:t>
            </w:r>
            <w:r w:rsidRPr="00F02179">
              <w:rPr>
                <w:rFonts w:eastAsia="微軟正黑體" w:cstheme="minorHAnsi"/>
                <w:sz w:val="22"/>
              </w:rPr>
              <w:t>/</w:t>
            </w:r>
            <w:r w:rsidRPr="00F02179">
              <w:rPr>
                <w:rFonts w:eastAsia="微軟正黑體" w:cstheme="minorHAnsi"/>
                <w:sz w:val="22"/>
              </w:rPr>
              <w:t>符號</w:t>
            </w:r>
          </w:p>
        </w:tc>
        <w:tc>
          <w:tcPr>
            <w:tcW w:w="695" w:type="dxa"/>
          </w:tcPr>
          <w:p w:rsidR="006E60E4" w:rsidRPr="00F02179" w:rsidRDefault="006E60E4" w:rsidP="006E60E4">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9(02)V9(05)</w:t>
            </w:r>
          </w:p>
        </w:tc>
        <w:tc>
          <w:tcPr>
            <w:tcW w:w="3127"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依核心資料顯示</w:t>
            </w:r>
          </w:p>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E338FF" w:rsidRPr="00F02179" w:rsidTr="003F1312">
        <w:tc>
          <w:tcPr>
            <w:tcW w:w="746" w:type="dxa"/>
            <w:vAlign w:val="center"/>
          </w:tcPr>
          <w:p w:rsidR="00E338FF" w:rsidRPr="00F02179" w:rsidRDefault="00E338FF">
            <w:pPr>
              <w:pStyle w:val="af2"/>
              <w:numPr>
                <w:ilvl w:val="0"/>
                <w:numId w:val="136"/>
              </w:numPr>
              <w:ind w:leftChars="0"/>
              <w:rPr>
                <w:rFonts w:eastAsia="微軟正黑體" w:cstheme="minorHAnsi"/>
                <w:sz w:val="22"/>
              </w:rPr>
            </w:pPr>
          </w:p>
        </w:tc>
        <w:tc>
          <w:tcPr>
            <w:tcW w:w="1582"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自動轉期</w:t>
            </w:r>
          </w:p>
        </w:tc>
        <w:tc>
          <w:tcPr>
            <w:tcW w:w="1233"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文字</w:t>
            </w:r>
          </w:p>
        </w:tc>
        <w:tc>
          <w:tcPr>
            <w:tcW w:w="695" w:type="dxa"/>
          </w:tcPr>
          <w:p w:rsidR="00E338FF" w:rsidRPr="00F02179" w:rsidRDefault="00E338FF" w:rsidP="00E338FF">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1</w:t>
            </w:r>
          </w:p>
        </w:tc>
        <w:tc>
          <w:tcPr>
            <w:tcW w:w="3127" w:type="dxa"/>
            <w:vAlign w:val="center"/>
          </w:tcPr>
          <w:p w:rsidR="00E338FF" w:rsidRPr="00F02179" w:rsidRDefault="00E338FF" w:rsidP="00E338FF">
            <w:pPr>
              <w:ind w:left="0" w:firstLine="0"/>
              <w:rPr>
                <w:rFonts w:eastAsia="微軟正黑體" w:cstheme="minorHAnsi"/>
                <w:sz w:val="22"/>
              </w:rPr>
            </w:pPr>
            <w:r w:rsidRPr="00F02179">
              <w:rPr>
                <w:rFonts w:eastAsia="微軟正黑體" w:cstheme="minorHAnsi"/>
                <w:sz w:val="22"/>
              </w:rPr>
              <w:t>依核心資料顯示</w:t>
            </w:r>
          </w:p>
        </w:tc>
      </w:tr>
      <w:tr w:rsidR="00DF783D" w:rsidRPr="00F02179" w:rsidTr="003F1312">
        <w:tc>
          <w:tcPr>
            <w:tcW w:w="746" w:type="dxa"/>
            <w:vAlign w:val="center"/>
          </w:tcPr>
          <w:p w:rsidR="00DF783D" w:rsidRPr="00F02179" w:rsidRDefault="00DF783D">
            <w:pPr>
              <w:pStyle w:val="af2"/>
              <w:numPr>
                <w:ilvl w:val="0"/>
                <w:numId w:val="136"/>
              </w:numPr>
              <w:ind w:leftChars="0"/>
              <w:rPr>
                <w:rFonts w:eastAsia="微軟正黑體" w:cstheme="minorHAnsi"/>
                <w:sz w:val="22"/>
              </w:rPr>
            </w:pPr>
          </w:p>
        </w:tc>
        <w:tc>
          <w:tcPr>
            <w:tcW w:w="1582" w:type="dxa"/>
            <w:vAlign w:val="center"/>
          </w:tcPr>
          <w:p w:rsidR="00DF783D" w:rsidRPr="00F02179" w:rsidRDefault="00DF783D" w:rsidP="001A2219">
            <w:pPr>
              <w:ind w:left="0" w:firstLine="0"/>
              <w:rPr>
                <w:rFonts w:eastAsia="微軟正黑體" w:cstheme="minorHAnsi"/>
                <w:sz w:val="22"/>
              </w:rPr>
            </w:pPr>
            <w:r w:rsidRPr="00F02179">
              <w:rPr>
                <w:rFonts w:eastAsia="微軟正黑體" w:cstheme="minorHAnsi"/>
                <w:sz w:val="22"/>
              </w:rPr>
              <w:t>已轉次數</w:t>
            </w:r>
          </w:p>
        </w:tc>
        <w:tc>
          <w:tcPr>
            <w:tcW w:w="1233"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數字</w:t>
            </w:r>
          </w:p>
        </w:tc>
        <w:tc>
          <w:tcPr>
            <w:tcW w:w="695" w:type="dxa"/>
          </w:tcPr>
          <w:p w:rsidR="00DF783D" w:rsidRPr="00F02179" w:rsidRDefault="00E338FF" w:rsidP="001A2219">
            <w:pPr>
              <w:ind w:left="0" w:firstLine="0"/>
              <w:jc w:val="center"/>
              <w:rPr>
                <w:rFonts w:eastAsia="微軟正黑體" w:cstheme="minorHAnsi"/>
                <w:sz w:val="22"/>
              </w:rPr>
            </w:pPr>
            <w:r w:rsidRPr="00F02179">
              <w:rPr>
                <w:rFonts w:eastAsia="微軟正黑體" w:cstheme="minorHAnsi"/>
                <w:sz w:val="22"/>
              </w:rPr>
              <w:t>O</w:t>
            </w:r>
          </w:p>
        </w:tc>
        <w:tc>
          <w:tcPr>
            <w:tcW w:w="1538"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2</w:t>
            </w:r>
          </w:p>
        </w:tc>
        <w:tc>
          <w:tcPr>
            <w:tcW w:w="3127"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申請自動轉期後，截至查詢日之已轉期次數</w:t>
            </w:r>
          </w:p>
          <w:p w:rsidR="00E63A5C" w:rsidRPr="00F02179" w:rsidRDefault="00E63A5C" w:rsidP="001A2219">
            <w:pPr>
              <w:ind w:left="0" w:firstLine="0"/>
              <w:rPr>
                <w:rFonts w:eastAsia="微軟正黑體" w:cstheme="minorHAnsi"/>
                <w:sz w:val="22"/>
              </w:rPr>
            </w:pPr>
            <w:r w:rsidRPr="00F02179">
              <w:rPr>
                <w:rFonts w:eastAsia="微軟正黑體" w:cstheme="minorHAnsi"/>
                <w:sz w:val="22"/>
              </w:rPr>
              <w:t>依核心資料顯示</w:t>
            </w:r>
          </w:p>
        </w:tc>
      </w:tr>
      <w:tr w:rsidR="00DF783D" w:rsidRPr="00F02179" w:rsidTr="003F1312">
        <w:tc>
          <w:tcPr>
            <w:tcW w:w="746" w:type="dxa"/>
            <w:vAlign w:val="center"/>
          </w:tcPr>
          <w:p w:rsidR="00DF783D" w:rsidRPr="00F02179" w:rsidRDefault="00DF783D">
            <w:pPr>
              <w:pStyle w:val="af2"/>
              <w:numPr>
                <w:ilvl w:val="0"/>
                <w:numId w:val="136"/>
              </w:numPr>
              <w:ind w:leftChars="0"/>
              <w:rPr>
                <w:rFonts w:eastAsia="微軟正黑體" w:cstheme="minorHAnsi"/>
                <w:sz w:val="22"/>
              </w:rPr>
            </w:pPr>
          </w:p>
        </w:tc>
        <w:tc>
          <w:tcPr>
            <w:tcW w:w="1582" w:type="dxa"/>
            <w:vAlign w:val="center"/>
          </w:tcPr>
          <w:p w:rsidR="00DF783D" w:rsidRPr="00F02179" w:rsidRDefault="00DF783D" w:rsidP="001A2219">
            <w:pPr>
              <w:ind w:left="0" w:firstLine="0"/>
              <w:rPr>
                <w:rFonts w:eastAsia="微軟正黑體" w:cstheme="minorHAnsi"/>
                <w:sz w:val="22"/>
              </w:rPr>
            </w:pPr>
            <w:r w:rsidRPr="00F02179">
              <w:rPr>
                <w:rFonts w:eastAsia="微軟正黑體" w:cstheme="minorHAnsi"/>
                <w:sz w:val="22"/>
              </w:rPr>
              <w:t>約定</w:t>
            </w:r>
          </w:p>
        </w:tc>
        <w:tc>
          <w:tcPr>
            <w:tcW w:w="1233"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數字</w:t>
            </w:r>
          </w:p>
        </w:tc>
        <w:tc>
          <w:tcPr>
            <w:tcW w:w="695" w:type="dxa"/>
          </w:tcPr>
          <w:p w:rsidR="00DF783D" w:rsidRPr="00F02179" w:rsidRDefault="00E338FF" w:rsidP="001A2219">
            <w:pPr>
              <w:ind w:left="0" w:firstLine="0"/>
              <w:jc w:val="center"/>
              <w:rPr>
                <w:rFonts w:eastAsia="微軟正黑體" w:cstheme="minorHAnsi"/>
                <w:sz w:val="22"/>
              </w:rPr>
            </w:pPr>
            <w:r w:rsidRPr="00F02179">
              <w:rPr>
                <w:rFonts w:eastAsia="微軟正黑體" w:cstheme="minorHAnsi"/>
                <w:sz w:val="22"/>
              </w:rPr>
              <w:t>O</w:t>
            </w:r>
          </w:p>
        </w:tc>
        <w:tc>
          <w:tcPr>
            <w:tcW w:w="1538"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2</w:t>
            </w:r>
          </w:p>
        </w:tc>
        <w:tc>
          <w:tcPr>
            <w:tcW w:w="3127"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依核心資料顯示</w:t>
            </w:r>
          </w:p>
          <w:p w:rsidR="00E338FF" w:rsidRPr="00F02179" w:rsidRDefault="00E338FF" w:rsidP="001A2219">
            <w:pPr>
              <w:ind w:left="0" w:firstLine="0"/>
              <w:rPr>
                <w:rFonts w:eastAsia="微軟正黑體" w:cstheme="minorHAnsi"/>
                <w:sz w:val="22"/>
              </w:rPr>
            </w:pPr>
            <w:r w:rsidRPr="00F02179">
              <w:rPr>
                <w:rFonts w:eastAsia="微軟正黑體" w:cstheme="minorHAnsi"/>
                <w:sz w:val="22"/>
              </w:rPr>
              <w:t>申請自動轉期時的約定次數</w:t>
            </w:r>
          </w:p>
        </w:tc>
      </w:tr>
      <w:tr w:rsidR="00DF783D" w:rsidRPr="00F02179" w:rsidTr="003F1312">
        <w:tc>
          <w:tcPr>
            <w:tcW w:w="746" w:type="dxa"/>
            <w:vAlign w:val="center"/>
          </w:tcPr>
          <w:p w:rsidR="00DF783D" w:rsidRPr="00F02179" w:rsidRDefault="00DF783D">
            <w:pPr>
              <w:pStyle w:val="af2"/>
              <w:numPr>
                <w:ilvl w:val="0"/>
                <w:numId w:val="136"/>
              </w:numPr>
              <w:ind w:leftChars="0"/>
              <w:rPr>
                <w:rFonts w:eastAsia="微軟正黑體" w:cstheme="minorHAnsi"/>
                <w:sz w:val="22"/>
              </w:rPr>
            </w:pPr>
          </w:p>
        </w:tc>
        <w:tc>
          <w:tcPr>
            <w:tcW w:w="1582" w:type="dxa"/>
            <w:vAlign w:val="center"/>
          </w:tcPr>
          <w:p w:rsidR="00DF783D" w:rsidRPr="00F02179" w:rsidRDefault="00DF783D" w:rsidP="001A2219">
            <w:pPr>
              <w:ind w:left="0" w:firstLine="0"/>
              <w:rPr>
                <w:rFonts w:eastAsia="微軟正黑體" w:cstheme="minorHAnsi"/>
                <w:sz w:val="22"/>
              </w:rPr>
            </w:pPr>
            <w:r w:rsidRPr="00F02179">
              <w:rPr>
                <w:rFonts w:eastAsia="微軟正黑體" w:cstheme="minorHAnsi"/>
                <w:sz w:val="22"/>
              </w:rPr>
              <w:t>設質</w:t>
            </w:r>
          </w:p>
        </w:tc>
        <w:tc>
          <w:tcPr>
            <w:tcW w:w="1233"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文字</w:t>
            </w:r>
          </w:p>
        </w:tc>
        <w:tc>
          <w:tcPr>
            <w:tcW w:w="695" w:type="dxa"/>
          </w:tcPr>
          <w:p w:rsidR="00DF783D" w:rsidRPr="00F02179" w:rsidRDefault="00E338FF" w:rsidP="001A2219">
            <w:pPr>
              <w:ind w:left="0" w:firstLine="0"/>
              <w:jc w:val="center"/>
              <w:rPr>
                <w:rFonts w:eastAsia="微軟正黑體" w:cstheme="minorHAnsi"/>
                <w:sz w:val="22"/>
              </w:rPr>
            </w:pPr>
            <w:r w:rsidRPr="00F02179">
              <w:rPr>
                <w:rFonts w:eastAsia="微軟正黑體" w:cstheme="minorHAnsi"/>
                <w:sz w:val="22"/>
              </w:rPr>
              <w:t>O</w:t>
            </w:r>
          </w:p>
        </w:tc>
        <w:tc>
          <w:tcPr>
            <w:tcW w:w="1538"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1</w:t>
            </w:r>
          </w:p>
        </w:tc>
        <w:tc>
          <w:tcPr>
            <w:tcW w:w="3127"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依核心資料顯示</w:t>
            </w:r>
          </w:p>
          <w:p w:rsidR="00E338FF" w:rsidRPr="00F02179" w:rsidRDefault="00E338FF" w:rsidP="001A2219">
            <w:pPr>
              <w:ind w:left="0" w:firstLine="0"/>
              <w:rPr>
                <w:rFonts w:eastAsia="微軟正黑體" w:cstheme="minorHAnsi"/>
                <w:sz w:val="22"/>
              </w:rPr>
            </w:pPr>
            <w:r w:rsidRPr="00F02179">
              <w:rPr>
                <w:rFonts w:eastAsia="微軟正黑體" w:cstheme="minorHAnsi"/>
                <w:sz w:val="22"/>
              </w:rPr>
              <w:t>設質</w:t>
            </w:r>
            <w:r w:rsidRPr="00F02179">
              <w:rPr>
                <w:rFonts w:eastAsia="微軟正黑體" w:cstheme="minorHAnsi"/>
                <w:sz w:val="22"/>
              </w:rPr>
              <w:t>=Y</w:t>
            </w:r>
            <w:r w:rsidRPr="00F02179">
              <w:rPr>
                <w:rFonts w:eastAsia="微軟正黑體" w:cstheme="minorHAnsi"/>
                <w:sz w:val="22"/>
              </w:rPr>
              <w:t>，未設質</w:t>
            </w:r>
            <w:r w:rsidRPr="00F02179">
              <w:rPr>
                <w:rFonts w:eastAsia="微軟正黑體" w:cstheme="minorHAnsi"/>
                <w:sz w:val="22"/>
              </w:rPr>
              <w:t xml:space="preserve"> = </w:t>
            </w:r>
            <w:r w:rsidRPr="00F02179">
              <w:rPr>
                <w:rFonts w:eastAsia="微軟正黑體" w:cstheme="minorHAnsi"/>
                <w:sz w:val="22"/>
              </w:rPr>
              <w:t>空白</w:t>
            </w:r>
          </w:p>
          <w:p w:rsidR="00E63A5C" w:rsidRPr="00F02179" w:rsidRDefault="00E63A5C" w:rsidP="001A2219">
            <w:pPr>
              <w:ind w:left="0" w:firstLine="0"/>
              <w:rPr>
                <w:rFonts w:eastAsia="微軟正黑體" w:cstheme="minorHAnsi"/>
                <w:sz w:val="22"/>
              </w:rPr>
            </w:pPr>
          </w:p>
        </w:tc>
      </w:tr>
      <w:tr w:rsidR="00DF783D" w:rsidRPr="00F02179" w:rsidTr="003F1312">
        <w:tc>
          <w:tcPr>
            <w:tcW w:w="746" w:type="dxa"/>
            <w:vAlign w:val="center"/>
          </w:tcPr>
          <w:p w:rsidR="00DF783D" w:rsidRPr="00F02179" w:rsidRDefault="00DF783D">
            <w:pPr>
              <w:pStyle w:val="af2"/>
              <w:numPr>
                <w:ilvl w:val="0"/>
                <w:numId w:val="136"/>
              </w:numPr>
              <w:ind w:leftChars="0"/>
              <w:rPr>
                <w:rFonts w:eastAsia="微軟正黑體" w:cstheme="minorHAnsi"/>
                <w:sz w:val="22"/>
              </w:rPr>
            </w:pPr>
          </w:p>
        </w:tc>
        <w:tc>
          <w:tcPr>
            <w:tcW w:w="1582" w:type="dxa"/>
            <w:vAlign w:val="center"/>
          </w:tcPr>
          <w:p w:rsidR="00DF783D" w:rsidRPr="00F02179" w:rsidRDefault="00DF783D" w:rsidP="001A2219">
            <w:pPr>
              <w:ind w:left="0" w:firstLine="0"/>
              <w:rPr>
                <w:rFonts w:eastAsia="微軟正黑體" w:cstheme="minorHAnsi"/>
                <w:sz w:val="22"/>
              </w:rPr>
            </w:pPr>
            <w:r w:rsidRPr="00F02179">
              <w:rPr>
                <w:rFonts w:eastAsia="微軟正黑體" w:cstheme="minorHAnsi"/>
                <w:sz w:val="22"/>
              </w:rPr>
              <w:t>明細</w:t>
            </w:r>
          </w:p>
        </w:tc>
        <w:tc>
          <w:tcPr>
            <w:tcW w:w="1233"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文字</w:t>
            </w:r>
          </w:p>
        </w:tc>
        <w:tc>
          <w:tcPr>
            <w:tcW w:w="695" w:type="dxa"/>
          </w:tcPr>
          <w:p w:rsidR="00DF783D" w:rsidRPr="00F02179" w:rsidRDefault="00E338FF" w:rsidP="001A2219">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4</w:t>
            </w:r>
          </w:p>
        </w:tc>
        <w:tc>
          <w:tcPr>
            <w:tcW w:w="3127" w:type="dxa"/>
            <w:vAlign w:val="center"/>
          </w:tcPr>
          <w:p w:rsidR="00DF783D" w:rsidRPr="00F02179" w:rsidRDefault="00E338FF" w:rsidP="001A2219">
            <w:pPr>
              <w:ind w:left="0" w:firstLine="0"/>
              <w:rPr>
                <w:rFonts w:eastAsia="微軟正黑體" w:cstheme="minorHAnsi"/>
                <w:sz w:val="22"/>
              </w:rPr>
            </w:pPr>
            <w:r w:rsidRPr="00F02179">
              <w:rPr>
                <w:rFonts w:eastAsia="微軟正黑體" w:cstheme="minorHAnsi"/>
                <w:sz w:val="22"/>
              </w:rPr>
              <w:t>提供連結，點擊後進入該筆定存明細頁面</w:t>
            </w:r>
          </w:p>
          <w:p w:rsidR="00E63A5C" w:rsidRPr="00F02179" w:rsidRDefault="00E63A5C" w:rsidP="001A2219">
            <w:pPr>
              <w:ind w:left="0" w:firstLine="0"/>
              <w:rPr>
                <w:rFonts w:eastAsia="微軟正黑體" w:cstheme="minorHAnsi"/>
                <w:sz w:val="22"/>
              </w:rPr>
            </w:pPr>
          </w:p>
        </w:tc>
      </w:tr>
      <w:tr w:rsidR="003F1312" w:rsidRPr="00F02179" w:rsidTr="003F1312">
        <w:tc>
          <w:tcPr>
            <w:tcW w:w="746" w:type="dxa"/>
            <w:vAlign w:val="center"/>
          </w:tcPr>
          <w:p w:rsidR="003F1312" w:rsidRPr="00F02179" w:rsidRDefault="003F1312" w:rsidP="003F1312">
            <w:pPr>
              <w:pStyle w:val="af2"/>
              <w:numPr>
                <w:ilvl w:val="0"/>
                <w:numId w:val="136"/>
              </w:numPr>
              <w:ind w:leftChars="0"/>
              <w:rPr>
                <w:rFonts w:eastAsia="微軟正黑體" w:cstheme="minorHAnsi"/>
                <w:sz w:val="22"/>
              </w:rPr>
            </w:pPr>
          </w:p>
        </w:tc>
        <w:tc>
          <w:tcPr>
            <w:tcW w:w="1582"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定存帳號</w:t>
            </w:r>
            <w:r w:rsidRPr="00F02179">
              <w:rPr>
                <w:rFonts w:eastAsia="微軟正黑體" w:cstheme="minorHAnsi"/>
                <w:sz w:val="22"/>
              </w:rPr>
              <w:t>-</w:t>
            </w:r>
            <w:r w:rsidRPr="00F02179">
              <w:rPr>
                <w:rFonts w:eastAsia="微軟正黑體" w:cstheme="minorHAnsi"/>
                <w:sz w:val="22"/>
              </w:rPr>
              <w:t>總額</w:t>
            </w:r>
          </w:p>
        </w:tc>
        <w:tc>
          <w:tcPr>
            <w:tcW w:w="1233"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金額</w:t>
            </w:r>
          </w:p>
        </w:tc>
        <w:tc>
          <w:tcPr>
            <w:tcW w:w="695" w:type="dxa"/>
          </w:tcPr>
          <w:p w:rsidR="003F1312" w:rsidRPr="00F02179" w:rsidRDefault="003F1312" w:rsidP="003F1312">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9(12)V99</w:t>
            </w:r>
          </w:p>
        </w:tc>
        <w:tc>
          <w:tcPr>
            <w:tcW w:w="3127"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3F1312" w:rsidRPr="00F02179" w:rsidRDefault="003F1312" w:rsidP="003F1312">
            <w:pPr>
              <w:ind w:left="0" w:firstLine="0"/>
              <w:rPr>
                <w:rFonts w:eastAsia="微軟正黑體" w:cstheme="minorHAnsi"/>
                <w:sz w:val="22"/>
              </w:rPr>
            </w:pPr>
            <w:r w:rsidRPr="00F02179">
              <w:rPr>
                <w:rFonts w:eastAsia="微軟正黑體" w:cstheme="minorHAnsi"/>
                <w:sz w:val="22"/>
              </w:rPr>
              <w:t>查詢結果中定存帳號加總</w:t>
            </w:r>
          </w:p>
          <w:p w:rsidR="003F1312" w:rsidRPr="00F02179" w:rsidRDefault="003F1312" w:rsidP="003F1312">
            <w:pPr>
              <w:ind w:left="0" w:firstLine="0"/>
              <w:rPr>
                <w:rFonts w:eastAsia="微軟正黑體" w:cstheme="minorHAnsi"/>
                <w:sz w:val="22"/>
              </w:rPr>
            </w:pPr>
            <w:r w:rsidRPr="00F02179">
              <w:rPr>
                <w:rFonts w:eastAsia="微軟正黑體" w:cstheme="minorHAnsi"/>
                <w:sz w:val="22"/>
              </w:rPr>
              <w:t>若有外幣，則以美金顯示</w:t>
            </w:r>
          </w:p>
        </w:tc>
      </w:tr>
      <w:tr w:rsidR="003F1312" w:rsidRPr="00F02179" w:rsidTr="003F1312">
        <w:tc>
          <w:tcPr>
            <w:tcW w:w="746" w:type="dxa"/>
            <w:vAlign w:val="center"/>
          </w:tcPr>
          <w:p w:rsidR="003F1312" w:rsidRPr="00F02179" w:rsidRDefault="003F1312" w:rsidP="003F1312">
            <w:pPr>
              <w:pStyle w:val="af2"/>
              <w:numPr>
                <w:ilvl w:val="0"/>
                <w:numId w:val="136"/>
              </w:numPr>
              <w:ind w:leftChars="0"/>
              <w:rPr>
                <w:rFonts w:eastAsia="微軟正黑體" w:cstheme="minorHAnsi"/>
                <w:sz w:val="22"/>
              </w:rPr>
            </w:pPr>
          </w:p>
        </w:tc>
        <w:tc>
          <w:tcPr>
            <w:tcW w:w="1582"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匯率比</w:t>
            </w:r>
          </w:p>
        </w:tc>
        <w:tc>
          <w:tcPr>
            <w:tcW w:w="1233"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文數字</w:t>
            </w:r>
          </w:p>
        </w:tc>
        <w:tc>
          <w:tcPr>
            <w:tcW w:w="695" w:type="dxa"/>
          </w:tcPr>
          <w:p w:rsidR="003F1312" w:rsidRPr="00F02179" w:rsidRDefault="003F1312" w:rsidP="003F1312">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3F1312" w:rsidRPr="00F02179" w:rsidRDefault="00F0509C" w:rsidP="000F50BB">
            <w:pPr>
              <w:tabs>
                <w:tab w:val="left" w:pos="239"/>
              </w:tabs>
              <w:ind w:left="0" w:firstLine="0"/>
              <w:rPr>
                <w:rFonts w:eastAsia="微軟正黑體" w:cstheme="minorHAnsi"/>
                <w:sz w:val="22"/>
              </w:rPr>
            </w:pPr>
            <w:r w:rsidRPr="00F02179">
              <w:rPr>
                <w:rFonts w:eastAsia="微軟正黑體" w:cstheme="minorHAnsi"/>
                <w:sz w:val="22"/>
              </w:rPr>
              <w:t>50</w:t>
            </w:r>
          </w:p>
        </w:tc>
        <w:tc>
          <w:tcPr>
            <w:tcW w:w="3127" w:type="dxa"/>
            <w:vAlign w:val="center"/>
          </w:tcPr>
          <w:p w:rsidR="003F1312" w:rsidRPr="00F02179" w:rsidRDefault="003F1312" w:rsidP="003F1312">
            <w:pPr>
              <w:ind w:left="0" w:firstLine="0"/>
              <w:rPr>
                <w:rFonts w:eastAsia="微軟正黑體" w:cstheme="minorHAnsi"/>
                <w:sz w:val="22"/>
              </w:rPr>
            </w:pPr>
            <w:r w:rsidRPr="00F02179">
              <w:rPr>
                <w:rFonts w:eastAsia="微軟正黑體" w:cstheme="minorHAnsi"/>
                <w:sz w:val="22"/>
              </w:rPr>
              <w:t>【帳號幣別】</w:t>
            </w:r>
            <w:r w:rsidRPr="00F02179">
              <w:rPr>
                <w:rFonts w:eastAsia="微軟正黑體" w:cstheme="minorHAnsi"/>
                <w:sz w:val="22"/>
              </w:rPr>
              <w:t xml:space="preserve"> 1.00 = USD XX.XXXX</w:t>
            </w:r>
            <w:r w:rsidRPr="00F02179">
              <w:rPr>
                <w:rFonts w:eastAsia="微軟正黑體" w:cstheme="minorHAnsi"/>
                <w:sz w:val="22"/>
              </w:rPr>
              <w:br/>
            </w:r>
            <w:r w:rsidRPr="00F02179">
              <w:rPr>
                <w:rFonts w:eastAsia="微軟正黑體" w:cstheme="minorHAnsi"/>
                <w:sz w:val="22"/>
              </w:rPr>
              <w:t>若有多個外幣帳號，則顯示多筆此欄位</w:t>
            </w:r>
          </w:p>
        </w:tc>
      </w:tr>
    </w:tbl>
    <w:p w:rsidR="00DF783D" w:rsidRPr="00F02179" w:rsidRDefault="00DF783D" w:rsidP="00DF783D">
      <w:pPr>
        <w:ind w:left="0" w:firstLine="0"/>
        <w:rPr>
          <w:rFonts w:eastAsia="微軟正黑體" w:cstheme="minorHAnsi"/>
        </w:rPr>
      </w:pPr>
    </w:p>
    <w:p w:rsidR="00A36678" w:rsidRPr="00F02179" w:rsidRDefault="0017684A">
      <w:pPr>
        <w:pStyle w:val="af2"/>
        <w:numPr>
          <w:ilvl w:val="0"/>
          <w:numId w:val="135"/>
        </w:numPr>
        <w:ind w:leftChars="0" w:left="357" w:hanging="357"/>
        <w:outlineLvl w:val="4"/>
        <w:rPr>
          <w:rFonts w:eastAsia="微軟正黑體" w:cstheme="minorHAnsi"/>
        </w:rPr>
      </w:pPr>
      <w:r w:rsidRPr="00F02179">
        <w:rPr>
          <w:rFonts w:eastAsia="微軟正黑體" w:cstheme="minorHAnsi"/>
        </w:rPr>
        <w:t>定存</w:t>
      </w:r>
      <w:r w:rsidRPr="00F02179">
        <w:rPr>
          <w:rFonts w:eastAsia="微軟正黑體" w:cstheme="minorHAnsi"/>
        </w:rPr>
        <w:t>/</w:t>
      </w:r>
      <w:r w:rsidR="00A36678" w:rsidRPr="00F02179">
        <w:rPr>
          <w:rFonts w:eastAsia="微軟正黑體" w:cstheme="minorHAnsi"/>
        </w:rPr>
        <w:t>綜存查詢</w:t>
      </w:r>
    </w:p>
    <w:tbl>
      <w:tblPr>
        <w:tblStyle w:val="af1"/>
        <w:tblW w:w="0" w:type="auto"/>
        <w:tblLook w:val="04A0"/>
      </w:tblPr>
      <w:tblGrid>
        <w:gridCol w:w="762"/>
        <w:gridCol w:w="1643"/>
        <w:gridCol w:w="1276"/>
        <w:gridCol w:w="709"/>
        <w:gridCol w:w="1275"/>
        <w:gridCol w:w="3256"/>
      </w:tblGrid>
      <w:tr w:rsidR="00856B1D" w:rsidRPr="00F02179" w:rsidTr="001A2219">
        <w:tc>
          <w:tcPr>
            <w:tcW w:w="762"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E338FF" w:rsidRPr="00F02179" w:rsidTr="000C2700">
        <w:tc>
          <w:tcPr>
            <w:tcW w:w="8921" w:type="dxa"/>
            <w:gridSpan w:val="6"/>
            <w:shd w:val="clear" w:color="auto" w:fill="D9E2F3" w:themeFill="accent1" w:themeFillTint="33"/>
            <w:vAlign w:val="center"/>
          </w:tcPr>
          <w:p w:rsidR="00E338FF" w:rsidRPr="00F02179" w:rsidRDefault="00E338FF" w:rsidP="001A2219">
            <w:pPr>
              <w:ind w:left="0" w:firstLine="0"/>
              <w:rPr>
                <w:rFonts w:eastAsia="微軟正黑體" w:cstheme="minorHAnsi"/>
                <w:sz w:val="22"/>
              </w:rPr>
            </w:pPr>
            <w:r w:rsidRPr="00F02179">
              <w:rPr>
                <w:rFonts w:eastAsia="微軟正黑體" w:cstheme="minorHAnsi"/>
                <w:sz w:val="22"/>
              </w:rPr>
              <w:t>所有清單欄位，同定存歸戶查詢。以下欄位為專屬</w:t>
            </w:r>
            <w:r w:rsidR="009E54E6" w:rsidRPr="00F02179">
              <w:rPr>
                <w:rFonts w:eastAsia="微軟正黑體" w:cstheme="minorHAnsi"/>
                <w:sz w:val="22"/>
              </w:rPr>
              <w:t xml:space="preserve">(2) </w:t>
            </w:r>
            <w:r w:rsidR="009E54E6" w:rsidRPr="00F02179">
              <w:rPr>
                <w:rFonts w:eastAsia="微軟正黑體" w:cstheme="minorHAnsi"/>
                <w:sz w:val="22"/>
              </w:rPr>
              <w:t>定存</w:t>
            </w:r>
            <w:r w:rsidR="009E54E6" w:rsidRPr="00F02179">
              <w:rPr>
                <w:rFonts w:eastAsia="微軟正黑體" w:cstheme="minorHAnsi"/>
                <w:sz w:val="22"/>
              </w:rPr>
              <w:t>/</w:t>
            </w:r>
            <w:r w:rsidRPr="00F02179">
              <w:rPr>
                <w:rFonts w:eastAsia="微軟正黑體" w:cstheme="minorHAnsi"/>
                <w:sz w:val="22"/>
              </w:rPr>
              <w:t>綜存查詢的欄位。</w:t>
            </w:r>
          </w:p>
        </w:tc>
      </w:tr>
      <w:tr w:rsidR="00856B1D" w:rsidRPr="00F02179" w:rsidTr="001A2219">
        <w:tc>
          <w:tcPr>
            <w:tcW w:w="762" w:type="dxa"/>
            <w:vAlign w:val="center"/>
          </w:tcPr>
          <w:p w:rsidR="00856B1D" w:rsidRPr="00F02179" w:rsidRDefault="00856B1D">
            <w:pPr>
              <w:pStyle w:val="af2"/>
              <w:numPr>
                <w:ilvl w:val="0"/>
                <w:numId w:val="141"/>
              </w:numPr>
              <w:ind w:leftChars="0"/>
              <w:rPr>
                <w:rFonts w:eastAsia="微軟正黑體" w:cstheme="minorHAnsi"/>
                <w:sz w:val="22"/>
              </w:rPr>
            </w:pPr>
          </w:p>
        </w:tc>
        <w:tc>
          <w:tcPr>
            <w:tcW w:w="1643" w:type="dxa"/>
            <w:vAlign w:val="center"/>
          </w:tcPr>
          <w:p w:rsidR="00856B1D" w:rsidRPr="00F02179" w:rsidRDefault="00E338FF" w:rsidP="001A2219">
            <w:pPr>
              <w:ind w:left="0" w:firstLine="0"/>
              <w:rPr>
                <w:rFonts w:eastAsia="微軟正黑體" w:cstheme="minorHAnsi"/>
                <w:sz w:val="22"/>
              </w:rPr>
            </w:pPr>
            <w:r w:rsidRPr="00F02179">
              <w:rPr>
                <w:rFonts w:eastAsia="微軟正黑體" w:cstheme="minorHAnsi"/>
                <w:sz w:val="22"/>
              </w:rPr>
              <w:t>綜存定存帳號</w:t>
            </w:r>
            <w:r w:rsidRPr="00F02179">
              <w:rPr>
                <w:rFonts w:eastAsia="微軟正黑體" w:cstheme="minorHAnsi"/>
                <w:sz w:val="22"/>
              </w:rPr>
              <w:t>-</w:t>
            </w:r>
            <w:r w:rsidRPr="00F02179">
              <w:rPr>
                <w:rFonts w:eastAsia="微軟正黑體" w:cstheme="minorHAnsi"/>
                <w:sz w:val="22"/>
              </w:rPr>
              <w:t>總額</w:t>
            </w:r>
          </w:p>
        </w:tc>
        <w:tc>
          <w:tcPr>
            <w:tcW w:w="1276" w:type="dxa"/>
            <w:vAlign w:val="center"/>
          </w:tcPr>
          <w:p w:rsidR="00856B1D" w:rsidRPr="00F02179" w:rsidRDefault="000C2700" w:rsidP="001A2219">
            <w:pPr>
              <w:ind w:left="0" w:firstLine="0"/>
              <w:rPr>
                <w:rFonts w:eastAsia="微軟正黑體" w:cstheme="minorHAnsi"/>
                <w:sz w:val="22"/>
              </w:rPr>
            </w:pPr>
            <w:r w:rsidRPr="00F02179">
              <w:rPr>
                <w:rFonts w:eastAsia="微軟正黑體" w:cstheme="minorHAnsi"/>
                <w:sz w:val="22"/>
              </w:rPr>
              <w:t>金額</w:t>
            </w:r>
          </w:p>
        </w:tc>
        <w:tc>
          <w:tcPr>
            <w:tcW w:w="709" w:type="dxa"/>
          </w:tcPr>
          <w:p w:rsidR="00856B1D" w:rsidRPr="00F02179" w:rsidRDefault="000C2700" w:rsidP="001A2219">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856B1D" w:rsidRPr="00F02179" w:rsidRDefault="006E60E4" w:rsidP="001A2219">
            <w:pPr>
              <w:ind w:left="0" w:firstLine="0"/>
              <w:rPr>
                <w:rFonts w:eastAsia="微軟正黑體" w:cstheme="minorHAnsi"/>
                <w:sz w:val="22"/>
              </w:rPr>
            </w:pPr>
            <w:r w:rsidRPr="00F02179">
              <w:rPr>
                <w:rFonts w:eastAsia="微軟正黑體" w:cstheme="minorHAnsi"/>
                <w:sz w:val="22"/>
              </w:rPr>
              <w:t>9(12)V99</w:t>
            </w:r>
          </w:p>
        </w:tc>
        <w:tc>
          <w:tcPr>
            <w:tcW w:w="3256"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856B1D" w:rsidRPr="00F02179" w:rsidRDefault="000C2700" w:rsidP="001A2219">
            <w:pPr>
              <w:ind w:left="0" w:firstLine="0"/>
              <w:rPr>
                <w:rFonts w:eastAsia="微軟正黑體" w:cstheme="minorHAnsi"/>
                <w:sz w:val="22"/>
              </w:rPr>
            </w:pPr>
            <w:r w:rsidRPr="00F02179">
              <w:rPr>
                <w:rFonts w:eastAsia="微軟正黑體" w:cstheme="minorHAnsi"/>
                <w:sz w:val="22"/>
              </w:rPr>
              <w:t>所有綜存定存帳號之餘額</w:t>
            </w:r>
          </w:p>
          <w:p w:rsidR="001E3B5C" w:rsidRPr="00F02179" w:rsidRDefault="001E3B5C" w:rsidP="001A2219">
            <w:pPr>
              <w:ind w:left="0" w:firstLine="0"/>
              <w:rPr>
                <w:rFonts w:eastAsia="微軟正黑體" w:cstheme="minorHAnsi"/>
                <w:sz w:val="22"/>
              </w:rPr>
            </w:pPr>
            <w:r w:rsidRPr="00F02179">
              <w:rPr>
                <w:rFonts w:eastAsia="微軟正黑體" w:cstheme="minorHAnsi"/>
                <w:sz w:val="22"/>
              </w:rPr>
              <w:t>若有外幣，則統一加總以美金顯示</w:t>
            </w:r>
          </w:p>
        </w:tc>
      </w:tr>
      <w:tr w:rsidR="00856B1D" w:rsidRPr="00F02179" w:rsidTr="001A2219">
        <w:tc>
          <w:tcPr>
            <w:tcW w:w="762" w:type="dxa"/>
            <w:vAlign w:val="center"/>
          </w:tcPr>
          <w:p w:rsidR="00856B1D" w:rsidRPr="00F02179" w:rsidRDefault="00856B1D">
            <w:pPr>
              <w:pStyle w:val="af2"/>
              <w:numPr>
                <w:ilvl w:val="0"/>
                <w:numId w:val="141"/>
              </w:numPr>
              <w:ind w:leftChars="0"/>
              <w:rPr>
                <w:rFonts w:eastAsia="微軟正黑體" w:cstheme="minorHAnsi"/>
                <w:sz w:val="22"/>
              </w:rPr>
            </w:pPr>
          </w:p>
        </w:tc>
        <w:tc>
          <w:tcPr>
            <w:tcW w:w="1643" w:type="dxa"/>
            <w:vAlign w:val="center"/>
          </w:tcPr>
          <w:p w:rsidR="00856B1D" w:rsidRPr="00F02179" w:rsidRDefault="00E338FF" w:rsidP="001A2219">
            <w:pPr>
              <w:ind w:left="0" w:firstLine="0"/>
              <w:rPr>
                <w:rFonts w:eastAsia="微軟正黑體" w:cstheme="minorHAnsi"/>
                <w:sz w:val="22"/>
              </w:rPr>
            </w:pPr>
            <w:r w:rsidRPr="00F02179">
              <w:rPr>
                <w:rFonts w:eastAsia="微軟正黑體" w:cstheme="minorHAnsi"/>
                <w:sz w:val="22"/>
              </w:rPr>
              <w:t>可質借金額</w:t>
            </w:r>
          </w:p>
        </w:tc>
        <w:tc>
          <w:tcPr>
            <w:tcW w:w="1276" w:type="dxa"/>
            <w:vAlign w:val="center"/>
          </w:tcPr>
          <w:p w:rsidR="00856B1D" w:rsidRPr="00F02179" w:rsidRDefault="000C2700" w:rsidP="001A2219">
            <w:pPr>
              <w:ind w:left="0" w:firstLine="0"/>
              <w:rPr>
                <w:rFonts w:eastAsia="微軟正黑體" w:cstheme="minorHAnsi"/>
                <w:sz w:val="22"/>
              </w:rPr>
            </w:pPr>
            <w:r w:rsidRPr="00F02179">
              <w:rPr>
                <w:rFonts w:eastAsia="微軟正黑體" w:cstheme="minorHAnsi"/>
                <w:sz w:val="22"/>
              </w:rPr>
              <w:t>金額</w:t>
            </w:r>
          </w:p>
        </w:tc>
        <w:tc>
          <w:tcPr>
            <w:tcW w:w="709" w:type="dxa"/>
          </w:tcPr>
          <w:p w:rsidR="00856B1D" w:rsidRPr="00F02179" w:rsidRDefault="000C2700" w:rsidP="001A2219">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856B1D" w:rsidRPr="00F02179" w:rsidRDefault="006E60E4" w:rsidP="001A2219">
            <w:pPr>
              <w:ind w:left="0" w:firstLine="0"/>
              <w:rPr>
                <w:rFonts w:eastAsia="微軟正黑體" w:cstheme="minorHAnsi"/>
                <w:sz w:val="22"/>
              </w:rPr>
            </w:pPr>
            <w:r w:rsidRPr="00F02179">
              <w:rPr>
                <w:rFonts w:eastAsia="微軟正黑體" w:cstheme="minorHAnsi"/>
                <w:sz w:val="22"/>
              </w:rPr>
              <w:t>9(12)V99</w:t>
            </w:r>
          </w:p>
        </w:tc>
        <w:tc>
          <w:tcPr>
            <w:tcW w:w="3256"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0C2700" w:rsidRPr="00F02179" w:rsidRDefault="000C2700" w:rsidP="000C2700">
            <w:pPr>
              <w:ind w:left="0" w:firstLine="0"/>
              <w:rPr>
                <w:rFonts w:eastAsia="微軟正黑體" w:cstheme="minorHAnsi"/>
                <w:sz w:val="22"/>
              </w:rPr>
            </w:pPr>
            <w:r w:rsidRPr="00F02179">
              <w:rPr>
                <w:rFonts w:eastAsia="微軟正黑體" w:cstheme="minorHAnsi"/>
                <w:sz w:val="22"/>
              </w:rPr>
              <w:t>剩餘可質借金額</w:t>
            </w:r>
          </w:p>
          <w:p w:rsidR="001E3B5C" w:rsidRPr="00F02179" w:rsidRDefault="001E3B5C" w:rsidP="000C2700">
            <w:pPr>
              <w:ind w:left="0" w:firstLine="0"/>
              <w:rPr>
                <w:rFonts w:eastAsia="微軟正黑體" w:cstheme="minorHAnsi"/>
                <w:sz w:val="22"/>
              </w:rPr>
            </w:pPr>
            <w:r w:rsidRPr="00F02179">
              <w:rPr>
                <w:rFonts w:eastAsia="微軟正黑體" w:cstheme="minorHAnsi"/>
                <w:sz w:val="22"/>
              </w:rPr>
              <w:t>若有外幣，則統一加總以美金顯示</w:t>
            </w:r>
          </w:p>
        </w:tc>
      </w:tr>
      <w:tr w:rsidR="001E3B5C" w:rsidRPr="00F02179" w:rsidTr="001A2219">
        <w:tc>
          <w:tcPr>
            <w:tcW w:w="762" w:type="dxa"/>
            <w:vAlign w:val="center"/>
          </w:tcPr>
          <w:p w:rsidR="001E3B5C" w:rsidRPr="00F02179" w:rsidRDefault="001E3B5C">
            <w:pPr>
              <w:pStyle w:val="af2"/>
              <w:numPr>
                <w:ilvl w:val="0"/>
                <w:numId w:val="141"/>
              </w:numPr>
              <w:ind w:leftChars="0"/>
              <w:rPr>
                <w:rFonts w:eastAsia="微軟正黑體" w:cstheme="minorHAnsi"/>
                <w:sz w:val="22"/>
              </w:rPr>
            </w:pPr>
          </w:p>
        </w:tc>
        <w:tc>
          <w:tcPr>
            <w:tcW w:w="1643" w:type="dxa"/>
            <w:vAlign w:val="center"/>
          </w:tcPr>
          <w:p w:rsidR="001E3B5C" w:rsidRPr="00F02179" w:rsidRDefault="001E3B5C" w:rsidP="001A2219">
            <w:pPr>
              <w:ind w:left="0" w:firstLine="0"/>
              <w:rPr>
                <w:rFonts w:eastAsia="微軟正黑體" w:cstheme="minorHAnsi"/>
                <w:sz w:val="22"/>
              </w:rPr>
            </w:pPr>
            <w:r w:rsidRPr="00F02179">
              <w:rPr>
                <w:rFonts w:eastAsia="微軟正黑體" w:cstheme="minorHAnsi"/>
                <w:sz w:val="22"/>
              </w:rPr>
              <w:t>匯率比</w:t>
            </w:r>
          </w:p>
        </w:tc>
        <w:tc>
          <w:tcPr>
            <w:tcW w:w="1276" w:type="dxa"/>
            <w:vAlign w:val="center"/>
          </w:tcPr>
          <w:p w:rsidR="001E3B5C" w:rsidRPr="00F02179" w:rsidRDefault="001E3B5C" w:rsidP="001A2219">
            <w:pPr>
              <w:ind w:left="0" w:firstLine="0"/>
              <w:rPr>
                <w:rFonts w:eastAsia="微軟正黑體" w:cstheme="minorHAnsi"/>
                <w:sz w:val="22"/>
              </w:rPr>
            </w:pPr>
            <w:r w:rsidRPr="00F02179">
              <w:rPr>
                <w:rFonts w:eastAsia="微軟正黑體" w:cstheme="minorHAnsi"/>
                <w:sz w:val="22"/>
              </w:rPr>
              <w:t>文數字</w:t>
            </w:r>
          </w:p>
        </w:tc>
        <w:tc>
          <w:tcPr>
            <w:tcW w:w="709" w:type="dxa"/>
          </w:tcPr>
          <w:p w:rsidR="001E3B5C" w:rsidRPr="00F02179" w:rsidRDefault="001E3B5C" w:rsidP="000F50BB">
            <w:pPr>
              <w:ind w:left="0" w:firstLine="0"/>
              <w:rPr>
                <w:rFonts w:eastAsia="微軟正黑體" w:cstheme="minorHAnsi"/>
                <w:sz w:val="22"/>
              </w:rPr>
            </w:pPr>
            <w:r w:rsidRPr="00F02179">
              <w:rPr>
                <w:rFonts w:eastAsia="微軟正黑體" w:cstheme="minorHAnsi"/>
                <w:sz w:val="22"/>
              </w:rPr>
              <w:t>M</w:t>
            </w:r>
          </w:p>
        </w:tc>
        <w:tc>
          <w:tcPr>
            <w:tcW w:w="1275" w:type="dxa"/>
            <w:vAlign w:val="center"/>
          </w:tcPr>
          <w:p w:rsidR="001E3B5C" w:rsidRPr="00F02179" w:rsidRDefault="00F0509C" w:rsidP="001A2219">
            <w:pPr>
              <w:ind w:left="0" w:firstLine="0"/>
              <w:rPr>
                <w:rFonts w:eastAsia="微軟正黑體" w:cstheme="minorHAnsi"/>
                <w:sz w:val="22"/>
              </w:rPr>
            </w:pPr>
            <w:r w:rsidRPr="00F02179">
              <w:rPr>
                <w:rFonts w:eastAsia="微軟正黑體" w:cstheme="minorHAnsi"/>
                <w:sz w:val="22"/>
              </w:rPr>
              <w:t>50</w:t>
            </w:r>
          </w:p>
        </w:tc>
        <w:tc>
          <w:tcPr>
            <w:tcW w:w="3256" w:type="dxa"/>
            <w:vAlign w:val="center"/>
          </w:tcPr>
          <w:p w:rsidR="001E3B5C" w:rsidRPr="00F02179" w:rsidRDefault="001E3B5C" w:rsidP="006E60E4">
            <w:pPr>
              <w:ind w:left="0" w:firstLine="0"/>
              <w:rPr>
                <w:rFonts w:eastAsia="微軟正黑體" w:cstheme="minorHAnsi"/>
                <w:sz w:val="22"/>
              </w:rPr>
            </w:pPr>
            <w:r w:rsidRPr="00F02179">
              <w:rPr>
                <w:rFonts w:eastAsia="微軟正黑體" w:cstheme="minorHAnsi"/>
                <w:sz w:val="22"/>
              </w:rPr>
              <w:t>【帳號幣別】</w:t>
            </w:r>
            <w:r w:rsidRPr="00F02179">
              <w:rPr>
                <w:rFonts w:eastAsia="微軟正黑體" w:cstheme="minorHAnsi"/>
                <w:sz w:val="22"/>
              </w:rPr>
              <w:t xml:space="preserve"> 1.00 = USD XX.XXX</w:t>
            </w:r>
            <w:r w:rsidR="003F1312" w:rsidRPr="00F02179">
              <w:rPr>
                <w:rFonts w:eastAsia="微軟正黑體" w:cstheme="minorHAnsi"/>
                <w:sz w:val="22"/>
              </w:rPr>
              <w:t>X</w:t>
            </w:r>
            <w:r w:rsidRPr="00F02179">
              <w:rPr>
                <w:rFonts w:eastAsia="微軟正黑體" w:cstheme="minorHAnsi"/>
                <w:sz w:val="22"/>
              </w:rPr>
              <w:br/>
            </w:r>
            <w:r w:rsidRPr="00F02179">
              <w:rPr>
                <w:rFonts w:eastAsia="微軟正黑體" w:cstheme="minorHAnsi"/>
                <w:sz w:val="22"/>
              </w:rPr>
              <w:t>若有多個外幣帳號，則顯示多筆此欄位</w:t>
            </w:r>
          </w:p>
        </w:tc>
      </w:tr>
      <w:tr w:rsidR="000C2700" w:rsidRPr="00F02179" w:rsidTr="000C2700">
        <w:tc>
          <w:tcPr>
            <w:tcW w:w="8921" w:type="dxa"/>
            <w:gridSpan w:val="6"/>
            <w:shd w:val="clear" w:color="auto" w:fill="D9E2F3" w:themeFill="accent1" w:themeFillTint="33"/>
            <w:vAlign w:val="center"/>
          </w:tcPr>
          <w:p w:rsidR="000C2700" w:rsidRPr="00F02179" w:rsidRDefault="000C2700" w:rsidP="000C2700">
            <w:pPr>
              <w:ind w:left="0" w:firstLine="0"/>
              <w:rPr>
                <w:rFonts w:eastAsia="微軟正黑體" w:cstheme="minorHAnsi"/>
                <w:sz w:val="22"/>
              </w:rPr>
            </w:pPr>
            <w:r w:rsidRPr="00F02179">
              <w:rPr>
                <w:rFonts w:eastAsia="微軟正黑體" w:cstheme="minorHAnsi"/>
                <w:sz w:val="22"/>
              </w:rPr>
              <w:t>以上欄位若為外幣綜存，統一換算為</w:t>
            </w:r>
            <w:r w:rsidRPr="00F02179">
              <w:rPr>
                <w:rFonts w:eastAsia="微軟正黑體" w:cstheme="minorHAnsi"/>
                <w:sz w:val="22"/>
              </w:rPr>
              <w:t xml:space="preserve"> USD </w:t>
            </w:r>
            <w:r w:rsidRPr="00F02179">
              <w:rPr>
                <w:rFonts w:eastAsia="微軟正黑體" w:cstheme="minorHAnsi"/>
                <w:sz w:val="22"/>
              </w:rPr>
              <w:t>合計。</w:t>
            </w:r>
          </w:p>
          <w:p w:rsidR="000C2700" w:rsidRPr="00F02179" w:rsidRDefault="001E3B5C" w:rsidP="000C2700">
            <w:pPr>
              <w:ind w:left="0" w:firstLine="0"/>
              <w:rPr>
                <w:rFonts w:eastAsia="微軟正黑體" w:cstheme="minorHAnsi"/>
                <w:sz w:val="22"/>
              </w:rPr>
            </w:pPr>
            <w:r w:rsidRPr="00F02179">
              <w:rPr>
                <w:rFonts w:eastAsia="微軟正黑體" w:cstheme="minorHAnsi"/>
                <w:sz w:val="22"/>
              </w:rPr>
              <w:t>金額</w:t>
            </w:r>
            <w:r w:rsidR="000C2700" w:rsidRPr="00F02179">
              <w:rPr>
                <w:rFonts w:eastAsia="微軟正黑體" w:cstheme="minorHAnsi"/>
                <w:sz w:val="22"/>
              </w:rPr>
              <w:t>折算方式：原幣折算台幣，再折算美金</w:t>
            </w:r>
          </w:p>
        </w:tc>
      </w:tr>
    </w:tbl>
    <w:p w:rsidR="00856B1D" w:rsidRPr="00F02179" w:rsidRDefault="00856B1D" w:rsidP="00856B1D">
      <w:pPr>
        <w:ind w:left="0" w:firstLine="0"/>
        <w:rPr>
          <w:rFonts w:eastAsia="微軟正黑體" w:cstheme="minorHAnsi"/>
        </w:rPr>
      </w:pPr>
    </w:p>
    <w:p w:rsidR="00A36678" w:rsidRPr="00F02179" w:rsidRDefault="00A36678">
      <w:pPr>
        <w:pStyle w:val="af2"/>
        <w:numPr>
          <w:ilvl w:val="0"/>
          <w:numId w:val="135"/>
        </w:numPr>
        <w:ind w:leftChars="0" w:left="357" w:hanging="357"/>
        <w:outlineLvl w:val="4"/>
        <w:rPr>
          <w:rFonts w:eastAsia="微軟正黑體" w:cstheme="minorHAnsi"/>
        </w:rPr>
      </w:pPr>
      <w:r w:rsidRPr="00F02179">
        <w:rPr>
          <w:rFonts w:eastAsia="微軟正黑體" w:cstheme="minorHAnsi"/>
        </w:rPr>
        <w:t>申請書查詢</w:t>
      </w:r>
    </w:p>
    <w:tbl>
      <w:tblPr>
        <w:tblStyle w:val="af1"/>
        <w:tblW w:w="0" w:type="auto"/>
        <w:tblLook w:val="04A0"/>
      </w:tblPr>
      <w:tblGrid>
        <w:gridCol w:w="762"/>
        <w:gridCol w:w="1643"/>
        <w:gridCol w:w="1276"/>
        <w:gridCol w:w="709"/>
        <w:gridCol w:w="1275"/>
        <w:gridCol w:w="3256"/>
      </w:tblGrid>
      <w:tr w:rsidR="00856B1D" w:rsidRPr="00F02179" w:rsidTr="001A2219">
        <w:tc>
          <w:tcPr>
            <w:tcW w:w="762"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856B1D" w:rsidRPr="00F02179" w:rsidTr="001A2219">
        <w:tc>
          <w:tcPr>
            <w:tcW w:w="762" w:type="dxa"/>
            <w:vAlign w:val="center"/>
          </w:tcPr>
          <w:p w:rsidR="00856B1D" w:rsidRPr="00F02179" w:rsidRDefault="00856B1D">
            <w:pPr>
              <w:pStyle w:val="af2"/>
              <w:numPr>
                <w:ilvl w:val="0"/>
                <w:numId w:val="137"/>
              </w:numPr>
              <w:ind w:leftChars="0"/>
              <w:rPr>
                <w:rFonts w:eastAsia="微軟正黑體" w:cstheme="minorHAnsi"/>
                <w:sz w:val="22"/>
              </w:rPr>
            </w:pPr>
          </w:p>
        </w:tc>
        <w:tc>
          <w:tcPr>
            <w:tcW w:w="1643" w:type="dxa"/>
            <w:vAlign w:val="center"/>
          </w:tcPr>
          <w:p w:rsidR="00856B1D" w:rsidRPr="00F02179" w:rsidRDefault="005E34AF" w:rsidP="001A2219">
            <w:pPr>
              <w:ind w:left="0" w:firstLine="0"/>
              <w:rPr>
                <w:rFonts w:eastAsia="微軟正黑體" w:cstheme="minorHAnsi"/>
                <w:sz w:val="22"/>
              </w:rPr>
            </w:pPr>
            <w:ins w:id="125" w:author="Annie Chao" w:date="2024-10-01T11:05:00Z">
              <w:r>
                <w:rPr>
                  <w:rFonts w:eastAsia="微軟正黑體" w:cstheme="minorHAnsi" w:hint="eastAsia"/>
                  <w:sz w:val="22"/>
                </w:rPr>
                <w:t>交易</w:t>
              </w:r>
            </w:ins>
            <w:del w:id="126" w:author="Annie Chao" w:date="2024-10-01T11:05:00Z">
              <w:r w:rsidR="00234009" w:rsidRPr="00F02179" w:rsidDel="005E34AF">
                <w:rPr>
                  <w:rFonts w:eastAsia="微軟正黑體" w:cstheme="minorHAnsi"/>
                  <w:sz w:val="22"/>
                </w:rPr>
                <w:delText>訂定</w:delText>
              </w:r>
            </w:del>
            <w:r w:rsidR="00234009" w:rsidRPr="00F02179">
              <w:rPr>
                <w:rFonts w:eastAsia="微軟正黑體" w:cstheme="minorHAnsi"/>
                <w:sz w:val="22"/>
              </w:rPr>
              <w:t>日期</w:t>
            </w:r>
          </w:p>
        </w:tc>
        <w:tc>
          <w:tcPr>
            <w:tcW w:w="1276" w:type="dxa"/>
            <w:vAlign w:val="center"/>
          </w:tcPr>
          <w:p w:rsidR="00856B1D" w:rsidRPr="00F02179" w:rsidRDefault="00234009" w:rsidP="001A2219">
            <w:pPr>
              <w:ind w:left="0" w:firstLine="0"/>
              <w:rPr>
                <w:rFonts w:eastAsia="微軟正黑體" w:cstheme="minorHAnsi"/>
                <w:sz w:val="22"/>
              </w:rPr>
            </w:pPr>
            <w:r w:rsidRPr="00F02179">
              <w:rPr>
                <w:rFonts w:eastAsia="微軟正黑體" w:cstheme="minorHAnsi"/>
                <w:sz w:val="22"/>
              </w:rPr>
              <w:t>日期</w:t>
            </w:r>
          </w:p>
        </w:tc>
        <w:tc>
          <w:tcPr>
            <w:tcW w:w="709" w:type="dxa"/>
          </w:tcPr>
          <w:p w:rsidR="00856B1D" w:rsidRPr="00F02179" w:rsidRDefault="00234009" w:rsidP="001A2219">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856B1D" w:rsidRPr="00F02179" w:rsidRDefault="003C7412" w:rsidP="001A2219">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3C7412" w:rsidRPr="00F02179" w:rsidDel="005E34AF" w:rsidRDefault="003C7412" w:rsidP="003C7412">
            <w:pPr>
              <w:ind w:left="0" w:firstLine="0"/>
              <w:rPr>
                <w:del w:id="127" w:author="Annie Chao" w:date="2024-10-01T11:05:00Z"/>
                <w:rFonts w:eastAsia="微軟正黑體" w:cstheme="minorHAnsi"/>
                <w:sz w:val="22"/>
              </w:rPr>
            </w:pPr>
            <w:r w:rsidRPr="00F02179">
              <w:rPr>
                <w:rFonts w:eastAsia="微軟正黑體" w:cstheme="minorHAnsi"/>
                <w:sz w:val="22"/>
              </w:rPr>
              <w:t>依核心資料顯示</w:t>
            </w:r>
          </w:p>
          <w:p w:rsidR="00856B1D" w:rsidRPr="00F02179" w:rsidRDefault="003C7412" w:rsidP="005E34AF">
            <w:pPr>
              <w:ind w:left="0" w:firstLine="0"/>
              <w:rPr>
                <w:rFonts w:eastAsia="微軟正黑體" w:cstheme="minorHAnsi"/>
                <w:sz w:val="22"/>
              </w:rPr>
            </w:pPr>
            <w:del w:id="128" w:author="Annie Chao" w:date="2024-10-01T11:05:00Z">
              <w:r w:rsidRPr="00F02179" w:rsidDel="005E34AF">
                <w:rPr>
                  <w:rFonts w:eastAsia="微軟正黑體" w:cstheme="minorHAnsi"/>
                  <w:sz w:val="22"/>
                </w:rPr>
                <w:delText>存單開立日期</w:delText>
              </w:r>
            </w:del>
          </w:p>
        </w:tc>
      </w:tr>
      <w:tr w:rsidR="005E34AF" w:rsidRPr="00F02179" w:rsidTr="001A2219">
        <w:trPr>
          <w:ins w:id="129" w:author="Annie Chao" w:date="2024-10-01T11:05:00Z"/>
        </w:trPr>
        <w:tc>
          <w:tcPr>
            <w:tcW w:w="762" w:type="dxa"/>
            <w:vAlign w:val="center"/>
          </w:tcPr>
          <w:p w:rsidR="005E34AF" w:rsidRPr="00F02179" w:rsidRDefault="005E34AF" w:rsidP="005E34AF">
            <w:pPr>
              <w:pStyle w:val="af2"/>
              <w:numPr>
                <w:ilvl w:val="0"/>
                <w:numId w:val="137"/>
              </w:numPr>
              <w:ind w:leftChars="0"/>
              <w:rPr>
                <w:ins w:id="130" w:author="Annie Chao" w:date="2024-10-01T11:05:00Z"/>
                <w:rFonts w:eastAsia="微軟正黑體" w:cstheme="minorHAnsi"/>
                <w:sz w:val="22"/>
              </w:rPr>
            </w:pPr>
          </w:p>
        </w:tc>
        <w:tc>
          <w:tcPr>
            <w:tcW w:w="1643" w:type="dxa"/>
            <w:vAlign w:val="center"/>
          </w:tcPr>
          <w:p w:rsidR="005E34AF" w:rsidRDefault="005E34AF" w:rsidP="005E34AF">
            <w:pPr>
              <w:ind w:left="0" w:firstLine="0"/>
              <w:rPr>
                <w:ins w:id="131" w:author="Annie Chao" w:date="2024-10-01T11:05:00Z"/>
                <w:rFonts w:eastAsia="微軟正黑體" w:cstheme="minorHAnsi"/>
                <w:sz w:val="22"/>
              </w:rPr>
            </w:pPr>
            <w:ins w:id="132" w:author="Annie Chao" w:date="2024-10-01T11:05:00Z">
              <w:r>
                <w:rPr>
                  <w:rFonts w:eastAsia="微軟正黑體" w:cstheme="minorHAnsi" w:hint="eastAsia"/>
                  <w:sz w:val="22"/>
                </w:rPr>
                <w:t>Activity ID</w:t>
              </w:r>
            </w:ins>
          </w:p>
        </w:tc>
        <w:tc>
          <w:tcPr>
            <w:tcW w:w="1276" w:type="dxa"/>
            <w:vAlign w:val="center"/>
          </w:tcPr>
          <w:p w:rsidR="005E34AF" w:rsidRPr="00F02179" w:rsidRDefault="005E34AF" w:rsidP="005E34AF">
            <w:pPr>
              <w:ind w:left="0" w:firstLine="0"/>
              <w:rPr>
                <w:ins w:id="133" w:author="Annie Chao" w:date="2024-10-01T11:05:00Z"/>
                <w:rFonts w:eastAsia="微軟正黑體" w:cstheme="minorHAnsi"/>
                <w:sz w:val="22"/>
              </w:rPr>
            </w:pPr>
            <w:ins w:id="134" w:author="Annie Chao" w:date="2024-10-01T11:05:00Z">
              <w:r w:rsidRPr="00F02179">
                <w:rPr>
                  <w:rFonts w:eastAsia="微軟正黑體" w:cstheme="minorHAnsi"/>
                  <w:sz w:val="22"/>
                </w:rPr>
                <w:t>文數字</w:t>
              </w:r>
            </w:ins>
          </w:p>
        </w:tc>
        <w:tc>
          <w:tcPr>
            <w:tcW w:w="709" w:type="dxa"/>
          </w:tcPr>
          <w:p w:rsidR="005E34AF" w:rsidRPr="00F02179" w:rsidRDefault="005E34AF" w:rsidP="005E34AF">
            <w:pPr>
              <w:ind w:left="0" w:firstLine="0"/>
              <w:jc w:val="center"/>
              <w:rPr>
                <w:ins w:id="135" w:author="Annie Chao" w:date="2024-10-01T11:05:00Z"/>
                <w:rFonts w:eastAsia="微軟正黑體" w:cstheme="minorHAnsi"/>
                <w:sz w:val="22"/>
              </w:rPr>
            </w:pPr>
            <w:ins w:id="136" w:author="Annie Chao" w:date="2024-10-01T11:05:00Z">
              <w:r>
                <w:rPr>
                  <w:rFonts w:eastAsia="微軟正黑體" w:cstheme="minorHAnsi" w:hint="eastAsia"/>
                  <w:sz w:val="22"/>
                </w:rPr>
                <w:t>M</w:t>
              </w:r>
            </w:ins>
          </w:p>
        </w:tc>
        <w:tc>
          <w:tcPr>
            <w:tcW w:w="1275" w:type="dxa"/>
            <w:vAlign w:val="center"/>
          </w:tcPr>
          <w:p w:rsidR="005E34AF" w:rsidRPr="00F02179" w:rsidRDefault="005E34AF" w:rsidP="005E34AF">
            <w:pPr>
              <w:ind w:left="0" w:firstLine="0"/>
              <w:rPr>
                <w:ins w:id="137" w:author="Annie Chao" w:date="2024-10-01T11:05:00Z"/>
                <w:rFonts w:eastAsia="微軟正黑體" w:cstheme="minorHAnsi"/>
                <w:sz w:val="22"/>
              </w:rPr>
            </w:pPr>
            <w:ins w:id="138" w:author="Annie Chao" w:date="2024-10-01T11:05:00Z">
              <w:r>
                <w:rPr>
                  <w:rFonts w:eastAsia="微軟正黑體" w:cstheme="minorHAnsi" w:hint="eastAsia"/>
                  <w:sz w:val="22"/>
                </w:rPr>
                <w:t>30</w:t>
              </w:r>
            </w:ins>
          </w:p>
        </w:tc>
        <w:tc>
          <w:tcPr>
            <w:tcW w:w="3256" w:type="dxa"/>
            <w:vAlign w:val="center"/>
          </w:tcPr>
          <w:p w:rsidR="005E34AF" w:rsidRPr="00F02179" w:rsidRDefault="005E34AF" w:rsidP="005E34AF">
            <w:pPr>
              <w:ind w:left="0" w:firstLine="0"/>
              <w:rPr>
                <w:ins w:id="139" w:author="Annie Chao" w:date="2024-10-01T11:05:00Z"/>
                <w:rFonts w:eastAsia="微軟正黑體" w:cstheme="minorHAnsi"/>
                <w:sz w:val="22"/>
              </w:rPr>
            </w:pPr>
            <w:ins w:id="140" w:author="Annie Chao" w:date="2024-10-01T11:05:00Z">
              <w:r w:rsidRPr="00F02179">
                <w:rPr>
                  <w:rFonts w:eastAsia="微軟正黑體" w:cstheme="minorHAnsi"/>
                  <w:sz w:val="22"/>
                </w:rPr>
                <w:t>依核心資料顯示</w:t>
              </w:r>
            </w:ins>
          </w:p>
        </w:tc>
      </w:tr>
      <w:tr w:rsidR="005E34AF" w:rsidRPr="00F02179" w:rsidTr="001A2219">
        <w:trPr>
          <w:ins w:id="141" w:author="Annie Chao" w:date="2024-10-01T11:05:00Z"/>
        </w:trPr>
        <w:tc>
          <w:tcPr>
            <w:tcW w:w="762" w:type="dxa"/>
            <w:vAlign w:val="center"/>
          </w:tcPr>
          <w:p w:rsidR="005E34AF" w:rsidRPr="00F02179" w:rsidRDefault="005E34AF" w:rsidP="005E34AF">
            <w:pPr>
              <w:pStyle w:val="af2"/>
              <w:numPr>
                <w:ilvl w:val="0"/>
                <w:numId w:val="137"/>
              </w:numPr>
              <w:ind w:leftChars="0"/>
              <w:rPr>
                <w:ins w:id="142" w:author="Annie Chao" w:date="2024-10-01T11:05:00Z"/>
                <w:rFonts w:eastAsia="微軟正黑體" w:cstheme="minorHAnsi"/>
                <w:sz w:val="22"/>
              </w:rPr>
            </w:pPr>
          </w:p>
        </w:tc>
        <w:tc>
          <w:tcPr>
            <w:tcW w:w="1643" w:type="dxa"/>
            <w:vAlign w:val="center"/>
          </w:tcPr>
          <w:p w:rsidR="005E34AF" w:rsidRDefault="005E34AF" w:rsidP="005E34AF">
            <w:pPr>
              <w:ind w:left="0" w:firstLine="0"/>
              <w:rPr>
                <w:ins w:id="143" w:author="Annie Chao" w:date="2024-10-01T11:05:00Z"/>
                <w:rFonts w:eastAsia="微軟正黑體" w:cstheme="minorHAnsi"/>
                <w:sz w:val="22"/>
              </w:rPr>
            </w:pPr>
            <w:ins w:id="144" w:author="Annie Chao" w:date="2024-10-01T11:05:00Z">
              <w:r>
                <w:rPr>
                  <w:rFonts w:eastAsia="微軟正黑體" w:cstheme="minorHAnsi" w:hint="eastAsia"/>
                  <w:sz w:val="22"/>
                </w:rPr>
                <w:t>存單種類</w:t>
              </w:r>
            </w:ins>
          </w:p>
        </w:tc>
        <w:tc>
          <w:tcPr>
            <w:tcW w:w="1276" w:type="dxa"/>
            <w:vAlign w:val="center"/>
          </w:tcPr>
          <w:p w:rsidR="005E34AF" w:rsidRPr="00F02179" w:rsidRDefault="005E34AF" w:rsidP="005E34AF">
            <w:pPr>
              <w:ind w:left="0" w:firstLine="0"/>
              <w:rPr>
                <w:ins w:id="145" w:author="Annie Chao" w:date="2024-10-01T11:05:00Z"/>
                <w:rFonts w:eastAsia="微軟正黑體" w:cstheme="minorHAnsi"/>
                <w:sz w:val="22"/>
              </w:rPr>
            </w:pPr>
            <w:ins w:id="146" w:author="Annie Chao" w:date="2024-10-01T11:05:00Z">
              <w:r w:rsidRPr="00F02179">
                <w:rPr>
                  <w:rFonts w:eastAsia="微軟正黑體" w:cstheme="minorHAnsi"/>
                  <w:sz w:val="22"/>
                </w:rPr>
                <w:t>文字</w:t>
              </w:r>
            </w:ins>
          </w:p>
        </w:tc>
        <w:tc>
          <w:tcPr>
            <w:tcW w:w="709" w:type="dxa"/>
          </w:tcPr>
          <w:p w:rsidR="005E34AF" w:rsidRDefault="005E34AF" w:rsidP="005E34AF">
            <w:pPr>
              <w:ind w:left="0" w:firstLine="0"/>
              <w:jc w:val="center"/>
              <w:rPr>
                <w:ins w:id="147" w:author="Annie Chao" w:date="2024-10-01T11:05:00Z"/>
                <w:rFonts w:eastAsia="微軟正黑體" w:cstheme="minorHAnsi"/>
                <w:sz w:val="22"/>
              </w:rPr>
            </w:pPr>
            <w:ins w:id="148" w:author="Annie Chao" w:date="2024-10-01T11:05:00Z">
              <w:r w:rsidRPr="00F02179">
                <w:rPr>
                  <w:rFonts w:eastAsia="微軟正黑體" w:cstheme="minorHAnsi"/>
                  <w:sz w:val="22"/>
                </w:rPr>
                <w:t>M</w:t>
              </w:r>
            </w:ins>
          </w:p>
        </w:tc>
        <w:tc>
          <w:tcPr>
            <w:tcW w:w="1275" w:type="dxa"/>
            <w:vAlign w:val="center"/>
          </w:tcPr>
          <w:p w:rsidR="005E34AF" w:rsidRDefault="005E34AF" w:rsidP="005E34AF">
            <w:pPr>
              <w:ind w:left="0" w:firstLine="0"/>
              <w:rPr>
                <w:ins w:id="149" w:author="Annie Chao" w:date="2024-10-01T11:05:00Z"/>
                <w:rFonts w:eastAsia="微軟正黑體" w:cstheme="minorHAnsi"/>
                <w:sz w:val="22"/>
              </w:rPr>
            </w:pPr>
            <w:ins w:id="150" w:author="Annie Chao" w:date="2024-10-01T11:05:00Z">
              <w:r>
                <w:rPr>
                  <w:rFonts w:eastAsia="微軟正黑體" w:cstheme="minorHAnsi" w:hint="eastAsia"/>
                  <w:sz w:val="22"/>
                </w:rPr>
                <w:t>15</w:t>
              </w:r>
            </w:ins>
          </w:p>
        </w:tc>
        <w:tc>
          <w:tcPr>
            <w:tcW w:w="3256" w:type="dxa"/>
            <w:vAlign w:val="center"/>
          </w:tcPr>
          <w:p w:rsidR="005E34AF" w:rsidRPr="00F02179" w:rsidRDefault="005E34AF" w:rsidP="005E34AF">
            <w:pPr>
              <w:ind w:left="0" w:firstLine="0"/>
              <w:rPr>
                <w:ins w:id="151" w:author="Annie Chao" w:date="2024-10-01T11:05:00Z"/>
                <w:rFonts w:eastAsia="微軟正黑體" w:cstheme="minorHAnsi"/>
                <w:sz w:val="22"/>
              </w:rPr>
            </w:pPr>
            <w:ins w:id="152" w:author="Annie Chao" w:date="2024-10-01T11:05:00Z">
              <w:r w:rsidRPr="00F02179">
                <w:rPr>
                  <w:rFonts w:eastAsia="微軟正黑體" w:cstheme="minorHAnsi"/>
                  <w:sz w:val="22"/>
                </w:rPr>
                <w:t>依核心資料顯示</w:t>
              </w:r>
            </w:ins>
          </w:p>
        </w:tc>
      </w:tr>
      <w:tr w:rsidR="005E34AF" w:rsidRPr="00F02179" w:rsidTr="00FE38C9">
        <w:tc>
          <w:tcPr>
            <w:tcW w:w="762" w:type="dxa"/>
            <w:vAlign w:val="center"/>
          </w:tcPr>
          <w:p w:rsidR="005E34AF" w:rsidRPr="00F02179" w:rsidRDefault="005E34AF" w:rsidP="005E34AF">
            <w:pPr>
              <w:pStyle w:val="af2"/>
              <w:numPr>
                <w:ilvl w:val="0"/>
                <w:numId w:val="137"/>
              </w:numPr>
              <w:ind w:leftChars="0"/>
              <w:rPr>
                <w:rFonts w:eastAsia="微軟正黑體" w:cstheme="minorHAnsi"/>
                <w:sz w:val="22"/>
              </w:rPr>
            </w:pPr>
          </w:p>
        </w:tc>
        <w:tc>
          <w:tcPr>
            <w:tcW w:w="1643"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帳號</w:t>
            </w:r>
          </w:p>
        </w:tc>
        <w:tc>
          <w:tcPr>
            <w:tcW w:w="1276"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數字</w:t>
            </w:r>
          </w:p>
        </w:tc>
        <w:tc>
          <w:tcPr>
            <w:tcW w:w="709" w:type="dxa"/>
          </w:tcPr>
          <w:p w:rsidR="005E34AF" w:rsidRPr="00F02179" w:rsidRDefault="005E34AF" w:rsidP="005E34AF">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14</w:t>
            </w:r>
          </w:p>
        </w:tc>
        <w:tc>
          <w:tcPr>
            <w:tcW w:w="3256" w:type="dxa"/>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依核心資料顯示</w:t>
            </w:r>
          </w:p>
        </w:tc>
      </w:tr>
      <w:tr w:rsidR="005E34AF" w:rsidRPr="00F02179" w:rsidTr="00FE38C9">
        <w:tc>
          <w:tcPr>
            <w:tcW w:w="762" w:type="dxa"/>
            <w:vAlign w:val="center"/>
          </w:tcPr>
          <w:p w:rsidR="005E34AF" w:rsidRPr="00F02179" w:rsidRDefault="005E34AF" w:rsidP="005E34AF">
            <w:pPr>
              <w:pStyle w:val="af2"/>
              <w:numPr>
                <w:ilvl w:val="0"/>
                <w:numId w:val="137"/>
              </w:numPr>
              <w:ind w:leftChars="0"/>
              <w:rPr>
                <w:rFonts w:eastAsia="微軟正黑體" w:cstheme="minorHAnsi"/>
                <w:sz w:val="22"/>
              </w:rPr>
            </w:pPr>
          </w:p>
        </w:tc>
        <w:tc>
          <w:tcPr>
            <w:tcW w:w="1643"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幣別</w:t>
            </w:r>
          </w:p>
        </w:tc>
        <w:tc>
          <w:tcPr>
            <w:tcW w:w="1276"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文字</w:t>
            </w:r>
          </w:p>
        </w:tc>
        <w:tc>
          <w:tcPr>
            <w:tcW w:w="709" w:type="dxa"/>
          </w:tcPr>
          <w:p w:rsidR="005E34AF" w:rsidRPr="00F02179" w:rsidRDefault="005E34AF" w:rsidP="005E34AF">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3</w:t>
            </w:r>
          </w:p>
        </w:tc>
        <w:tc>
          <w:tcPr>
            <w:tcW w:w="3256" w:type="dxa"/>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依核心資料顯示</w:t>
            </w:r>
          </w:p>
        </w:tc>
      </w:tr>
      <w:tr w:rsidR="005E34AF" w:rsidRPr="00F02179" w:rsidTr="00FE38C9">
        <w:tc>
          <w:tcPr>
            <w:tcW w:w="762" w:type="dxa"/>
            <w:vAlign w:val="center"/>
          </w:tcPr>
          <w:p w:rsidR="005E34AF" w:rsidRPr="00F02179" w:rsidRDefault="005E34AF" w:rsidP="005E34AF">
            <w:pPr>
              <w:pStyle w:val="af2"/>
              <w:numPr>
                <w:ilvl w:val="0"/>
                <w:numId w:val="137"/>
              </w:numPr>
              <w:ind w:leftChars="0"/>
              <w:rPr>
                <w:rFonts w:eastAsia="微軟正黑體" w:cstheme="minorHAnsi"/>
                <w:sz w:val="22"/>
              </w:rPr>
            </w:pPr>
          </w:p>
        </w:tc>
        <w:tc>
          <w:tcPr>
            <w:tcW w:w="1643"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存單面額</w:t>
            </w:r>
          </w:p>
        </w:tc>
        <w:tc>
          <w:tcPr>
            <w:tcW w:w="1276"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金額</w:t>
            </w:r>
          </w:p>
        </w:tc>
        <w:tc>
          <w:tcPr>
            <w:tcW w:w="709" w:type="dxa"/>
          </w:tcPr>
          <w:p w:rsidR="005E34AF" w:rsidRPr="00F02179" w:rsidRDefault="005E34AF" w:rsidP="005E34AF">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9(12)V99</w:t>
            </w:r>
          </w:p>
        </w:tc>
        <w:tc>
          <w:tcPr>
            <w:tcW w:w="3256" w:type="dxa"/>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依核心資料顯示</w:t>
            </w:r>
          </w:p>
          <w:p w:rsidR="005E34AF" w:rsidRPr="00F02179" w:rsidRDefault="005E34AF" w:rsidP="005E34A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5E34AF" w:rsidRPr="00F02179" w:rsidTr="00FE38C9">
        <w:trPr>
          <w:ins w:id="153" w:author="Annie Chao" w:date="2024-10-01T11:05:00Z"/>
        </w:trPr>
        <w:tc>
          <w:tcPr>
            <w:tcW w:w="762" w:type="dxa"/>
            <w:vAlign w:val="center"/>
          </w:tcPr>
          <w:p w:rsidR="005E34AF" w:rsidRPr="00F02179" w:rsidRDefault="005E34AF" w:rsidP="005E34AF">
            <w:pPr>
              <w:pStyle w:val="af2"/>
              <w:numPr>
                <w:ilvl w:val="0"/>
                <w:numId w:val="137"/>
              </w:numPr>
              <w:ind w:leftChars="0"/>
              <w:rPr>
                <w:ins w:id="154" w:author="Annie Chao" w:date="2024-10-01T11:05:00Z"/>
                <w:rFonts w:eastAsia="微軟正黑體" w:cstheme="minorHAnsi"/>
                <w:sz w:val="22"/>
              </w:rPr>
            </w:pPr>
          </w:p>
        </w:tc>
        <w:tc>
          <w:tcPr>
            <w:tcW w:w="1643" w:type="dxa"/>
            <w:vAlign w:val="center"/>
          </w:tcPr>
          <w:p w:rsidR="005E34AF" w:rsidRPr="00F02179" w:rsidRDefault="005E34AF" w:rsidP="005E34AF">
            <w:pPr>
              <w:ind w:left="0" w:firstLine="0"/>
              <w:rPr>
                <w:ins w:id="155" w:author="Annie Chao" w:date="2024-10-01T11:05:00Z"/>
                <w:rFonts w:eastAsia="微軟正黑體" w:cstheme="minorHAnsi"/>
                <w:sz w:val="22"/>
              </w:rPr>
            </w:pPr>
            <w:ins w:id="156" w:author="Annie Chao" w:date="2024-10-01T11:05:00Z">
              <w:r>
                <w:rPr>
                  <w:rFonts w:eastAsia="微軟正黑體" w:cstheme="minorHAnsi" w:hint="eastAsia"/>
                  <w:sz w:val="22"/>
                </w:rPr>
                <w:t>分行</w:t>
              </w:r>
            </w:ins>
          </w:p>
        </w:tc>
        <w:tc>
          <w:tcPr>
            <w:tcW w:w="1276" w:type="dxa"/>
            <w:vAlign w:val="center"/>
          </w:tcPr>
          <w:p w:rsidR="005E34AF" w:rsidRPr="00F02179" w:rsidRDefault="005E34AF" w:rsidP="005E34AF">
            <w:pPr>
              <w:ind w:left="0" w:firstLine="0"/>
              <w:rPr>
                <w:ins w:id="157" w:author="Annie Chao" w:date="2024-10-01T11:05:00Z"/>
                <w:rFonts w:eastAsia="微軟正黑體" w:cstheme="minorHAnsi"/>
                <w:sz w:val="22"/>
              </w:rPr>
            </w:pPr>
            <w:ins w:id="158" w:author="Annie Chao" w:date="2024-10-01T11:05:00Z">
              <w:r w:rsidRPr="00F02179">
                <w:rPr>
                  <w:rFonts w:eastAsia="微軟正黑體" w:cstheme="minorHAnsi"/>
                  <w:sz w:val="22"/>
                </w:rPr>
                <w:t>文數字</w:t>
              </w:r>
            </w:ins>
          </w:p>
        </w:tc>
        <w:tc>
          <w:tcPr>
            <w:tcW w:w="709" w:type="dxa"/>
          </w:tcPr>
          <w:p w:rsidR="005E34AF" w:rsidRPr="00F02179" w:rsidRDefault="005E34AF" w:rsidP="005E34AF">
            <w:pPr>
              <w:ind w:left="0" w:firstLine="0"/>
              <w:jc w:val="center"/>
              <w:rPr>
                <w:ins w:id="159" w:author="Annie Chao" w:date="2024-10-01T11:05:00Z"/>
                <w:rFonts w:eastAsia="微軟正黑體" w:cstheme="minorHAnsi"/>
                <w:sz w:val="22"/>
              </w:rPr>
            </w:pPr>
            <w:ins w:id="160" w:author="Annie Chao" w:date="2024-10-01T11:05:00Z">
              <w:r w:rsidRPr="00F02179">
                <w:rPr>
                  <w:rFonts w:eastAsia="微軟正黑體" w:cstheme="minorHAnsi"/>
                  <w:sz w:val="22"/>
                </w:rPr>
                <w:t>M</w:t>
              </w:r>
            </w:ins>
          </w:p>
        </w:tc>
        <w:tc>
          <w:tcPr>
            <w:tcW w:w="1275" w:type="dxa"/>
            <w:vAlign w:val="center"/>
          </w:tcPr>
          <w:p w:rsidR="005E34AF" w:rsidRPr="00F02179" w:rsidRDefault="005E34AF" w:rsidP="005E34AF">
            <w:pPr>
              <w:ind w:left="0" w:firstLine="0"/>
              <w:rPr>
                <w:ins w:id="161" w:author="Annie Chao" w:date="2024-10-01T11:05:00Z"/>
                <w:rFonts w:eastAsia="微軟正黑體" w:cstheme="minorHAnsi"/>
                <w:sz w:val="22"/>
              </w:rPr>
            </w:pPr>
            <w:ins w:id="162" w:author="Annie Chao" w:date="2024-10-01T11:05:00Z">
              <w:r>
                <w:rPr>
                  <w:rFonts w:eastAsia="微軟正黑體" w:cstheme="minorHAnsi" w:hint="eastAsia"/>
                  <w:sz w:val="22"/>
                </w:rPr>
                <w:t>3</w:t>
              </w:r>
            </w:ins>
          </w:p>
        </w:tc>
        <w:tc>
          <w:tcPr>
            <w:tcW w:w="3256" w:type="dxa"/>
          </w:tcPr>
          <w:p w:rsidR="005E34AF" w:rsidRPr="00F02179" w:rsidRDefault="005E34AF" w:rsidP="005E34AF">
            <w:pPr>
              <w:ind w:left="0" w:firstLine="0"/>
              <w:rPr>
                <w:ins w:id="163" w:author="Annie Chao" w:date="2024-10-01T11:05:00Z"/>
                <w:rFonts w:eastAsia="微軟正黑體" w:cstheme="minorHAnsi"/>
                <w:sz w:val="22"/>
              </w:rPr>
            </w:pPr>
            <w:ins w:id="164" w:author="Annie Chao" w:date="2024-10-01T11:05:00Z">
              <w:r w:rsidRPr="00F02179">
                <w:rPr>
                  <w:rFonts w:eastAsia="微軟正黑體" w:cstheme="minorHAnsi"/>
                  <w:sz w:val="22"/>
                </w:rPr>
                <w:t>依核心資料顯示</w:t>
              </w:r>
            </w:ins>
          </w:p>
        </w:tc>
      </w:tr>
      <w:tr w:rsidR="005E34AF" w:rsidRPr="00F02179" w:rsidTr="00FE38C9">
        <w:tc>
          <w:tcPr>
            <w:tcW w:w="762" w:type="dxa"/>
            <w:vAlign w:val="center"/>
          </w:tcPr>
          <w:p w:rsidR="005E34AF" w:rsidRPr="00F02179" w:rsidRDefault="005E34AF" w:rsidP="005E34AF">
            <w:pPr>
              <w:pStyle w:val="af2"/>
              <w:numPr>
                <w:ilvl w:val="0"/>
                <w:numId w:val="137"/>
              </w:numPr>
              <w:ind w:leftChars="0"/>
              <w:rPr>
                <w:rFonts w:eastAsia="微軟正黑體" w:cstheme="minorHAnsi"/>
                <w:sz w:val="22"/>
              </w:rPr>
            </w:pPr>
          </w:p>
        </w:tc>
        <w:tc>
          <w:tcPr>
            <w:tcW w:w="1643"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申請</w:t>
            </w:r>
            <w:ins w:id="165" w:author="Annie Chao" w:date="2024-10-01T11:05:00Z">
              <w:r>
                <w:rPr>
                  <w:rFonts w:eastAsia="微軟正黑體" w:cstheme="minorHAnsi" w:hint="eastAsia"/>
                  <w:sz w:val="22"/>
                </w:rPr>
                <w:t>類型</w:t>
              </w:r>
            </w:ins>
            <w:del w:id="166" w:author="Annie Chao" w:date="2024-10-01T11:05:00Z">
              <w:r w:rsidRPr="00F02179" w:rsidDel="005E34AF">
                <w:rPr>
                  <w:rFonts w:eastAsia="微軟正黑體" w:cstheme="minorHAnsi"/>
                  <w:sz w:val="22"/>
                </w:rPr>
                <w:delText>書編號</w:delText>
              </w:r>
            </w:del>
          </w:p>
        </w:tc>
        <w:tc>
          <w:tcPr>
            <w:tcW w:w="1276"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文數字</w:t>
            </w:r>
          </w:p>
        </w:tc>
        <w:tc>
          <w:tcPr>
            <w:tcW w:w="709" w:type="dxa"/>
          </w:tcPr>
          <w:p w:rsidR="005E34AF" w:rsidRPr="00F02179" w:rsidRDefault="005E34AF" w:rsidP="005E34AF">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12</w:t>
            </w:r>
          </w:p>
        </w:tc>
        <w:tc>
          <w:tcPr>
            <w:tcW w:w="3256" w:type="dxa"/>
          </w:tcPr>
          <w:p w:rsidR="005E34AF" w:rsidRDefault="005E34AF" w:rsidP="005E34AF">
            <w:pPr>
              <w:ind w:left="0" w:firstLine="0"/>
              <w:rPr>
                <w:ins w:id="167" w:author="Annie Chao" w:date="2024-10-01T11:05:00Z"/>
                <w:rFonts w:eastAsia="微軟正黑體" w:cstheme="minorHAnsi"/>
                <w:sz w:val="22"/>
              </w:rPr>
            </w:pPr>
            <w:ins w:id="168" w:author="Annie Chao" w:date="2024-10-01T11:05:00Z">
              <w:r>
                <w:rPr>
                  <w:rFonts w:eastAsia="微軟正黑體" w:cstheme="minorHAnsi" w:hint="eastAsia"/>
                  <w:sz w:val="22"/>
                </w:rPr>
                <w:t>類型包括以下：</w:t>
              </w:r>
            </w:ins>
          </w:p>
          <w:p w:rsidR="005E34AF" w:rsidRPr="00123C6D" w:rsidRDefault="005E34AF" w:rsidP="005E34AF">
            <w:pPr>
              <w:pStyle w:val="af2"/>
              <w:numPr>
                <w:ilvl w:val="0"/>
                <w:numId w:val="307"/>
              </w:numPr>
              <w:ind w:leftChars="0"/>
              <w:rPr>
                <w:ins w:id="169" w:author="Annie Chao" w:date="2024-10-01T11:05:00Z"/>
                <w:rFonts w:eastAsia="微軟正黑體" w:cstheme="minorHAnsi"/>
                <w:sz w:val="22"/>
              </w:rPr>
            </w:pPr>
            <w:ins w:id="170" w:author="Annie Chao" w:date="2024-10-01T11:05:00Z">
              <w:r w:rsidRPr="00123C6D">
                <w:rPr>
                  <w:rFonts w:eastAsia="微軟正黑體" w:cstheme="minorHAnsi" w:hint="eastAsia"/>
                  <w:sz w:val="22"/>
                </w:rPr>
                <w:t>定存自動轉期設定</w:t>
              </w:r>
            </w:ins>
          </w:p>
          <w:p w:rsidR="005E34AF" w:rsidRPr="00123C6D" w:rsidRDefault="005E34AF" w:rsidP="005E34AF">
            <w:pPr>
              <w:pStyle w:val="af2"/>
              <w:numPr>
                <w:ilvl w:val="0"/>
                <w:numId w:val="307"/>
              </w:numPr>
              <w:ind w:leftChars="0"/>
              <w:rPr>
                <w:ins w:id="171" w:author="Annie Chao" w:date="2024-10-01T11:05:00Z"/>
                <w:rFonts w:eastAsia="微軟正黑體" w:cstheme="minorHAnsi"/>
                <w:sz w:val="22"/>
              </w:rPr>
            </w:pPr>
            <w:ins w:id="172" w:author="Annie Chao" w:date="2024-10-01T11:05:00Z">
              <w:r w:rsidRPr="00123C6D">
                <w:rPr>
                  <w:rFonts w:eastAsia="微軟正黑體" w:cstheme="minorHAnsi" w:hint="eastAsia"/>
                  <w:sz w:val="22"/>
                </w:rPr>
                <w:t>定存自動轉期解除</w:t>
              </w:r>
            </w:ins>
          </w:p>
          <w:p w:rsidR="005E34AF" w:rsidRPr="00123C6D" w:rsidRDefault="005E34AF" w:rsidP="005E34AF">
            <w:pPr>
              <w:pStyle w:val="af2"/>
              <w:numPr>
                <w:ilvl w:val="0"/>
                <w:numId w:val="307"/>
              </w:numPr>
              <w:ind w:leftChars="0"/>
              <w:rPr>
                <w:ins w:id="173" w:author="Annie Chao" w:date="2024-10-01T11:05:00Z"/>
                <w:rFonts w:eastAsia="微軟正黑體" w:cstheme="minorHAnsi"/>
                <w:sz w:val="22"/>
              </w:rPr>
            </w:pPr>
            <w:ins w:id="174" w:author="Annie Chao" w:date="2024-10-01T11:05:00Z">
              <w:r w:rsidRPr="00123C6D">
                <w:rPr>
                  <w:rFonts w:eastAsia="微軟正黑體" w:cstheme="minorHAnsi" w:hint="eastAsia"/>
                  <w:sz w:val="22"/>
                </w:rPr>
                <w:lastRenderedPageBreak/>
                <w:t>定存質權設定</w:t>
              </w:r>
            </w:ins>
          </w:p>
          <w:p w:rsidR="005E34AF" w:rsidRPr="00123C6D" w:rsidRDefault="005E34AF" w:rsidP="005E34AF">
            <w:pPr>
              <w:pStyle w:val="af2"/>
              <w:numPr>
                <w:ilvl w:val="0"/>
                <w:numId w:val="307"/>
              </w:numPr>
              <w:ind w:leftChars="0"/>
              <w:rPr>
                <w:ins w:id="175" w:author="Annie Chao" w:date="2024-10-01T11:05:00Z"/>
                <w:rFonts w:eastAsia="微軟正黑體" w:cstheme="minorHAnsi"/>
                <w:sz w:val="22"/>
              </w:rPr>
            </w:pPr>
            <w:ins w:id="176" w:author="Annie Chao" w:date="2024-10-01T11:05:00Z">
              <w:r w:rsidRPr="00123C6D">
                <w:rPr>
                  <w:rFonts w:eastAsia="微軟正黑體" w:cstheme="minorHAnsi" w:hint="eastAsia"/>
                  <w:sz w:val="22"/>
                </w:rPr>
                <w:t>定存質權解除</w:t>
              </w:r>
            </w:ins>
          </w:p>
          <w:p w:rsidR="005E34AF" w:rsidRPr="00123C6D" w:rsidRDefault="005E34AF" w:rsidP="005E34AF">
            <w:pPr>
              <w:pStyle w:val="af2"/>
              <w:numPr>
                <w:ilvl w:val="0"/>
                <w:numId w:val="307"/>
              </w:numPr>
              <w:ind w:leftChars="0"/>
              <w:rPr>
                <w:ins w:id="177" w:author="Annie Chao" w:date="2024-10-01T11:05:00Z"/>
                <w:rFonts w:eastAsia="微軟正黑體" w:cstheme="minorHAnsi"/>
                <w:sz w:val="22"/>
              </w:rPr>
            </w:pPr>
            <w:ins w:id="178" w:author="Annie Chao" w:date="2024-10-01T11:05:00Z">
              <w:r w:rsidRPr="00123C6D">
                <w:rPr>
                  <w:rFonts w:eastAsia="微軟正黑體" w:cstheme="minorHAnsi" w:hint="eastAsia"/>
                  <w:sz w:val="22"/>
                </w:rPr>
                <w:t>綜存自動轉存設定</w:t>
              </w:r>
            </w:ins>
          </w:p>
          <w:p w:rsidR="005E34AF" w:rsidRPr="00123C6D" w:rsidRDefault="005E34AF" w:rsidP="005E34AF">
            <w:pPr>
              <w:pStyle w:val="af2"/>
              <w:numPr>
                <w:ilvl w:val="0"/>
                <w:numId w:val="307"/>
              </w:numPr>
              <w:ind w:leftChars="0"/>
              <w:rPr>
                <w:ins w:id="179" w:author="Annie Chao" w:date="2024-10-01T11:05:00Z"/>
                <w:rFonts w:eastAsia="微軟正黑體" w:cstheme="minorHAnsi"/>
                <w:sz w:val="22"/>
              </w:rPr>
            </w:pPr>
            <w:ins w:id="180" w:author="Annie Chao" w:date="2024-10-01T11:05:00Z">
              <w:r w:rsidRPr="00123C6D">
                <w:rPr>
                  <w:rFonts w:eastAsia="微軟正黑體" w:cstheme="minorHAnsi" w:hint="eastAsia"/>
                  <w:sz w:val="22"/>
                </w:rPr>
                <w:t>綜存自動轉存解除</w:t>
              </w:r>
            </w:ins>
          </w:p>
          <w:p w:rsidR="005E34AF" w:rsidRPr="00123C6D" w:rsidRDefault="005E34AF" w:rsidP="005E34AF">
            <w:pPr>
              <w:pStyle w:val="af2"/>
              <w:numPr>
                <w:ilvl w:val="0"/>
                <w:numId w:val="307"/>
              </w:numPr>
              <w:ind w:leftChars="0"/>
              <w:rPr>
                <w:ins w:id="181" w:author="Annie Chao" w:date="2024-10-01T11:05:00Z"/>
                <w:rFonts w:eastAsia="微軟正黑體" w:cstheme="minorHAnsi"/>
                <w:sz w:val="22"/>
              </w:rPr>
            </w:pPr>
            <w:ins w:id="182" w:author="Annie Chao" w:date="2024-10-01T11:05:00Z">
              <w:r w:rsidRPr="00123C6D">
                <w:rPr>
                  <w:rFonts w:eastAsia="微軟正黑體" w:cstheme="minorHAnsi" w:hint="eastAsia"/>
                  <w:sz w:val="22"/>
                </w:rPr>
                <w:t>綜存臨櫃轉存定存</w:t>
              </w:r>
            </w:ins>
          </w:p>
          <w:p w:rsidR="005E34AF" w:rsidRPr="00123C6D" w:rsidRDefault="005E34AF" w:rsidP="005E34AF">
            <w:pPr>
              <w:pStyle w:val="af2"/>
              <w:numPr>
                <w:ilvl w:val="0"/>
                <w:numId w:val="307"/>
              </w:numPr>
              <w:ind w:leftChars="0"/>
              <w:rPr>
                <w:ins w:id="183" w:author="Annie Chao" w:date="2024-10-01T11:05:00Z"/>
                <w:rFonts w:eastAsia="微軟正黑體" w:cstheme="minorHAnsi"/>
                <w:sz w:val="22"/>
              </w:rPr>
            </w:pPr>
            <w:ins w:id="184" w:author="Annie Chao" w:date="2024-10-01T11:05:00Z">
              <w:r w:rsidRPr="00123C6D">
                <w:rPr>
                  <w:rFonts w:eastAsia="微軟正黑體" w:cstheme="minorHAnsi" w:hint="eastAsia"/>
                  <w:sz w:val="22"/>
                </w:rPr>
                <w:t>綜存定存中途結清</w:t>
              </w:r>
            </w:ins>
          </w:p>
          <w:p w:rsidR="005E34AF" w:rsidRPr="00F02179" w:rsidRDefault="005E34AF" w:rsidP="005E34AF">
            <w:pPr>
              <w:ind w:left="0" w:firstLine="0"/>
              <w:rPr>
                <w:rFonts w:eastAsia="微軟正黑體" w:cstheme="minorHAnsi"/>
                <w:sz w:val="22"/>
              </w:rPr>
            </w:pPr>
            <w:ins w:id="185" w:author="Annie Chao" w:date="2024-10-01T11:05:00Z">
              <w:r w:rsidRPr="00123C6D">
                <w:rPr>
                  <w:rFonts w:eastAsia="微軟正黑體" w:cstheme="minorHAnsi" w:hint="eastAsia"/>
                  <w:sz w:val="22"/>
                </w:rPr>
                <w:t>綜存定存轉實體定存</w:t>
              </w:r>
            </w:ins>
            <w:del w:id="186" w:author="Annie Chao" w:date="2024-10-01T11:05:00Z">
              <w:r w:rsidRPr="00F02179" w:rsidDel="005E34AF">
                <w:rPr>
                  <w:rFonts w:eastAsia="微軟正黑體" w:cstheme="minorHAnsi"/>
                  <w:sz w:val="22"/>
                </w:rPr>
                <w:delText>依核心資料顯示</w:delText>
              </w:r>
            </w:del>
          </w:p>
        </w:tc>
      </w:tr>
      <w:tr w:rsidR="005E34AF" w:rsidRPr="00F02179" w:rsidTr="00FE38C9">
        <w:tc>
          <w:tcPr>
            <w:tcW w:w="762" w:type="dxa"/>
            <w:vAlign w:val="center"/>
          </w:tcPr>
          <w:p w:rsidR="005E34AF" w:rsidRPr="00F02179" w:rsidRDefault="005E34AF" w:rsidP="005E34AF">
            <w:pPr>
              <w:pStyle w:val="af2"/>
              <w:numPr>
                <w:ilvl w:val="0"/>
                <w:numId w:val="137"/>
              </w:numPr>
              <w:ind w:leftChars="0"/>
              <w:rPr>
                <w:rFonts w:eastAsia="微軟正黑體" w:cstheme="minorHAnsi"/>
                <w:sz w:val="22"/>
              </w:rPr>
            </w:pPr>
          </w:p>
        </w:tc>
        <w:tc>
          <w:tcPr>
            <w:tcW w:w="1643"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申請</w:t>
            </w:r>
            <w:ins w:id="187" w:author="Annie Chao" w:date="2024-10-01T11:05:00Z">
              <w:r>
                <w:rPr>
                  <w:rFonts w:eastAsia="微軟正黑體" w:cstheme="minorHAnsi" w:hint="eastAsia"/>
                  <w:sz w:val="22"/>
                </w:rPr>
                <w:t>來源</w:t>
              </w:r>
            </w:ins>
            <w:del w:id="188" w:author="Annie Chao" w:date="2024-10-01T11:05:00Z">
              <w:r w:rsidRPr="00F02179" w:rsidDel="005E34AF">
                <w:rPr>
                  <w:rFonts w:eastAsia="微軟正黑體" w:cstheme="minorHAnsi"/>
                  <w:sz w:val="22"/>
                </w:rPr>
                <w:delText>書種類</w:delText>
              </w:r>
            </w:del>
          </w:p>
        </w:tc>
        <w:tc>
          <w:tcPr>
            <w:tcW w:w="1276"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文字</w:t>
            </w:r>
          </w:p>
        </w:tc>
        <w:tc>
          <w:tcPr>
            <w:tcW w:w="709" w:type="dxa"/>
          </w:tcPr>
          <w:p w:rsidR="005E34AF" w:rsidRPr="00F02179" w:rsidRDefault="005E34AF" w:rsidP="005E34AF">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10</w:t>
            </w:r>
          </w:p>
        </w:tc>
        <w:tc>
          <w:tcPr>
            <w:tcW w:w="3256" w:type="dxa"/>
          </w:tcPr>
          <w:p w:rsidR="005E34AF" w:rsidRPr="00F02179" w:rsidRDefault="005E34AF" w:rsidP="005E34AF">
            <w:pPr>
              <w:ind w:left="0" w:firstLine="0"/>
              <w:rPr>
                <w:rFonts w:eastAsia="微軟正黑體" w:cstheme="minorHAnsi"/>
                <w:sz w:val="22"/>
              </w:rPr>
            </w:pPr>
            <w:r w:rsidRPr="00F02179">
              <w:rPr>
                <w:rFonts w:eastAsia="微軟正黑體" w:cstheme="minorHAnsi"/>
                <w:sz w:val="22"/>
              </w:rPr>
              <w:t>依核心資料顯示</w:t>
            </w:r>
          </w:p>
        </w:tc>
      </w:tr>
    </w:tbl>
    <w:p w:rsidR="00856B1D" w:rsidRPr="00F02179" w:rsidRDefault="00856B1D" w:rsidP="00856B1D">
      <w:pPr>
        <w:ind w:left="0" w:firstLine="0"/>
        <w:rPr>
          <w:rFonts w:eastAsia="微軟正黑體" w:cstheme="minorHAnsi"/>
        </w:rPr>
      </w:pPr>
    </w:p>
    <w:p w:rsidR="0041133C" w:rsidRPr="00F02179" w:rsidRDefault="0041133C">
      <w:pPr>
        <w:pStyle w:val="af2"/>
        <w:numPr>
          <w:ilvl w:val="0"/>
          <w:numId w:val="135"/>
        </w:numPr>
        <w:ind w:leftChars="0" w:left="357" w:hanging="357"/>
        <w:outlineLvl w:val="4"/>
        <w:rPr>
          <w:rFonts w:eastAsia="微軟正黑體" w:cstheme="minorHAnsi"/>
        </w:rPr>
      </w:pPr>
      <w:r w:rsidRPr="00F02179">
        <w:rPr>
          <w:rFonts w:eastAsia="微軟正黑體" w:cstheme="minorHAnsi"/>
        </w:rPr>
        <w:t>定存明細頁</w:t>
      </w:r>
      <w:r w:rsidRPr="00F02179">
        <w:rPr>
          <w:rFonts w:eastAsia="微軟正黑體" w:cstheme="minorHAnsi"/>
        </w:rPr>
        <w:t>-</w:t>
      </w:r>
      <w:r w:rsidRPr="00F02179">
        <w:rPr>
          <w:rFonts w:eastAsia="微軟正黑體" w:cstheme="minorHAnsi"/>
        </w:rPr>
        <w:t>基本資料</w:t>
      </w:r>
    </w:p>
    <w:tbl>
      <w:tblPr>
        <w:tblStyle w:val="af1"/>
        <w:tblW w:w="0" w:type="auto"/>
        <w:tblLook w:val="04A0"/>
      </w:tblPr>
      <w:tblGrid>
        <w:gridCol w:w="762"/>
        <w:gridCol w:w="1643"/>
        <w:gridCol w:w="1276"/>
        <w:gridCol w:w="709"/>
        <w:gridCol w:w="1277"/>
        <w:gridCol w:w="3256"/>
      </w:tblGrid>
      <w:tr w:rsidR="0041133C" w:rsidRPr="00F02179" w:rsidTr="00C11E83">
        <w:tc>
          <w:tcPr>
            <w:tcW w:w="762" w:type="dxa"/>
            <w:tcBorders>
              <w:bottom w:val="single" w:sz="4" w:space="0" w:color="auto"/>
            </w:tcBorders>
            <w:shd w:val="pct12" w:color="auto" w:fill="auto"/>
          </w:tcPr>
          <w:p w:rsidR="0041133C" w:rsidRPr="00F02179" w:rsidRDefault="0041133C"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41133C" w:rsidRPr="00F02179" w:rsidRDefault="0041133C"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41133C" w:rsidRPr="00F02179" w:rsidRDefault="0041133C"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41133C" w:rsidRPr="00F02179" w:rsidRDefault="0041133C"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277" w:type="dxa"/>
            <w:tcBorders>
              <w:bottom w:val="single" w:sz="4" w:space="0" w:color="auto"/>
            </w:tcBorders>
            <w:shd w:val="pct12" w:color="auto" w:fill="auto"/>
          </w:tcPr>
          <w:p w:rsidR="0041133C" w:rsidRPr="00F02179" w:rsidRDefault="0041133C"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41133C" w:rsidRPr="00F02179" w:rsidRDefault="0041133C"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定存帳號</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數字</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14</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客戶編號</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文數字</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戶名</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文字</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90</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BE5BB7" w:rsidP="00EC4F2E">
            <w:pPr>
              <w:ind w:left="0" w:firstLine="0"/>
              <w:rPr>
                <w:rFonts w:eastAsia="微軟正黑體" w:cstheme="minorHAnsi"/>
                <w:sz w:val="22"/>
              </w:rPr>
            </w:pPr>
            <w:r w:rsidRPr="00F02179">
              <w:rPr>
                <w:rFonts w:eastAsia="微軟正黑體" w:cstheme="minorHAnsi"/>
                <w:sz w:val="22"/>
              </w:rPr>
              <w:t>別</w:t>
            </w:r>
            <w:r w:rsidR="00EC4F2E" w:rsidRPr="00F02179">
              <w:rPr>
                <w:rFonts w:eastAsia="微軟正黑體" w:cstheme="minorHAnsi"/>
                <w:sz w:val="22"/>
              </w:rPr>
              <w:t>名</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文字</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90</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產品別</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文字</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存單種類</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文字</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tc>
      </w:tr>
      <w:tr w:rsidR="00EC4F2E" w:rsidRPr="00F02179" w:rsidTr="00C11E83">
        <w:tc>
          <w:tcPr>
            <w:tcW w:w="762" w:type="dxa"/>
            <w:vAlign w:val="center"/>
          </w:tcPr>
          <w:p w:rsidR="00EC4F2E" w:rsidRPr="00F02179" w:rsidRDefault="00EC4F2E">
            <w:pPr>
              <w:pStyle w:val="af2"/>
              <w:numPr>
                <w:ilvl w:val="0"/>
                <w:numId w:val="138"/>
              </w:numPr>
              <w:ind w:leftChars="0"/>
              <w:rPr>
                <w:rFonts w:eastAsia="微軟正黑體" w:cstheme="minorHAnsi"/>
                <w:sz w:val="22"/>
              </w:rPr>
            </w:pPr>
          </w:p>
        </w:tc>
        <w:tc>
          <w:tcPr>
            <w:tcW w:w="1643"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存單金額</w:t>
            </w:r>
          </w:p>
        </w:tc>
        <w:tc>
          <w:tcPr>
            <w:tcW w:w="1276" w:type="dxa"/>
            <w:vAlign w:val="center"/>
          </w:tcPr>
          <w:p w:rsidR="00EC4F2E" w:rsidRPr="00F02179" w:rsidRDefault="00EC4F2E" w:rsidP="00EC4F2E">
            <w:pPr>
              <w:ind w:left="0" w:firstLine="0"/>
              <w:rPr>
                <w:rFonts w:eastAsia="微軟正黑體" w:cstheme="minorHAnsi"/>
                <w:sz w:val="22"/>
              </w:rPr>
            </w:pPr>
            <w:r w:rsidRPr="00F02179">
              <w:rPr>
                <w:rFonts w:eastAsia="微軟正黑體" w:cstheme="minorHAnsi"/>
                <w:sz w:val="22"/>
              </w:rPr>
              <w:t>金額</w:t>
            </w:r>
          </w:p>
        </w:tc>
        <w:tc>
          <w:tcPr>
            <w:tcW w:w="709" w:type="dxa"/>
          </w:tcPr>
          <w:p w:rsidR="00EC4F2E" w:rsidRPr="00F02179" w:rsidRDefault="00EC4F2E" w:rsidP="00EC4F2E">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EC4F2E" w:rsidRPr="00F02179" w:rsidRDefault="006E60E4" w:rsidP="00EC4F2E">
            <w:pPr>
              <w:ind w:left="0" w:firstLine="0"/>
              <w:rPr>
                <w:rFonts w:eastAsia="微軟正黑體" w:cstheme="minorHAnsi"/>
                <w:sz w:val="22"/>
              </w:rPr>
            </w:pPr>
            <w:r w:rsidRPr="00F02179">
              <w:rPr>
                <w:rFonts w:eastAsia="微軟正黑體" w:cstheme="minorHAnsi"/>
                <w:sz w:val="22"/>
              </w:rPr>
              <w:t>9(12)V99</w:t>
            </w:r>
          </w:p>
        </w:tc>
        <w:tc>
          <w:tcPr>
            <w:tcW w:w="3256" w:type="dxa"/>
            <w:vAlign w:val="center"/>
          </w:tcPr>
          <w:p w:rsidR="00EC4F2E" w:rsidRPr="00F02179" w:rsidRDefault="00950C7F" w:rsidP="00EC4F2E">
            <w:pPr>
              <w:ind w:left="0" w:firstLine="0"/>
              <w:rPr>
                <w:rFonts w:eastAsia="微軟正黑體" w:cstheme="minorHAnsi"/>
                <w:sz w:val="22"/>
              </w:rPr>
            </w:pPr>
            <w:r w:rsidRPr="00F02179">
              <w:rPr>
                <w:rFonts w:eastAsia="微軟正黑體" w:cstheme="minorHAnsi"/>
                <w:sz w:val="22"/>
              </w:rPr>
              <w:t>依核心資料顯示</w:t>
            </w:r>
          </w:p>
          <w:p w:rsidR="006E60E4" w:rsidRPr="00F02179" w:rsidRDefault="006E60E4" w:rsidP="00EC4F2E">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950C7F" w:rsidRPr="00F02179" w:rsidTr="00C11E83">
        <w:tc>
          <w:tcPr>
            <w:tcW w:w="762" w:type="dxa"/>
            <w:vAlign w:val="center"/>
          </w:tcPr>
          <w:p w:rsidR="00950C7F" w:rsidRPr="00F02179" w:rsidRDefault="00950C7F">
            <w:pPr>
              <w:pStyle w:val="af2"/>
              <w:numPr>
                <w:ilvl w:val="0"/>
                <w:numId w:val="138"/>
              </w:numPr>
              <w:ind w:leftChars="0"/>
              <w:rPr>
                <w:rFonts w:eastAsia="微軟正黑體" w:cstheme="minorHAnsi"/>
                <w:sz w:val="22"/>
              </w:rPr>
            </w:pPr>
          </w:p>
        </w:tc>
        <w:tc>
          <w:tcPr>
            <w:tcW w:w="1643" w:type="dxa"/>
            <w:vAlign w:val="center"/>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存期</w:t>
            </w:r>
          </w:p>
        </w:tc>
        <w:tc>
          <w:tcPr>
            <w:tcW w:w="1276" w:type="dxa"/>
            <w:vAlign w:val="center"/>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文數字</w:t>
            </w:r>
          </w:p>
        </w:tc>
        <w:tc>
          <w:tcPr>
            <w:tcW w:w="709" w:type="dxa"/>
          </w:tcPr>
          <w:p w:rsidR="00950C7F" w:rsidRPr="00F02179" w:rsidRDefault="00950C7F" w:rsidP="00950C7F">
            <w:pPr>
              <w:ind w:left="0" w:firstLine="0"/>
              <w:jc w:val="center"/>
              <w:rPr>
                <w:rFonts w:eastAsia="微軟正黑體" w:cstheme="minorHAnsi"/>
                <w:sz w:val="22"/>
              </w:rPr>
            </w:pPr>
            <w:r w:rsidRPr="00F02179">
              <w:rPr>
                <w:rFonts w:eastAsia="微軟正黑體" w:cstheme="minorHAnsi"/>
                <w:sz w:val="22"/>
              </w:rPr>
              <w:t>M</w:t>
            </w:r>
          </w:p>
        </w:tc>
        <w:tc>
          <w:tcPr>
            <w:tcW w:w="1277" w:type="dxa"/>
            <w:vAlign w:val="center"/>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5</w:t>
            </w:r>
          </w:p>
        </w:tc>
        <w:tc>
          <w:tcPr>
            <w:tcW w:w="325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依核心資料顯示</w:t>
            </w:r>
          </w:p>
        </w:tc>
      </w:tr>
      <w:tr w:rsidR="00950C7F" w:rsidRPr="00F02179" w:rsidTr="00C11E83">
        <w:tc>
          <w:tcPr>
            <w:tcW w:w="762" w:type="dxa"/>
          </w:tcPr>
          <w:p w:rsidR="00950C7F" w:rsidRPr="00F02179" w:rsidRDefault="00950C7F">
            <w:pPr>
              <w:pStyle w:val="af2"/>
              <w:numPr>
                <w:ilvl w:val="0"/>
                <w:numId w:val="138"/>
              </w:numPr>
              <w:ind w:leftChars="0"/>
              <w:rPr>
                <w:rFonts w:eastAsia="微軟正黑體" w:cstheme="minorHAnsi"/>
                <w:sz w:val="22"/>
              </w:rPr>
            </w:pPr>
          </w:p>
        </w:tc>
        <w:tc>
          <w:tcPr>
            <w:tcW w:w="1643"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付息</w:t>
            </w:r>
            <w:r w:rsidRPr="00F02179">
              <w:rPr>
                <w:rFonts w:eastAsia="微軟正黑體" w:cstheme="minorHAnsi"/>
                <w:sz w:val="22"/>
              </w:rPr>
              <w:t>/</w:t>
            </w:r>
            <w:r w:rsidRPr="00F02179">
              <w:rPr>
                <w:rFonts w:eastAsia="微軟正黑體" w:cstheme="minorHAnsi"/>
                <w:sz w:val="22"/>
              </w:rPr>
              <w:t>存本周期</w:t>
            </w:r>
          </w:p>
        </w:tc>
        <w:tc>
          <w:tcPr>
            <w:tcW w:w="127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文數字</w:t>
            </w:r>
          </w:p>
        </w:tc>
        <w:tc>
          <w:tcPr>
            <w:tcW w:w="709" w:type="dxa"/>
          </w:tcPr>
          <w:p w:rsidR="00950C7F" w:rsidRPr="00F02179" w:rsidRDefault="00950C7F" w:rsidP="00950C7F">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5</w:t>
            </w:r>
          </w:p>
        </w:tc>
        <w:tc>
          <w:tcPr>
            <w:tcW w:w="325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依核心資料顯示</w:t>
            </w:r>
          </w:p>
        </w:tc>
      </w:tr>
      <w:tr w:rsidR="00950C7F" w:rsidRPr="00F02179" w:rsidTr="00C11E83">
        <w:tc>
          <w:tcPr>
            <w:tcW w:w="762" w:type="dxa"/>
          </w:tcPr>
          <w:p w:rsidR="00950C7F" w:rsidRPr="00F02179" w:rsidRDefault="00950C7F">
            <w:pPr>
              <w:pStyle w:val="af2"/>
              <w:numPr>
                <w:ilvl w:val="0"/>
                <w:numId w:val="138"/>
              </w:numPr>
              <w:ind w:leftChars="0"/>
              <w:rPr>
                <w:rFonts w:eastAsia="微軟正黑體" w:cstheme="minorHAnsi"/>
                <w:sz w:val="22"/>
              </w:rPr>
            </w:pPr>
          </w:p>
        </w:tc>
        <w:tc>
          <w:tcPr>
            <w:tcW w:w="1643"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利率方式</w:t>
            </w:r>
          </w:p>
        </w:tc>
        <w:tc>
          <w:tcPr>
            <w:tcW w:w="127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文字</w:t>
            </w:r>
          </w:p>
        </w:tc>
        <w:tc>
          <w:tcPr>
            <w:tcW w:w="709" w:type="dxa"/>
          </w:tcPr>
          <w:p w:rsidR="00950C7F" w:rsidRPr="00F02179" w:rsidRDefault="00950C7F" w:rsidP="00950C7F">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2</w:t>
            </w:r>
          </w:p>
        </w:tc>
        <w:tc>
          <w:tcPr>
            <w:tcW w:w="325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依核心資料顯示</w:t>
            </w:r>
          </w:p>
        </w:tc>
      </w:tr>
      <w:tr w:rsidR="00950C7F" w:rsidRPr="00F02179" w:rsidTr="00C11E83">
        <w:tc>
          <w:tcPr>
            <w:tcW w:w="762" w:type="dxa"/>
          </w:tcPr>
          <w:p w:rsidR="00950C7F" w:rsidRPr="00F02179" w:rsidRDefault="00950C7F">
            <w:pPr>
              <w:pStyle w:val="af2"/>
              <w:numPr>
                <w:ilvl w:val="0"/>
                <w:numId w:val="138"/>
              </w:numPr>
              <w:ind w:leftChars="0"/>
              <w:rPr>
                <w:rFonts w:eastAsia="微軟正黑體" w:cstheme="minorHAnsi"/>
                <w:sz w:val="22"/>
              </w:rPr>
            </w:pPr>
          </w:p>
        </w:tc>
        <w:tc>
          <w:tcPr>
            <w:tcW w:w="1643"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起息日</w:t>
            </w:r>
          </w:p>
        </w:tc>
        <w:tc>
          <w:tcPr>
            <w:tcW w:w="127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日期</w:t>
            </w:r>
          </w:p>
        </w:tc>
        <w:tc>
          <w:tcPr>
            <w:tcW w:w="709" w:type="dxa"/>
          </w:tcPr>
          <w:p w:rsidR="00950C7F" w:rsidRPr="00F02179" w:rsidRDefault="00950C7F" w:rsidP="00950C7F">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10</w:t>
            </w:r>
          </w:p>
        </w:tc>
        <w:tc>
          <w:tcPr>
            <w:tcW w:w="325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依核心資料顯示</w:t>
            </w:r>
          </w:p>
        </w:tc>
      </w:tr>
      <w:tr w:rsidR="00950C7F" w:rsidRPr="00F02179" w:rsidTr="00C11E83">
        <w:tc>
          <w:tcPr>
            <w:tcW w:w="762" w:type="dxa"/>
          </w:tcPr>
          <w:p w:rsidR="00950C7F" w:rsidRPr="00F02179" w:rsidRDefault="00950C7F">
            <w:pPr>
              <w:pStyle w:val="af2"/>
              <w:numPr>
                <w:ilvl w:val="0"/>
                <w:numId w:val="138"/>
              </w:numPr>
              <w:ind w:leftChars="0"/>
              <w:rPr>
                <w:rFonts w:eastAsia="微軟正黑體" w:cstheme="minorHAnsi"/>
                <w:sz w:val="22"/>
              </w:rPr>
            </w:pPr>
          </w:p>
        </w:tc>
        <w:tc>
          <w:tcPr>
            <w:tcW w:w="1643"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到期日</w:t>
            </w:r>
          </w:p>
        </w:tc>
        <w:tc>
          <w:tcPr>
            <w:tcW w:w="127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日期</w:t>
            </w:r>
          </w:p>
        </w:tc>
        <w:tc>
          <w:tcPr>
            <w:tcW w:w="709" w:type="dxa"/>
          </w:tcPr>
          <w:p w:rsidR="00950C7F" w:rsidRPr="00F02179" w:rsidRDefault="00950C7F" w:rsidP="00950C7F">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10</w:t>
            </w:r>
          </w:p>
        </w:tc>
        <w:tc>
          <w:tcPr>
            <w:tcW w:w="325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依核心資料顯示</w:t>
            </w:r>
          </w:p>
        </w:tc>
      </w:tr>
      <w:tr w:rsidR="00950C7F" w:rsidRPr="00F02179" w:rsidTr="00C11E83">
        <w:tc>
          <w:tcPr>
            <w:tcW w:w="762" w:type="dxa"/>
          </w:tcPr>
          <w:p w:rsidR="00950C7F" w:rsidRPr="00F02179" w:rsidRDefault="00950C7F">
            <w:pPr>
              <w:pStyle w:val="af2"/>
              <w:numPr>
                <w:ilvl w:val="0"/>
                <w:numId w:val="138"/>
              </w:numPr>
              <w:ind w:leftChars="0"/>
              <w:rPr>
                <w:rFonts w:eastAsia="微軟正黑體" w:cstheme="minorHAnsi"/>
                <w:sz w:val="22"/>
              </w:rPr>
            </w:pPr>
          </w:p>
        </w:tc>
        <w:tc>
          <w:tcPr>
            <w:tcW w:w="1643"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稅率別</w:t>
            </w:r>
          </w:p>
        </w:tc>
        <w:tc>
          <w:tcPr>
            <w:tcW w:w="127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文數字</w:t>
            </w:r>
          </w:p>
        </w:tc>
        <w:tc>
          <w:tcPr>
            <w:tcW w:w="709" w:type="dxa"/>
          </w:tcPr>
          <w:p w:rsidR="00950C7F" w:rsidRPr="00F02179" w:rsidRDefault="00950C7F" w:rsidP="00950C7F">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10</w:t>
            </w:r>
          </w:p>
        </w:tc>
        <w:tc>
          <w:tcPr>
            <w:tcW w:w="3256" w:type="dxa"/>
          </w:tcPr>
          <w:p w:rsidR="00950C7F" w:rsidRPr="00F02179" w:rsidRDefault="00950C7F" w:rsidP="00950C7F">
            <w:pPr>
              <w:ind w:left="0" w:firstLine="0"/>
              <w:rPr>
                <w:rFonts w:eastAsia="微軟正黑體" w:cstheme="minorHAnsi"/>
                <w:sz w:val="22"/>
              </w:rPr>
            </w:pPr>
            <w:r w:rsidRPr="00F02179">
              <w:rPr>
                <w:rFonts w:eastAsia="微軟正黑體" w:cstheme="minorHAnsi"/>
                <w:sz w:val="22"/>
              </w:rPr>
              <w:t>依核心資料顯示</w:t>
            </w:r>
          </w:p>
        </w:tc>
      </w:tr>
      <w:tr w:rsidR="002C5861" w:rsidRPr="00F02179" w:rsidTr="00C11E83">
        <w:tc>
          <w:tcPr>
            <w:tcW w:w="762" w:type="dxa"/>
          </w:tcPr>
          <w:p w:rsidR="002C5861" w:rsidRPr="00F02179" w:rsidRDefault="002C5861" w:rsidP="002C5861">
            <w:pPr>
              <w:pStyle w:val="af2"/>
              <w:numPr>
                <w:ilvl w:val="0"/>
                <w:numId w:val="138"/>
              </w:numPr>
              <w:ind w:leftChars="0"/>
              <w:rPr>
                <w:rFonts w:eastAsia="微軟正黑體" w:cstheme="minorHAnsi"/>
                <w:sz w:val="22"/>
              </w:rPr>
            </w:pPr>
          </w:p>
        </w:tc>
        <w:tc>
          <w:tcPr>
            <w:tcW w:w="1643" w:type="dxa"/>
          </w:tcPr>
          <w:p w:rsidR="002C5861" w:rsidRPr="00F02179" w:rsidRDefault="002C5861" w:rsidP="002C5861">
            <w:pPr>
              <w:ind w:left="0" w:firstLine="0"/>
              <w:rPr>
                <w:rFonts w:eastAsia="微軟正黑體" w:cstheme="minorHAnsi"/>
                <w:sz w:val="22"/>
              </w:rPr>
            </w:pPr>
            <w:r w:rsidRPr="00F02179">
              <w:rPr>
                <w:rFonts w:eastAsia="微軟正黑體" w:cstheme="minorHAnsi"/>
                <w:sz w:val="22"/>
              </w:rPr>
              <w:t>綜存活存帳號</w:t>
            </w:r>
          </w:p>
        </w:tc>
        <w:tc>
          <w:tcPr>
            <w:tcW w:w="1276" w:type="dxa"/>
            <w:vAlign w:val="center"/>
          </w:tcPr>
          <w:p w:rsidR="002C5861" w:rsidRPr="00F02179" w:rsidRDefault="002C5861" w:rsidP="002C5861">
            <w:pPr>
              <w:ind w:left="0" w:firstLine="0"/>
              <w:rPr>
                <w:rFonts w:eastAsia="微軟正黑體" w:cstheme="minorHAnsi"/>
                <w:sz w:val="22"/>
              </w:rPr>
            </w:pPr>
            <w:r w:rsidRPr="00F02179">
              <w:rPr>
                <w:rFonts w:eastAsia="微軟正黑體" w:cstheme="minorHAnsi"/>
                <w:sz w:val="22"/>
              </w:rPr>
              <w:t>數字</w:t>
            </w:r>
          </w:p>
        </w:tc>
        <w:tc>
          <w:tcPr>
            <w:tcW w:w="709" w:type="dxa"/>
          </w:tcPr>
          <w:p w:rsidR="002C5861" w:rsidRPr="00F02179" w:rsidRDefault="00EB545E" w:rsidP="002C5861">
            <w:pPr>
              <w:ind w:left="0" w:firstLine="0"/>
              <w:jc w:val="center"/>
              <w:rPr>
                <w:rFonts w:eastAsia="微軟正黑體" w:cstheme="minorHAnsi"/>
                <w:sz w:val="22"/>
              </w:rPr>
            </w:pPr>
            <w:r w:rsidRPr="00F02179">
              <w:rPr>
                <w:rFonts w:eastAsia="微軟正黑體" w:cstheme="minorHAnsi"/>
                <w:sz w:val="22"/>
              </w:rPr>
              <w:t>O</w:t>
            </w:r>
          </w:p>
        </w:tc>
        <w:tc>
          <w:tcPr>
            <w:tcW w:w="1277" w:type="dxa"/>
            <w:vAlign w:val="center"/>
          </w:tcPr>
          <w:p w:rsidR="002C5861" w:rsidRPr="00F02179" w:rsidRDefault="002C5861" w:rsidP="002C5861">
            <w:pPr>
              <w:ind w:left="0" w:firstLine="0"/>
              <w:rPr>
                <w:rFonts w:eastAsia="微軟正黑體" w:cstheme="minorHAnsi"/>
                <w:sz w:val="22"/>
              </w:rPr>
            </w:pPr>
            <w:r w:rsidRPr="00F02179">
              <w:rPr>
                <w:rFonts w:eastAsia="微軟正黑體" w:cstheme="minorHAnsi"/>
                <w:sz w:val="22"/>
              </w:rPr>
              <w:t>14</w:t>
            </w:r>
          </w:p>
        </w:tc>
        <w:tc>
          <w:tcPr>
            <w:tcW w:w="3256" w:type="dxa"/>
            <w:vAlign w:val="center"/>
          </w:tcPr>
          <w:p w:rsidR="002C5861" w:rsidRPr="00F02179" w:rsidRDefault="002C5861" w:rsidP="002C5861">
            <w:pPr>
              <w:ind w:left="0" w:firstLine="0"/>
              <w:rPr>
                <w:rFonts w:eastAsia="微軟正黑體" w:cstheme="minorHAnsi"/>
                <w:sz w:val="22"/>
              </w:rPr>
            </w:pPr>
            <w:r w:rsidRPr="00F02179">
              <w:rPr>
                <w:rFonts w:eastAsia="微軟正黑體" w:cstheme="minorHAnsi"/>
                <w:sz w:val="22"/>
              </w:rPr>
              <w:t>依核心資料顯示</w:t>
            </w:r>
          </w:p>
          <w:p w:rsidR="002C5861" w:rsidRPr="00F02179" w:rsidRDefault="002C5861" w:rsidP="002C5861">
            <w:pPr>
              <w:ind w:left="0" w:firstLine="0"/>
              <w:rPr>
                <w:rFonts w:eastAsia="微軟正黑體" w:cstheme="minorHAnsi"/>
                <w:sz w:val="22"/>
              </w:rPr>
            </w:pPr>
            <w:r w:rsidRPr="00F02179">
              <w:rPr>
                <w:rFonts w:eastAsia="微軟正黑體" w:cstheme="minorHAnsi"/>
              </w:rPr>
              <w:t>若該定存屬於綜存定存，則此欄位應放入該定存所屬之綜存活存帳號</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目前存單餘額</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金額</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9(12)V99</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p w:rsidR="00D4489D" w:rsidRPr="00F02179" w:rsidRDefault="00D4489D" w:rsidP="00DB4BA9">
            <w:pPr>
              <w:ind w:left="0" w:firstLine="0"/>
              <w:rPr>
                <w:rFonts w:eastAsia="微軟正黑體" w:cstheme="minorHAnsi"/>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開戶</w:t>
            </w:r>
            <w:r w:rsidRPr="00F02179">
              <w:rPr>
                <w:rFonts w:eastAsia="微軟正黑體" w:cstheme="minorHAnsi"/>
                <w:sz w:val="22"/>
              </w:rPr>
              <w:t>/</w:t>
            </w:r>
            <w:r w:rsidRPr="00F02179">
              <w:rPr>
                <w:rFonts w:eastAsia="微軟正黑體" w:cstheme="minorHAnsi"/>
                <w:sz w:val="22"/>
              </w:rPr>
              <w:t>展期當日利率</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數字</w:t>
            </w:r>
            <w:r w:rsidRPr="00F02179">
              <w:rPr>
                <w:rFonts w:eastAsia="微軟正黑體" w:cstheme="minorHAnsi"/>
                <w:sz w:val="22"/>
              </w:rPr>
              <w:t>/</w:t>
            </w:r>
            <w:r w:rsidRPr="00F02179">
              <w:rPr>
                <w:rFonts w:eastAsia="微軟正黑體" w:cstheme="minorHAnsi"/>
                <w:sz w:val="22"/>
              </w:rPr>
              <w:t>符號</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9(02)V9(05)</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p w:rsidR="00D4489D" w:rsidRPr="00F02179" w:rsidRDefault="00D4489D" w:rsidP="00DB4BA9">
            <w:pPr>
              <w:ind w:left="0" w:firstLine="0"/>
              <w:rPr>
                <w:rFonts w:eastAsia="微軟正黑體" w:cstheme="minorHAnsi"/>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轉期別</w:t>
            </w:r>
            <w:r w:rsidRPr="00F02179">
              <w:rPr>
                <w:rFonts w:eastAsia="微軟正黑體" w:cstheme="minorHAnsi"/>
                <w:sz w:val="22"/>
              </w:rPr>
              <w:t>(</w:t>
            </w:r>
            <w:r w:rsidRPr="00F02179">
              <w:rPr>
                <w:rFonts w:eastAsia="微軟正黑體" w:cstheme="minorHAnsi"/>
                <w:sz w:val="22"/>
              </w:rPr>
              <w:t>本金</w:t>
            </w:r>
            <w:r w:rsidRPr="00F02179">
              <w:rPr>
                <w:rFonts w:eastAsia="微軟正黑體" w:cstheme="minorHAnsi"/>
                <w:sz w:val="22"/>
              </w:rPr>
              <w:t>/</w:t>
            </w:r>
            <w:r w:rsidRPr="00F02179">
              <w:rPr>
                <w:rFonts w:eastAsia="微軟正黑體" w:cstheme="minorHAnsi"/>
                <w:sz w:val="22"/>
              </w:rPr>
              <w:t>本利</w:t>
            </w:r>
            <w:r w:rsidRPr="00F02179">
              <w:rPr>
                <w:rFonts w:eastAsia="微軟正黑體" w:cstheme="minorHAnsi"/>
                <w:sz w:val="22"/>
              </w:rPr>
              <w:t>)</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2</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到期通知</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印鑑</w:t>
            </w:r>
            <w:r w:rsidRPr="00F02179">
              <w:rPr>
                <w:rFonts w:eastAsia="微軟正黑體" w:cstheme="minorHAnsi"/>
                <w:sz w:val="22"/>
              </w:rPr>
              <w:t>/</w:t>
            </w:r>
            <w:r w:rsidRPr="00F02179">
              <w:rPr>
                <w:rFonts w:eastAsia="微軟正黑體" w:cstheme="minorHAnsi"/>
                <w:sz w:val="22"/>
              </w:rPr>
              <w:t>印另比照</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數字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14</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約定轉帳帳號</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數字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14</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p w:rsidR="00D4489D" w:rsidRPr="00F02179" w:rsidRDefault="00D4489D" w:rsidP="00DB4BA9">
            <w:pPr>
              <w:ind w:left="0" w:firstLine="0"/>
              <w:rPr>
                <w:rFonts w:eastAsia="微軟正黑體" w:cstheme="minorHAnsi"/>
              </w:rPr>
            </w:pPr>
            <w:r w:rsidRPr="00F02179">
              <w:rPr>
                <w:rFonts w:eastAsia="微軟正黑體" w:cstheme="minorHAnsi"/>
              </w:rPr>
              <w:t>此欄位應為</w:t>
            </w:r>
            <w:r w:rsidRPr="00F02179">
              <w:rPr>
                <w:rFonts w:eastAsia="微軟正黑體" w:cstheme="minorHAnsi"/>
              </w:rPr>
              <w:t>payin/payout account</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放款質借帳號</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數字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14</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開戶日</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日期</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10</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利率加減碼</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數字</w:t>
            </w:r>
            <w:r w:rsidRPr="00F02179">
              <w:rPr>
                <w:rFonts w:eastAsia="微軟正黑體" w:cstheme="minorHAnsi"/>
                <w:sz w:val="22"/>
              </w:rPr>
              <w:t>/</w:t>
            </w:r>
            <w:r w:rsidRPr="00F02179">
              <w:rPr>
                <w:rFonts w:eastAsia="微軟正黑體" w:cstheme="minorHAnsi"/>
                <w:sz w:val="22"/>
              </w:rPr>
              <w:t>符號</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9(02)V9(05)</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p w:rsidR="00D4489D" w:rsidRPr="00F02179" w:rsidRDefault="00D4489D" w:rsidP="00DB4BA9">
            <w:pPr>
              <w:ind w:left="0" w:firstLine="0"/>
              <w:rPr>
                <w:rFonts w:eastAsia="微軟正黑體" w:cstheme="minorHAnsi"/>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自動轉期</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M</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約定自動轉期次數</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數字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2</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專案代碼</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10</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郵匯局</w:t>
            </w:r>
            <w:r w:rsidRPr="00F02179">
              <w:rPr>
                <w:rFonts w:eastAsia="微軟正黑體" w:cstheme="minorHAnsi"/>
                <w:sz w:val="22"/>
              </w:rPr>
              <w:t>-</w:t>
            </w:r>
            <w:r w:rsidRPr="00F02179">
              <w:rPr>
                <w:rFonts w:eastAsia="微軟正黑體" w:cstheme="minorHAnsi"/>
                <w:sz w:val="22"/>
              </w:rPr>
              <w:t>專案別</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rPr>
              <w:t>3</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郵匯局</w:t>
            </w:r>
            <w:r w:rsidRPr="00F02179">
              <w:rPr>
                <w:rFonts w:eastAsia="微軟正黑體" w:cstheme="minorHAnsi"/>
                <w:sz w:val="22"/>
              </w:rPr>
              <w:t>-</w:t>
            </w:r>
            <w:r w:rsidRPr="00F02179">
              <w:rPr>
                <w:rFonts w:eastAsia="微軟正黑體" w:cstheme="minorHAnsi"/>
                <w:sz w:val="22"/>
              </w:rPr>
              <w:t>歸屬分行</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2</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質權人</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22</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質權設定約定依據</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12</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質權設定日期</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日期</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10</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質權同意支付利息</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1</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質權人地址</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200</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事故登錄</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60</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存入來源說明</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rPr>
              <w:t>文字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50</w:t>
            </w:r>
          </w:p>
        </w:tc>
        <w:tc>
          <w:tcPr>
            <w:tcW w:w="3256" w:type="dxa"/>
          </w:tcPr>
          <w:p w:rsidR="00D4489D" w:rsidRPr="00F02179" w:rsidRDefault="00D4489D" w:rsidP="00DB4BA9">
            <w:pPr>
              <w:ind w:left="0" w:firstLine="0"/>
              <w:rPr>
                <w:rFonts w:eastAsia="微軟正黑體" w:cstheme="minorHAnsi"/>
              </w:rPr>
            </w:pPr>
            <w:r w:rsidRPr="00F02179">
              <w:rPr>
                <w:rFonts w:eastAsia="微軟正黑體" w:cstheme="minorHAnsi"/>
                <w:sz w:val="22"/>
              </w:rPr>
              <w:t>依核心資料顯示</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固定零存整付每週期存入金額</w:t>
            </w:r>
          </w:p>
        </w:tc>
        <w:tc>
          <w:tcPr>
            <w:tcW w:w="1276" w:type="dxa"/>
          </w:tcPr>
          <w:p w:rsidR="00D4489D" w:rsidRPr="00F02179" w:rsidRDefault="00555400" w:rsidP="00DB4BA9">
            <w:pPr>
              <w:ind w:left="0" w:firstLine="0"/>
              <w:rPr>
                <w:rFonts w:eastAsia="微軟正黑體" w:cstheme="minorHAnsi"/>
                <w:sz w:val="22"/>
              </w:rPr>
            </w:pPr>
            <w:r w:rsidRPr="00F02179">
              <w:rPr>
                <w:rFonts w:eastAsia="微軟正黑體" w:cstheme="minorHAnsi"/>
                <w:sz w:val="22"/>
              </w:rPr>
              <w:t>金額</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9(12)V99</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p w:rsidR="00D4489D" w:rsidRPr="00F02179" w:rsidRDefault="00D4489D" w:rsidP="00DB4BA9">
            <w:pPr>
              <w:ind w:left="0" w:firstLine="0"/>
              <w:rPr>
                <w:rFonts w:eastAsia="微軟正黑體" w:cstheme="minorHAnsi"/>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D4489D" w:rsidRPr="00F02179" w:rsidTr="00C11E83">
        <w:tc>
          <w:tcPr>
            <w:tcW w:w="762" w:type="dxa"/>
          </w:tcPr>
          <w:p w:rsidR="00D4489D" w:rsidRPr="00F02179" w:rsidRDefault="00D4489D" w:rsidP="00DB4BA9">
            <w:pPr>
              <w:pStyle w:val="af2"/>
              <w:numPr>
                <w:ilvl w:val="0"/>
                <w:numId w:val="138"/>
              </w:numPr>
              <w:ind w:leftChars="0"/>
              <w:rPr>
                <w:rFonts w:eastAsia="微軟正黑體" w:cstheme="minorHAnsi"/>
                <w:sz w:val="22"/>
              </w:rPr>
            </w:pPr>
          </w:p>
        </w:tc>
        <w:tc>
          <w:tcPr>
            <w:tcW w:w="1643"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便利零存整付</w:t>
            </w:r>
            <w:r w:rsidRPr="00F02179">
              <w:rPr>
                <w:rFonts w:eastAsia="微軟正黑體" w:cstheme="minorHAnsi"/>
                <w:sz w:val="22"/>
              </w:rPr>
              <w:lastRenderedPageBreak/>
              <w:t>存單行次</w:t>
            </w:r>
          </w:p>
        </w:tc>
        <w:tc>
          <w:tcPr>
            <w:tcW w:w="127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lastRenderedPageBreak/>
              <w:t>數字</w:t>
            </w:r>
          </w:p>
        </w:tc>
        <w:tc>
          <w:tcPr>
            <w:tcW w:w="709" w:type="dxa"/>
          </w:tcPr>
          <w:p w:rsidR="00D4489D" w:rsidRPr="00F02179" w:rsidRDefault="00D4489D"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2</w:t>
            </w:r>
          </w:p>
        </w:tc>
        <w:tc>
          <w:tcPr>
            <w:tcW w:w="3256" w:type="dxa"/>
          </w:tcPr>
          <w:p w:rsidR="00D4489D" w:rsidRPr="00F02179" w:rsidRDefault="00D4489D" w:rsidP="00DB4BA9">
            <w:pPr>
              <w:ind w:left="0" w:firstLine="0"/>
              <w:rPr>
                <w:rFonts w:eastAsia="微軟正黑體" w:cstheme="minorHAnsi"/>
                <w:sz w:val="22"/>
              </w:rPr>
            </w:pPr>
            <w:r w:rsidRPr="00F02179">
              <w:rPr>
                <w:rFonts w:eastAsia="微軟正黑體" w:cstheme="minorHAnsi"/>
                <w:sz w:val="22"/>
              </w:rPr>
              <w:t>依核心資料顯示</w:t>
            </w:r>
          </w:p>
        </w:tc>
      </w:tr>
      <w:tr w:rsidR="00981380" w:rsidRPr="00F02179" w:rsidTr="00981380">
        <w:tc>
          <w:tcPr>
            <w:tcW w:w="762" w:type="dxa"/>
          </w:tcPr>
          <w:p w:rsidR="00981380" w:rsidRPr="00F02179" w:rsidRDefault="00981380" w:rsidP="00DB4BA9">
            <w:pPr>
              <w:pStyle w:val="af2"/>
              <w:numPr>
                <w:ilvl w:val="0"/>
                <w:numId w:val="138"/>
              </w:numPr>
              <w:ind w:leftChars="0"/>
              <w:rPr>
                <w:rFonts w:eastAsia="微軟正黑體" w:cstheme="minorHAnsi"/>
                <w:sz w:val="22"/>
              </w:rPr>
            </w:pPr>
          </w:p>
        </w:tc>
        <w:tc>
          <w:tcPr>
            <w:tcW w:w="1643" w:type="dxa"/>
          </w:tcPr>
          <w:p w:rsidR="00981380" w:rsidRPr="00F02179" w:rsidRDefault="00981380" w:rsidP="00DB4BA9">
            <w:pPr>
              <w:ind w:left="0" w:firstLine="0"/>
              <w:rPr>
                <w:rFonts w:eastAsia="微軟正黑體" w:cstheme="minorHAnsi"/>
                <w:sz w:val="22"/>
              </w:rPr>
            </w:pPr>
            <w:r w:rsidRPr="00981380">
              <w:rPr>
                <w:rFonts w:eastAsia="微軟正黑體" w:cstheme="minorHAnsi" w:hint="eastAsia"/>
                <w:sz w:val="22"/>
              </w:rPr>
              <w:t>幣別</w:t>
            </w:r>
          </w:p>
        </w:tc>
        <w:tc>
          <w:tcPr>
            <w:tcW w:w="1276" w:type="dxa"/>
          </w:tcPr>
          <w:p w:rsidR="00981380" w:rsidRPr="00F02179" w:rsidRDefault="00555400" w:rsidP="00DB4BA9">
            <w:pPr>
              <w:ind w:left="0" w:firstLine="0"/>
              <w:rPr>
                <w:rFonts w:eastAsia="微軟正黑體" w:cstheme="minorHAnsi"/>
                <w:sz w:val="22"/>
              </w:rPr>
            </w:pPr>
            <w:r>
              <w:rPr>
                <w:rFonts w:eastAsia="微軟正黑體" w:cstheme="minorHAnsi" w:hint="eastAsia"/>
                <w:sz w:val="22"/>
              </w:rPr>
              <w:t>文字</w:t>
            </w:r>
          </w:p>
        </w:tc>
        <w:tc>
          <w:tcPr>
            <w:tcW w:w="709" w:type="dxa"/>
          </w:tcPr>
          <w:p w:rsidR="00981380" w:rsidRPr="00F02179" w:rsidRDefault="00555400" w:rsidP="00DB4BA9">
            <w:pPr>
              <w:ind w:left="0" w:firstLine="0"/>
              <w:jc w:val="center"/>
              <w:rPr>
                <w:rFonts w:eastAsia="微軟正黑體" w:cstheme="minorHAnsi"/>
                <w:sz w:val="22"/>
              </w:rPr>
            </w:pPr>
            <w:r>
              <w:rPr>
                <w:rFonts w:eastAsia="微軟正黑體" w:cstheme="minorHAnsi" w:hint="eastAsia"/>
                <w:sz w:val="22"/>
              </w:rPr>
              <w:t>M</w:t>
            </w:r>
          </w:p>
        </w:tc>
        <w:tc>
          <w:tcPr>
            <w:tcW w:w="1277" w:type="dxa"/>
          </w:tcPr>
          <w:p w:rsidR="00981380" w:rsidRPr="00F02179" w:rsidRDefault="00555400" w:rsidP="00DB4BA9">
            <w:pPr>
              <w:ind w:left="0" w:firstLine="0"/>
              <w:rPr>
                <w:rFonts w:eastAsia="微軟正黑體" w:cstheme="minorHAnsi"/>
                <w:sz w:val="22"/>
              </w:rPr>
            </w:pPr>
            <w:r>
              <w:rPr>
                <w:rFonts w:eastAsia="微軟正黑體" w:cstheme="minorHAnsi" w:hint="eastAsia"/>
                <w:sz w:val="22"/>
              </w:rPr>
              <w:t>3</w:t>
            </w:r>
          </w:p>
        </w:tc>
        <w:tc>
          <w:tcPr>
            <w:tcW w:w="3256" w:type="dxa"/>
          </w:tcPr>
          <w:p w:rsidR="0098138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981380" w:rsidRPr="00F02179" w:rsidTr="00981380">
        <w:tc>
          <w:tcPr>
            <w:tcW w:w="762" w:type="dxa"/>
          </w:tcPr>
          <w:p w:rsidR="00981380" w:rsidRPr="00F02179" w:rsidRDefault="00981380" w:rsidP="00DB4BA9">
            <w:pPr>
              <w:pStyle w:val="af2"/>
              <w:numPr>
                <w:ilvl w:val="0"/>
                <w:numId w:val="138"/>
              </w:numPr>
              <w:ind w:leftChars="0"/>
              <w:rPr>
                <w:rFonts w:eastAsia="微軟正黑體" w:cstheme="minorHAnsi"/>
                <w:sz w:val="22"/>
              </w:rPr>
            </w:pPr>
          </w:p>
        </w:tc>
        <w:tc>
          <w:tcPr>
            <w:tcW w:w="1643" w:type="dxa"/>
          </w:tcPr>
          <w:p w:rsidR="00981380" w:rsidRPr="00F02179" w:rsidRDefault="00981380" w:rsidP="00DB4BA9">
            <w:pPr>
              <w:ind w:left="0" w:firstLine="0"/>
              <w:rPr>
                <w:rFonts w:eastAsia="微軟正黑體" w:cstheme="minorHAnsi"/>
                <w:sz w:val="22"/>
              </w:rPr>
            </w:pPr>
            <w:r w:rsidRPr="00981380">
              <w:rPr>
                <w:rFonts w:eastAsia="微軟正黑體" w:cstheme="minorHAnsi" w:hint="eastAsia"/>
                <w:sz w:val="22"/>
              </w:rPr>
              <w:t>狀況碼</w:t>
            </w:r>
          </w:p>
        </w:tc>
        <w:tc>
          <w:tcPr>
            <w:tcW w:w="1276" w:type="dxa"/>
          </w:tcPr>
          <w:p w:rsidR="00981380" w:rsidRPr="00F02179" w:rsidRDefault="00555400" w:rsidP="00DB4BA9">
            <w:pPr>
              <w:ind w:left="0" w:firstLine="0"/>
              <w:rPr>
                <w:rFonts w:eastAsia="微軟正黑體" w:cstheme="minorHAnsi"/>
                <w:sz w:val="22"/>
              </w:rPr>
            </w:pPr>
            <w:r>
              <w:rPr>
                <w:rFonts w:eastAsia="微軟正黑體" w:cstheme="minorHAnsi" w:hint="eastAsia"/>
                <w:sz w:val="22"/>
              </w:rPr>
              <w:t>文數字</w:t>
            </w:r>
          </w:p>
        </w:tc>
        <w:tc>
          <w:tcPr>
            <w:tcW w:w="709" w:type="dxa"/>
          </w:tcPr>
          <w:p w:rsidR="00981380" w:rsidRPr="00F02179" w:rsidRDefault="00555400"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981380" w:rsidRPr="00F02179" w:rsidRDefault="00555400" w:rsidP="00DB4BA9">
            <w:pPr>
              <w:ind w:left="0" w:firstLine="0"/>
              <w:rPr>
                <w:rFonts w:eastAsia="微軟正黑體" w:cstheme="minorHAnsi"/>
                <w:sz w:val="22"/>
              </w:rPr>
            </w:pPr>
            <w:r>
              <w:rPr>
                <w:rFonts w:eastAsia="微軟正黑體" w:cstheme="minorHAnsi" w:hint="eastAsia"/>
                <w:sz w:val="22"/>
              </w:rPr>
              <w:t>35</w:t>
            </w:r>
          </w:p>
        </w:tc>
        <w:tc>
          <w:tcPr>
            <w:tcW w:w="3256" w:type="dxa"/>
          </w:tcPr>
          <w:p w:rsidR="0098138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981380" w:rsidRPr="00F02179" w:rsidTr="00981380">
        <w:tc>
          <w:tcPr>
            <w:tcW w:w="762" w:type="dxa"/>
          </w:tcPr>
          <w:p w:rsidR="00981380" w:rsidRPr="00F02179" w:rsidRDefault="00981380" w:rsidP="00DB4BA9">
            <w:pPr>
              <w:pStyle w:val="af2"/>
              <w:numPr>
                <w:ilvl w:val="0"/>
                <w:numId w:val="138"/>
              </w:numPr>
              <w:ind w:leftChars="0"/>
              <w:rPr>
                <w:rFonts w:eastAsia="微軟正黑體" w:cstheme="minorHAnsi"/>
                <w:sz w:val="22"/>
              </w:rPr>
            </w:pPr>
          </w:p>
        </w:tc>
        <w:tc>
          <w:tcPr>
            <w:tcW w:w="1643" w:type="dxa"/>
          </w:tcPr>
          <w:p w:rsidR="00981380" w:rsidRPr="00F02179" w:rsidRDefault="00981380" w:rsidP="00DB4BA9">
            <w:pPr>
              <w:ind w:left="0" w:firstLine="0"/>
              <w:rPr>
                <w:rFonts w:eastAsia="微軟正黑體" w:cstheme="minorHAnsi"/>
                <w:sz w:val="22"/>
              </w:rPr>
            </w:pPr>
            <w:r w:rsidRPr="00981380">
              <w:rPr>
                <w:rFonts w:eastAsia="微軟正黑體" w:cstheme="minorHAnsi" w:hint="eastAsia"/>
                <w:sz w:val="22"/>
              </w:rPr>
              <w:t>累積自動轉期次數</w:t>
            </w:r>
          </w:p>
        </w:tc>
        <w:tc>
          <w:tcPr>
            <w:tcW w:w="1276" w:type="dxa"/>
          </w:tcPr>
          <w:p w:rsidR="00981380" w:rsidRPr="00F02179" w:rsidRDefault="00555400" w:rsidP="00DB4BA9">
            <w:pPr>
              <w:ind w:left="0" w:firstLine="0"/>
              <w:rPr>
                <w:rFonts w:eastAsia="微軟正黑體" w:cstheme="minorHAnsi"/>
                <w:sz w:val="22"/>
              </w:rPr>
            </w:pPr>
            <w:r>
              <w:rPr>
                <w:rFonts w:eastAsia="微軟正黑體" w:cstheme="minorHAnsi" w:hint="eastAsia"/>
                <w:sz w:val="22"/>
              </w:rPr>
              <w:t>數字</w:t>
            </w:r>
          </w:p>
        </w:tc>
        <w:tc>
          <w:tcPr>
            <w:tcW w:w="709" w:type="dxa"/>
          </w:tcPr>
          <w:p w:rsidR="00981380" w:rsidRPr="00F02179" w:rsidRDefault="00555400" w:rsidP="00DB4BA9">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981380" w:rsidRPr="00F02179" w:rsidRDefault="00555400" w:rsidP="00DB4BA9">
            <w:pPr>
              <w:ind w:left="0" w:firstLine="0"/>
              <w:rPr>
                <w:rFonts w:eastAsia="微軟正黑體" w:cstheme="minorHAnsi"/>
                <w:sz w:val="22"/>
              </w:rPr>
            </w:pPr>
            <w:r>
              <w:rPr>
                <w:rFonts w:eastAsia="微軟正黑體" w:cstheme="minorHAnsi" w:hint="eastAsia"/>
                <w:sz w:val="22"/>
              </w:rPr>
              <w:t>3</w:t>
            </w:r>
          </w:p>
        </w:tc>
        <w:tc>
          <w:tcPr>
            <w:tcW w:w="3256" w:type="dxa"/>
          </w:tcPr>
          <w:p w:rsidR="0098138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981380" w:rsidRPr="00F02179" w:rsidTr="00981380">
        <w:tc>
          <w:tcPr>
            <w:tcW w:w="762" w:type="dxa"/>
          </w:tcPr>
          <w:p w:rsidR="00981380" w:rsidRPr="00F02179" w:rsidRDefault="00981380" w:rsidP="00663B15">
            <w:pPr>
              <w:pStyle w:val="af2"/>
              <w:numPr>
                <w:ilvl w:val="0"/>
                <w:numId w:val="138"/>
              </w:numPr>
              <w:ind w:leftChars="0"/>
              <w:rPr>
                <w:rFonts w:eastAsia="微軟正黑體" w:cstheme="minorHAnsi"/>
                <w:sz w:val="22"/>
              </w:rPr>
            </w:pPr>
          </w:p>
        </w:tc>
        <w:tc>
          <w:tcPr>
            <w:tcW w:w="1643" w:type="dxa"/>
          </w:tcPr>
          <w:p w:rsidR="00981380" w:rsidRPr="00F02179" w:rsidRDefault="00981380" w:rsidP="00663B15">
            <w:pPr>
              <w:ind w:left="0" w:firstLine="0"/>
              <w:rPr>
                <w:rFonts w:eastAsia="微軟正黑體" w:cstheme="minorHAnsi"/>
                <w:sz w:val="22"/>
              </w:rPr>
            </w:pPr>
            <w:r w:rsidRPr="00981380">
              <w:rPr>
                <w:rFonts w:eastAsia="微軟正黑體" w:cstheme="minorHAnsi" w:hint="eastAsia"/>
                <w:sz w:val="22"/>
              </w:rPr>
              <w:t>扣押金額</w:t>
            </w:r>
          </w:p>
        </w:tc>
        <w:tc>
          <w:tcPr>
            <w:tcW w:w="1276" w:type="dxa"/>
          </w:tcPr>
          <w:p w:rsidR="00981380" w:rsidRPr="00F02179" w:rsidRDefault="00555400" w:rsidP="00663B15">
            <w:pPr>
              <w:ind w:left="0" w:firstLine="0"/>
              <w:rPr>
                <w:rFonts w:eastAsia="微軟正黑體" w:cstheme="minorHAnsi"/>
                <w:sz w:val="22"/>
              </w:rPr>
            </w:pPr>
            <w:r w:rsidRPr="00F02179">
              <w:rPr>
                <w:rFonts w:eastAsia="微軟正黑體" w:cstheme="minorHAnsi"/>
                <w:sz w:val="22"/>
              </w:rPr>
              <w:t>金額</w:t>
            </w:r>
          </w:p>
        </w:tc>
        <w:tc>
          <w:tcPr>
            <w:tcW w:w="709" w:type="dxa"/>
          </w:tcPr>
          <w:p w:rsidR="00981380" w:rsidRPr="00F02179" w:rsidRDefault="00555400" w:rsidP="00663B15">
            <w:pPr>
              <w:ind w:left="0" w:firstLine="0"/>
              <w:jc w:val="center"/>
              <w:rPr>
                <w:rFonts w:eastAsia="微軟正黑體" w:cstheme="minorHAnsi"/>
                <w:sz w:val="22"/>
              </w:rPr>
            </w:pPr>
            <w:r w:rsidRPr="00F02179">
              <w:rPr>
                <w:rFonts w:eastAsia="微軟正黑體" w:cstheme="minorHAnsi"/>
                <w:sz w:val="22"/>
              </w:rPr>
              <w:t>O</w:t>
            </w:r>
          </w:p>
        </w:tc>
        <w:tc>
          <w:tcPr>
            <w:tcW w:w="1277" w:type="dxa"/>
          </w:tcPr>
          <w:p w:rsidR="00981380" w:rsidRPr="00F02179" w:rsidRDefault="00F0559D" w:rsidP="00663B15">
            <w:pPr>
              <w:ind w:left="0" w:firstLine="0"/>
              <w:rPr>
                <w:rFonts w:eastAsia="微軟正黑體" w:cstheme="minorHAnsi"/>
                <w:sz w:val="22"/>
              </w:rPr>
            </w:pPr>
            <w:r>
              <w:rPr>
                <w:rFonts w:eastAsia="微軟正黑體" w:cstheme="minorHAnsi" w:hint="eastAsia"/>
                <w:sz w:val="22"/>
              </w:rPr>
              <w:t>19</w:t>
            </w:r>
          </w:p>
        </w:tc>
        <w:tc>
          <w:tcPr>
            <w:tcW w:w="3256" w:type="dxa"/>
          </w:tcPr>
          <w:p w:rsidR="0098138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981380" w:rsidRPr="00F02179" w:rsidTr="00981380">
        <w:tc>
          <w:tcPr>
            <w:tcW w:w="762" w:type="dxa"/>
          </w:tcPr>
          <w:p w:rsidR="00981380" w:rsidRPr="00F02179" w:rsidRDefault="00981380" w:rsidP="00663B15">
            <w:pPr>
              <w:pStyle w:val="af2"/>
              <w:numPr>
                <w:ilvl w:val="0"/>
                <w:numId w:val="138"/>
              </w:numPr>
              <w:ind w:leftChars="0"/>
              <w:rPr>
                <w:rFonts w:eastAsia="微軟正黑體" w:cstheme="minorHAnsi"/>
                <w:sz w:val="22"/>
              </w:rPr>
            </w:pPr>
          </w:p>
        </w:tc>
        <w:tc>
          <w:tcPr>
            <w:tcW w:w="1643" w:type="dxa"/>
          </w:tcPr>
          <w:p w:rsidR="00981380" w:rsidRPr="00F02179" w:rsidRDefault="00981380" w:rsidP="00663B15">
            <w:pPr>
              <w:ind w:left="0" w:firstLine="0"/>
              <w:rPr>
                <w:rFonts w:eastAsia="微軟正黑體" w:cstheme="minorHAnsi"/>
                <w:sz w:val="22"/>
              </w:rPr>
            </w:pPr>
            <w:r w:rsidRPr="00981380">
              <w:rPr>
                <w:rFonts w:eastAsia="微軟正黑體" w:cstheme="minorHAnsi" w:hint="eastAsia"/>
                <w:sz w:val="22"/>
              </w:rPr>
              <w:t>扣繳憑單</w:t>
            </w:r>
          </w:p>
        </w:tc>
        <w:tc>
          <w:tcPr>
            <w:tcW w:w="1276" w:type="dxa"/>
          </w:tcPr>
          <w:p w:rsidR="00981380" w:rsidRPr="00F02179" w:rsidRDefault="00555400" w:rsidP="00663B15">
            <w:pPr>
              <w:ind w:left="0" w:firstLine="0"/>
              <w:rPr>
                <w:rFonts w:eastAsia="微軟正黑體" w:cstheme="minorHAnsi"/>
                <w:sz w:val="22"/>
              </w:rPr>
            </w:pPr>
            <w:r>
              <w:rPr>
                <w:rFonts w:eastAsia="微軟正黑體" w:cstheme="minorHAnsi" w:hint="eastAsia"/>
                <w:sz w:val="22"/>
              </w:rPr>
              <w:t>文數字</w:t>
            </w:r>
          </w:p>
        </w:tc>
        <w:tc>
          <w:tcPr>
            <w:tcW w:w="709" w:type="dxa"/>
          </w:tcPr>
          <w:p w:rsidR="00981380" w:rsidRPr="00F02179" w:rsidRDefault="00555400" w:rsidP="00663B15">
            <w:pPr>
              <w:ind w:left="0" w:firstLine="0"/>
              <w:jc w:val="center"/>
              <w:rPr>
                <w:rFonts w:eastAsia="微軟正黑體" w:cstheme="minorHAnsi"/>
                <w:sz w:val="22"/>
              </w:rPr>
            </w:pPr>
            <w:r>
              <w:rPr>
                <w:rFonts w:eastAsia="微軟正黑體" w:cstheme="minorHAnsi" w:hint="eastAsia"/>
                <w:sz w:val="22"/>
              </w:rPr>
              <w:t>M</w:t>
            </w:r>
          </w:p>
        </w:tc>
        <w:tc>
          <w:tcPr>
            <w:tcW w:w="1277" w:type="dxa"/>
          </w:tcPr>
          <w:p w:rsidR="00981380" w:rsidRPr="00F02179" w:rsidRDefault="00F0559D" w:rsidP="00663B15">
            <w:pPr>
              <w:ind w:left="0" w:firstLine="0"/>
              <w:rPr>
                <w:rFonts w:eastAsia="微軟正黑體" w:cstheme="minorHAnsi"/>
                <w:sz w:val="22"/>
              </w:rPr>
            </w:pPr>
            <w:r>
              <w:rPr>
                <w:rFonts w:eastAsia="微軟正黑體" w:cstheme="minorHAnsi" w:hint="eastAsia"/>
                <w:sz w:val="22"/>
              </w:rPr>
              <w:t>2</w:t>
            </w:r>
          </w:p>
        </w:tc>
        <w:tc>
          <w:tcPr>
            <w:tcW w:w="3256" w:type="dxa"/>
          </w:tcPr>
          <w:p w:rsidR="00555400" w:rsidRDefault="00555400" w:rsidP="00555400">
            <w:pPr>
              <w:ind w:left="0" w:firstLine="0"/>
              <w:rPr>
                <w:rFonts w:eastAsia="微軟正黑體" w:cstheme="minorHAnsi"/>
                <w:sz w:val="22"/>
              </w:rPr>
            </w:pPr>
            <w:r w:rsidRPr="00F02179">
              <w:rPr>
                <w:rFonts w:eastAsia="微軟正黑體" w:cstheme="minorHAnsi"/>
                <w:sz w:val="22"/>
              </w:rPr>
              <w:t>依核心資料顯示</w:t>
            </w:r>
          </w:p>
          <w:p w:rsidR="00555400" w:rsidRPr="00555400" w:rsidRDefault="00555400" w:rsidP="00555400">
            <w:pPr>
              <w:ind w:left="0" w:firstLine="0"/>
              <w:rPr>
                <w:rFonts w:eastAsia="微軟正黑體" w:cstheme="minorHAnsi"/>
                <w:sz w:val="22"/>
              </w:rPr>
            </w:pPr>
            <w:r w:rsidRPr="00555400">
              <w:rPr>
                <w:rFonts w:eastAsia="微軟正黑體" w:cstheme="minorHAnsi" w:hint="eastAsia"/>
                <w:sz w:val="22"/>
              </w:rPr>
              <w:t xml:space="preserve">1 : </w:t>
            </w:r>
            <w:r w:rsidRPr="00555400">
              <w:rPr>
                <w:rFonts w:eastAsia="微軟正黑體" w:cstheme="minorHAnsi" w:hint="eastAsia"/>
                <w:sz w:val="22"/>
              </w:rPr>
              <w:t>寄</w:t>
            </w:r>
          </w:p>
          <w:p w:rsidR="00981380" w:rsidRPr="00F02179" w:rsidRDefault="00555400" w:rsidP="00555400">
            <w:pPr>
              <w:ind w:left="0" w:firstLine="0"/>
              <w:rPr>
                <w:rFonts w:eastAsia="微軟正黑體" w:cstheme="minorHAnsi"/>
                <w:sz w:val="22"/>
              </w:rPr>
            </w:pPr>
            <w:r w:rsidRPr="00555400">
              <w:rPr>
                <w:rFonts w:eastAsia="微軟正黑體" w:cstheme="minorHAnsi" w:hint="eastAsia"/>
                <w:sz w:val="22"/>
              </w:rPr>
              <w:t xml:space="preserve">2 : </w:t>
            </w:r>
            <w:r w:rsidRPr="00555400">
              <w:rPr>
                <w:rFonts w:eastAsia="微軟正黑體" w:cstheme="minorHAnsi" w:hint="eastAsia"/>
                <w:sz w:val="22"/>
              </w:rPr>
              <w:t>不寄</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出生</w:t>
            </w:r>
            <w:r w:rsidRPr="00C11E83">
              <w:rPr>
                <w:rFonts w:ascii="微軟正黑體" w:eastAsia="微軟正黑體" w:hAnsi="微軟正黑體"/>
                <w:color w:val="000000"/>
                <w:sz w:val="22"/>
                <w:szCs w:val="20"/>
              </w:rPr>
              <w:t>/創立日期</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日期</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M</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8</w:t>
            </w:r>
          </w:p>
        </w:tc>
        <w:tc>
          <w:tcPr>
            <w:tcW w:w="3256" w:type="dxa"/>
          </w:tcPr>
          <w:p w:rsidR="0055540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負責人統一編號</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文數字</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O</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10</w:t>
            </w:r>
          </w:p>
        </w:tc>
        <w:tc>
          <w:tcPr>
            <w:tcW w:w="3256" w:type="dxa"/>
          </w:tcPr>
          <w:p w:rsidR="0055540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負責人姓名</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文字</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O</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35</w:t>
            </w:r>
          </w:p>
        </w:tc>
        <w:tc>
          <w:tcPr>
            <w:tcW w:w="3256" w:type="dxa"/>
          </w:tcPr>
          <w:p w:rsidR="00555400" w:rsidRPr="00F02179" w:rsidRDefault="00555400" w:rsidP="00555400">
            <w:pPr>
              <w:ind w:left="0" w:firstLine="0"/>
              <w:rPr>
                <w:rFonts w:eastAsia="微軟正黑體" w:cstheme="minorHAnsi"/>
                <w:sz w:val="22"/>
              </w:rPr>
            </w:pPr>
            <w:r w:rsidRPr="00F02179">
              <w:rPr>
                <w:rFonts w:eastAsia="微軟正黑體" w:cstheme="minorHAnsi"/>
                <w:sz w:val="22"/>
              </w:rPr>
              <w:t>依核心資料顯示</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業種別</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文</w:t>
            </w:r>
            <w:r w:rsidR="00F0559D">
              <w:rPr>
                <w:rFonts w:eastAsia="微軟正黑體" w:cstheme="minorHAnsi" w:hint="eastAsia"/>
                <w:sz w:val="22"/>
              </w:rPr>
              <w:t>數</w:t>
            </w:r>
            <w:r>
              <w:rPr>
                <w:rFonts w:eastAsia="微軟正黑體" w:cstheme="minorHAnsi" w:hint="eastAsia"/>
                <w:sz w:val="22"/>
              </w:rPr>
              <w:t>字</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M</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6</w:t>
            </w:r>
          </w:p>
        </w:tc>
        <w:tc>
          <w:tcPr>
            <w:tcW w:w="3256" w:type="dxa"/>
          </w:tcPr>
          <w:p w:rsidR="00F0559D" w:rsidRPr="00F0559D" w:rsidRDefault="00555400" w:rsidP="00F0559D">
            <w:pPr>
              <w:ind w:left="0" w:firstLine="0"/>
              <w:rPr>
                <w:rFonts w:eastAsia="微軟正黑體" w:cstheme="minorHAnsi"/>
                <w:sz w:val="22"/>
              </w:rPr>
            </w:pPr>
            <w:r w:rsidRPr="00A11126">
              <w:rPr>
                <w:rFonts w:eastAsia="微軟正黑體" w:cstheme="minorHAnsi"/>
                <w:sz w:val="22"/>
              </w:rPr>
              <w:t>依核心資料顯示</w:t>
            </w:r>
            <w:r w:rsidR="00F0559D">
              <w:rPr>
                <w:rFonts w:eastAsia="微軟正黑體" w:cstheme="minorHAnsi"/>
                <w:sz w:val="22"/>
              </w:rPr>
              <w:br/>
            </w:r>
            <w:r w:rsidR="00F0559D" w:rsidRPr="00F0559D">
              <w:rPr>
                <w:rFonts w:eastAsia="微軟正黑體" w:cstheme="minorHAnsi" w:hint="eastAsia"/>
                <w:sz w:val="22"/>
              </w:rPr>
              <w:t>060000</w:t>
            </w:r>
            <w:r w:rsidR="00F0559D">
              <w:rPr>
                <w:rFonts w:eastAsia="微軟正黑體" w:cstheme="minorHAnsi" w:hint="eastAsia"/>
                <w:sz w:val="22"/>
              </w:rPr>
              <w:t xml:space="preserve"> (</w:t>
            </w:r>
            <w:r w:rsidR="00F0559D" w:rsidRPr="00F0559D">
              <w:rPr>
                <w:rFonts w:eastAsia="微軟正黑體" w:cstheme="minorHAnsi" w:hint="eastAsia"/>
                <w:sz w:val="22"/>
              </w:rPr>
              <w:t>本國個人</w:t>
            </w:r>
            <w:r w:rsidR="00F0559D">
              <w:rPr>
                <w:rFonts w:eastAsia="微軟正黑體" w:cstheme="minorHAnsi" w:hint="eastAsia"/>
                <w:sz w:val="22"/>
              </w:rPr>
              <w:t>)</w:t>
            </w:r>
          </w:p>
          <w:p w:rsidR="00555400" w:rsidRPr="00F02179" w:rsidRDefault="00F0559D" w:rsidP="00F0559D">
            <w:pPr>
              <w:ind w:left="0" w:firstLine="0"/>
              <w:rPr>
                <w:rFonts w:eastAsia="微軟正黑體" w:cstheme="minorHAnsi"/>
                <w:sz w:val="22"/>
              </w:rPr>
            </w:pPr>
            <w:r w:rsidRPr="00F0559D">
              <w:rPr>
                <w:rFonts w:eastAsia="微軟正黑體" w:cstheme="minorHAnsi" w:hint="eastAsia"/>
                <w:sz w:val="22"/>
              </w:rPr>
              <w:t>130202</w:t>
            </w:r>
            <w:r>
              <w:rPr>
                <w:rFonts w:eastAsia="微軟正黑體" w:cstheme="minorHAnsi" w:hint="eastAsia"/>
                <w:sz w:val="22"/>
              </w:rPr>
              <w:t xml:space="preserve"> (</w:t>
            </w:r>
            <w:r w:rsidRPr="00F0559D">
              <w:rPr>
                <w:rFonts w:eastAsia="微軟正黑體" w:cstheme="minorHAnsi" w:hint="eastAsia"/>
                <w:sz w:val="22"/>
              </w:rPr>
              <w:t>外國個人</w:t>
            </w:r>
            <w:r>
              <w:rPr>
                <w:rFonts w:eastAsia="微軟正黑體" w:cstheme="minorHAnsi" w:hint="eastAsia"/>
                <w:sz w:val="22"/>
              </w:rPr>
              <w:t>)</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有</w:t>
            </w:r>
            <w:r w:rsidRPr="00C11E83">
              <w:rPr>
                <w:rFonts w:ascii="微軟正黑體" w:eastAsia="微軟正黑體" w:hAnsi="微軟正黑體"/>
                <w:color w:val="000000"/>
                <w:sz w:val="22"/>
                <w:szCs w:val="20"/>
              </w:rPr>
              <w:t>/</w:t>
            </w:r>
            <w:r w:rsidRPr="00C11E83">
              <w:rPr>
                <w:rFonts w:ascii="微軟正黑體" w:eastAsia="微軟正黑體" w:hAnsi="微軟正黑體" w:hint="eastAsia"/>
                <w:color w:val="000000"/>
                <w:sz w:val="22"/>
                <w:szCs w:val="20"/>
              </w:rPr>
              <w:t>無聯行通提</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文字</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M</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2</w:t>
            </w:r>
          </w:p>
        </w:tc>
        <w:tc>
          <w:tcPr>
            <w:tcW w:w="3256" w:type="dxa"/>
          </w:tcPr>
          <w:p w:rsidR="00555400" w:rsidRPr="00F02179" w:rsidRDefault="00555400" w:rsidP="00555400">
            <w:pPr>
              <w:ind w:left="0" w:firstLine="0"/>
              <w:rPr>
                <w:rFonts w:eastAsia="微軟正黑體" w:cstheme="minorHAnsi"/>
                <w:sz w:val="22"/>
              </w:rPr>
            </w:pPr>
            <w:r w:rsidRPr="00A11126">
              <w:rPr>
                <w:rFonts w:eastAsia="微軟正黑體" w:cstheme="minorHAnsi"/>
                <w:sz w:val="22"/>
              </w:rPr>
              <w:t>依核心資料顯示</w:t>
            </w:r>
          </w:p>
        </w:tc>
      </w:tr>
      <w:tr w:rsidR="00555400" w:rsidRPr="00F02179" w:rsidTr="00C11E83">
        <w:tc>
          <w:tcPr>
            <w:tcW w:w="762" w:type="dxa"/>
          </w:tcPr>
          <w:p w:rsidR="00555400" w:rsidRPr="00555400"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sz w:val="22"/>
                <w:szCs w:val="20"/>
              </w:rPr>
              <w:t>有</w:t>
            </w:r>
            <w:r w:rsidRPr="00C11E83">
              <w:rPr>
                <w:rFonts w:ascii="微軟正黑體" w:eastAsia="微軟正黑體" w:hAnsi="微軟正黑體"/>
                <w:sz w:val="22"/>
                <w:szCs w:val="20"/>
              </w:rPr>
              <w:t>/無自行密碼</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文字</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M</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2</w:t>
            </w:r>
          </w:p>
        </w:tc>
        <w:tc>
          <w:tcPr>
            <w:tcW w:w="3256" w:type="dxa"/>
          </w:tcPr>
          <w:p w:rsidR="00555400" w:rsidRPr="00F02179" w:rsidRDefault="00555400" w:rsidP="00555400">
            <w:pPr>
              <w:ind w:left="0" w:firstLine="0"/>
              <w:rPr>
                <w:rFonts w:eastAsia="微軟正黑體" w:cstheme="minorHAnsi"/>
                <w:sz w:val="22"/>
              </w:rPr>
            </w:pPr>
            <w:r w:rsidRPr="00A11126">
              <w:rPr>
                <w:rFonts w:eastAsia="微軟正黑體" w:cstheme="minorHAnsi"/>
                <w:sz w:val="22"/>
              </w:rPr>
              <w:t>依核心資料顯示</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聯行通提限額</w:t>
            </w:r>
          </w:p>
        </w:tc>
        <w:tc>
          <w:tcPr>
            <w:tcW w:w="1276" w:type="dxa"/>
          </w:tcPr>
          <w:p w:rsidR="00555400" w:rsidRPr="00F02179" w:rsidRDefault="00555400" w:rsidP="00555400">
            <w:pPr>
              <w:ind w:left="0" w:firstLine="0"/>
              <w:rPr>
                <w:rFonts w:eastAsia="微軟正黑體" w:cstheme="minorHAnsi"/>
                <w:sz w:val="22"/>
              </w:rPr>
            </w:pPr>
            <w:r w:rsidRPr="00F02179">
              <w:rPr>
                <w:rFonts w:eastAsia="微軟正黑體" w:cstheme="minorHAnsi"/>
                <w:sz w:val="22"/>
              </w:rPr>
              <w:t>金額</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M</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19</w:t>
            </w:r>
          </w:p>
        </w:tc>
        <w:tc>
          <w:tcPr>
            <w:tcW w:w="3256" w:type="dxa"/>
          </w:tcPr>
          <w:p w:rsidR="00555400" w:rsidRPr="00F02179" w:rsidRDefault="00555400" w:rsidP="00555400">
            <w:pPr>
              <w:ind w:left="0" w:firstLine="0"/>
              <w:rPr>
                <w:rFonts w:eastAsia="微軟正黑體" w:cstheme="minorHAnsi"/>
                <w:sz w:val="22"/>
              </w:rPr>
            </w:pPr>
            <w:r w:rsidRPr="00A11126">
              <w:rPr>
                <w:rFonts w:eastAsia="微軟正黑體" w:cstheme="minorHAnsi"/>
                <w:sz w:val="22"/>
              </w:rPr>
              <w:t>依核心資料顯示</w:t>
            </w:r>
          </w:p>
        </w:tc>
      </w:tr>
      <w:tr w:rsidR="00555400" w:rsidRPr="00F02179" w:rsidTr="00C11E83">
        <w:tc>
          <w:tcPr>
            <w:tcW w:w="762" w:type="dxa"/>
          </w:tcPr>
          <w:p w:rsidR="00555400" w:rsidRPr="00F02179" w:rsidRDefault="00555400" w:rsidP="00555400">
            <w:pPr>
              <w:pStyle w:val="af2"/>
              <w:numPr>
                <w:ilvl w:val="0"/>
                <w:numId w:val="138"/>
              </w:numPr>
              <w:ind w:leftChars="0"/>
              <w:rPr>
                <w:rFonts w:eastAsia="微軟正黑體" w:cstheme="minorHAnsi"/>
                <w:sz w:val="22"/>
              </w:rPr>
            </w:pPr>
          </w:p>
        </w:tc>
        <w:tc>
          <w:tcPr>
            <w:tcW w:w="1643" w:type="dxa"/>
            <w:vAlign w:val="center"/>
          </w:tcPr>
          <w:p w:rsidR="00555400" w:rsidRPr="00C11E83" w:rsidRDefault="00555400" w:rsidP="00555400">
            <w:pPr>
              <w:ind w:left="0" w:firstLine="0"/>
              <w:rPr>
                <w:rFonts w:ascii="微軟正黑體" w:eastAsia="微軟正黑體" w:hAnsi="微軟正黑體" w:cstheme="minorHAnsi"/>
                <w:sz w:val="22"/>
                <w:szCs w:val="20"/>
              </w:rPr>
            </w:pPr>
            <w:r w:rsidRPr="00C11E83">
              <w:rPr>
                <w:rFonts w:ascii="微軟正黑體" w:eastAsia="微軟正黑體" w:hAnsi="微軟正黑體" w:hint="eastAsia"/>
                <w:color w:val="000000"/>
                <w:sz w:val="22"/>
                <w:szCs w:val="20"/>
              </w:rPr>
              <w:t>專案申請日</w:t>
            </w:r>
          </w:p>
        </w:tc>
        <w:tc>
          <w:tcPr>
            <w:tcW w:w="1276" w:type="dxa"/>
          </w:tcPr>
          <w:p w:rsidR="00555400" w:rsidRPr="00F02179" w:rsidRDefault="00555400" w:rsidP="00555400">
            <w:pPr>
              <w:ind w:left="0" w:firstLine="0"/>
              <w:rPr>
                <w:rFonts w:eastAsia="微軟正黑體" w:cstheme="minorHAnsi"/>
                <w:sz w:val="22"/>
              </w:rPr>
            </w:pPr>
            <w:r>
              <w:rPr>
                <w:rFonts w:eastAsia="微軟正黑體" w:cstheme="minorHAnsi" w:hint="eastAsia"/>
                <w:sz w:val="22"/>
              </w:rPr>
              <w:t>日期</w:t>
            </w:r>
          </w:p>
        </w:tc>
        <w:tc>
          <w:tcPr>
            <w:tcW w:w="709" w:type="dxa"/>
          </w:tcPr>
          <w:p w:rsidR="00555400" w:rsidRPr="00F02179" w:rsidRDefault="00555400" w:rsidP="00555400">
            <w:pPr>
              <w:ind w:left="0" w:firstLine="0"/>
              <w:jc w:val="center"/>
              <w:rPr>
                <w:rFonts w:eastAsia="微軟正黑體" w:cstheme="minorHAnsi"/>
                <w:sz w:val="22"/>
              </w:rPr>
            </w:pPr>
            <w:r>
              <w:rPr>
                <w:rFonts w:eastAsia="微軟正黑體" w:cstheme="minorHAnsi" w:hint="eastAsia"/>
                <w:sz w:val="22"/>
              </w:rPr>
              <w:t>O</w:t>
            </w:r>
          </w:p>
        </w:tc>
        <w:tc>
          <w:tcPr>
            <w:tcW w:w="1277" w:type="dxa"/>
          </w:tcPr>
          <w:p w:rsidR="00555400" w:rsidRPr="00F02179" w:rsidRDefault="00F0559D" w:rsidP="00555400">
            <w:pPr>
              <w:ind w:left="0" w:firstLine="0"/>
              <w:rPr>
                <w:rFonts w:eastAsia="微軟正黑體" w:cstheme="minorHAnsi"/>
                <w:sz w:val="22"/>
              </w:rPr>
            </w:pPr>
            <w:r>
              <w:rPr>
                <w:rFonts w:eastAsia="微軟正黑體" w:cstheme="minorHAnsi" w:hint="eastAsia"/>
                <w:sz w:val="22"/>
              </w:rPr>
              <w:t>8</w:t>
            </w:r>
          </w:p>
        </w:tc>
        <w:tc>
          <w:tcPr>
            <w:tcW w:w="3256" w:type="dxa"/>
          </w:tcPr>
          <w:p w:rsidR="00555400" w:rsidRPr="00F02179" w:rsidRDefault="00555400" w:rsidP="00555400">
            <w:pPr>
              <w:ind w:left="0" w:firstLine="0"/>
              <w:rPr>
                <w:rFonts w:eastAsia="微軟正黑體" w:cstheme="minorHAnsi"/>
                <w:sz w:val="22"/>
              </w:rPr>
            </w:pPr>
            <w:r w:rsidRPr="00A11126">
              <w:rPr>
                <w:rFonts w:eastAsia="微軟正黑體" w:cstheme="minorHAnsi"/>
                <w:sz w:val="22"/>
              </w:rPr>
              <w:t>依核心資料顯示</w:t>
            </w:r>
          </w:p>
        </w:tc>
      </w:tr>
      <w:tr w:rsidR="0001112B" w:rsidRPr="00F02179" w:rsidTr="00C11E83">
        <w:tc>
          <w:tcPr>
            <w:tcW w:w="762" w:type="dxa"/>
          </w:tcPr>
          <w:p w:rsidR="0001112B" w:rsidRPr="00F02179" w:rsidRDefault="0001112B" w:rsidP="0001112B">
            <w:pPr>
              <w:pStyle w:val="af2"/>
              <w:numPr>
                <w:ilvl w:val="0"/>
                <w:numId w:val="138"/>
              </w:numPr>
              <w:ind w:leftChars="0"/>
              <w:rPr>
                <w:rFonts w:eastAsia="微軟正黑體" w:cstheme="minorHAnsi"/>
                <w:sz w:val="22"/>
              </w:rPr>
            </w:pPr>
          </w:p>
        </w:tc>
        <w:tc>
          <w:tcPr>
            <w:tcW w:w="1643" w:type="dxa"/>
            <w:vAlign w:val="center"/>
          </w:tcPr>
          <w:p w:rsidR="0001112B" w:rsidRPr="0000552E" w:rsidRDefault="0001112B" w:rsidP="0001112B">
            <w:pPr>
              <w:ind w:left="0" w:firstLine="0"/>
              <w:rPr>
                <w:rFonts w:eastAsia="微軟正黑體" w:cstheme="minorHAnsi"/>
                <w:sz w:val="22"/>
                <w:szCs w:val="20"/>
              </w:rPr>
            </w:pPr>
            <w:r w:rsidRPr="00C11E83">
              <w:rPr>
                <w:rFonts w:eastAsia="微軟正黑體" w:cstheme="minorHAnsi"/>
                <w:color w:val="000000"/>
                <w:sz w:val="22"/>
                <w:szCs w:val="20"/>
              </w:rPr>
              <w:t>CAMT</w:t>
            </w:r>
            <w:r w:rsidRPr="00C11E83">
              <w:rPr>
                <w:rFonts w:eastAsia="微軟正黑體" w:cstheme="minorHAnsi" w:hint="eastAsia"/>
                <w:color w:val="000000"/>
                <w:sz w:val="22"/>
                <w:szCs w:val="20"/>
              </w:rPr>
              <w:t>申請分行</w:t>
            </w:r>
          </w:p>
        </w:tc>
        <w:tc>
          <w:tcPr>
            <w:tcW w:w="1276" w:type="dxa"/>
          </w:tcPr>
          <w:p w:rsidR="0001112B" w:rsidRPr="00F02179" w:rsidRDefault="0001112B" w:rsidP="0001112B">
            <w:pPr>
              <w:ind w:left="0" w:firstLine="0"/>
              <w:rPr>
                <w:rFonts w:eastAsia="微軟正黑體" w:cstheme="minorHAnsi"/>
                <w:sz w:val="22"/>
              </w:rPr>
            </w:pPr>
            <w:r>
              <w:rPr>
                <w:rFonts w:eastAsia="微軟正黑體" w:cstheme="minorHAnsi" w:hint="eastAsia"/>
                <w:sz w:val="22"/>
              </w:rPr>
              <w:t>文數字</w:t>
            </w:r>
          </w:p>
        </w:tc>
        <w:tc>
          <w:tcPr>
            <w:tcW w:w="709" w:type="dxa"/>
          </w:tcPr>
          <w:p w:rsidR="0001112B" w:rsidRPr="00F02179" w:rsidRDefault="0001112B" w:rsidP="0001112B">
            <w:pPr>
              <w:ind w:left="0" w:firstLine="0"/>
              <w:jc w:val="center"/>
              <w:rPr>
                <w:rFonts w:eastAsia="微軟正黑體" w:cstheme="minorHAnsi"/>
                <w:sz w:val="22"/>
              </w:rPr>
            </w:pPr>
            <w:r w:rsidRPr="00840501">
              <w:rPr>
                <w:rFonts w:eastAsia="微軟正黑體" w:cstheme="minorHAnsi" w:hint="eastAsia"/>
                <w:sz w:val="22"/>
              </w:rPr>
              <w:t>O</w:t>
            </w:r>
          </w:p>
        </w:tc>
        <w:tc>
          <w:tcPr>
            <w:tcW w:w="1277" w:type="dxa"/>
          </w:tcPr>
          <w:p w:rsidR="0001112B" w:rsidRPr="00F02179" w:rsidRDefault="0001112B" w:rsidP="0001112B">
            <w:pPr>
              <w:ind w:left="0" w:firstLine="0"/>
              <w:rPr>
                <w:rFonts w:eastAsia="微軟正黑體" w:cstheme="minorHAnsi"/>
                <w:sz w:val="22"/>
              </w:rPr>
            </w:pPr>
            <w:r>
              <w:rPr>
                <w:rFonts w:eastAsia="微軟正黑體" w:cstheme="minorHAnsi" w:hint="eastAsia"/>
                <w:color w:val="000000" w:themeColor="text1"/>
                <w:szCs w:val="24"/>
              </w:rPr>
              <w:t>10</w:t>
            </w:r>
          </w:p>
        </w:tc>
        <w:tc>
          <w:tcPr>
            <w:tcW w:w="3256" w:type="dxa"/>
          </w:tcPr>
          <w:p w:rsidR="0001112B" w:rsidRPr="00F02179" w:rsidRDefault="0001112B" w:rsidP="0001112B">
            <w:pPr>
              <w:ind w:left="0" w:firstLine="0"/>
              <w:rPr>
                <w:rFonts w:eastAsia="微軟正黑體" w:cstheme="minorHAnsi"/>
                <w:sz w:val="22"/>
              </w:rPr>
            </w:pPr>
            <w:r w:rsidRPr="00A11126">
              <w:rPr>
                <w:rFonts w:eastAsia="微軟正黑體" w:cstheme="minorHAnsi"/>
                <w:sz w:val="22"/>
              </w:rPr>
              <w:t>依核心資料顯示</w:t>
            </w:r>
          </w:p>
        </w:tc>
      </w:tr>
      <w:tr w:rsidR="0001112B" w:rsidRPr="00F02179" w:rsidTr="00C11E83">
        <w:tc>
          <w:tcPr>
            <w:tcW w:w="762" w:type="dxa"/>
          </w:tcPr>
          <w:p w:rsidR="0001112B" w:rsidRPr="00F02179" w:rsidRDefault="0001112B" w:rsidP="0001112B">
            <w:pPr>
              <w:pStyle w:val="af2"/>
              <w:numPr>
                <w:ilvl w:val="0"/>
                <w:numId w:val="138"/>
              </w:numPr>
              <w:ind w:leftChars="0"/>
              <w:rPr>
                <w:rFonts w:eastAsia="微軟正黑體" w:cstheme="minorHAnsi"/>
                <w:sz w:val="22"/>
              </w:rPr>
            </w:pPr>
          </w:p>
        </w:tc>
        <w:tc>
          <w:tcPr>
            <w:tcW w:w="1643" w:type="dxa"/>
            <w:vAlign w:val="center"/>
          </w:tcPr>
          <w:p w:rsidR="0001112B" w:rsidRPr="0000552E" w:rsidRDefault="0001112B" w:rsidP="0001112B">
            <w:pPr>
              <w:ind w:left="0" w:firstLine="0"/>
              <w:rPr>
                <w:rFonts w:eastAsia="微軟正黑體" w:cstheme="minorHAnsi"/>
                <w:sz w:val="22"/>
                <w:szCs w:val="20"/>
              </w:rPr>
            </w:pPr>
            <w:r w:rsidRPr="00C11E83">
              <w:rPr>
                <w:rFonts w:eastAsia="微軟正黑體" w:cstheme="minorHAnsi"/>
                <w:color w:val="000000"/>
                <w:sz w:val="22"/>
                <w:szCs w:val="20"/>
              </w:rPr>
              <w:t>CAMT</w:t>
            </w:r>
            <w:r w:rsidRPr="00C11E83">
              <w:rPr>
                <w:rFonts w:eastAsia="微軟正黑體" w:cstheme="minorHAnsi" w:hint="eastAsia"/>
                <w:color w:val="000000"/>
                <w:sz w:val="22"/>
                <w:szCs w:val="20"/>
              </w:rPr>
              <w:t>寄送頻率</w:t>
            </w:r>
          </w:p>
        </w:tc>
        <w:tc>
          <w:tcPr>
            <w:tcW w:w="1276" w:type="dxa"/>
          </w:tcPr>
          <w:p w:rsidR="0001112B" w:rsidRPr="00F02179" w:rsidRDefault="0001112B" w:rsidP="0001112B">
            <w:pPr>
              <w:ind w:left="0" w:firstLine="0"/>
              <w:rPr>
                <w:rFonts w:eastAsia="微軟正黑體" w:cstheme="minorHAnsi"/>
                <w:sz w:val="22"/>
              </w:rPr>
            </w:pPr>
            <w:r>
              <w:rPr>
                <w:rFonts w:eastAsia="微軟正黑體" w:cstheme="minorHAnsi" w:hint="eastAsia"/>
                <w:sz w:val="22"/>
              </w:rPr>
              <w:t>文數字</w:t>
            </w:r>
          </w:p>
        </w:tc>
        <w:tc>
          <w:tcPr>
            <w:tcW w:w="709" w:type="dxa"/>
          </w:tcPr>
          <w:p w:rsidR="0001112B" w:rsidRPr="00F02179" w:rsidRDefault="0001112B" w:rsidP="0001112B">
            <w:pPr>
              <w:ind w:left="0" w:firstLine="0"/>
              <w:jc w:val="center"/>
              <w:rPr>
                <w:rFonts w:eastAsia="微軟正黑體" w:cstheme="minorHAnsi"/>
                <w:sz w:val="22"/>
              </w:rPr>
            </w:pPr>
            <w:r w:rsidRPr="00840501">
              <w:rPr>
                <w:rFonts w:eastAsia="微軟正黑體" w:cstheme="minorHAnsi" w:hint="eastAsia"/>
                <w:sz w:val="22"/>
              </w:rPr>
              <w:t>O</w:t>
            </w:r>
          </w:p>
        </w:tc>
        <w:tc>
          <w:tcPr>
            <w:tcW w:w="1277" w:type="dxa"/>
          </w:tcPr>
          <w:p w:rsidR="0001112B" w:rsidRPr="00F02179" w:rsidRDefault="0001112B" w:rsidP="0001112B">
            <w:pPr>
              <w:ind w:left="0" w:firstLine="0"/>
              <w:rPr>
                <w:rFonts w:eastAsia="微軟正黑體" w:cstheme="minorHAnsi"/>
                <w:sz w:val="22"/>
              </w:rPr>
            </w:pPr>
            <w:r>
              <w:rPr>
                <w:rFonts w:eastAsia="微軟正黑體" w:cstheme="minorHAnsi" w:hint="eastAsia"/>
                <w:color w:val="000000" w:themeColor="text1"/>
                <w:szCs w:val="24"/>
              </w:rPr>
              <w:t>10</w:t>
            </w:r>
          </w:p>
        </w:tc>
        <w:tc>
          <w:tcPr>
            <w:tcW w:w="3256" w:type="dxa"/>
          </w:tcPr>
          <w:p w:rsidR="0001112B" w:rsidRPr="00F02179" w:rsidRDefault="0001112B" w:rsidP="0001112B">
            <w:pPr>
              <w:ind w:left="0" w:firstLine="0"/>
              <w:rPr>
                <w:rFonts w:eastAsia="微軟正黑體" w:cstheme="minorHAnsi"/>
                <w:sz w:val="22"/>
              </w:rPr>
            </w:pPr>
            <w:r w:rsidRPr="00A11126">
              <w:rPr>
                <w:rFonts w:eastAsia="微軟正黑體" w:cstheme="minorHAnsi"/>
                <w:sz w:val="22"/>
              </w:rPr>
              <w:t>依核心資料顯示</w:t>
            </w:r>
          </w:p>
        </w:tc>
      </w:tr>
      <w:tr w:rsidR="0001112B" w:rsidRPr="00F02179" w:rsidTr="00C11E83">
        <w:tc>
          <w:tcPr>
            <w:tcW w:w="762" w:type="dxa"/>
          </w:tcPr>
          <w:p w:rsidR="0001112B" w:rsidRPr="00F02179" w:rsidRDefault="0001112B" w:rsidP="0001112B">
            <w:pPr>
              <w:pStyle w:val="af2"/>
              <w:numPr>
                <w:ilvl w:val="0"/>
                <w:numId w:val="138"/>
              </w:numPr>
              <w:ind w:leftChars="0"/>
              <w:rPr>
                <w:rFonts w:eastAsia="微軟正黑體" w:cstheme="minorHAnsi"/>
                <w:sz w:val="22"/>
              </w:rPr>
            </w:pPr>
          </w:p>
        </w:tc>
        <w:tc>
          <w:tcPr>
            <w:tcW w:w="1643" w:type="dxa"/>
            <w:vAlign w:val="center"/>
          </w:tcPr>
          <w:p w:rsidR="0001112B" w:rsidRPr="00C11E83" w:rsidRDefault="0001112B" w:rsidP="0001112B">
            <w:pPr>
              <w:ind w:left="0" w:firstLine="0"/>
              <w:rPr>
                <w:rFonts w:ascii="微軟正黑體" w:eastAsia="微軟正黑體" w:hAnsi="微軟正黑體" w:cstheme="minorHAnsi"/>
                <w:sz w:val="22"/>
              </w:rPr>
            </w:pPr>
            <w:r w:rsidRPr="00C11E83">
              <w:rPr>
                <w:rFonts w:ascii="微軟正黑體" w:eastAsia="微軟正黑體" w:hAnsi="微軟正黑體" w:hint="eastAsia"/>
                <w:color w:val="000000"/>
                <w:sz w:val="22"/>
                <w:szCs w:val="20"/>
              </w:rPr>
              <w:t>開戶目的</w:t>
            </w:r>
          </w:p>
        </w:tc>
        <w:tc>
          <w:tcPr>
            <w:tcW w:w="1276" w:type="dxa"/>
          </w:tcPr>
          <w:p w:rsidR="0001112B" w:rsidRPr="00F02179" w:rsidRDefault="0001112B" w:rsidP="0001112B">
            <w:pPr>
              <w:ind w:left="0" w:firstLine="0"/>
              <w:rPr>
                <w:rFonts w:eastAsia="微軟正黑體" w:cstheme="minorHAnsi"/>
                <w:sz w:val="22"/>
              </w:rPr>
            </w:pPr>
            <w:r>
              <w:rPr>
                <w:rFonts w:eastAsia="微軟正黑體" w:cstheme="minorHAnsi" w:hint="eastAsia"/>
                <w:sz w:val="22"/>
              </w:rPr>
              <w:t>文數字</w:t>
            </w:r>
          </w:p>
        </w:tc>
        <w:tc>
          <w:tcPr>
            <w:tcW w:w="709" w:type="dxa"/>
          </w:tcPr>
          <w:p w:rsidR="0001112B" w:rsidRPr="00F02179" w:rsidRDefault="0001112B" w:rsidP="0001112B">
            <w:pPr>
              <w:ind w:left="0" w:firstLine="0"/>
              <w:jc w:val="center"/>
              <w:rPr>
                <w:rFonts w:eastAsia="微軟正黑體" w:cstheme="minorHAnsi"/>
                <w:sz w:val="22"/>
              </w:rPr>
            </w:pPr>
            <w:r>
              <w:rPr>
                <w:rFonts w:eastAsia="微軟正黑體" w:cstheme="minorHAnsi" w:hint="eastAsia"/>
                <w:sz w:val="22"/>
              </w:rPr>
              <w:t>M</w:t>
            </w:r>
          </w:p>
        </w:tc>
        <w:tc>
          <w:tcPr>
            <w:tcW w:w="1277" w:type="dxa"/>
          </w:tcPr>
          <w:p w:rsidR="0001112B" w:rsidRPr="00F02179" w:rsidRDefault="0001112B" w:rsidP="0001112B">
            <w:pPr>
              <w:ind w:left="0" w:firstLine="0"/>
              <w:rPr>
                <w:rFonts w:eastAsia="微軟正黑體" w:cstheme="minorHAnsi"/>
                <w:sz w:val="22"/>
              </w:rPr>
            </w:pPr>
            <w:r>
              <w:rPr>
                <w:rFonts w:eastAsia="微軟正黑體" w:cstheme="minorHAnsi" w:hint="eastAsia"/>
                <w:sz w:val="22"/>
              </w:rPr>
              <w:t>35</w:t>
            </w:r>
          </w:p>
        </w:tc>
        <w:tc>
          <w:tcPr>
            <w:tcW w:w="3256" w:type="dxa"/>
          </w:tcPr>
          <w:p w:rsidR="0001112B" w:rsidRPr="00F02179" w:rsidRDefault="0001112B" w:rsidP="0001112B">
            <w:pPr>
              <w:ind w:left="0" w:firstLine="0"/>
              <w:rPr>
                <w:rFonts w:eastAsia="微軟正黑體" w:cstheme="minorHAnsi"/>
                <w:sz w:val="22"/>
              </w:rPr>
            </w:pPr>
            <w:r w:rsidRPr="00A11126">
              <w:rPr>
                <w:rFonts w:eastAsia="微軟正黑體" w:cstheme="minorHAnsi"/>
                <w:sz w:val="22"/>
              </w:rPr>
              <w:t>依核心資料顯示</w:t>
            </w:r>
          </w:p>
        </w:tc>
      </w:tr>
    </w:tbl>
    <w:p w:rsidR="0041133C" w:rsidRPr="00F02179" w:rsidRDefault="0041133C" w:rsidP="008C542C">
      <w:pPr>
        <w:ind w:left="0" w:firstLine="0"/>
        <w:rPr>
          <w:rFonts w:eastAsia="微軟正黑體" w:cstheme="minorHAnsi"/>
        </w:rPr>
      </w:pPr>
    </w:p>
    <w:p w:rsidR="00A36678" w:rsidRPr="00F02179" w:rsidRDefault="00A36678">
      <w:pPr>
        <w:pStyle w:val="af2"/>
        <w:numPr>
          <w:ilvl w:val="0"/>
          <w:numId w:val="135"/>
        </w:numPr>
        <w:ind w:leftChars="0" w:left="357" w:hanging="357"/>
        <w:outlineLvl w:val="4"/>
        <w:rPr>
          <w:rFonts w:eastAsia="微軟正黑體" w:cstheme="minorHAnsi"/>
        </w:rPr>
      </w:pPr>
      <w:r w:rsidRPr="00F02179">
        <w:rPr>
          <w:rFonts w:eastAsia="微軟正黑體" w:cstheme="minorHAnsi"/>
        </w:rPr>
        <w:t>查詢計息明細</w:t>
      </w:r>
    </w:p>
    <w:tbl>
      <w:tblPr>
        <w:tblStyle w:val="af1"/>
        <w:tblW w:w="0" w:type="auto"/>
        <w:tblLook w:val="04A0"/>
      </w:tblPr>
      <w:tblGrid>
        <w:gridCol w:w="762"/>
        <w:gridCol w:w="1643"/>
        <w:gridCol w:w="1276"/>
        <w:gridCol w:w="709"/>
        <w:gridCol w:w="1275"/>
        <w:gridCol w:w="3256"/>
      </w:tblGrid>
      <w:tr w:rsidR="00856B1D" w:rsidRPr="00F02179" w:rsidTr="001A2219">
        <w:tc>
          <w:tcPr>
            <w:tcW w:w="762"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本金</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金額</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19</w:t>
            </w:r>
          </w:p>
        </w:tc>
        <w:tc>
          <w:tcPr>
            <w:tcW w:w="3256" w:type="dxa"/>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利率</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數字</w:t>
            </w:r>
            <w:r w:rsidRPr="00F02179">
              <w:rPr>
                <w:rFonts w:eastAsia="微軟正黑體" w:cstheme="minorHAnsi"/>
                <w:sz w:val="22"/>
              </w:rPr>
              <w:t>/</w:t>
            </w:r>
            <w:r w:rsidRPr="00F02179">
              <w:rPr>
                <w:rFonts w:eastAsia="微軟正黑體" w:cstheme="minorHAnsi"/>
                <w:sz w:val="22"/>
              </w:rPr>
              <w:t>符號</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6E60E4" w:rsidP="00AE7E66">
            <w:pPr>
              <w:ind w:left="0" w:firstLine="0"/>
              <w:rPr>
                <w:rFonts w:eastAsia="微軟正黑體" w:cstheme="minorHAnsi"/>
                <w:sz w:val="22"/>
              </w:rPr>
            </w:pPr>
            <w:r w:rsidRPr="00F02179">
              <w:rPr>
                <w:rFonts w:eastAsia="微軟正黑體" w:cstheme="minorHAnsi"/>
                <w:sz w:val="22"/>
              </w:rPr>
              <w:t>9(02)V9(05</w:t>
            </w:r>
          </w:p>
        </w:tc>
        <w:tc>
          <w:tcPr>
            <w:tcW w:w="3256" w:type="dxa"/>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8C3216" w:rsidP="00AE7E66">
            <w:pPr>
              <w:ind w:left="0" w:firstLine="0"/>
              <w:rPr>
                <w:rFonts w:eastAsia="微軟正黑體" w:cstheme="minorHAnsi"/>
                <w:sz w:val="22"/>
              </w:rPr>
            </w:pPr>
            <w:r w:rsidRPr="00F02179">
              <w:rPr>
                <w:rFonts w:eastAsia="微軟正黑體" w:cstheme="minorHAnsi"/>
                <w:sz w:val="22"/>
              </w:rPr>
              <w:t>計</w:t>
            </w:r>
            <w:r w:rsidR="00AE7E66" w:rsidRPr="00F02179">
              <w:rPr>
                <w:rFonts w:eastAsia="微軟正黑體" w:cstheme="minorHAnsi"/>
                <w:sz w:val="22"/>
              </w:rPr>
              <w:t>息起日</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日期</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10</w:t>
            </w:r>
          </w:p>
        </w:tc>
        <w:tc>
          <w:tcPr>
            <w:tcW w:w="3256" w:type="dxa"/>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8C3216" w:rsidP="00AE7E66">
            <w:pPr>
              <w:ind w:left="0" w:firstLine="0"/>
              <w:rPr>
                <w:rFonts w:eastAsia="微軟正黑體" w:cstheme="minorHAnsi"/>
                <w:sz w:val="22"/>
              </w:rPr>
            </w:pPr>
            <w:r w:rsidRPr="00F02179">
              <w:rPr>
                <w:rFonts w:eastAsia="微軟正黑體" w:cstheme="minorHAnsi"/>
                <w:sz w:val="22"/>
              </w:rPr>
              <w:t>計</w:t>
            </w:r>
            <w:r w:rsidR="00AE7E66" w:rsidRPr="00F02179">
              <w:rPr>
                <w:rFonts w:eastAsia="微軟正黑體" w:cstheme="minorHAnsi"/>
                <w:sz w:val="22"/>
              </w:rPr>
              <w:t>息迄日</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日期</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10</w:t>
            </w:r>
          </w:p>
        </w:tc>
        <w:tc>
          <w:tcPr>
            <w:tcW w:w="3256" w:type="dxa"/>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天數</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數字</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3</w:t>
            </w:r>
          </w:p>
        </w:tc>
        <w:tc>
          <w:tcPr>
            <w:tcW w:w="3256" w:type="dxa"/>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幣別</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文字</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3</w:t>
            </w:r>
          </w:p>
        </w:tc>
        <w:tc>
          <w:tcPr>
            <w:tcW w:w="3256" w:type="dxa"/>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r w:rsidR="00AE7E66" w:rsidRPr="00F02179" w:rsidTr="00592E1B">
        <w:tc>
          <w:tcPr>
            <w:tcW w:w="762" w:type="dxa"/>
            <w:vAlign w:val="center"/>
          </w:tcPr>
          <w:p w:rsidR="00AE7E66" w:rsidRPr="00F02179" w:rsidRDefault="00AE7E66">
            <w:pPr>
              <w:pStyle w:val="af2"/>
              <w:numPr>
                <w:ilvl w:val="0"/>
                <w:numId w:val="142"/>
              </w:numPr>
              <w:ind w:leftChars="0"/>
              <w:rPr>
                <w:rFonts w:eastAsia="微軟正黑體" w:cstheme="minorHAnsi"/>
                <w:sz w:val="22"/>
              </w:rPr>
            </w:pPr>
          </w:p>
        </w:tc>
        <w:tc>
          <w:tcPr>
            <w:tcW w:w="1643" w:type="dxa"/>
            <w:vAlign w:val="center"/>
          </w:tcPr>
          <w:p w:rsidR="00AE7E66" w:rsidRPr="00F02179" w:rsidRDefault="008C3216" w:rsidP="00AE7E66">
            <w:pPr>
              <w:ind w:left="0" w:firstLine="0"/>
              <w:rPr>
                <w:rFonts w:eastAsia="微軟正黑體" w:cstheme="minorHAnsi"/>
                <w:sz w:val="22"/>
              </w:rPr>
            </w:pPr>
            <w:r w:rsidRPr="00F02179">
              <w:rPr>
                <w:rFonts w:eastAsia="微軟正黑體" w:cstheme="minorHAnsi"/>
                <w:sz w:val="22"/>
              </w:rPr>
              <w:t>應付利息</w:t>
            </w:r>
          </w:p>
        </w:tc>
        <w:tc>
          <w:tcPr>
            <w:tcW w:w="1276" w:type="dxa"/>
            <w:vAlign w:val="center"/>
          </w:tcPr>
          <w:p w:rsidR="00AE7E66" w:rsidRPr="00F02179" w:rsidRDefault="00AE7E66" w:rsidP="00AE7E66">
            <w:pPr>
              <w:ind w:left="0" w:firstLine="0"/>
              <w:rPr>
                <w:rFonts w:eastAsia="微軟正黑體" w:cstheme="minorHAnsi"/>
                <w:sz w:val="22"/>
              </w:rPr>
            </w:pPr>
            <w:r w:rsidRPr="00F02179">
              <w:rPr>
                <w:rFonts w:eastAsia="微軟正黑體" w:cstheme="minorHAnsi"/>
                <w:sz w:val="22"/>
              </w:rPr>
              <w:t>金額</w:t>
            </w:r>
          </w:p>
        </w:tc>
        <w:tc>
          <w:tcPr>
            <w:tcW w:w="709" w:type="dxa"/>
          </w:tcPr>
          <w:p w:rsidR="00AE7E66" w:rsidRPr="00F02179" w:rsidRDefault="00AE7E66" w:rsidP="00AE7E66">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AE7E66" w:rsidRPr="00F02179" w:rsidRDefault="006E60E4" w:rsidP="00AE7E66">
            <w:pPr>
              <w:ind w:left="0" w:firstLine="0"/>
              <w:rPr>
                <w:rFonts w:eastAsia="微軟正黑體" w:cstheme="minorHAnsi"/>
                <w:sz w:val="22"/>
              </w:rPr>
            </w:pPr>
            <w:r w:rsidRPr="00F02179">
              <w:rPr>
                <w:rFonts w:eastAsia="微軟正黑體" w:cstheme="minorHAnsi"/>
                <w:sz w:val="22"/>
              </w:rPr>
              <w:t>9(12)V99</w:t>
            </w:r>
          </w:p>
        </w:tc>
        <w:tc>
          <w:tcPr>
            <w:tcW w:w="3256" w:type="dxa"/>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AE7E66" w:rsidRPr="00F02179" w:rsidRDefault="00AE7E66" w:rsidP="00AE7E66">
            <w:pPr>
              <w:ind w:left="0" w:firstLine="0"/>
              <w:rPr>
                <w:rFonts w:eastAsia="微軟正黑體" w:cstheme="minorHAnsi"/>
                <w:sz w:val="22"/>
              </w:rPr>
            </w:pPr>
            <w:r w:rsidRPr="00F02179">
              <w:rPr>
                <w:rFonts w:eastAsia="微軟正黑體" w:cstheme="minorHAnsi"/>
                <w:sz w:val="22"/>
              </w:rPr>
              <w:t>依核心資料顯示</w:t>
            </w:r>
          </w:p>
        </w:tc>
      </w:tr>
    </w:tbl>
    <w:p w:rsidR="00856B1D" w:rsidRPr="00F02179" w:rsidRDefault="00856B1D" w:rsidP="00856B1D">
      <w:pPr>
        <w:ind w:left="0" w:firstLine="0"/>
        <w:rPr>
          <w:rFonts w:eastAsia="微軟正黑體" w:cstheme="minorHAnsi"/>
        </w:rPr>
      </w:pPr>
    </w:p>
    <w:p w:rsidR="00A36678" w:rsidRPr="00F02179" w:rsidRDefault="00A36678">
      <w:pPr>
        <w:pStyle w:val="af2"/>
        <w:numPr>
          <w:ilvl w:val="0"/>
          <w:numId w:val="135"/>
        </w:numPr>
        <w:ind w:leftChars="0" w:left="357" w:hanging="357"/>
        <w:outlineLvl w:val="4"/>
        <w:rPr>
          <w:rFonts w:eastAsia="微軟正黑體" w:cstheme="minorHAnsi"/>
        </w:rPr>
      </w:pPr>
      <w:r w:rsidRPr="00F02179">
        <w:rPr>
          <w:rFonts w:eastAsia="微軟正黑體" w:cstheme="minorHAnsi"/>
        </w:rPr>
        <w:t>查詢給息明細</w:t>
      </w:r>
    </w:p>
    <w:tbl>
      <w:tblPr>
        <w:tblStyle w:val="af1"/>
        <w:tblW w:w="0" w:type="auto"/>
        <w:tblLook w:val="04A0"/>
      </w:tblPr>
      <w:tblGrid>
        <w:gridCol w:w="754"/>
        <w:gridCol w:w="1615"/>
        <w:gridCol w:w="1256"/>
        <w:gridCol w:w="703"/>
        <w:gridCol w:w="1519"/>
        <w:gridCol w:w="3196"/>
      </w:tblGrid>
      <w:tr w:rsidR="00856B1D" w:rsidRPr="00F02179" w:rsidTr="007B546E">
        <w:tc>
          <w:tcPr>
            <w:tcW w:w="754"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15"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5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3"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519"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19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033E6C" w:rsidRPr="00F02179" w:rsidTr="007B546E">
        <w:tc>
          <w:tcPr>
            <w:tcW w:w="754" w:type="dxa"/>
            <w:vAlign w:val="center"/>
          </w:tcPr>
          <w:p w:rsidR="00033E6C" w:rsidRPr="00F02179" w:rsidRDefault="00033E6C">
            <w:pPr>
              <w:pStyle w:val="af2"/>
              <w:numPr>
                <w:ilvl w:val="0"/>
                <w:numId w:val="139"/>
              </w:numPr>
              <w:ind w:leftChars="0"/>
              <w:rPr>
                <w:rFonts w:eastAsia="微軟正黑體" w:cstheme="minorHAnsi"/>
                <w:sz w:val="22"/>
              </w:rPr>
            </w:pPr>
          </w:p>
        </w:tc>
        <w:tc>
          <w:tcPr>
            <w:tcW w:w="1615"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付息起日</w:t>
            </w:r>
          </w:p>
        </w:tc>
        <w:tc>
          <w:tcPr>
            <w:tcW w:w="1256"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日期</w:t>
            </w:r>
          </w:p>
        </w:tc>
        <w:tc>
          <w:tcPr>
            <w:tcW w:w="703" w:type="dxa"/>
          </w:tcPr>
          <w:p w:rsidR="00033E6C" w:rsidRPr="00F02179" w:rsidRDefault="00033E6C" w:rsidP="00033E6C">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10</w:t>
            </w:r>
          </w:p>
        </w:tc>
        <w:tc>
          <w:tcPr>
            <w:tcW w:w="3196"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依核心資料顯示</w:t>
            </w:r>
          </w:p>
        </w:tc>
      </w:tr>
      <w:tr w:rsidR="00033E6C" w:rsidRPr="00F02179" w:rsidTr="007B546E">
        <w:tc>
          <w:tcPr>
            <w:tcW w:w="754" w:type="dxa"/>
            <w:vAlign w:val="center"/>
          </w:tcPr>
          <w:p w:rsidR="00033E6C" w:rsidRPr="00F02179" w:rsidRDefault="00033E6C">
            <w:pPr>
              <w:pStyle w:val="af2"/>
              <w:numPr>
                <w:ilvl w:val="0"/>
                <w:numId w:val="139"/>
              </w:numPr>
              <w:ind w:leftChars="0"/>
              <w:rPr>
                <w:rFonts w:eastAsia="微軟正黑體" w:cstheme="minorHAnsi"/>
                <w:sz w:val="22"/>
              </w:rPr>
            </w:pPr>
          </w:p>
        </w:tc>
        <w:tc>
          <w:tcPr>
            <w:tcW w:w="1615"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付息迄日</w:t>
            </w:r>
          </w:p>
        </w:tc>
        <w:tc>
          <w:tcPr>
            <w:tcW w:w="1256"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日期</w:t>
            </w:r>
          </w:p>
        </w:tc>
        <w:tc>
          <w:tcPr>
            <w:tcW w:w="703" w:type="dxa"/>
          </w:tcPr>
          <w:p w:rsidR="00033E6C" w:rsidRPr="00F02179" w:rsidRDefault="00033E6C" w:rsidP="00033E6C">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10</w:t>
            </w:r>
          </w:p>
        </w:tc>
        <w:tc>
          <w:tcPr>
            <w:tcW w:w="3196"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依核心資料顯示</w:t>
            </w:r>
          </w:p>
        </w:tc>
      </w:tr>
      <w:tr w:rsidR="00033E6C" w:rsidRPr="00F02179" w:rsidTr="007B546E">
        <w:tc>
          <w:tcPr>
            <w:tcW w:w="754" w:type="dxa"/>
            <w:vAlign w:val="center"/>
          </w:tcPr>
          <w:p w:rsidR="00033E6C" w:rsidRPr="00F02179" w:rsidRDefault="00033E6C">
            <w:pPr>
              <w:pStyle w:val="af2"/>
              <w:numPr>
                <w:ilvl w:val="0"/>
                <w:numId w:val="139"/>
              </w:numPr>
              <w:ind w:leftChars="0"/>
              <w:rPr>
                <w:rFonts w:eastAsia="微軟正黑體" w:cstheme="minorHAnsi"/>
                <w:sz w:val="22"/>
              </w:rPr>
            </w:pPr>
          </w:p>
        </w:tc>
        <w:tc>
          <w:tcPr>
            <w:tcW w:w="1615" w:type="dxa"/>
            <w:vAlign w:val="center"/>
          </w:tcPr>
          <w:p w:rsidR="00033E6C" w:rsidRPr="00F02179" w:rsidRDefault="00033E6C" w:rsidP="00033E6C">
            <w:pPr>
              <w:ind w:left="0" w:firstLine="0"/>
              <w:rPr>
                <w:rFonts w:eastAsia="微軟正黑體" w:cstheme="minorHAnsi"/>
                <w:sz w:val="22"/>
                <w:szCs w:val="20"/>
              </w:rPr>
            </w:pPr>
            <w:r w:rsidRPr="00F02179">
              <w:rPr>
                <w:rFonts w:eastAsia="微軟正黑體" w:cstheme="minorHAnsi"/>
                <w:sz w:val="22"/>
                <w:szCs w:val="20"/>
              </w:rPr>
              <w:t>系統給息日</w:t>
            </w:r>
          </w:p>
        </w:tc>
        <w:tc>
          <w:tcPr>
            <w:tcW w:w="1256"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日期</w:t>
            </w:r>
          </w:p>
        </w:tc>
        <w:tc>
          <w:tcPr>
            <w:tcW w:w="703" w:type="dxa"/>
          </w:tcPr>
          <w:p w:rsidR="00033E6C" w:rsidRPr="00F02179" w:rsidRDefault="00033E6C" w:rsidP="00033E6C">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10</w:t>
            </w:r>
          </w:p>
        </w:tc>
        <w:tc>
          <w:tcPr>
            <w:tcW w:w="3196"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依核心資料顯示</w:t>
            </w:r>
          </w:p>
        </w:tc>
      </w:tr>
      <w:tr w:rsidR="00033E6C" w:rsidRPr="00F02179" w:rsidTr="007B546E">
        <w:tc>
          <w:tcPr>
            <w:tcW w:w="754" w:type="dxa"/>
            <w:vAlign w:val="center"/>
          </w:tcPr>
          <w:p w:rsidR="00033E6C" w:rsidRPr="00F02179" w:rsidRDefault="00033E6C">
            <w:pPr>
              <w:pStyle w:val="af2"/>
              <w:numPr>
                <w:ilvl w:val="0"/>
                <w:numId w:val="139"/>
              </w:numPr>
              <w:ind w:leftChars="0"/>
              <w:rPr>
                <w:rFonts w:eastAsia="微軟正黑體" w:cstheme="minorHAnsi"/>
                <w:sz w:val="22"/>
              </w:rPr>
            </w:pPr>
          </w:p>
        </w:tc>
        <w:tc>
          <w:tcPr>
            <w:tcW w:w="1615" w:type="dxa"/>
            <w:vAlign w:val="center"/>
          </w:tcPr>
          <w:p w:rsidR="00033E6C" w:rsidRPr="00F02179" w:rsidRDefault="00033E6C" w:rsidP="00033E6C">
            <w:pPr>
              <w:ind w:left="0" w:firstLine="0"/>
              <w:rPr>
                <w:rFonts w:eastAsia="微軟正黑體" w:cstheme="minorHAnsi"/>
                <w:sz w:val="22"/>
                <w:szCs w:val="20"/>
              </w:rPr>
            </w:pPr>
            <w:r w:rsidRPr="00F02179">
              <w:rPr>
                <w:rFonts w:eastAsia="微軟正黑體" w:cstheme="minorHAnsi"/>
                <w:sz w:val="22"/>
                <w:szCs w:val="20"/>
              </w:rPr>
              <w:t>幣別</w:t>
            </w:r>
          </w:p>
        </w:tc>
        <w:tc>
          <w:tcPr>
            <w:tcW w:w="1256"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文字</w:t>
            </w:r>
          </w:p>
        </w:tc>
        <w:tc>
          <w:tcPr>
            <w:tcW w:w="703" w:type="dxa"/>
          </w:tcPr>
          <w:p w:rsidR="00033E6C" w:rsidRPr="00F02179" w:rsidRDefault="00033E6C" w:rsidP="00033E6C">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3</w:t>
            </w:r>
          </w:p>
        </w:tc>
        <w:tc>
          <w:tcPr>
            <w:tcW w:w="3196" w:type="dxa"/>
          </w:tcPr>
          <w:p w:rsidR="00033E6C" w:rsidRPr="00F02179" w:rsidRDefault="00033E6C" w:rsidP="00033E6C">
            <w:pPr>
              <w:ind w:left="0" w:firstLine="0"/>
              <w:rPr>
                <w:rFonts w:eastAsia="微軟正黑體" w:cstheme="minorHAnsi"/>
                <w:sz w:val="22"/>
              </w:rPr>
            </w:pPr>
            <w:r w:rsidRPr="00F02179">
              <w:rPr>
                <w:rFonts w:eastAsia="微軟正黑體" w:cstheme="minorHAnsi"/>
                <w:sz w:val="22"/>
              </w:rPr>
              <w:t>依核心資料顯示</w:t>
            </w:r>
          </w:p>
        </w:tc>
      </w:tr>
      <w:tr w:rsidR="006E60E4" w:rsidRPr="00F02179" w:rsidTr="007B546E">
        <w:tc>
          <w:tcPr>
            <w:tcW w:w="754" w:type="dxa"/>
            <w:vAlign w:val="center"/>
          </w:tcPr>
          <w:p w:rsidR="006E60E4" w:rsidRPr="00F02179" w:rsidRDefault="006E60E4" w:rsidP="006E60E4">
            <w:pPr>
              <w:pStyle w:val="af2"/>
              <w:numPr>
                <w:ilvl w:val="0"/>
                <w:numId w:val="139"/>
              </w:numPr>
              <w:ind w:leftChars="0"/>
              <w:rPr>
                <w:rFonts w:eastAsia="微軟正黑體" w:cstheme="minorHAnsi"/>
                <w:sz w:val="22"/>
              </w:rPr>
            </w:pPr>
          </w:p>
        </w:tc>
        <w:tc>
          <w:tcPr>
            <w:tcW w:w="1615" w:type="dxa"/>
            <w:vAlign w:val="center"/>
          </w:tcPr>
          <w:p w:rsidR="006E60E4" w:rsidRPr="00F02179" w:rsidRDefault="00050429" w:rsidP="006E60E4">
            <w:pPr>
              <w:ind w:left="0" w:firstLine="0"/>
              <w:rPr>
                <w:rFonts w:eastAsia="微軟正黑體" w:cstheme="minorHAnsi"/>
                <w:sz w:val="22"/>
                <w:szCs w:val="20"/>
              </w:rPr>
            </w:pPr>
            <w:r w:rsidRPr="00F02179">
              <w:rPr>
                <w:rFonts w:eastAsia="微軟正黑體" w:cstheme="minorHAnsi"/>
                <w:sz w:val="22"/>
                <w:szCs w:val="20"/>
              </w:rPr>
              <w:t>應付利息之原幣金額</w:t>
            </w:r>
          </w:p>
        </w:tc>
        <w:tc>
          <w:tcPr>
            <w:tcW w:w="1256"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金額</w:t>
            </w:r>
          </w:p>
        </w:tc>
        <w:tc>
          <w:tcPr>
            <w:tcW w:w="703" w:type="dxa"/>
          </w:tcPr>
          <w:p w:rsidR="006E60E4" w:rsidRPr="00F02179" w:rsidRDefault="006E60E4" w:rsidP="006E60E4">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9(12)V99</w:t>
            </w:r>
          </w:p>
        </w:tc>
        <w:tc>
          <w:tcPr>
            <w:tcW w:w="3196" w:type="dxa"/>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6E60E4" w:rsidRPr="00F02179" w:rsidRDefault="006E60E4" w:rsidP="006E60E4">
            <w:pPr>
              <w:ind w:left="0" w:firstLine="0"/>
              <w:rPr>
                <w:rFonts w:eastAsia="微軟正黑體" w:cstheme="minorHAnsi"/>
                <w:sz w:val="22"/>
              </w:rPr>
            </w:pPr>
            <w:r w:rsidRPr="00F02179">
              <w:rPr>
                <w:rFonts w:eastAsia="微軟正黑體" w:cstheme="minorHAnsi"/>
                <w:sz w:val="22"/>
              </w:rPr>
              <w:t>依核心資料顯示依核心資料顯示</w:t>
            </w:r>
          </w:p>
        </w:tc>
      </w:tr>
      <w:tr w:rsidR="00050429" w:rsidRPr="00F02179" w:rsidTr="007B546E">
        <w:tc>
          <w:tcPr>
            <w:tcW w:w="754" w:type="dxa"/>
            <w:vAlign w:val="center"/>
          </w:tcPr>
          <w:p w:rsidR="00050429" w:rsidRPr="00F02179" w:rsidRDefault="00050429" w:rsidP="00050429">
            <w:pPr>
              <w:pStyle w:val="af2"/>
              <w:numPr>
                <w:ilvl w:val="0"/>
                <w:numId w:val="139"/>
              </w:numPr>
              <w:ind w:leftChars="0"/>
              <w:rPr>
                <w:rFonts w:eastAsia="微軟正黑體" w:cstheme="minorHAnsi"/>
                <w:sz w:val="22"/>
              </w:rPr>
            </w:pPr>
          </w:p>
        </w:tc>
        <w:tc>
          <w:tcPr>
            <w:tcW w:w="1615" w:type="dxa"/>
            <w:vAlign w:val="center"/>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應付利息之折算金額</w:t>
            </w:r>
          </w:p>
        </w:tc>
        <w:tc>
          <w:tcPr>
            <w:tcW w:w="1256" w:type="dxa"/>
            <w:vAlign w:val="center"/>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050429" w:rsidRPr="00F02179" w:rsidRDefault="00050429" w:rsidP="00050429">
            <w:pPr>
              <w:ind w:left="0" w:firstLine="0"/>
              <w:rPr>
                <w:rFonts w:eastAsia="微軟正黑體" w:cstheme="minorHAnsi"/>
                <w:sz w:val="22"/>
              </w:rPr>
            </w:pPr>
            <w:r w:rsidRPr="00F02179">
              <w:rPr>
                <w:rFonts w:eastAsia="微軟正黑體" w:cstheme="minorHAnsi"/>
                <w:sz w:val="22"/>
              </w:rPr>
              <w:t>依核心資料顯示</w:t>
            </w:r>
          </w:p>
        </w:tc>
      </w:tr>
      <w:tr w:rsidR="00050429" w:rsidRPr="00F02179" w:rsidTr="007B546E">
        <w:tc>
          <w:tcPr>
            <w:tcW w:w="754" w:type="dxa"/>
            <w:vAlign w:val="center"/>
          </w:tcPr>
          <w:p w:rsidR="00050429" w:rsidRPr="00F02179" w:rsidRDefault="00050429" w:rsidP="00050429">
            <w:pPr>
              <w:pStyle w:val="af2"/>
              <w:numPr>
                <w:ilvl w:val="0"/>
                <w:numId w:val="139"/>
              </w:numPr>
              <w:ind w:leftChars="0"/>
              <w:rPr>
                <w:rFonts w:eastAsia="微軟正黑體" w:cstheme="minorHAnsi"/>
                <w:sz w:val="22"/>
              </w:rPr>
            </w:pPr>
          </w:p>
        </w:tc>
        <w:tc>
          <w:tcPr>
            <w:tcW w:w="1615" w:type="dxa"/>
            <w:vAlign w:val="center"/>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所得稅之原幣金額</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050429" w:rsidRPr="00F02179" w:rsidTr="007B546E">
        <w:tc>
          <w:tcPr>
            <w:tcW w:w="754" w:type="dxa"/>
            <w:vAlign w:val="center"/>
          </w:tcPr>
          <w:p w:rsidR="00050429" w:rsidRPr="00F02179" w:rsidRDefault="00050429" w:rsidP="00050429">
            <w:pPr>
              <w:pStyle w:val="af2"/>
              <w:numPr>
                <w:ilvl w:val="0"/>
                <w:numId w:val="139"/>
              </w:numPr>
              <w:ind w:leftChars="0"/>
              <w:rPr>
                <w:rFonts w:eastAsia="微軟正黑體" w:cstheme="minorHAnsi"/>
                <w:sz w:val="22"/>
              </w:rPr>
            </w:pPr>
          </w:p>
        </w:tc>
        <w:tc>
          <w:tcPr>
            <w:tcW w:w="1615" w:type="dxa"/>
            <w:vAlign w:val="center"/>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所得稅之折算金額</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050429" w:rsidRPr="00F02179" w:rsidTr="007B546E">
        <w:tc>
          <w:tcPr>
            <w:tcW w:w="754" w:type="dxa"/>
            <w:vAlign w:val="center"/>
          </w:tcPr>
          <w:p w:rsidR="00050429" w:rsidRPr="00F02179" w:rsidRDefault="00050429" w:rsidP="00050429">
            <w:pPr>
              <w:pStyle w:val="af2"/>
              <w:numPr>
                <w:ilvl w:val="0"/>
                <w:numId w:val="139"/>
              </w:numPr>
              <w:ind w:leftChars="0"/>
              <w:rPr>
                <w:rFonts w:eastAsia="微軟正黑體" w:cstheme="minorHAnsi"/>
                <w:sz w:val="22"/>
              </w:rPr>
            </w:pPr>
          </w:p>
        </w:tc>
        <w:tc>
          <w:tcPr>
            <w:tcW w:w="1615" w:type="dxa"/>
            <w:vAlign w:val="center"/>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印花稅之原幣金額</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050429" w:rsidRPr="00F02179" w:rsidTr="007B546E">
        <w:tc>
          <w:tcPr>
            <w:tcW w:w="754" w:type="dxa"/>
            <w:vAlign w:val="center"/>
          </w:tcPr>
          <w:p w:rsidR="00050429" w:rsidRPr="00F02179" w:rsidRDefault="00050429" w:rsidP="00050429">
            <w:pPr>
              <w:pStyle w:val="af2"/>
              <w:numPr>
                <w:ilvl w:val="0"/>
                <w:numId w:val="139"/>
              </w:numPr>
              <w:ind w:leftChars="0"/>
              <w:rPr>
                <w:rFonts w:eastAsia="微軟正黑體" w:cstheme="minorHAnsi"/>
                <w:sz w:val="22"/>
              </w:rPr>
            </w:pPr>
          </w:p>
        </w:tc>
        <w:tc>
          <w:tcPr>
            <w:tcW w:w="1615" w:type="dxa"/>
            <w:vAlign w:val="center"/>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印花稅之折算金額</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050429" w:rsidRPr="00F02179" w:rsidTr="007B546E">
        <w:tc>
          <w:tcPr>
            <w:tcW w:w="754" w:type="dxa"/>
          </w:tcPr>
          <w:p w:rsidR="00050429" w:rsidRPr="00F02179" w:rsidRDefault="00050429" w:rsidP="00050429">
            <w:pPr>
              <w:pStyle w:val="af2"/>
              <w:numPr>
                <w:ilvl w:val="0"/>
                <w:numId w:val="139"/>
              </w:numPr>
              <w:ind w:leftChars="0"/>
              <w:rPr>
                <w:rFonts w:eastAsia="微軟正黑體" w:cstheme="minorHAnsi"/>
                <w:sz w:val="22"/>
              </w:rPr>
            </w:pPr>
          </w:p>
        </w:tc>
        <w:tc>
          <w:tcPr>
            <w:tcW w:w="1615" w:type="dxa"/>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扣繳二代健保費之原幣金額</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E63A5C" w:rsidRPr="00F02179" w:rsidRDefault="00050429" w:rsidP="00E63A5C">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050429" w:rsidRPr="00F02179" w:rsidTr="007B546E">
        <w:tc>
          <w:tcPr>
            <w:tcW w:w="754" w:type="dxa"/>
          </w:tcPr>
          <w:p w:rsidR="00050429" w:rsidRPr="00F02179" w:rsidRDefault="00050429" w:rsidP="00050429">
            <w:pPr>
              <w:pStyle w:val="af2"/>
              <w:numPr>
                <w:ilvl w:val="0"/>
                <w:numId w:val="139"/>
              </w:numPr>
              <w:ind w:leftChars="0"/>
              <w:rPr>
                <w:rFonts w:eastAsia="微軟正黑體" w:cstheme="minorHAnsi"/>
                <w:sz w:val="22"/>
              </w:rPr>
            </w:pPr>
          </w:p>
        </w:tc>
        <w:tc>
          <w:tcPr>
            <w:tcW w:w="1615" w:type="dxa"/>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扣繳二代健保費之折算金額</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p w:rsidR="00E63A5C" w:rsidRPr="00F02179" w:rsidRDefault="00E63A5C" w:rsidP="00050429">
            <w:pPr>
              <w:ind w:left="0" w:firstLine="0"/>
              <w:rPr>
                <w:rFonts w:eastAsia="微軟正黑體" w:cstheme="minorHAnsi"/>
                <w:sz w:val="22"/>
              </w:rPr>
            </w:pPr>
            <w:r w:rsidRPr="00F02179">
              <w:rPr>
                <w:rFonts w:eastAsia="微軟正黑體" w:cstheme="minorHAnsi"/>
                <w:sz w:val="22"/>
              </w:rPr>
              <w:lastRenderedPageBreak/>
              <w:t>依核心資料顯示</w:t>
            </w:r>
          </w:p>
        </w:tc>
      </w:tr>
      <w:tr w:rsidR="007B546E" w:rsidRPr="00F02179" w:rsidTr="00C11E83">
        <w:tc>
          <w:tcPr>
            <w:tcW w:w="754" w:type="dxa"/>
          </w:tcPr>
          <w:p w:rsidR="007B546E" w:rsidRPr="00F02179" w:rsidRDefault="007B546E" w:rsidP="007B546E">
            <w:pPr>
              <w:pStyle w:val="af2"/>
              <w:numPr>
                <w:ilvl w:val="0"/>
                <w:numId w:val="139"/>
              </w:numPr>
              <w:ind w:leftChars="0"/>
              <w:rPr>
                <w:rFonts w:eastAsia="微軟正黑體" w:cstheme="minorHAnsi"/>
                <w:sz w:val="22"/>
              </w:rPr>
            </w:pPr>
          </w:p>
        </w:tc>
        <w:tc>
          <w:tcPr>
            <w:tcW w:w="1615" w:type="dxa"/>
          </w:tcPr>
          <w:p w:rsidR="007B546E" w:rsidRPr="00F02179" w:rsidRDefault="007B546E" w:rsidP="007B546E">
            <w:pPr>
              <w:ind w:left="0" w:firstLine="0"/>
              <w:rPr>
                <w:rFonts w:eastAsia="微軟正黑體" w:cstheme="minorHAnsi"/>
                <w:sz w:val="22"/>
                <w:szCs w:val="20"/>
              </w:rPr>
            </w:pPr>
            <w:r w:rsidRPr="00F02179">
              <w:rPr>
                <w:rFonts w:eastAsia="微軟正黑體" w:cstheme="minorHAnsi"/>
                <w:sz w:val="22"/>
                <w:szCs w:val="20"/>
              </w:rPr>
              <w:t>匯率</w:t>
            </w:r>
          </w:p>
        </w:tc>
        <w:tc>
          <w:tcPr>
            <w:tcW w:w="1256" w:type="dxa"/>
          </w:tcPr>
          <w:p w:rsidR="007B546E" w:rsidRPr="00F02179" w:rsidRDefault="007B546E" w:rsidP="007B546E">
            <w:pPr>
              <w:ind w:left="0" w:firstLine="0"/>
              <w:rPr>
                <w:rFonts w:eastAsia="微軟正黑體" w:cstheme="minorHAnsi"/>
                <w:sz w:val="22"/>
              </w:rPr>
            </w:pPr>
            <w:r w:rsidRPr="00F02179">
              <w:rPr>
                <w:rFonts w:eastAsia="微軟正黑體" w:cstheme="minorHAnsi"/>
                <w:sz w:val="22"/>
              </w:rPr>
              <w:t>匯率</w:t>
            </w:r>
          </w:p>
        </w:tc>
        <w:tc>
          <w:tcPr>
            <w:tcW w:w="703" w:type="dxa"/>
          </w:tcPr>
          <w:p w:rsidR="007B546E" w:rsidRPr="00F02179" w:rsidRDefault="007B546E" w:rsidP="007B546E">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7B546E" w:rsidRPr="00C11E83" w:rsidRDefault="007B546E" w:rsidP="007B546E">
            <w:pPr>
              <w:ind w:left="0" w:firstLine="0"/>
              <w:rPr>
                <w:rFonts w:eastAsia="微軟正黑體" w:cstheme="minorHAnsi"/>
                <w:sz w:val="22"/>
              </w:rPr>
            </w:pPr>
            <w:r w:rsidRPr="00C11E83">
              <w:rPr>
                <w:rFonts w:eastAsia="微軟正黑體" w:cstheme="minorHAnsi"/>
              </w:rPr>
              <w:t>9(02)V9(05)</w:t>
            </w:r>
          </w:p>
        </w:tc>
        <w:tc>
          <w:tcPr>
            <w:tcW w:w="3196" w:type="dxa"/>
          </w:tcPr>
          <w:p w:rsidR="007B546E" w:rsidRPr="00F02179" w:rsidRDefault="007B546E" w:rsidP="007B546E">
            <w:pPr>
              <w:ind w:leftChars="-1" w:left="-2" w:firstLine="0"/>
              <w:rPr>
                <w:rFonts w:eastAsia="微軟正黑體" w:cstheme="minorHAnsi"/>
                <w:sz w:val="22"/>
              </w:rPr>
            </w:pPr>
            <w:r w:rsidRPr="00F02179">
              <w:rPr>
                <w:rFonts w:eastAsia="微軟正黑體" w:cstheme="minorHAnsi"/>
                <w:sz w:val="22"/>
              </w:rPr>
              <w:t>依核心資料顯示</w:t>
            </w:r>
          </w:p>
          <w:p w:rsidR="007B546E" w:rsidRPr="00F02179" w:rsidRDefault="007B546E" w:rsidP="007B546E">
            <w:pPr>
              <w:ind w:leftChars="-1" w:left="-2" w:firstLine="0"/>
              <w:rPr>
                <w:rFonts w:eastAsia="微軟正黑體" w:cstheme="minorHAnsi"/>
                <w:sz w:val="22"/>
              </w:rPr>
            </w:pPr>
            <w:r w:rsidRPr="00F02179">
              <w:rPr>
                <w:rFonts w:eastAsia="微軟正黑體" w:cstheme="minorHAnsi"/>
                <w:sz w:val="22"/>
              </w:rPr>
              <w:t>DBU</w:t>
            </w:r>
            <w:r w:rsidRPr="00F02179">
              <w:rPr>
                <w:rFonts w:eastAsia="微軟正黑體" w:cstheme="minorHAnsi"/>
                <w:sz w:val="22"/>
              </w:rPr>
              <w:t>：原幣</w:t>
            </w:r>
            <w:r w:rsidRPr="00F02179">
              <w:rPr>
                <w:rFonts w:eastAsia="微軟正黑體" w:cstheme="minorHAnsi"/>
                <w:sz w:val="22"/>
              </w:rPr>
              <w:t xml:space="preserve"> : </w:t>
            </w:r>
            <w:r w:rsidRPr="00F02179">
              <w:rPr>
                <w:rFonts w:eastAsia="微軟正黑體" w:cstheme="minorHAnsi"/>
                <w:sz w:val="22"/>
              </w:rPr>
              <w:t>台幣</w:t>
            </w:r>
          </w:p>
          <w:p w:rsidR="007B546E" w:rsidRPr="00F02179" w:rsidRDefault="007B546E" w:rsidP="007B546E">
            <w:pPr>
              <w:ind w:left="0" w:firstLine="0"/>
              <w:rPr>
                <w:rFonts w:eastAsia="微軟正黑體" w:cstheme="minorHAnsi"/>
                <w:sz w:val="22"/>
              </w:rPr>
            </w:pPr>
            <w:r w:rsidRPr="00F02179">
              <w:rPr>
                <w:rFonts w:eastAsia="微軟正黑體" w:cstheme="minorHAnsi"/>
                <w:sz w:val="22"/>
              </w:rPr>
              <w:t xml:space="preserve">OBU : </w:t>
            </w:r>
            <w:r w:rsidRPr="00F02179">
              <w:rPr>
                <w:rFonts w:eastAsia="微軟正黑體" w:cstheme="minorHAnsi"/>
                <w:sz w:val="22"/>
              </w:rPr>
              <w:t>原幣：美金</w:t>
            </w:r>
          </w:p>
        </w:tc>
      </w:tr>
      <w:tr w:rsidR="00050429" w:rsidRPr="00F02179" w:rsidTr="007B546E">
        <w:tc>
          <w:tcPr>
            <w:tcW w:w="754" w:type="dxa"/>
          </w:tcPr>
          <w:p w:rsidR="00050429" w:rsidRPr="00F02179" w:rsidRDefault="00050429" w:rsidP="00050429">
            <w:pPr>
              <w:pStyle w:val="af2"/>
              <w:numPr>
                <w:ilvl w:val="0"/>
                <w:numId w:val="139"/>
              </w:numPr>
              <w:ind w:leftChars="0"/>
              <w:rPr>
                <w:rFonts w:eastAsia="微軟正黑體" w:cstheme="minorHAnsi"/>
                <w:sz w:val="22"/>
              </w:rPr>
            </w:pPr>
          </w:p>
        </w:tc>
        <w:tc>
          <w:tcPr>
            <w:tcW w:w="1615" w:type="dxa"/>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實付原幣利息</w:t>
            </w:r>
          </w:p>
        </w:tc>
        <w:tc>
          <w:tcPr>
            <w:tcW w:w="125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金額</w:t>
            </w:r>
          </w:p>
        </w:tc>
        <w:tc>
          <w:tcPr>
            <w:tcW w:w="703" w:type="dxa"/>
          </w:tcPr>
          <w:p w:rsidR="00050429" w:rsidRPr="00F02179" w:rsidRDefault="007B546E" w:rsidP="00050429">
            <w:pPr>
              <w:ind w:left="0" w:firstLine="0"/>
              <w:jc w:val="center"/>
              <w:rPr>
                <w:rFonts w:eastAsia="微軟正黑體" w:cstheme="minorHAnsi"/>
                <w:sz w:val="22"/>
              </w:rPr>
            </w:pPr>
            <w:r w:rsidRPr="00F02179">
              <w:rPr>
                <w:rFonts w:eastAsia="微軟正黑體" w:cstheme="minorHAnsi"/>
                <w:sz w:val="22"/>
              </w:rPr>
              <w:t>M</w:t>
            </w:r>
          </w:p>
        </w:tc>
        <w:tc>
          <w:tcPr>
            <w:tcW w:w="1519"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9(12)V99</w:t>
            </w:r>
          </w:p>
        </w:tc>
        <w:tc>
          <w:tcPr>
            <w:tcW w:w="3196" w:type="dxa"/>
          </w:tcPr>
          <w:p w:rsidR="00E63A5C" w:rsidRPr="00F02179" w:rsidRDefault="00050429" w:rsidP="00E63A5C">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050429" w:rsidRPr="00F02179" w:rsidTr="007B546E">
        <w:tc>
          <w:tcPr>
            <w:tcW w:w="754" w:type="dxa"/>
          </w:tcPr>
          <w:p w:rsidR="00050429" w:rsidRPr="00F02179" w:rsidRDefault="00050429" w:rsidP="00050429">
            <w:pPr>
              <w:pStyle w:val="af2"/>
              <w:numPr>
                <w:ilvl w:val="0"/>
                <w:numId w:val="139"/>
              </w:numPr>
              <w:ind w:leftChars="0"/>
              <w:rPr>
                <w:rFonts w:eastAsia="微軟正黑體" w:cstheme="minorHAnsi"/>
                <w:sz w:val="22"/>
              </w:rPr>
            </w:pPr>
          </w:p>
        </w:tc>
        <w:tc>
          <w:tcPr>
            <w:tcW w:w="1615" w:type="dxa"/>
          </w:tcPr>
          <w:p w:rsidR="00050429" w:rsidRPr="00F02179" w:rsidRDefault="00050429" w:rsidP="00050429">
            <w:pPr>
              <w:ind w:left="0" w:firstLine="0"/>
              <w:rPr>
                <w:rFonts w:eastAsia="微軟正黑體" w:cstheme="minorHAnsi"/>
                <w:sz w:val="22"/>
                <w:szCs w:val="20"/>
              </w:rPr>
            </w:pPr>
            <w:r w:rsidRPr="00F02179">
              <w:rPr>
                <w:rFonts w:eastAsia="微軟正黑體" w:cstheme="minorHAnsi"/>
                <w:sz w:val="22"/>
                <w:szCs w:val="20"/>
              </w:rPr>
              <w:t>退稅日</w:t>
            </w:r>
          </w:p>
        </w:tc>
        <w:tc>
          <w:tcPr>
            <w:tcW w:w="1256" w:type="dxa"/>
            <w:vAlign w:val="center"/>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日期</w:t>
            </w:r>
          </w:p>
        </w:tc>
        <w:tc>
          <w:tcPr>
            <w:tcW w:w="703" w:type="dxa"/>
          </w:tcPr>
          <w:p w:rsidR="00050429" w:rsidRPr="00F02179" w:rsidRDefault="00050429" w:rsidP="00050429">
            <w:pPr>
              <w:ind w:left="0" w:firstLine="0"/>
              <w:jc w:val="center"/>
              <w:rPr>
                <w:rFonts w:eastAsia="微軟正黑體" w:cstheme="minorHAnsi"/>
                <w:sz w:val="22"/>
              </w:rPr>
            </w:pPr>
            <w:r w:rsidRPr="00F02179">
              <w:rPr>
                <w:rFonts w:eastAsia="微軟正黑體" w:cstheme="minorHAnsi"/>
                <w:sz w:val="22"/>
              </w:rPr>
              <w:t>M</w:t>
            </w:r>
          </w:p>
        </w:tc>
        <w:tc>
          <w:tcPr>
            <w:tcW w:w="1519" w:type="dxa"/>
            <w:vAlign w:val="center"/>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10</w:t>
            </w:r>
          </w:p>
        </w:tc>
        <w:tc>
          <w:tcPr>
            <w:tcW w:w="3196" w:type="dxa"/>
          </w:tcPr>
          <w:p w:rsidR="00050429" w:rsidRPr="00F02179" w:rsidRDefault="00050429" w:rsidP="00050429">
            <w:pPr>
              <w:ind w:left="0" w:firstLine="0"/>
              <w:rPr>
                <w:rFonts w:eastAsia="微軟正黑體" w:cstheme="minorHAnsi"/>
                <w:sz w:val="22"/>
              </w:rPr>
            </w:pPr>
            <w:r w:rsidRPr="00F02179">
              <w:rPr>
                <w:rFonts w:eastAsia="微軟正黑體" w:cstheme="minorHAnsi"/>
                <w:sz w:val="22"/>
              </w:rPr>
              <w:t>依核心資料顯示</w:t>
            </w:r>
          </w:p>
        </w:tc>
      </w:tr>
    </w:tbl>
    <w:p w:rsidR="00856B1D" w:rsidRPr="00F02179" w:rsidRDefault="00856B1D" w:rsidP="00856B1D">
      <w:pPr>
        <w:ind w:left="0" w:firstLine="0"/>
        <w:rPr>
          <w:rFonts w:eastAsia="微軟正黑體" w:cstheme="minorHAnsi"/>
        </w:rPr>
      </w:pPr>
    </w:p>
    <w:p w:rsidR="00A36678" w:rsidRPr="00F02179" w:rsidRDefault="00A36678">
      <w:pPr>
        <w:pStyle w:val="af2"/>
        <w:numPr>
          <w:ilvl w:val="0"/>
          <w:numId w:val="135"/>
        </w:numPr>
        <w:ind w:leftChars="0" w:left="357" w:hanging="357"/>
        <w:outlineLvl w:val="4"/>
        <w:rPr>
          <w:rFonts w:eastAsia="微軟正黑體" w:cstheme="minorHAnsi"/>
        </w:rPr>
      </w:pPr>
      <w:r w:rsidRPr="00F02179">
        <w:rPr>
          <w:rFonts w:eastAsia="微軟正黑體" w:cstheme="minorHAnsi"/>
        </w:rPr>
        <w:t>零存整付</w:t>
      </w:r>
    </w:p>
    <w:tbl>
      <w:tblPr>
        <w:tblStyle w:val="af1"/>
        <w:tblW w:w="0" w:type="auto"/>
        <w:tblLook w:val="04A0"/>
      </w:tblPr>
      <w:tblGrid>
        <w:gridCol w:w="762"/>
        <w:gridCol w:w="1643"/>
        <w:gridCol w:w="1276"/>
        <w:gridCol w:w="709"/>
        <w:gridCol w:w="1275"/>
        <w:gridCol w:w="3256"/>
      </w:tblGrid>
      <w:tr w:rsidR="00856B1D" w:rsidRPr="00F02179" w:rsidTr="001A2219">
        <w:tc>
          <w:tcPr>
            <w:tcW w:w="762"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856B1D" w:rsidRPr="00F02179" w:rsidRDefault="00856B1D"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6E60E4" w:rsidRPr="00F02179" w:rsidTr="001A2219">
        <w:tc>
          <w:tcPr>
            <w:tcW w:w="762" w:type="dxa"/>
            <w:vAlign w:val="center"/>
          </w:tcPr>
          <w:p w:rsidR="006E60E4" w:rsidRPr="00F02179" w:rsidRDefault="006E60E4" w:rsidP="006E60E4">
            <w:pPr>
              <w:pStyle w:val="af2"/>
              <w:numPr>
                <w:ilvl w:val="0"/>
                <w:numId w:val="140"/>
              </w:numPr>
              <w:ind w:leftChars="0"/>
              <w:rPr>
                <w:rFonts w:eastAsia="微軟正黑體" w:cstheme="minorHAnsi"/>
                <w:sz w:val="22"/>
              </w:rPr>
            </w:pPr>
          </w:p>
        </w:tc>
        <w:tc>
          <w:tcPr>
            <w:tcW w:w="1643" w:type="dxa"/>
            <w:vAlign w:val="center"/>
          </w:tcPr>
          <w:p w:rsidR="006E60E4" w:rsidRPr="00F02179" w:rsidRDefault="004A7EF1" w:rsidP="006E60E4">
            <w:pPr>
              <w:ind w:left="0" w:firstLine="0"/>
              <w:rPr>
                <w:rFonts w:eastAsia="微軟正黑體" w:cstheme="minorHAnsi"/>
                <w:sz w:val="22"/>
              </w:rPr>
            </w:pPr>
            <w:r w:rsidRPr="00F02179">
              <w:rPr>
                <w:rFonts w:eastAsia="微軟正黑體" w:cstheme="minorHAnsi"/>
                <w:sz w:val="22"/>
              </w:rPr>
              <w:t>存入</w:t>
            </w:r>
            <w:r w:rsidR="006E60E4" w:rsidRPr="00F02179">
              <w:rPr>
                <w:rFonts w:eastAsia="微軟正黑體" w:cstheme="minorHAnsi"/>
                <w:sz w:val="22"/>
              </w:rPr>
              <w:t>金額</w:t>
            </w:r>
          </w:p>
        </w:tc>
        <w:tc>
          <w:tcPr>
            <w:tcW w:w="1276"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金額</w:t>
            </w:r>
          </w:p>
        </w:tc>
        <w:tc>
          <w:tcPr>
            <w:tcW w:w="709" w:type="dxa"/>
          </w:tcPr>
          <w:p w:rsidR="006E60E4" w:rsidRPr="00F02179" w:rsidRDefault="006E60E4" w:rsidP="006E60E4">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9(12)V99</w:t>
            </w:r>
          </w:p>
        </w:tc>
        <w:tc>
          <w:tcPr>
            <w:tcW w:w="3256" w:type="dxa"/>
            <w:vAlign w:val="center"/>
          </w:tcPr>
          <w:p w:rsidR="006E60E4" w:rsidRPr="00F02179" w:rsidRDefault="006E60E4" w:rsidP="006E60E4">
            <w:pPr>
              <w:ind w:left="0" w:firstLine="0"/>
              <w:rPr>
                <w:rFonts w:eastAsia="微軟正黑體" w:cstheme="minorHAnsi"/>
                <w:sz w:val="22"/>
              </w:rPr>
            </w:pPr>
            <w:r w:rsidRPr="00F02179">
              <w:rPr>
                <w:rFonts w:eastAsia="微軟正黑體" w:cstheme="minorHAnsi"/>
                <w:sz w:val="22"/>
              </w:rPr>
              <w:t>顯示每月存入金額</w:t>
            </w:r>
          </w:p>
          <w:p w:rsidR="006E60E4" w:rsidRPr="00F02179" w:rsidRDefault="006E60E4" w:rsidP="006E60E4">
            <w:pPr>
              <w:ind w:left="0" w:firstLine="0"/>
              <w:rPr>
                <w:rFonts w:eastAsia="微軟正黑體" w:cstheme="minorHAnsi"/>
                <w:sz w:val="22"/>
              </w:rPr>
            </w:pPr>
            <w:r w:rsidRPr="00F02179">
              <w:rPr>
                <w:rFonts w:eastAsia="微軟正黑體" w:cstheme="minorHAnsi"/>
                <w:sz w:val="22"/>
              </w:rPr>
              <w:t>依核心資料顯示</w:t>
            </w:r>
          </w:p>
          <w:p w:rsidR="006E60E4" w:rsidRPr="00F02179" w:rsidRDefault="006E60E4" w:rsidP="006E60E4">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856B1D" w:rsidRPr="00F02179" w:rsidTr="001A2219">
        <w:tc>
          <w:tcPr>
            <w:tcW w:w="762" w:type="dxa"/>
            <w:vAlign w:val="center"/>
          </w:tcPr>
          <w:p w:rsidR="00856B1D" w:rsidRPr="00F02179" w:rsidRDefault="00856B1D">
            <w:pPr>
              <w:pStyle w:val="af2"/>
              <w:numPr>
                <w:ilvl w:val="0"/>
                <w:numId w:val="140"/>
              </w:numPr>
              <w:ind w:leftChars="0"/>
              <w:rPr>
                <w:rFonts w:eastAsia="微軟正黑體" w:cstheme="minorHAnsi"/>
                <w:sz w:val="22"/>
              </w:rPr>
            </w:pPr>
          </w:p>
        </w:tc>
        <w:tc>
          <w:tcPr>
            <w:tcW w:w="1643" w:type="dxa"/>
            <w:vAlign w:val="center"/>
          </w:tcPr>
          <w:p w:rsidR="00856B1D" w:rsidRPr="00F02179" w:rsidRDefault="00F146EA" w:rsidP="001A2219">
            <w:pPr>
              <w:ind w:left="0" w:firstLine="0"/>
              <w:rPr>
                <w:rFonts w:eastAsia="微軟正黑體" w:cstheme="minorHAnsi"/>
                <w:sz w:val="22"/>
              </w:rPr>
            </w:pPr>
            <w:r w:rsidRPr="00F02179">
              <w:rPr>
                <w:rFonts w:eastAsia="微軟正黑體" w:cstheme="minorHAnsi"/>
                <w:sz w:val="22"/>
              </w:rPr>
              <w:t>存入日期</w:t>
            </w:r>
          </w:p>
        </w:tc>
        <w:tc>
          <w:tcPr>
            <w:tcW w:w="1276" w:type="dxa"/>
            <w:vAlign w:val="center"/>
          </w:tcPr>
          <w:p w:rsidR="00856B1D" w:rsidRPr="00F02179" w:rsidRDefault="00F146EA" w:rsidP="001A2219">
            <w:pPr>
              <w:ind w:left="0" w:firstLine="0"/>
              <w:rPr>
                <w:rFonts w:eastAsia="微軟正黑體" w:cstheme="minorHAnsi"/>
                <w:sz w:val="22"/>
              </w:rPr>
            </w:pPr>
            <w:r w:rsidRPr="00F02179">
              <w:rPr>
                <w:rFonts w:eastAsia="微軟正黑體" w:cstheme="minorHAnsi"/>
                <w:sz w:val="22"/>
              </w:rPr>
              <w:t>日期</w:t>
            </w:r>
          </w:p>
        </w:tc>
        <w:tc>
          <w:tcPr>
            <w:tcW w:w="709" w:type="dxa"/>
          </w:tcPr>
          <w:p w:rsidR="00856B1D" w:rsidRPr="00F02179" w:rsidRDefault="00F146EA" w:rsidP="001A2219">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856B1D" w:rsidRPr="00F02179" w:rsidRDefault="00F146EA" w:rsidP="001A2219">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4E321B" w:rsidRPr="00F02179" w:rsidRDefault="004E321B" w:rsidP="004E321B">
            <w:pPr>
              <w:ind w:left="0" w:firstLine="0"/>
              <w:rPr>
                <w:rFonts w:eastAsia="微軟正黑體" w:cstheme="minorHAnsi"/>
                <w:sz w:val="22"/>
              </w:rPr>
            </w:pPr>
            <w:r w:rsidRPr="00F02179">
              <w:rPr>
                <w:rFonts w:eastAsia="微軟正黑體" w:cstheme="minorHAnsi"/>
                <w:sz w:val="22"/>
              </w:rPr>
              <w:t>顯示每月存入日期</w:t>
            </w:r>
          </w:p>
          <w:p w:rsidR="00856B1D" w:rsidRPr="00F02179" w:rsidRDefault="004E321B" w:rsidP="001A2219">
            <w:pPr>
              <w:ind w:left="0" w:firstLine="0"/>
              <w:rPr>
                <w:rFonts w:eastAsia="微軟正黑體" w:cstheme="minorHAnsi"/>
                <w:sz w:val="22"/>
              </w:rPr>
            </w:pPr>
            <w:r w:rsidRPr="00F02179">
              <w:rPr>
                <w:rFonts w:eastAsia="微軟正黑體" w:cstheme="minorHAnsi"/>
                <w:sz w:val="22"/>
              </w:rPr>
              <w:t>依核心資料顯示</w:t>
            </w:r>
          </w:p>
        </w:tc>
      </w:tr>
      <w:tr w:rsidR="00856B1D" w:rsidRPr="00F02179" w:rsidTr="001A2219">
        <w:tc>
          <w:tcPr>
            <w:tcW w:w="762" w:type="dxa"/>
            <w:vAlign w:val="center"/>
          </w:tcPr>
          <w:p w:rsidR="00856B1D" w:rsidRPr="00F02179" w:rsidRDefault="00856B1D">
            <w:pPr>
              <w:pStyle w:val="af2"/>
              <w:numPr>
                <w:ilvl w:val="0"/>
                <w:numId w:val="140"/>
              </w:numPr>
              <w:ind w:leftChars="0"/>
              <w:rPr>
                <w:rFonts w:eastAsia="微軟正黑體" w:cstheme="minorHAnsi"/>
                <w:sz w:val="22"/>
              </w:rPr>
            </w:pPr>
          </w:p>
        </w:tc>
        <w:tc>
          <w:tcPr>
            <w:tcW w:w="1643" w:type="dxa"/>
            <w:vAlign w:val="center"/>
          </w:tcPr>
          <w:p w:rsidR="00856B1D" w:rsidRPr="00F02179" w:rsidRDefault="00F146EA" w:rsidP="001A2219">
            <w:pPr>
              <w:ind w:left="0" w:firstLine="0"/>
              <w:rPr>
                <w:rFonts w:eastAsia="微軟正黑體" w:cstheme="minorHAnsi"/>
                <w:sz w:val="22"/>
              </w:rPr>
            </w:pPr>
            <w:r w:rsidRPr="00F02179">
              <w:rPr>
                <w:rFonts w:eastAsia="微軟正黑體" w:cstheme="minorHAnsi"/>
                <w:sz w:val="22"/>
              </w:rPr>
              <w:t>累計存入本金</w:t>
            </w:r>
          </w:p>
        </w:tc>
        <w:tc>
          <w:tcPr>
            <w:tcW w:w="1276" w:type="dxa"/>
            <w:vAlign w:val="center"/>
          </w:tcPr>
          <w:p w:rsidR="00856B1D" w:rsidRPr="00F02179" w:rsidRDefault="00F146EA" w:rsidP="001A2219">
            <w:pPr>
              <w:ind w:left="0" w:firstLine="0"/>
              <w:rPr>
                <w:rFonts w:eastAsia="微軟正黑體" w:cstheme="minorHAnsi"/>
                <w:sz w:val="22"/>
              </w:rPr>
            </w:pPr>
            <w:r w:rsidRPr="00F02179">
              <w:rPr>
                <w:rFonts w:eastAsia="微軟正黑體" w:cstheme="minorHAnsi"/>
                <w:sz w:val="22"/>
              </w:rPr>
              <w:t>金額</w:t>
            </w:r>
          </w:p>
        </w:tc>
        <w:tc>
          <w:tcPr>
            <w:tcW w:w="709" w:type="dxa"/>
          </w:tcPr>
          <w:p w:rsidR="00856B1D" w:rsidRPr="00F02179" w:rsidRDefault="00F146EA" w:rsidP="001A2219">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856B1D" w:rsidRPr="00F02179" w:rsidRDefault="006E60E4" w:rsidP="001A2219">
            <w:pPr>
              <w:ind w:left="0" w:firstLine="0"/>
              <w:rPr>
                <w:rFonts w:eastAsia="微軟正黑體" w:cstheme="minorHAnsi"/>
                <w:sz w:val="22"/>
              </w:rPr>
            </w:pPr>
            <w:r w:rsidRPr="00F02179">
              <w:rPr>
                <w:rFonts w:eastAsia="微軟正黑體" w:cstheme="minorHAnsi"/>
                <w:sz w:val="22"/>
              </w:rPr>
              <w:t>9(12)V99</w:t>
            </w:r>
          </w:p>
        </w:tc>
        <w:tc>
          <w:tcPr>
            <w:tcW w:w="3256" w:type="dxa"/>
            <w:vAlign w:val="center"/>
          </w:tcPr>
          <w:p w:rsidR="004E321B" w:rsidRPr="00F02179" w:rsidRDefault="004E321B" w:rsidP="001A2219">
            <w:pPr>
              <w:ind w:left="0" w:firstLine="0"/>
              <w:rPr>
                <w:rFonts w:eastAsia="微軟正黑體" w:cstheme="minorHAnsi"/>
                <w:sz w:val="22"/>
              </w:rPr>
            </w:pPr>
            <w:r w:rsidRPr="00F02179">
              <w:rPr>
                <w:rFonts w:eastAsia="微軟正黑體" w:cstheme="minorHAnsi"/>
                <w:sz w:val="22"/>
              </w:rPr>
              <w:t>加總自存期開始的累計存入本金</w:t>
            </w:r>
          </w:p>
          <w:p w:rsidR="00856B1D" w:rsidRPr="00F02179" w:rsidRDefault="004E321B" w:rsidP="001A2219">
            <w:pPr>
              <w:ind w:left="0" w:firstLine="0"/>
              <w:rPr>
                <w:rFonts w:eastAsia="微軟正黑體" w:cstheme="minorHAnsi"/>
                <w:sz w:val="22"/>
              </w:rPr>
            </w:pPr>
            <w:r w:rsidRPr="00F02179">
              <w:rPr>
                <w:rFonts w:eastAsia="微軟正黑體" w:cstheme="minorHAnsi"/>
                <w:sz w:val="22"/>
              </w:rPr>
              <w:t>依核心資料顯示</w:t>
            </w:r>
          </w:p>
          <w:p w:rsidR="006E60E4" w:rsidRPr="00F02179" w:rsidRDefault="006E60E4" w:rsidP="001A221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bl>
    <w:p w:rsidR="007C51B9" w:rsidRPr="00F02179" w:rsidRDefault="00322EB1" w:rsidP="00322EB1">
      <w:pPr>
        <w:pStyle w:val="af2"/>
        <w:numPr>
          <w:ilvl w:val="0"/>
          <w:numId w:val="135"/>
        </w:numPr>
        <w:ind w:leftChars="0" w:left="357" w:hanging="357"/>
        <w:outlineLvl w:val="4"/>
        <w:rPr>
          <w:rFonts w:eastAsia="微軟正黑體" w:cstheme="minorHAnsi"/>
        </w:rPr>
      </w:pPr>
      <w:r w:rsidRPr="00F02179">
        <w:rPr>
          <w:rFonts w:eastAsia="微軟正黑體" w:cstheme="minorHAnsi"/>
        </w:rPr>
        <w:t>報表列印</w:t>
      </w:r>
      <w:r w:rsidR="00BB17FD" w:rsidRPr="00F02179">
        <w:rPr>
          <w:rFonts w:eastAsia="微軟正黑體" w:cstheme="minorHAnsi"/>
        </w:rPr>
        <w:t xml:space="preserve"> (</w:t>
      </w:r>
      <w:r w:rsidR="00BB17FD" w:rsidRPr="00F02179">
        <w:rPr>
          <w:rFonts w:eastAsia="微軟正黑體" w:cstheme="minorHAnsi"/>
        </w:rPr>
        <w:t>以現行報表樣式為範例，實際欄位以核心是否有此資料紀錄為準</w:t>
      </w:r>
      <w:r w:rsidR="00BB17FD" w:rsidRPr="00F02179">
        <w:rPr>
          <w:rFonts w:eastAsia="微軟正黑體" w:cstheme="minorHAnsi"/>
        </w:rPr>
        <w:t>)</w:t>
      </w:r>
    </w:p>
    <w:p w:rsidR="00322EB1" w:rsidRPr="00F02179" w:rsidRDefault="00AB546E" w:rsidP="00322EB1">
      <w:pPr>
        <w:ind w:left="0" w:firstLine="0"/>
        <w:outlineLvl w:val="5"/>
        <w:rPr>
          <w:rFonts w:eastAsia="微軟正黑體" w:cstheme="minorHAnsi"/>
        </w:rPr>
      </w:pPr>
      <w:r w:rsidRPr="00F02179">
        <w:rPr>
          <w:rFonts w:eastAsia="微軟正黑體" w:cstheme="minorHAnsi"/>
        </w:rPr>
        <w:t>一：</w:t>
      </w:r>
      <w:r w:rsidR="00322EB1" w:rsidRPr="00F02179">
        <w:rPr>
          <w:rFonts w:eastAsia="微軟正黑體" w:cstheme="minorHAnsi"/>
        </w:rPr>
        <w:t>定存客戶對帳單</w:t>
      </w:r>
    </w:p>
    <w:tbl>
      <w:tblPr>
        <w:tblStyle w:val="af1"/>
        <w:tblW w:w="0" w:type="auto"/>
        <w:tblLook w:val="04A0"/>
      </w:tblPr>
      <w:tblGrid>
        <w:gridCol w:w="743"/>
        <w:gridCol w:w="1591"/>
        <w:gridCol w:w="1231"/>
        <w:gridCol w:w="699"/>
        <w:gridCol w:w="1538"/>
        <w:gridCol w:w="3119"/>
      </w:tblGrid>
      <w:tr w:rsidR="00B172AB" w:rsidRPr="00F02179" w:rsidTr="00D82642">
        <w:tc>
          <w:tcPr>
            <w:tcW w:w="743" w:type="dxa"/>
            <w:tcBorders>
              <w:bottom w:val="single" w:sz="4" w:space="0" w:color="auto"/>
            </w:tcBorders>
            <w:shd w:val="pct12" w:color="auto" w:fill="auto"/>
          </w:tcPr>
          <w:p w:rsidR="00B172AB" w:rsidRPr="00F02179" w:rsidRDefault="00B172AB" w:rsidP="00002DCA">
            <w:pPr>
              <w:ind w:left="0" w:firstLine="0"/>
              <w:jc w:val="center"/>
              <w:rPr>
                <w:rFonts w:eastAsia="微軟正黑體" w:cstheme="minorHAnsi"/>
                <w:b/>
                <w:bCs/>
                <w:sz w:val="22"/>
              </w:rPr>
            </w:pPr>
            <w:r w:rsidRPr="00F02179">
              <w:rPr>
                <w:rFonts w:eastAsia="微軟正黑體" w:cstheme="minorHAnsi"/>
                <w:b/>
                <w:bCs/>
                <w:sz w:val="22"/>
              </w:rPr>
              <w:t>編號</w:t>
            </w:r>
          </w:p>
        </w:tc>
        <w:tc>
          <w:tcPr>
            <w:tcW w:w="1591" w:type="dxa"/>
            <w:tcBorders>
              <w:bottom w:val="single" w:sz="4" w:space="0" w:color="auto"/>
            </w:tcBorders>
            <w:shd w:val="pct12" w:color="auto" w:fill="auto"/>
          </w:tcPr>
          <w:p w:rsidR="00B172AB" w:rsidRPr="00F02179" w:rsidRDefault="00B172AB" w:rsidP="00002DCA">
            <w:pPr>
              <w:ind w:left="0" w:firstLine="0"/>
              <w:jc w:val="center"/>
              <w:rPr>
                <w:rFonts w:eastAsia="微軟正黑體" w:cstheme="minorHAnsi"/>
                <w:b/>
                <w:bCs/>
                <w:sz w:val="22"/>
              </w:rPr>
            </w:pPr>
            <w:r w:rsidRPr="00F02179">
              <w:rPr>
                <w:rFonts w:eastAsia="微軟正黑體" w:cstheme="minorHAnsi"/>
                <w:b/>
                <w:bCs/>
                <w:sz w:val="22"/>
              </w:rPr>
              <w:t>欄位名稱</w:t>
            </w:r>
          </w:p>
        </w:tc>
        <w:tc>
          <w:tcPr>
            <w:tcW w:w="1231" w:type="dxa"/>
            <w:tcBorders>
              <w:bottom w:val="single" w:sz="4" w:space="0" w:color="auto"/>
            </w:tcBorders>
            <w:shd w:val="pct12" w:color="auto" w:fill="auto"/>
          </w:tcPr>
          <w:p w:rsidR="00B172AB" w:rsidRPr="00F02179" w:rsidRDefault="00B172AB" w:rsidP="00002DCA">
            <w:pPr>
              <w:ind w:left="0" w:firstLine="0"/>
              <w:jc w:val="center"/>
              <w:rPr>
                <w:rFonts w:eastAsia="微軟正黑體" w:cstheme="minorHAnsi"/>
                <w:b/>
                <w:bCs/>
                <w:sz w:val="22"/>
              </w:rPr>
            </w:pPr>
            <w:r w:rsidRPr="00F02179">
              <w:rPr>
                <w:rFonts w:eastAsia="微軟正黑體" w:cstheme="minorHAnsi"/>
                <w:b/>
                <w:bCs/>
                <w:sz w:val="22"/>
              </w:rPr>
              <w:t>欄位種類</w:t>
            </w:r>
          </w:p>
        </w:tc>
        <w:tc>
          <w:tcPr>
            <w:tcW w:w="699" w:type="dxa"/>
            <w:tcBorders>
              <w:bottom w:val="single" w:sz="4" w:space="0" w:color="auto"/>
            </w:tcBorders>
            <w:shd w:val="pct12" w:color="auto" w:fill="auto"/>
          </w:tcPr>
          <w:p w:rsidR="00B172AB" w:rsidRPr="00F02179" w:rsidRDefault="00B172AB" w:rsidP="00002DCA">
            <w:pPr>
              <w:ind w:left="0" w:firstLine="0"/>
              <w:jc w:val="center"/>
              <w:rPr>
                <w:rFonts w:eastAsia="微軟正黑體" w:cstheme="minorHAnsi"/>
                <w:b/>
                <w:bCs/>
                <w:sz w:val="22"/>
              </w:rPr>
            </w:pPr>
            <w:r w:rsidRPr="00F02179">
              <w:rPr>
                <w:rFonts w:eastAsia="微軟正黑體" w:cstheme="minorHAnsi"/>
                <w:b/>
                <w:bCs/>
                <w:sz w:val="22"/>
              </w:rPr>
              <w:t>類別</w:t>
            </w:r>
          </w:p>
        </w:tc>
        <w:tc>
          <w:tcPr>
            <w:tcW w:w="1538" w:type="dxa"/>
            <w:tcBorders>
              <w:bottom w:val="single" w:sz="4" w:space="0" w:color="auto"/>
            </w:tcBorders>
            <w:shd w:val="pct12" w:color="auto" w:fill="auto"/>
          </w:tcPr>
          <w:p w:rsidR="00B172AB" w:rsidRPr="00F02179" w:rsidRDefault="00B172AB" w:rsidP="00002DCA">
            <w:pPr>
              <w:ind w:left="0" w:firstLine="0"/>
              <w:jc w:val="center"/>
              <w:rPr>
                <w:rFonts w:eastAsia="微軟正黑體" w:cstheme="minorHAnsi"/>
                <w:b/>
                <w:bCs/>
                <w:sz w:val="22"/>
              </w:rPr>
            </w:pPr>
            <w:r w:rsidRPr="00F02179">
              <w:rPr>
                <w:rFonts w:eastAsia="微軟正黑體" w:cstheme="minorHAnsi"/>
                <w:b/>
                <w:bCs/>
                <w:sz w:val="22"/>
              </w:rPr>
              <w:t>長度</w:t>
            </w:r>
          </w:p>
        </w:tc>
        <w:tc>
          <w:tcPr>
            <w:tcW w:w="3119" w:type="dxa"/>
            <w:tcBorders>
              <w:bottom w:val="single" w:sz="4" w:space="0" w:color="auto"/>
            </w:tcBorders>
            <w:shd w:val="pct12" w:color="auto" w:fill="auto"/>
          </w:tcPr>
          <w:p w:rsidR="00B172AB" w:rsidRPr="00F02179" w:rsidRDefault="00B172AB" w:rsidP="00002DCA">
            <w:pPr>
              <w:ind w:left="0" w:firstLine="0"/>
              <w:jc w:val="center"/>
              <w:rPr>
                <w:rFonts w:eastAsia="微軟正黑體" w:cstheme="minorHAnsi"/>
                <w:b/>
                <w:bCs/>
                <w:sz w:val="22"/>
              </w:rPr>
            </w:pPr>
            <w:r w:rsidRPr="00F02179">
              <w:rPr>
                <w:rFonts w:eastAsia="微軟正黑體" w:cstheme="minorHAnsi"/>
                <w:b/>
                <w:bCs/>
                <w:sz w:val="22"/>
              </w:rPr>
              <w:t>說明</w:t>
            </w:r>
          </w:p>
        </w:tc>
      </w:tr>
      <w:tr w:rsidR="0041260C" w:rsidRPr="00F02179" w:rsidTr="0041260C">
        <w:tc>
          <w:tcPr>
            <w:tcW w:w="8921" w:type="dxa"/>
            <w:gridSpan w:val="6"/>
            <w:tcBorders>
              <w:bottom w:val="single" w:sz="4" w:space="0" w:color="auto"/>
            </w:tcBorders>
            <w:shd w:val="clear" w:color="auto" w:fill="D5DCE4" w:themeFill="text2" w:themeFillTint="33"/>
          </w:tcPr>
          <w:p w:rsidR="0041260C" w:rsidRPr="00F02179" w:rsidRDefault="0041260C" w:rsidP="0041260C">
            <w:pPr>
              <w:ind w:left="0" w:firstLine="0"/>
              <w:rPr>
                <w:rFonts w:eastAsia="微軟正黑體" w:cstheme="minorHAnsi"/>
                <w:b/>
                <w:bCs/>
                <w:sz w:val="22"/>
              </w:rPr>
            </w:pPr>
            <w:r w:rsidRPr="00F02179">
              <w:rPr>
                <w:rFonts w:eastAsia="微軟正黑體" w:cstheme="minorHAnsi"/>
                <w:b/>
                <w:bCs/>
                <w:sz w:val="22"/>
              </w:rPr>
              <w:t>表頭</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42330D" w:rsidP="00B172AB">
            <w:pPr>
              <w:ind w:left="0" w:firstLine="0"/>
              <w:rPr>
                <w:rFonts w:eastAsia="微軟正黑體" w:cstheme="minorHAnsi"/>
              </w:rPr>
            </w:pPr>
            <w:r w:rsidRPr="00F02179">
              <w:rPr>
                <w:rFonts w:eastAsia="微軟正黑體" w:cstheme="minorHAnsi"/>
              </w:rPr>
              <w:t>客戶統編</w:t>
            </w:r>
            <w:r w:rsidRPr="00F02179">
              <w:rPr>
                <w:rFonts w:eastAsia="微軟正黑體" w:cstheme="minorHAnsi"/>
              </w:rPr>
              <w:t>/</w:t>
            </w:r>
            <w:r w:rsidRPr="00F02179">
              <w:rPr>
                <w:rFonts w:eastAsia="微軟正黑體" w:cstheme="minorHAnsi"/>
              </w:rPr>
              <w:t>帳號</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數字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15</w:t>
            </w:r>
          </w:p>
        </w:tc>
        <w:tc>
          <w:tcPr>
            <w:tcW w:w="3119" w:type="dxa"/>
            <w:vAlign w:val="center"/>
          </w:tcPr>
          <w:p w:rsidR="00B172AB" w:rsidRPr="00F02179" w:rsidRDefault="00F2625A" w:rsidP="00F2625A">
            <w:pPr>
              <w:ind w:left="0" w:firstLine="0"/>
              <w:rPr>
                <w:rFonts w:eastAsia="微軟正黑體" w:cstheme="minorHAnsi"/>
                <w:sz w:val="22"/>
              </w:rPr>
            </w:pPr>
            <w:r w:rsidRPr="00F02179">
              <w:rPr>
                <w:rFonts w:eastAsia="微軟正黑體" w:cstheme="minorHAnsi"/>
                <w:sz w:val="22"/>
              </w:rPr>
              <w:t>若為</w:t>
            </w:r>
            <w:r w:rsidRPr="00F02179">
              <w:rPr>
                <w:rFonts w:eastAsia="微軟正黑體" w:cstheme="minorHAnsi"/>
                <w:sz w:val="22"/>
              </w:rPr>
              <w:t xml:space="preserve"> ID </w:t>
            </w:r>
            <w:r w:rsidRPr="00F02179">
              <w:rPr>
                <w:rFonts w:eastAsia="微軟正黑體" w:cstheme="minorHAnsi"/>
                <w:sz w:val="22"/>
              </w:rPr>
              <w:t>歸戶查詢，則此欄位顯示</w:t>
            </w:r>
            <w:r w:rsidR="0042330D" w:rsidRPr="00F02179">
              <w:rPr>
                <w:rFonts w:eastAsia="微軟正黑體" w:cstheme="minorHAnsi"/>
                <w:sz w:val="22"/>
              </w:rPr>
              <w:t>CUSTOMER ID</w:t>
            </w:r>
          </w:p>
          <w:p w:rsidR="00F2625A" w:rsidRPr="00F02179" w:rsidRDefault="00F2625A" w:rsidP="0042330D">
            <w:pPr>
              <w:ind w:left="0" w:firstLine="0"/>
              <w:rPr>
                <w:rFonts w:eastAsia="微軟正黑體" w:cstheme="minorHAnsi"/>
                <w:sz w:val="22"/>
              </w:rPr>
            </w:pPr>
            <w:r w:rsidRPr="00F02179">
              <w:rPr>
                <w:rFonts w:eastAsia="微軟正黑體" w:cstheme="minorHAnsi"/>
                <w:sz w:val="22"/>
              </w:rPr>
              <w:t>若為</w:t>
            </w:r>
            <w:r w:rsidRPr="00F02179">
              <w:rPr>
                <w:rFonts w:eastAsia="微軟正黑體" w:cstheme="minorHAnsi"/>
                <w:sz w:val="22"/>
              </w:rPr>
              <w:t xml:space="preserve">By </w:t>
            </w:r>
            <w:r w:rsidRPr="00F02179">
              <w:rPr>
                <w:rFonts w:eastAsia="微軟正黑體" w:cstheme="minorHAnsi"/>
                <w:sz w:val="22"/>
              </w:rPr>
              <w:t>帳號查詢，則</w:t>
            </w:r>
            <w:r w:rsidR="0042330D" w:rsidRPr="00F02179">
              <w:rPr>
                <w:rFonts w:eastAsia="微軟正黑體" w:cstheme="minorHAnsi"/>
                <w:sz w:val="22"/>
              </w:rPr>
              <w:t>此欄位顯示</w:t>
            </w:r>
            <w:r w:rsidR="0042330D" w:rsidRPr="00F02179">
              <w:rPr>
                <w:rFonts w:eastAsia="微軟正黑體" w:cstheme="minorHAnsi"/>
                <w:sz w:val="22"/>
              </w:rPr>
              <w:t xml:space="preserve"> ACCOUNT NO.</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rPr>
            </w:pPr>
            <w:r w:rsidRPr="00F02179">
              <w:rPr>
                <w:rFonts w:eastAsia="微軟正黑體" w:cstheme="minorHAnsi"/>
              </w:rPr>
              <w:t>戶名</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依核心長度</w:t>
            </w:r>
          </w:p>
        </w:tc>
        <w:tc>
          <w:tcPr>
            <w:tcW w:w="3119" w:type="dxa"/>
          </w:tcPr>
          <w:p w:rsidR="0042330D" w:rsidRPr="00F02179" w:rsidRDefault="0042330D" w:rsidP="0042330D">
            <w:pPr>
              <w:ind w:left="0" w:firstLine="0"/>
              <w:rPr>
                <w:rFonts w:eastAsia="微軟正黑體" w:cstheme="minorHAnsi"/>
                <w:sz w:val="22"/>
              </w:rPr>
            </w:pPr>
            <w:r w:rsidRPr="00F02179">
              <w:rPr>
                <w:rFonts w:eastAsia="微軟正黑體" w:cstheme="minorHAnsi"/>
                <w:sz w:val="22"/>
              </w:rPr>
              <w:t>若為</w:t>
            </w:r>
            <w:r w:rsidRPr="00F02179">
              <w:rPr>
                <w:rFonts w:eastAsia="微軟正黑體" w:cstheme="minorHAnsi"/>
                <w:sz w:val="22"/>
              </w:rPr>
              <w:t xml:space="preserve"> ID </w:t>
            </w:r>
            <w:r w:rsidRPr="00F02179">
              <w:rPr>
                <w:rFonts w:eastAsia="微軟正黑體" w:cstheme="minorHAnsi"/>
                <w:sz w:val="22"/>
              </w:rPr>
              <w:t>歸戶查詢，則此欄位顯示</w:t>
            </w:r>
            <w:r w:rsidRPr="00F02179">
              <w:rPr>
                <w:rFonts w:eastAsia="微軟正黑體" w:cstheme="minorHAnsi"/>
                <w:sz w:val="22"/>
              </w:rPr>
              <w:t xml:space="preserve"> CUSTOMER NAME (</w:t>
            </w:r>
            <w:r w:rsidRPr="00F02179">
              <w:rPr>
                <w:rFonts w:eastAsia="微軟正黑體" w:cstheme="minorHAnsi"/>
                <w:sz w:val="22"/>
              </w:rPr>
              <w:t>戶名</w:t>
            </w:r>
            <w:r w:rsidRPr="00F02179">
              <w:rPr>
                <w:rFonts w:eastAsia="微軟正黑體" w:cstheme="minorHAnsi"/>
                <w:sz w:val="22"/>
              </w:rPr>
              <w:t>)</w:t>
            </w:r>
          </w:p>
          <w:p w:rsidR="00B172AB" w:rsidRPr="00F02179" w:rsidRDefault="0042330D" w:rsidP="0042330D">
            <w:pPr>
              <w:ind w:left="0" w:firstLine="0"/>
              <w:rPr>
                <w:rFonts w:eastAsia="微軟正黑體" w:cstheme="minorHAnsi"/>
                <w:sz w:val="22"/>
              </w:rPr>
            </w:pPr>
            <w:r w:rsidRPr="00F02179">
              <w:rPr>
                <w:rFonts w:eastAsia="微軟正黑體" w:cstheme="minorHAnsi"/>
                <w:sz w:val="22"/>
              </w:rPr>
              <w:t>若為</w:t>
            </w:r>
            <w:r w:rsidRPr="00F02179">
              <w:rPr>
                <w:rFonts w:eastAsia="微軟正黑體" w:cstheme="minorHAnsi"/>
                <w:sz w:val="22"/>
              </w:rPr>
              <w:t xml:space="preserve">By </w:t>
            </w:r>
            <w:r w:rsidRPr="00F02179">
              <w:rPr>
                <w:rFonts w:eastAsia="微軟正黑體" w:cstheme="minorHAnsi"/>
                <w:sz w:val="22"/>
              </w:rPr>
              <w:t>帳號查詢，則此欄位顯示</w:t>
            </w:r>
            <w:r w:rsidRPr="00F02179">
              <w:rPr>
                <w:rFonts w:eastAsia="微軟正黑體" w:cstheme="minorHAnsi"/>
                <w:sz w:val="22"/>
              </w:rPr>
              <w:t xml:space="preserve"> ACCOUNT NAME(</w:t>
            </w:r>
            <w:r w:rsidRPr="00F02179">
              <w:rPr>
                <w:rFonts w:eastAsia="微軟正黑體" w:cstheme="minorHAnsi"/>
                <w:sz w:val="22"/>
              </w:rPr>
              <w:t>帳號戶名</w:t>
            </w:r>
            <w:r w:rsidRPr="00F02179">
              <w:rPr>
                <w:rFonts w:eastAsia="微軟正黑體" w:cstheme="minorHAnsi"/>
                <w:sz w:val="22"/>
              </w:rPr>
              <w:t xml:space="preserve">) </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rPr>
            </w:pPr>
            <w:r w:rsidRPr="00F02179">
              <w:rPr>
                <w:rFonts w:eastAsia="微軟正黑體" w:cstheme="minorHAnsi"/>
              </w:rPr>
              <w:t>通訊地址</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依核心長度</w:t>
            </w:r>
          </w:p>
        </w:tc>
        <w:tc>
          <w:tcPr>
            <w:tcW w:w="3119" w:type="dxa"/>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rPr>
            </w:pPr>
            <w:r w:rsidRPr="00F02179">
              <w:rPr>
                <w:rFonts w:eastAsia="微軟正黑體" w:cstheme="minorHAnsi"/>
              </w:rPr>
              <w:t>營業單位</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5</w:t>
            </w:r>
          </w:p>
        </w:tc>
        <w:tc>
          <w:tcPr>
            <w:tcW w:w="3119" w:type="dxa"/>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D82642" w:rsidRPr="00F02179" w:rsidTr="00D82642">
        <w:tc>
          <w:tcPr>
            <w:tcW w:w="8921" w:type="dxa"/>
            <w:gridSpan w:val="6"/>
            <w:shd w:val="clear" w:color="auto" w:fill="ACB9CA" w:themeFill="text2" w:themeFillTint="66"/>
            <w:vAlign w:val="center"/>
          </w:tcPr>
          <w:p w:rsidR="00D82642" w:rsidRPr="00F02179" w:rsidRDefault="0041260C" w:rsidP="00B172AB">
            <w:pPr>
              <w:ind w:left="0" w:firstLine="0"/>
              <w:rPr>
                <w:rFonts w:eastAsia="微軟正黑體" w:cstheme="minorHAnsi"/>
                <w:b/>
                <w:bCs/>
                <w:sz w:val="22"/>
              </w:rPr>
            </w:pPr>
            <w:r w:rsidRPr="00F02179">
              <w:rPr>
                <w:rFonts w:eastAsia="微軟正黑體" w:cstheme="minorHAnsi"/>
                <w:b/>
                <w:bCs/>
                <w:sz w:val="22"/>
              </w:rPr>
              <w:t>表身</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rPr>
              <w:t>存單種類</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4</w:t>
            </w:r>
          </w:p>
        </w:tc>
        <w:tc>
          <w:tcPr>
            <w:tcW w:w="3119"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帳號</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數字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14</w:t>
            </w:r>
          </w:p>
        </w:tc>
        <w:tc>
          <w:tcPr>
            <w:tcW w:w="3119"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D82642" w:rsidRPr="00F02179" w:rsidTr="00D82642">
        <w:tc>
          <w:tcPr>
            <w:tcW w:w="743" w:type="dxa"/>
            <w:vAlign w:val="center"/>
          </w:tcPr>
          <w:p w:rsidR="00D82642" w:rsidRPr="00F02179" w:rsidRDefault="00D82642" w:rsidP="00B172AB">
            <w:pPr>
              <w:pStyle w:val="af2"/>
              <w:numPr>
                <w:ilvl w:val="0"/>
                <w:numId w:val="195"/>
              </w:numPr>
              <w:ind w:leftChars="0"/>
              <w:rPr>
                <w:rFonts w:eastAsia="微軟正黑體" w:cstheme="minorHAnsi"/>
                <w:sz w:val="22"/>
              </w:rPr>
            </w:pPr>
          </w:p>
        </w:tc>
        <w:tc>
          <w:tcPr>
            <w:tcW w:w="1591"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幣別</w:t>
            </w:r>
          </w:p>
        </w:tc>
        <w:tc>
          <w:tcPr>
            <w:tcW w:w="1231"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D82642" w:rsidRPr="00F02179" w:rsidRDefault="00D82642"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3</w:t>
            </w:r>
          </w:p>
        </w:tc>
        <w:tc>
          <w:tcPr>
            <w:tcW w:w="3119"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依核心資料顯示</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金額</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金額</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19</w:t>
            </w:r>
          </w:p>
        </w:tc>
        <w:tc>
          <w:tcPr>
            <w:tcW w:w="3119"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D82642" w:rsidRPr="00F02179" w:rsidTr="00D82642">
        <w:tc>
          <w:tcPr>
            <w:tcW w:w="743" w:type="dxa"/>
            <w:vAlign w:val="center"/>
          </w:tcPr>
          <w:p w:rsidR="00D82642" w:rsidRPr="00F02179" w:rsidRDefault="00D82642" w:rsidP="00B172AB">
            <w:pPr>
              <w:pStyle w:val="af2"/>
              <w:numPr>
                <w:ilvl w:val="0"/>
                <w:numId w:val="195"/>
              </w:numPr>
              <w:ind w:leftChars="0"/>
              <w:rPr>
                <w:rFonts w:eastAsia="微軟正黑體" w:cstheme="minorHAnsi"/>
                <w:sz w:val="22"/>
              </w:rPr>
            </w:pPr>
          </w:p>
        </w:tc>
        <w:tc>
          <w:tcPr>
            <w:tcW w:w="1591"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存期</w:t>
            </w:r>
          </w:p>
        </w:tc>
        <w:tc>
          <w:tcPr>
            <w:tcW w:w="1231"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文數字</w:t>
            </w:r>
          </w:p>
        </w:tc>
        <w:tc>
          <w:tcPr>
            <w:tcW w:w="699" w:type="dxa"/>
          </w:tcPr>
          <w:p w:rsidR="00D82642" w:rsidRPr="00F02179" w:rsidRDefault="00D82642"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4</w:t>
            </w:r>
          </w:p>
        </w:tc>
        <w:tc>
          <w:tcPr>
            <w:tcW w:w="3119"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依核心資料顯示</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期間</w:t>
            </w:r>
            <w:r w:rsidRPr="00F02179">
              <w:rPr>
                <w:rFonts w:eastAsia="微軟正黑體" w:cstheme="minorHAnsi"/>
                <w:sz w:val="22"/>
              </w:rPr>
              <w:t>-</w:t>
            </w:r>
            <w:r w:rsidRPr="00F02179">
              <w:rPr>
                <w:rFonts w:eastAsia="微軟正黑體" w:cstheme="minorHAnsi"/>
                <w:sz w:val="22"/>
              </w:rPr>
              <w:t>起息日</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日期</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10</w:t>
            </w:r>
          </w:p>
        </w:tc>
        <w:tc>
          <w:tcPr>
            <w:tcW w:w="3119"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期間</w:t>
            </w:r>
            <w:r w:rsidRPr="00F02179">
              <w:rPr>
                <w:rFonts w:eastAsia="微軟正黑體" w:cstheme="minorHAnsi"/>
                <w:sz w:val="22"/>
              </w:rPr>
              <w:t>-</w:t>
            </w:r>
            <w:r w:rsidRPr="00F02179">
              <w:rPr>
                <w:rFonts w:eastAsia="微軟正黑體" w:cstheme="minorHAnsi"/>
                <w:sz w:val="22"/>
              </w:rPr>
              <w:t>到期日</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日期</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10</w:t>
            </w:r>
          </w:p>
        </w:tc>
        <w:tc>
          <w:tcPr>
            <w:tcW w:w="3119"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利率方式</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2</w:t>
            </w:r>
          </w:p>
        </w:tc>
        <w:tc>
          <w:tcPr>
            <w:tcW w:w="3119"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r w:rsidR="00D82642" w:rsidRPr="00F02179">
              <w:rPr>
                <w:rFonts w:eastAsia="微軟正黑體" w:cstheme="minorHAnsi"/>
                <w:sz w:val="22"/>
              </w:rPr>
              <w:t xml:space="preserve"> (</w:t>
            </w:r>
            <w:r w:rsidR="00D82642" w:rsidRPr="00F02179">
              <w:rPr>
                <w:rFonts w:eastAsia="微軟正黑體" w:cstheme="minorHAnsi"/>
                <w:sz w:val="22"/>
              </w:rPr>
              <w:t>固定</w:t>
            </w:r>
            <w:r w:rsidR="00D82642" w:rsidRPr="00F02179">
              <w:rPr>
                <w:rFonts w:eastAsia="微軟正黑體" w:cstheme="minorHAnsi"/>
                <w:sz w:val="22"/>
              </w:rPr>
              <w:t>/</w:t>
            </w:r>
            <w:r w:rsidR="00D82642" w:rsidRPr="00F02179">
              <w:rPr>
                <w:rFonts w:eastAsia="微軟正黑體" w:cstheme="minorHAnsi"/>
                <w:sz w:val="22"/>
              </w:rPr>
              <w:t>機動</w:t>
            </w:r>
            <w:r w:rsidR="00D82642" w:rsidRPr="00F02179">
              <w:rPr>
                <w:rFonts w:eastAsia="微軟正黑體" w:cstheme="minorHAnsi"/>
                <w:sz w:val="22"/>
              </w:rPr>
              <w:t>)</w:t>
            </w:r>
          </w:p>
        </w:tc>
      </w:tr>
      <w:tr w:rsidR="00D82642" w:rsidRPr="00F02179" w:rsidTr="00D82642">
        <w:tc>
          <w:tcPr>
            <w:tcW w:w="743" w:type="dxa"/>
            <w:vAlign w:val="center"/>
          </w:tcPr>
          <w:p w:rsidR="00D82642" w:rsidRPr="00F02179" w:rsidRDefault="00D82642" w:rsidP="00B172AB">
            <w:pPr>
              <w:pStyle w:val="af2"/>
              <w:numPr>
                <w:ilvl w:val="0"/>
                <w:numId w:val="195"/>
              </w:numPr>
              <w:ind w:leftChars="0"/>
              <w:rPr>
                <w:rFonts w:eastAsia="微軟正黑體" w:cstheme="minorHAnsi"/>
                <w:sz w:val="22"/>
              </w:rPr>
            </w:pPr>
          </w:p>
        </w:tc>
        <w:tc>
          <w:tcPr>
            <w:tcW w:w="1591"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利率方式</w:t>
            </w:r>
            <w:r w:rsidRPr="00F02179">
              <w:rPr>
                <w:rFonts w:eastAsia="微軟正黑體" w:cstheme="minorHAnsi"/>
                <w:sz w:val="22"/>
              </w:rPr>
              <w:t>-</w:t>
            </w:r>
            <w:r w:rsidRPr="00F02179">
              <w:rPr>
                <w:rFonts w:eastAsia="微軟正黑體" w:cstheme="minorHAnsi"/>
                <w:sz w:val="22"/>
              </w:rPr>
              <w:t>利率</w:t>
            </w:r>
          </w:p>
        </w:tc>
        <w:tc>
          <w:tcPr>
            <w:tcW w:w="1231"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文數字</w:t>
            </w:r>
          </w:p>
        </w:tc>
        <w:tc>
          <w:tcPr>
            <w:tcW w:w="699" w:type="dxa"/>
          </w:tcPr>
          <w:p w:rsidR="00D82642" w:rsidRPr="00F02179" w:rsidRDefault="00D82642"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15</w:t>
            </w:r>
          </w:p>
          <w:p w:rsidR="00D82642" w:rsidRPr="00F02179" w:rsidRDefault="00D82642" w:rsidP="00B172AB">
            <w:pPr>
              <w:ind w:left="0" w:firstLine="0"/>
              <w:rPr>
                <w:rFonts w:eastAsia="微軟正黑體" w:cstheme="minorHAnsi"/>
                <w:sz w:val="22"/>
              </w:rPr>
            </w:pPr>
            <w:r w:rsidRPr="00F02179">
              <w:rPr>
                <w:rFonts w:eastAsia="微軟正黑體" w:cstheme="minorHAnsi"/>
                <w:sz w:val="22"/>
              </w:rPr>
              <w:t>9(02)V9(05)</w:t>
            </w:r>
          </w:p>
        </w:tc>
        <w:tc>
          <w:tcPr>
            <w:tcW w:w="3119" w:type="dxa"/>
            <w:vAlign w:val="center"/>
          </w:tcPr>
          <w:p w:rsidR="00D82642" w:rsidRPr="00F02179" w:rsidRDefault="00D82642" w:rsidP="00B172AB">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p w:rsidR="00D82642" w:rsidRPr="00F02179" w:rsidRDefault="00D82642" w:rsidP="00B172AB">
            <w:pPr>
              <w:ind w:left="0" w:firstLine="0"/>
              <w:rPr>
                <w:rFonts w:eastAsia="微軟正黑體" w:cstheme="minorHAnsi"/>
                <w:sz w:val="22"/>
              </w:rPr>
            </w:pPr>
            <w:r w:rsidRPr="00F02179">
              <w:rPr>
                <w:rFonts w:eastAsia="微軟正黑體" w:cstheme="minorHAnsi"/>
                <w:sz w:val="22"/>
              </w:rPr>
              <w:t>對照該利率之產品設定</w:t>
            </w:r>
          </w:p>
          <w:p w:rsidR="00D82642" w:rsidRPr="00F02179" w:rsidRDefault="00D82642" w:rsidP="00B172AB">
            <w:pPr>
              <w:ind w:left="0" w:firstLine="0"/>
              <w:rPr>
                <w:rFonts w:eastAsia="微軟正黑體" w:cstheme="minorHAnsi"/>
                <w:sz w:val="22"/>
              </w:rPr>
            </w:pPr>
            <w:r w:rsidRPr="00F02179">
              <w:rPr>
                <w:rFonts w:eastAsia="微軟正黑體" w:cstheme="minorHAnsi"/>
                <w:sz w:val="22"/>
              </w:rPr>
              <w:t>固定利率：顯示固定利率</w:t>
            </w:r>
          </w:p>
          <w:p w:rsidR="00D82642" w:rsidRPr="00F02179" w:rsidRDefault="00D82642" w:rsidP="00D82642">
            <w:pPr>
              <w:ind w:left="0" w:firstLine="0"/>
              <w:rPr>
                <w:rFonts w:eastAsia="微軟正黑體" w:cstheme="minorHAnsi"/>
                <w:sz w:val="22"/>
              </w:rPr>
            </w:pPr>
            <w:r w:rsidRPr="00F02179">
              <w:rPr>
                <w:rFonts w:eastAsia="微軟正黑體" w:cstheme="minorHAnsi"/>
                <w:sz w:val="22"/>
              </w:rPr>
              <w:t>機動利率：依產品別顯示相對應的利率方式</w:t>
            </w:r>
            <w:r w:rsidRPr="00F02179">
              <w:rPr>
                <w:rFonts w:eastAsia="微軟正黑體" w:cstheme="minorHAnsi"/>
                <w:sz w:val="22"/>
              </w:rPr>
              <w:t>/</w:t>
            </w:r>
            <w:r w:rsidRPr="00F02179">
              <w:rPr>
                <w:rFonts w:eastAsia="微軟正黑體" w:cstheme="minorHAnsi"/>
                <w:sz w:val="22"/>
              </w:rPr>
              <w:t>利率</w:t>
            </w:r>
          </w:p>
        </w:tc>
      </w:tr>
      <w:tr w:rsidR="00D82642" w:rsidRPr="00F02179" w:rsidTr="00D82642">
        <w:tc>
          <w:tcPr>
            <w:tcW w:w="743" w:type="dxa"/>
            <w:vAlign w:val="center"/>
          </w:tcPr>
          <w:p w:rsidR="00D82642" w:rsidRPr="00F02179" w:rsidRDefault="00D82642" w:rsidP="00D82642">
            <w:pPr>
              <w:pStyle w:val="af2"/>
              <w:numPr>
                <w:ilvl w:val="0"/>
                <w:numId w:val="195"/>
              </w:numPr>
              <w:ind w:leftChars="0"/>
              <w:rPr>
                <w:rFonts w:eastAsia="微軟正黑體" w:cstheme="minorHAnsi"/>
                <w:sz w:val="22"/>
              </w:rPr>
            </w:pPr>
          </w:p>
        </w:tc>
        <w:tc>
          <w:tcPr>
            <w:tcW w:w="1591"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設質</w:t>
            </w:r>
          </w:p>
        </w:tc>
        <w:tc>
          <w:tcPr>
            <w:tcW w:w="1231"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文字</w:t>
            </w:r>
          </w:p>
        </w:tc>
        <w:tc>
          <w:tcPr>
            <w:tcW w:w="699" w:type="dxa"/>
          </w:tcPr>
          <w:p w:rsidR="00D82642" w:rsidRPr="00F02179" w:rsidRDefault="00D82642" w:rsidP="00D82642">
            <w:pPr>
              <w:ind w:left="0" w:firstLine="0"/>
              <w:jc w:val="center"/>
              <w:rPr>
                <w:rFonts w:eastAsia="微軟正黑體" w:cstheme="minorHAnsi"/>
                <w:sz w:val="22"/>
              </w:rPr>
            </w:pPr>
            <w:r w:rsidRPr="00F02179">
              <w:rPr>
                <w:rFonts w:eastAsia="微軟正黑體" w:cstheme="minorHAnsi"/>
                <w:sz w:val="22"/>
              </w:rPr>
              <w:t>O</w:t>
            </w:r>
          </w:p>
        </w:tc>
        <w:tc>
          <w:tcPr>
            <w:tcW w:w="1538"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1</w:t>
            </w:r>
          </w:p>
        </w:tc>
        <w:tc>
          <w:tcPr>
            <w:tcW w:w="3119"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依核心資料顯示</w:t>
            </w:r>
          </w:p>
          <w:p w:rsidR="00D82642" w:rsidRPr="00F02179" w:rsidRDefault="00D82642" w:rsidP="00D82642">
            <w:pPr>
              <w:ind w:left="0" w:firstLine="0"/>
              <w:rPr>
                <w:rFonts w:eastAsia="微軟正黑體" w:cstheme="minorHAnsi"/>
                <w:sz w:val="22"/>
              </w:rPr>
            </w:pPr>
            <w:r w:rsidRPr="00F02179">
              <w:rPr>
                <w:rFonts w:eastAsia="微軟正黑體" w:cstheme="minorHAnsi"/>
                <w:sz w:val="22"/>
              </w:rPr>
              <w:t>設質</w:t>
            </w:r>
            <w:r w:rsidRPr="00F02179">
              <w:rPr>
                <w:rFonts w:eastAsia="微軟正黑體" w:cstheme="minorHAnsi"/>
                <w:sz w:val="22"/>
              </w:rPr>
              <w:t>=Y</w:t>
            </w:r>
            <w:r w:rsidRPr="00F02179">
              <w:rPr>
                <w:rFonts w:eastAsia="微軟正黑體" w:cstheme="minorHAnsi"/>
                <w:sz w:val="22"/>
              </w:rPr>
              <w:t>，未設質</w:t>
            </w:r>
            <w:r w:rsidRPr="00F02179">
              <w:rPr>
                <w:rFonts w:eastAsia="微軟正黑體" w:cstheme="minorHAnsi"/>
                <w:sz w:val="22"/>
              </w:rPr>
              <w:t xml:space="preserve"> = </w:t>
            </w:r>
            <w:r w:rsidRPr="00F02179">
              <w:rPr>
                <w:rFonts w:eastAsia="微軟正黑體" w:cstheme="minorHAnsi"/>
                <w:sz w:val="22"/>
              </w:rPr>
              <w:t>空白</w:t>
            </w:r>
          </w:p>
        </w:tc>
      </w:tr>
      <w:tr w:rsidR="00B172AB" w:rsidRPr="00F02179" w:rsidTr="00D82642">
        <w:tc>
          <w:tcPr>
            <w:tcW w:w="743" w:type="dxa"/>
            <w:vAlign w:val="center"/>
          </w:tcPr>
          <w:p w:rsidR="00B172AB" w:rsidRPr="00F02179" w:rsidRDefault="00B172AB" w:rsidP="00B172AB">
            <w:pPr>
              <w:pStyle w:val="af2"/>
              <w:numPr>
                <w:ilvl w:val="0"/>
                <w:numId w:val="195"/>
              </w:numPr>
              <w:ind w:leftChars="0"/>
              <w:rPr>
                <w:rFonts w:eastAsia="微軟正黑體" w:cstheme="minorHAnsi"/>
                <w:sz w:val="22"/>
              </w:rPr>
            </w:pPr>
          </w:p>
        </w:tc>
        <w:tc>
          <w:tcPr>
            <w:tcW w:w="159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備註</w:t>
            </w:r>
          </w:p>
        </w:tc>
        <w:tc>
          <w:tcPr>
            <w:tcW w:w="1231"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文字</w:t>
            </w:r>
          </w:p>
        </w:tc>
        <w:tc>
          <w:tcPr>
            <w:tcW w:w="699" w:type="dxa"/>
          </w:tcPr>
          <w:p w:rsidR="00B172AB" w:rsidRPr="00F02179" w:rsidRDefault="00B172AB"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5</w:t>
            </w:r>
          </w:p>
        </w:tc>
        <w:tc>
          <w:tcPr>
            <w:tcW w:w="3119" w:type="dxa"/>
          </w:tcPr>
          <w:p w:rsidR="00B172AB" w:rsidRPr="00F02179" w:rsidRDefault="00B172AB" w:rsidP="00B172AB">
            <w:pPr>
              <w:ind w:left="0" w:firstLine="0"/>
              <w:rPr>
                <w:rFonts w:eastAsia="微軟正黑體" w:cstheme="minorHAnsi"/>
                <w:sz w:val="22"/>
              </w:rPr>
            </w:pPr>
            <w:r w:rsidRPr="00F02179">
              <w:rPr>
                <w:rFonts w:eastAsia="微軟正黑體" w:cstheme="minorHAnsi"/>
                <w:sz w:val="22"/>
              </w:rPr>
              <w:t>依核心資料顯示</w:t>
            </w:r>
          </w:p>
        </w:tc>
      </w:tr>
      <w:tr w:rsidR="0041260C" w:rsidRPr="00F02179" w:rsidTr="004F3E43">
        <w:tc>
          <w:tcPr>
            <w:tcW w:w="8921" w:type="dxa"/>
            <w:gridSpan w:val="6"/>
            <w:shd w:val="clear" w:color="auto" w:fill="D5DCE4" w:themeFill="text2" w:themeFillTint="33"/>
            <w:vAlign w:val="center"/>
          </w:tcPr>
          <w:p w:rsidR="0041260C" w:rsidRPr="00F02179" w:rsidRDefault="0041260C" w:rsidP="00B172AB">
            <w:pPr>
              <w:ind w:left="0" w:firstLine="0"/>
              <w:rPr>
                <w:rFonts w:eastAsia="微軟正黑體" w:cstheme="minorHAnsi"/>
                <w:b/>
                <w:bCs/>
                <w:sz w:val="22"/>
              </w:rPr>
            </w:pPr>
            <w:r w:rsidRPr="00F02179">
              <w:rPr>
                <w:rFonts w:eastAsia="微軟正黑體" w:cstheme="minorHAnsi"/>
                <w:b/>
                <w:bCs/>
                <w:sz w:val="22"/>
              </w:rPr>
              <w:t>表尾</w:t>
            </w:r>
          </w:p>
        </w:tc>
      </w:tr>
      <w:tr w:rsidR="00BB17FD" w:rsidRPr="00F02179" w:rsidTr="00D82642">
        <w:tc>
          <w:tcPr>
            <w:tcW w:w="743" w:type="dxa"/>
            <w:vAlign w:val="center"/>
          </w:tcPr>
          <w:p w:rsidR="00BB17FD" w:rsidRPr="00F02179" w:rsidRDefault="00BB17FD" w:rsidP="00B172AB">
            <w:pPr>
              <w:pStyle w:val="af2"/>
              <w:numPr>
                <w:ilvl w:val="0"/>
                <w:numId w:val="195"/>
              </w:numPr>
              <w:ind w:leftChars="0"/>
              <w:rPr>
                <w:rFonts w:eastAsia="微軟正黑體" w:cstheme="minorHAnsi"/>
                <w:sz w:val="22"/>
              </w:rPr>
            </w:pPr>
          </w:p>
        </w:tc>
        <w:tc>
          <w:tcPr>
            <w:tcW w:w="1591" w:type="dxa"/>
            <w:vAlign w:val="center"/>
          </w:tcPr>
          <w:p w:rsidR="00BB17FD" w:rsidRPr="00F02179" w:rsidRDefault="00BB17FD" w:rsidP="00B172AB">
            <w:pPr>
              <w:ind w:left="0" w:firstLine="0"/>
              <w:rPr>
                <w:rFonts w:eastAsia="微軟正黑體" w:cstheme="minorHAnsi"/>
                <w:sz w:val="22"/>
              </w:rPr>
            </w:pPr>
            <w:r w:rsidRPr="00F02179">
              <w:rPr>
                <w:rFonts w:eastAsia="微軟正黑體" w:cstheme="minorHAnsi"/>
                <w:sz w:val="22"/>
              </w:rPr>
              <w:t>存單總計</w:t>
            </w:r>
            <w:r w:rsidRPr="00F02179">
              <w:rPr>
                <w:rFonts w:eastAsia="微軟正黑體" w:cstheme="minorHAnsi"/>
                <w:sz w:val="22"/>
              </w:rPr>
              <w:t xml:space="preserve"> (</w:t>
            </w:r>
            <w:r w:rsidRPr="00F02179">
              <w:rPr>
                <w:rFonts w:eastAsia="微軟正黑體" w:cstheme="minorHAnsi"/>
                <w:sz w:val="22"/>
              </w:rPr>
              <w:t>筆數</w:t>
            </w:r>
            <w:r w:rsidRPr="00F02179">
              <w:rPr>
                <w:rFonts w:eastAsia="微軟正黑體" w:cstheme="minorHAnsi"/>
                <w:sz w:val="22"/>
              </w:rPr>
              <w:t>)</w:t>
            </w:r>
          </w:p>
        </w:tc>
        <w:tc>
          <w:tcPr>
            <w:tcW w:w="1231" w:type="dxa"/>
            <w:vAlign w:val="center"/>
          </w:tcPr>
          <w:p w:rsidR="00BB17FD" w:rsidRPr="00F02179" w:rsidRDefault="00BB17FD" w:rsidP="00B172AB">
            <w:pPr>
              <w:ind w:left="0" w:firstLine="0"/>
              <w:rPr>
                <w:rFonts w:eastAsia="微軟正黑體" w:cstheme="minorHAnsi"/>
                <w:sz w:val="22"/>
              </w:rPr>
            </w:pPr>
            <w:r w:rsidRPr="00F02179">
              <w:rPr>
                <w:rFonts w:eastAsia="微軟正黑體" w:cstheme="minorHAnsi"/>
                <w:sz w:val="22"/>
              </w:rPr>
              <w:t>數字</w:t>
            </w:r>
          </w:p>
        </w:tc>
        <w:tc>
          <w:tcPr>
            <w:tcW w:w="699" w:type="dxa"/>
          </w:tcPr>
          <w:p w:rsidR="00BB17FD" w:rsidRPr="00F02179" w:rsidRDefault="00BB17FD" w:rsidP="00B172AB">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B17FD" w:rsidRPr="00F02179" w:rsidRDefault="00BB17FD" w:rsidP="00B172AB">
            <w:pPr>
              <w:ind w:left="0" w:firstLine="0"/>
              <w:rPr>
                <w:rFonts w:eastAsia="微軟正黑體" w:cstheme="minorHAnsi"/>
                <w:sz w:val="22"/>
              </w:rPr>
            </w:pPr>
            <w:r w:rsidRPr="00F02179">
              <w:rPr>
                <w:rFonts w:eastAsia="微軟正黑體" w:cstheme="minorHAnsi"/>
                <w:sz w:val="22"/>
              </w:rPr>
              <w:t>3</w:t>
            </w:r>
          </w:p>
        </w:tc>
        <w:tc>
          <w:tcPr>
            <w:tcW w:w="3119" w:type="dxa"/>
          </w:tcPr>
          <w:p w:rsidR="00BB17FD" w:rsidRPr="00F02179" w:rsidRDefault="00BB17FD" w:rsidP="00B172AB">
            <w:pPr>
              <w:ind w:left="0" w:firstLine="0"/>
              <w:rPr>
                <w:rFonts w:eastAsia="微軟正黑體" w:cstheme="minorHAnsi"/>
                <w:sz w:val="22"/>
              </w:rPr>
            </w:pPr>
            <w:r w:rsidRPr="00F02179">
              <w:rPr>
                <w:rFonts w:eastAsia="微軟正黑體" w:cstheme="minorHAnsi"/>
                <w:sz w:val="22"/>
              </w:rPr>
              <w:t>顯示有幾筆存單</w:t>
            </w:r>
          </w:p>
        </w:tc>
      </w:tr>
      <w:tr w:rsidR="00BB17FD" w:rsidRPr="00F02179" w:rsidTr="00D82642">
        <w:tc>
          <w:tcPr>
            <w:tcW w:w="743" w:type="dxa"/>
            <w:vAlign w:val="center"/>
          </w:tcPr>
          <w:p w:rsidR="00BB17FD" w:rsidRPr="00F02179" w:rsidRDefault="00BB17FD" w:rsidP="00BB17FD">
            <w:pPr>
              <w:pStyle w:val="af2"/>
              <w:numPr>
                <w:ilvl w:val="0"/>
                <w:numId w:val="195"/>
              </w:numPr>
              <w:ind w:leftChars="0"/>
              <w:rPr>
                <w:rFonts w:eastAsia="微軟正黑體" w:cstheme="minorHAnsi"/>
                <w:sz w:val="22"/>
              </w:rPr>
            </w:pPr>
          </w:p>
        </w:tc>
        <w:tc>
          <w:tcPr>
            <w:tcW w:w="1591" w:type="dxa"/>
            <w:vAlign w:val="center"/>
          </w:tcPr>
          <w:p w:rsidR="00BB17FD" w:rsidRPr="00F02179" w:rsidRDefault="00D82642" w:rsidP="00BB17FD">
            <w:pPr>
              <w:ind w:left="0" w:firstLine="0"/>
              <w:rPr>
                <w:rFonts w:eastAsia="微軟正黑體" w:cstheme="minorHAnsi"/>
                <w:sz w:val="22"/>
              </w:rPr>
            </w:pPr>
            <w:r w:rsidRPr="00F02179">
              <w:rPr>
                <w:rFonts w:eastAsia="微軟正黑體" w:cstheme="minorHAnsi"/>
                <w:sz w:val="22"/>
              </w:rPr>
              <w:t>TOTAL</w:t>
            </w:r>
            <w:r w:rsidR="00BB17FD" w:rsidRPr="00F02179">
              <w:rPr>
                <w:rFonts w:eastAsia="微軟正黑體" w:cstheme="minorHAnsi"/>
                <w:sz w:val="22"/>
              </w:rPr>
              <w:t>存單總計</w:t>
            </w:r>
            <w:r w:rsidR="00BB17FD" w:rsidRPr="00F02179">
              <w:rPr>
                <w:rFonts w:eastAsia="微軟正黑體" w:cstheme="minorHAnsi"/>
                <w:sz w:val="22"/>
              </w:rPr>
              <w:t xml:space="preserve"> (</w:t>
            </w:r>
            <w:r w:rsidR="00BB17FD" w:rsidRPr="00F02179">
              <w:rPr>
                <w:rFonts w:eastAsia="微軟正黑體" w:cstheme="minorHAnsi"/>
                <w:sz w:val="22"/>
              </w:rPr>
              <w:t>金額</w:t>
            </w:r>
            <w:r w:rsidR="00BB17FD" w:rsidRPr="00F02179">
              <w:rPr>
                <w:rFonts w:eastAsia="微軟正黑體" w:cstheme="minorHAnsi"/>
                <w:sz w:val="22"/>
              </w:rPr>
              <w:t>)</w:t>
            </w:r>
          </w:p>
        </w:tc>
        <w:tc>
          <w:tcPr>
            <w:tcW w:w="1231" w:type="dxa"/>
            <w:vAlign w:val="center"/>
          </w:tcPr>
          <w:p w:rsidR="00BB17FD" w:rsidRPr="00F02179" w:rsidRDefault="00BB17FD" w:rsidP="00BB17FD">
            <w:pPr>
              <w:ind w:left="0" w:firstLine="0"/>
              <w:rPr>
                <w:rFonts w:eastAsia="微軟正黑體" w:cstheme="minorHAnsi"/>
                <w:sz w:val="22"/>
              </w:rPr>
            </w:pPr>
            <w:r w:rsidRPr="00F02179">
              <w:rPr>
                <w:rFonts w:eastAsia="微軟正黑體" w:cstheme="minorHAnsi"/>
                <w:sz w:val="22"/>
              </w:rPr>
              <w:t>金額</w:t>
            </w:r>
          </w:p>
        </w:tc>
        <w:tc>
          <w:tcPr>
            <w:tcW w:w="699" w:type="dxa"/>
          </w:tcPr>
          <w:p w:rsidR="00BB17FD" w:rsidRPr="00F02179" w:rsidRDefault="00BB17FD" w:rsidP="00BB17FD">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BB17FD" w:rsidRPr="00F02179" w:rsidRDefault="00BB17FD" w:rsidP="00BB17FD">
            <w:pPr>
              <w:ind w:left="0" w:firstLine="0"/>
              <w:rPr>
                <w:rFonts w:eastAsia="微軟正黑體" w:cstheme="minorHAnsi"/>
                <w:sz w:val="22"/>
              </w:rPr>
            </w:pPr>
            <w:r w:rsidRPr="00F02179">
              <w:rPr>
                <w:rFonts w:eastAsia="微軟正黑體" w:cstheme="minorHAnsi"/>
                <w:sz w:val="22"/>
              </w:rPr>
              <w:t>19</w:t>
            </w:r>
          </w:p>
        </w:tc>
        <w:tc>
          <w:tcPr>
            <w:tcW w:w="3119" w:type="dxa"/>
            <w:vAlign w:val="center"/>
          </w:tcPr>
          <w:p w:rsidR="00D82642" w:rsidRPr="00F02179" w:rsidRDefault="00BB17FD" w:rsidP="00D82642">
            <w:pPr>
              <w:ind w:left="0" w:firstLine="0"/>
              <w:rPr>
                <w:rFonts w:eastAsia="微軟正黑體" w:cstheme="minorHAnsi"/>
                <w:sz w:val="22"/>
              </w:rPr>
            </w:pPr>
            <w:r w:rsidRPr="00F02179">
              <w:rPr>
                <w:rFonts w:eastAsia="微軟正黑體" w:cstheme="minorHAnsi"/>
                <w:sz w:val="22"/>
              </w:rPr>
              <w:t>查詢結果中的存單本金的加總</w:t>
            </w:r>
            <w:r w:rsidR="00D82642" w:rsidRPr="00F02179">
              <w:rPr>
                <w:rFonts w:eastAsia="微軟正黑體" w:cstheme="minorHAnsi"/>
                <w:sz w:val="22"/>
              </w:rPr>
              <w:t>，顯示該對帳單上各幣別之加總金額。</w:t>
            </w:r>
          </w:p>
          <w:p w:rsidR="00BB17FD" w:rsidRPr="00F02179" w:rsidRDefault="00BB17FD" w:rsidP="00BB17FD">
            <w:pPr>
              <w:ind w:left="0" w:firstLine="0"/>
              <w:rPr>
                <w:rFonts w:eastAsia="微軟正黑體" w:cstheme="minorHAnsi"/>
                <w:sz w:val="22"/>
              </w:rPr>
            </w:pPr>
          </w:p>
        </w:tc>
      </w:tr>
      <w:tr w:rsidR="00D82642" w:rsidRPr="00F02179" w:rsidTr="00D82642">
        <w:tc>
          <w:tcPr>
            <w:tcW w:w="743" w:type="dxa"/>
            <w:vAlign w:val="center"/>
          </w:tcPr>
          <w:p w:rsidR="00D82642" w:rsidRPr="00F02179" w:rsidRDefault="00D82642" w:rsidP="00D82642">
            <w:pPr>
              <w:pStyle w:val="af2"/>
              <w:numPr>
                <w:ilvl w:val="0"/>
                <w:numId w:val="195"/>
              </w:numPr>
              <w:ind w:leftChars="0"/>
              <w:rPr>
                <w:rFonts w:eastAsia="微軟正黑體" w:cstheme="minorHAnsi"/>
                <w:sz w:val="22"/>
              </w:rPr>
            </w:pPr>
          </w:p>
        </w:tc>
        <w:tc>
          <w:tcPr>
            <w:tcW w:w="1591"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設質</w:t>
            </w:r>
          </w:p>
        </w:tc>
        <w:tc>
          <w:tcPr>
            <w:tcW w:w="1231"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金額</w:t>
            </w:r>
          </w:p>
        </w:tc>
        <w:tc>
          <w:tcPr>
            <w:tcW w:w="699" w:type="dxa"/>
          </w:tcPr>
          <w:p w:rsidR="00D82642" w:rsidRPr="00F02179" w:rsidRDefault="00D82642" w:rsidP="00D82642">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D82642" w:rsidRPr="00F02179" w:rsidRDefault="00D82642" w:rsidP="00D82642">
            <w:pPr>
              <w:ind w:left="0" w:firstLine="0"/>
              <w:rPr>
                <w:rFonts w:eastAsia="微軟正黑體" w:cstheme="minorHAnsi"/>
                <w:sz w:val="22"/>
              </w:rPr>
            </w:pPr>
            <w:r w:rsidRPr="00F02179">
              <w:rPr>
                <w:rFonts w:eastAsia="微軟正黑體" w:cstheme="minorHAnsi"/>
                <w:sz w:val="22"/>
              </w:rPr>
              <w:t>19</w:t>
            </w:r>
          </w:p>
        </w:tc>
        <w:tc>
          <w:tcPr>
            <w:tcW w:w="3119" w:type="dxa"/>
            <w:vAlign w:val="center"/>
          </w:tcPr>
          <w:p w:rsidR="00D82642" w:rsidRPr="00F02179" w:rsidRDefault="00D82642" w:rsidP="009D7A55">
            <w:pPr>
              <w:ind w:left="0" w:firstLine="0"/>
              <w:rPr>
                <w:rFonts w:eastAsia="微軟正黑體" w:cstheme="minorHAnsi"/>
                <w:sz w:val="22"/>
              </w:rPr>
            </w:pPr>
            <w:r w:rsidRPr="00F02179">
              <w:rPr>
                <w:rFonts w:eastAsia="微軟正黑體" w:cstheme="minorHAnsi"/>
                <w:sz w:val="22"/>
              </w:rPr>
              <w:t>有設質的定存</w:t>
            </w:r>
            <w:r w:rsidR="009D7A55" w:rsidRPr="00F02179">
              <w:rPr>
                <w:rFonts w:eastAsia="微軟正黑體" w:cstheme="minorHAnsi"/>
                <w:sz w:val="22"/>
              </w:rPr>
              <w:t>，</w:t>
            </w:r>
            <w:r w:rsidRPr="00F02179">
              <w:rPr>
                <w:rFonts w:eastAsia="微軟正黑體" w:cstheme="minorHAnsi"/>
                <w:sz w:val="22"/>
              </w:rPr>
              <w:t xml:space="preserve">BY </w:t>
            </w:r>
            <w:r w:rsidRPr="00F02179">
              <w:rPr>
                <w:rFonts w:eastAsia="微軟正黑體" w:cstheme="minorHAnsi"/>
                <w:sz w:val="22"/>
              </w:rPr>
              <w:t>幣別加總</w:t>
            </w:r>
          </w:p>
        </w:tc>
      </w:tr>
    </w:tbl>
    <w:p w:rsidR="00322EB1" w:rsidRPr="00F02179" w:rsidRDefault="00322EB1" w:rsidP="00322EB1">
      <w:pPr>
        <w:ind w:left="0" w:firstLine="0"/>
        <w:rPr>
          <w:rFonts w:eastAsia="微軟正黑體" w:cstheme="minorHAnsi"/>
        </w:rPr>
      </w:pPr>
    </w:p>
    <w:p w:rsidR="00322EB1" w:rsidRPr="00F02179" w:rsidRDefault="004F001A" w:rsidP="00235F53">
      <w:pPr>
        <w:ind w:left="0" w:firstLine="0"/>
        <w:outlineLvl w:val="5"/>
        <w:rPr>
          <w:rFonts w:eastAsia="微軟正黑體" w:cstheme="minorHAnsi"/>
        </w:rPr>
      </w:pPr>
      <w:r w:rsidRPr="00F02179">
        <w:rPr>
          <w:rFonts w:eastAsia="微軟正黑體" w:cstheme="minorHAnsi"/>
        </w:rPr>
        <w:t>二：利息計算書</w:t>
      </w:r>
      <w:bookmarkStart w:id="189" w:name="_Hlk153377422"/>
      <w:r w:rsidR="004A7EF1" w:rsidRPr="00F02179">
        <w:rPr>
          <w:rFonts w:eastAsia="微軟正黑體" w:cstheme="minorHAnsi"/>
        </w:rPr>
        <w:t>-DBU</w:t>
      </w:r>
      <w:bookmarkEnd w:id="189"/>
    </w:p>
    <w:tbl>
      <w:tblPr>
        <w:tblStyle w:val="af1"/>
        <w:tblW w:w="8922" w:type="dxa"/>
        <w:tblLook w:val="04A0"/>
      </w:tblPr>
      <w:tblGrid>
        <w:gridCol w:w="694"/>
        <w:gridCol w:w="1470"/>
        <w:gridCol w:w="1160"/>
        <w:gridCol w:w="676"/>
        <w:gridCol w:w="1473"/>
        <w:gridCol w:w="3449"/>
      </w:tblGrid>
      <w:tr w:rsidR="00322EB1" w:rsidRPr="00F02179" w:rsidTr="00EA58B5">
        <w:tc>
          <w:tcPr>
            <w:tcW w:w="694"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編號</w:t>
            </w:r>
          </w:p>
        </w:tc>
        <w:tc>
          <w:tcPr>
            <w:tcW w:w="1470"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欄位名稱</w:t>
            </w:r>
          </w:p>
        </w:tc>
        <w:tc>
          <w:tcPr>
            <w:tcW w:w="1160"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欄位種類</w:t>
            </w:r>
          </w:p>
        </w:tc>
        <w:tc>
          <w:tcPr>
            <w:tcW w:w="676"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類別</w:t>
            </w:r>
          </w:p>
        </w:tc>
        <w:tc>
          <w:tcPr>
            <w:tcW w:w="1473"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長度</w:t>
            </w:r>
          </w:p>
        </w:tc>
        <w:tc>
          <w:tcPr>
            <w:tcW w:w="3449"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說明</w:t>
            </w:r>
          </w:p>
        </w:tc>
      </w:tr>
      <w:tr w:rsidR="008C3216" w:rsidRPr="00F02179" w:rsidTr="008C3216">
        <w:tc>
          <w:tcPr>
            <w:tcW w:w="8922" w:type="dxa"/>
            <w:gridSpan w:val="6"/>
            <w:tcBorders>
              <w:bottom w:val="single" w:sz="4" w:space="0" w:color="auto"/>
            </w:tcBorders>
            <w:shd w:val="clear" w:color="auto" w:fill="D5DCE4" w:themeFill="text2" w:themeFillTint="33"/>
          </w:tcPr>
          <w:p w:rsidR="008C3216" w:rsidRPr="00F02179" w:rsidRDefault="008C3216" w:rsidP="008C3216">
            <w:pPr>
              <w:ind w:left="0" w:firstLine="0"/>
              <w:rPr>
                <w:rFonts w:eastAsia="微軟正黑體" w:cstheme="minorHAnsi"/>
                <w:b/>
                <w:bCs/>
                <w:sz w:val="22"/>
              </w:rPr>
            </w:pPr>
            <w:r w:rsidRPr="00F02179">
              <w:rPr>
                <w:rFonts w:eastAsia="微軟正黑體" w:cstheme="minorHAnsi"/>
                <w:b/>
                <w:bCs/>
                <w:sz w:val="22"/>
              </w:rPr>
              <w:t>表頭</w:t>
            </w:r>
          </w:p>
        </w:tc>
      </w:tr>
      <w:tr w:rsidR="00EA58B5" w:rsidRPr="00F02179" w:rsidTr="004F3E43">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定存帳號</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數字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15</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則此欄位顯示</w:t>
            </w:r>
            <w:r w:rsidRPr="00F02179">
              <w:rPr>
                <w:rFonts w:eastAsia="微軟正黑體" w:cstheme="minorHAnsi"/>
                <w:sz w:val="22"/>
              </w:rPr>
              <w:t xml:space="preserve"> ACCOUNT NO.</w:t>
            </w:r>
          </w:p>
        </w:tc>
      </w:tr>
      <w:tr w:rsidR="00EA58B5" w:rsidRPr="00F02179" w:rsidTr="004F3E43">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戶名</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文字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依核心長度</w:t>
            </w:r>
          </w:p>
        </w:tc>
        <w:tc>
          <w:tcPr>
            <w:tcW w:w="3449" w:type="dxa"/>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則此欄位顯示</w:t>
            </w:r>
            <w:r w:rsidRPr="00F02179">
              <w:rPr>
                <w:rFonts w:eastAsia="微軟正黑體" w:cstheme="minorHAnsi"/>
                <w:sz w:val="22"/>
              </w:rPr>
              <w:t xml:space="preserve"> ACCOUNT NAME(</w:t>
            </w:r>
            <w:r w:rsidRPr="00F02179">
              <w:rPr>
                <w:rFonts w:eastAsia="微軟正黑體" w:cstheme="minorHAnsi"/>
                <w:sz w:val="22"/>
              </w:rPr>
              <w:t>帳</w:t>
            </w:r>
            <w:r w:rsidRPr="00F02179">
              <w:rPr>
                <w:rFonts w:eastAsia="微軟正黑體" w:cstheme="minorHAnsi"/>
                <w:sz w:val="22"/>
              </w:rPr>
              <w:lastRenderedPageBreak/>
              <w:t>號戶名</w:t>
            </w:r>
            <w:r w:rsidRPr="00F02179">
              <w:rPr>
                <w:rFonts w:eastAsia="微軟正黑體" w:cstheme="minorHAnsi"/>
                <w:sz w:val="22"/>
              </w:rPr>
              <w:t xml:space="preserve">) </w:t>
            </w:r>
          </w:p>
        </w:tc>
      </w:tr>
      <w:tr w:rsidR="00EA58B5" w:rsidRPr="00F02179" w:rsidTr="00EA58B5">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利率方式</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文字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2</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依核心資料顯示</w:t>
            </w:r>
            <w:r w:rsidRPr="00F02179">
              <w:rPr>
                <w:rFonts w:eastAsia="微軟正黑體" w:cstheme="minorHAnsi"/>
                <w:sz w:val="22"/>
              </w:rPr>
              <w:t xml:space="preserve"> (</w:t>
            </w:r>
            <w:r w:rsidRPr="00F02179">
              <w:rPr>
                <w:rFonts w:eastAsia="微軟正黑體" w:cstheme="minorHAnsi"/>
                <w:sz w:val="22"/>
              </w:rPr>
              <w:t>固定</w:t>
            </w:r>
            <w:r w:rsidRPr="00F02179">
              <w:rPr>
                <w:rFonts w:eastAsia="微軟正黑體" w:cstheme="minorHAnsi"/>
                <w:sz w:val="22"/>
              </w:rPr>
              <w:t>/</w:t>
            </w:r>
            <w:r w:rsidRPr="00F02179">
              <w:rPr>
                <w:rFonts w:eastAsia="微軟正黑體" w:cstheme="minorHAnsi"/>
                <w:sz w:val="22"/>
              </w:rPr>
              <w:t>機動</w:t>
            </w:r>
            <w:r w:rsidRPr="00F02179">
              <w:rPr>
                <w:rFonts w:eastAsia="微軟正黑體" w:cstheme="minorHAnsi"/>
                <w:sz w:val="22"/>
              </w:rPr>
              <w:t>)</w:t>
            </w:r>
          </w:p>
        </w:tc>
      </w:tr>
      <w:tr w:rsidR="00EA58B5" w:rsidRPr="00F02179" w:rsidTr="00EA58B5">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利率依據</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文字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10</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依核心資料顯示</w:t>
            </w:r>
          </w:p>
        </w:tc>
      </w:tr>
      <w:tr w:rsidR="00EA58B5" w:rsidRPr="00F02179" w:rsidTr="00EA58B5">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牌告加減碼</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文數字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15</w:t>
            </w:r>
          </w:p>
          <w:p w:rsidR="00EA58B5" w:rsidRPr="00F02179" w:rsidRDefault="00EA58B5" w:rsidP="00EA58B5">
            <w:pPr>
              <w:ind w:left="0" w:firstLine="0"/>
              <w:rPr>
                <w:rFonts w:eastAsia="微軟正黑體" w:cstheme="minorHAnsi"/>
                <w:sz w:val="22"/>
              </w:rPr>
            </w:pPr>
            <w:r w:rsidRPr="00F02179">
              <w:rPr>
                <w:rFonts w:eastAsia="微軟正黑體" w:cstheme="minorHAnsi"/>
                <w:sz w:val="22"/>
              </w:rPr>
              <w:t>9(02)V9(05)</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EA58B5" w:rsidRPr="00F02179" w:rsidTr="00EA58B5">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存單利率</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文數字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15</w:t>
            </w:r>
          </w:p>
          <w:p w:rsidR="00EA58B5" w:rsidRPr="00F02179" w:rsidRDefault="00EA58B5" w:rsidP="00EA58B5">
            <w:pPr>
              <w:ind w:left="0" w:firstLine="0"/>
              <w:rPr>
                <w:rFonts w:eastAsia="微軟正黑體" w:cstheme="minorHAnsi"/>
                <w:sz w:val="22"/>
              </w:rPr>
            </w:pPr>
            <w:r w:rsidRPr="00F02179">
              <w:rPr>
                <w:rFonts w:eastAsia="微軟正黑體" w:cstheme="minorHAnsi"/>
                <w:sz w:val="22"/>
              </w:rPr>
              <w:t>9(02)V9(05)</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EA58B5" w:rsidRPr="00F02179" w:rsidTr="00EA58B5">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目前存款期間</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日期</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10/10</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依核心資料顯示</w:t>
            </w:r>
          </w:p>
          <w:p w:rsidR="00EA58B5" w:rsidRPr="00F02179" w:rsidRDefault="00EA58B5" w:rsidP="00EA58B5">
            <w:pPr>
              <w:ind w:left="0" w:firstLine="0"/>
              <w:rPr>
                <w:rFonts w:eastAsia="微軟正黑體" w:cstheme="minorHAnsi"/>
                <w:sz w:val="22"/>
              </w:rPr>
            </w:pPr>
            <w:r w:rsidRPr="00F02179">
              <w:rPr>
                <w:rFonts w:eastAsia="微軟正黑體" w:cstheme="minorHAnsi"/>
                <w:sz w:val="22"/>
              </w:rPr>
              <w:t>起息日</w:t>
            </w:r>
            <w:r w:rsidRPr="00F02179">
              <w:rPr>
                <w:rFonts w:eastAsia="微軟正黑體" w:cstheme="minorHAnsi"/>
                <w:sz w:val="22"/>
              </w:rPr>
              <w:t>~</w:t>
            </w:r>
            <w:r w:rsidRPr="00F02179">
              <w:rPr>
                <w:rFonts w:eastAsia="微軟正黑體" w:cstheme="minorHAnsi"/>
                <w:sz w:val="22"/>
              </w:rPr>
              <w:t>到期日</w:t>
            </w:r>
          </w:p>
        </w:tc>
      </w:tr>
      <w:tr w:rsidR="00EA58B5" w:rsidRPr="00F02179" w:rsidTr="00EA58B5">
        <w:tc>
          <w:tcPr>
            <w:tcW w:w="694" w:type="dxa"/>
            <w:vAlign w:val="center"/>
          </w:tcPr>
          <w:p w:rsidR="00EA58B5" w:rsidRPr="00F02179" w:rsidRDefault="00EA58B5" w:rsidP="00EA58B5">
            <w:pPr>
              <w:pStyle w:val="af2"/>
              <w:numPr>
                <w:ilvl w:val="0"/>
                <w:numId w:val="245"/>
              </w:numPr>
              <w:ind w:leftChars="0"/>
              <w:rPr>
                <w:rFonts w:eastAsia="微軟正黑體" w:cstheme="minorHAnsi"/>
                <w:sz w:val="22"/>
              </w:rPr>
            </w:pPr>
          </w:p>
        </w:tc>
        <w:tc>
          <w:tcPr>
            <w:tcW w:w="147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計</w:t>
            </w:r>
            <w:r w:rsidRPr="00F02179">
              <w:rPr>
                <w:rFonts w:eastAsia="微軟正黑體" w:cstheme="minorHAnsi"/>
                <w:sz w:val="22"/>
              </w:rPr>
              <w:t xml:space="preserve"> (</w:t>
            </w:r>
            <w:r w:rsidRPr="00F02179">
              <w:rPr>
                <w:rFonts w:eastAsia="微軟正黑體" w:cstheme="minorHAnsi"/>
                <w:sz w:val="22"/>
              </w:rPr>
              <w:t>存期</w:t>
            </w:r>
            <w:r w:rsidRPr="00F02179">
              <w:rPr>
                <w:rFonts w:eastAsia="微軟正黑體" w:cstheme="minorHAnsi"/>
                <w:sz w:val="22"/>
              </w:rPr>
              <w:t>)</w:t>
            </w:r>
          </w:p>
        </w:tc>
        <w:tc>
          <w:tcPr>
            <w:tcW w:w="1160"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文數字</w:t>
            </w:r>
          </w:p>
        </w:tc>
        <w:tc>
          <w:tcPr>
            <w:tcW w:w="676" w:type="dxa"/>
          </w:tcPr>
          <w:p w:rsidR="00EA58B5" w:rsidRPr="00F02179" w:rsidRDefault="00EA58B5" w:rsidP="00EA58B5">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5</w:t>
            </w:r>
          </w:p>
        </w:tc>
        <w:tc>
          <w:tcPr>
            <w:tcW w:w="3449" w:type="dxa"/>
            <w:vAlign w:val="center"/>
          </w:tcPr>
          <w:p w:rsidR="00EA58B5" w:rsidRPr="00F02179" w:rsidRDefault="00EA58B5" w:rsidP="00EA58B5">
            <w:pPr>
              <w:ind w:left="0" w:firstLine="0"/>
              <w:rPr>
                <w:rFonts w:eastAsia="微軟正黑體" w:cstheme="minorHAnsi"/>
                <w:sz w:val="22"/>
              </w:rPr>
            </w:pPr>
            <w:r w:rsidRPr="00F02179">
              <w:rPr>
                <w:rFonts w:eastAsia="微軟正黑體" w:cstheme="minorHAnsi"/>
                <w:sz w:val="22"/>
              </w:rPr>
              <w:t>存期，依核心資料顯示</w:t>
            </w:r>
          </w:p>
        </w:tc>
      </w:tr>
      <w:tr w:rsidR="00410085" w:rsidRPr="00F02179" w:rsidTr="00EA58B5">
        <w:tc>
          <w:tcPr>
            <w:tcW w:w="8922" w:type="dxa"/>
            <w:gridSpan w:val="6"/>
            <w:shd w:val="clear" w:color="auto" w:fill="D9E2F3" w:themeFill="accent1" w:themeFillTint="33"/>
            <w:vAlign w:val="center"/>
          </w:tcPr>
          <w:p w:rsidR="00410085" w:rsidRPr="00F02179" w:rsidRDefault="008C3216" w:rsidP="00DB36AA">
            <w:pPr>
              <w:ind w:left="0" w:firstLine="0"/>
              <w:rPr>
                <w:rFonts w:eastAsia="微軟正黑體" w:cstheme="minorHAnsi"/>
                <w:b/>
                <w:bCs/>
                <w:sz w:val="22"/>
              </w:rPr>
            </w:pPr>
            <w:r w:rsidRPr="00F02179">
              <w:rPr>
                <w:rFonts w:eastAsia="微軟正黑體" w:cstheme="minorHAnsi"/>
                <w:b/>
                <w:bCs/>
                <w:sz w:val="22"/>
              </w:rPr>
              <w:t>表身</w:t>
            </w:r>
          </w:p>
        </w:tc>
      </w:tr>
      <w:tr w:rsidR="008C3216" w:rsidRPr="00F02179" w:rsidTr="00EA58B5">
        <w:tc>
          <w:tcPr>
            <w:tcW w:w="694" w:type="dxa"/>
            <w:vAlign w:val="center"/>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vAlign w:val="center"/>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本金</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19</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8C3216" w:rsidRPr="00F02179" w:rsidTr="00EA58B5">
        <w:tc>
          <w:tcPr>
            <w:tcW w:w="694" w:type="dxa"/>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利率</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數字</w:t>
            </w:r>
            <w:r w:rsidRPr="00F02179">
              <w:rPr>
                <w:rFonts w:eastAsia="微軟正黑體" w:cstheme="minorHAnsi"/>
                <w:sz w:val="22"/>
              </w:rPr>
              <w:t>/</w:t>
            </w:r>
            <w:r w:rsidRPr="00F02179">
              <w:rPr>
                <w:rFonts w:eastAsia="微軟正黑體" w:cstheme="minorHAnsi"/>
                <w:sz w:val="22"/>
              </w:rPr>
              <w:t>符號</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9(02)V9(05</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8C3216" w:rsidRPr="00F02179" w:rsidTr="00EA58B5">
        <w:tc>
          <w:tcPr>
            <w:tcW w:w="694" w:type="dxa"/>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計息起日</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日期</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10</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8C3216" w:rsidRPr="00F02179" w:rsidTr="00EA58B5">
        <w:tc>
          <w:tcPr>
            <w:tcW w:w="694" w:type="dxa"/>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計息迄日</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日期</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10</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8C3216" w:rsidRPr="00F02179" w:rsidTr="00EA58B5">
        <w:tc>
          <w:tcPr>
            <w:tcW w:w="694" w:type="dxa"/>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天數</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數字</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3</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8C3216" w:rsidRPr="00F02179" w:rsidTr="00EA58B5">
        <w:tc>
          <w:tcPr>
            <w:tcW w:w="694" w:type="dxa"/>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幣別</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文字</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3</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8C3216" w:rsidRPr="00F02179" w:rsidTr="00EA58B5">
        <w:tc>
          <w:tcPr>
            <w:tcW w:w="694" w:type="dxa"/>
          </w:tcPr>
          <w:p w:rsidR="008C3216" w:rsidRPr="00F02179" w:rsidRDefault="008C3216" w:rsidP="008C3216">
            <w:pPr>
              <w:pStyle w:val="af2"/>
              <w:numPr>
                <w:ilvl w:val="0"/>
                <w:numId w:val="245"/>
              </w:numPr>
              <w:ind w:leftChars="75" w:left="660"/>
              <w:rPr>
                <w:rFonts w:eastAsia="微軟正黑體" w:cstheme="minorHAnsi"/>
                <w:sz w:val="22"/>
              </w:rPr>
            </w:pPr>
          </w:p>
        </w:tc>
        <w:tc>
          <w:tcPr>
            <w:tcW w:w="1470" w:type="dxa"/>
          </w:tcPr>
          <w:p w:rsidR="008C3216" w:rsidRPr="00F02179" w:rsidRDefault="008C3216" w:rsidP="008C3216">
            <w:pPr>
              <w:ind w:leftChars="-7" w:left="-15" w:hanging="2"/>
              <w:rPr>
                <w:rFonts w:eastAsia="微軟正黑體" w:cstheme="minorHAnsi"/>
                <w:sz w:val="22"/>
              </w:rPr>
            </w:pPr>
            <w:r w:rsidRPr="00F02179">
              <w:rPr>
                <w:rFonts w:eastAsia="微軟正黑體" w:cstheme="minorHAnsi"/>
                <w:sz w:val="22"/>
              </w:rPr>
              <w:t>應付利息</w:t>
            </w:r>
          </w:p>
        </w:tc>
        <w:tc>
          <w:tcPr>
            <w:tcW w:w="1160" w:type="dxa"/>
            <w:vAlign w:val="center"/>
          </w:tcPr>
          <w:p w:rsidR="008C3216" w:rsidRPr="00F02179" w:rsidRDefault="008C3216" w:rsidP="008C3216">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8C3216" w:rsidRPr="00F02179" w:rsidRDefault="008C3216"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8C3216" w:rsidRPr="00F02179" w:rsidRDefault="008C3216" w:rsidP="00700BFB">
            <w:pPr>
              <w:ind w:leftChars="-19" w:left="-46" w:firstLine="0"/>
              <w:rPr>
                <w:rFonts w:eastAsia="微軟正黑體" w:cstheme="minorHAnsi"/>
                <w:sz w:val="22"/>
              </w:rPr>
            </w:pPr>
            <w:r w:rsidRPr="00F02179">
              <w:rPr>
                <w:rFonts w:eastAsia="微軟正黑體" w:cstheme="minorHAnsi"/>
                <w:sz w:val="22"/>
              </w:rPr>
              <w:t>9(12)V99</w:t>
            </w:r>
          </w:p>
        </w:tc>
        <w:tc>
          <w:tcPr>
            <w:tcW w:w="3449" w:type="dxa"/>
          </w:tcPr>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8C3216" w:rsidRPr="00F02179" w:rsidRDefault="008C3216" w:rsidP="00700BFB">
            <w:pPr>
              <w:ind w:leftChars="-1" w:left="-2" w:firstLine="0"/>
              <w:rPr>
                <w:rFonts w:eastAsia="微軟正黑體" w:cstheme="minorHAnsi"/>
                <w:sz w:val="22"/>
              </w:rPr>
            </w:pPr>
            <w:r w:rsidRPr="00F02179">
              <w:rPr>
                <w:rFonts w:eastAsia="微軟正黑體" w:cstheme="minorHAnsi"/>
                <w:sz w:val="22"/>
              </w:rPr>
              <w:t>依核心資料顯示</w:t>
            </w:r>
          </w:p>
        </w:tc>
      </w:tr>
      <w:tr w:rsidR="00EA58B5" w:rsidRPr="00F02179" w:rsidTr="00EA58B5">
        <w:tc>
          <w:tcPr>
            <w:tcW w:w="694" w:type="dxa"/>
          </w:tcPr>
          <w:p w:rsidR="00EA58B5" w:rsidRPr="00F02179" w:rsidRDefault="00EA58B5" w:rsidP="008C3216">
            <w:pPr>
              <w:pStyle w:val="af2"/>
              <w:numPr>
                <w:ilvl w:val="0"/>
                <w:numId w:val="245"/>
              </w:numPr>
              <w:ind w:leftChars="75" w:left="660"/>
              <w:rPr>
                <w:rFonts w:eastAsia="微軟正黑體" w:cstheme="minorHAnsi"/>
                <w:sz w:val="22"/>
              </w:rPr>
            </w:pPr>
          </w:p>
        </w:tc>
        <w:tc>
          <w:tcPr>
            <w:tcW w:w="1470" w:type="dxa"/>
          </w:tcPr>
          <w:p w:rsidR="00EA58B5" w:rsidRPr="00F02179" w:rsidRDefault="00EA58B5" w:rsidP="008C3216">
            <w:pPr>
              <w:ind w:leftChars="-7" w:left="-15" w:hanging="2"/>
              <w:rPr>
                <w:rFonts w:eastAsia="微軟正黑體" w:cstheme="minorHAnsi"/>
                <w:sz w:val="22"/>
              </w:rPr>
            </w:pPr>
            <w:r w:rsidRPr="00F02179">
              <w:rPr>
                <w:rFonts w:eastAsia="微軟正黑體" w:cstheme="minorHAnsi"/>
                <w:sz w:val="22"/>
              </w:rPr>
              <w:t>匯率</w:t>
            </w:r>
          </w:p>
        </w:tc>
        <w:tc>
          <w:tcPr>
            <w:tcW w:w="1160" w:type="dxa"/>
            <w:vAlign w:val="center"/>
          </w:tcPr>
          <w:p w:rsidR="00EA58B5" w:rsidRPr="00F02179" w:rsidRDefault="00EA58B5" w:rsidP="008C3216">
            <w:pPr>
              <w:ind w:leftChars="75" w:left="180" w:firstLine="0"/>
              <w:rPr>
                <w:rFonts w:eastAsia="微軟正黑體" w:cstheme="minorHAnsi"/>
                <w:sz w:val="22"/>
              </w:rPr>
            </w:pPr>
            <w:r w:rsidRPr="00F02179">
              <w:rPr>
                <w:rFonts w:eastAsia="微軟正黑體" w:cstheme="minorHAnsi"/>
                <w:sz w:val="22"/>
              </w:rPr>
              <w:t>匯率格式</w:t>
            </w:r>
          </w:p>
        </w:tc>
        <w:tc>
          <w:tcPr>
            <w:tcW w:w="676" w:type="dxa"/>
          </w:tcPr>
          <w:p w:rsidR="00EA58B5" w:rsidRPr="00F02179" w:rsidRDefault="00EA58B5" w:rsidP="00700BFB">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EA58B5" w:rsidRPr="00F02179" w:rsidRDefault="00EA58B5" w:rsidP="00700BFB">
            <w:pPr>
              <w:ind w:leftChars="-19" w:left="-46" w:firstLine="0"/>
              <w:rPr>
                <w:rFonts w:eastAsia="微軟正黑體" w:cstheme="minorHAnsi"/>
                <w:sz w:val="22"/>
              </w:rPr>
            </w:pPr>
            <w:r w:rsidRPr="00F02179">
              <w:rPr>
                <w:rFonts w:eastAsia="微軟正黑體" w:cstheme="minorHAnsi"/>
              </w:rPr>
              <w:t>9(02)V9(05)</w:t>
            </w:r>
          </w:p>
        </w:tc>
        <w:tc>
          <w:tcPr>
            <w:tcW w:w="3449" w:type="dxa"/>
          </w:tcPr>
          <w:p w:rsidR="00EA58B5" w:rsidRPr="00F02179" w:rsidRDefault="00EA58B5" w:rsidP="00700BFB">
            <w:pPr>
              <w:ind w:leftChars="-1" w:left="-2" w:firstLine="0"/>
              <w:rPr>
                <w:rFonts w:eastAsia="微軟正黑體" w:cstheme="minorHAnsi"/>
                <w:sz w:val="22"/>
              </w:rPr>
            </w:pPr>
            <w:r w:rsidRPr="00F02179">
              <w:rPr>
                <w:rFonts w:eastAsia="微軟正黑體" w:cstheme="minorHAnsi"/>
                <w:sz w:val="22"/>
              </w:rPr>
              <w:t>依核心資料顯示</w:t>
            </w:r>
          </w:p>
          <w:p w:rsidR="00EA58B5" w:rsidRPr="00F02179" w:rsidRDefault="00EA58B5" w:rsidP="00700BFB">
            <w:pPr>
              <w:ind w:leftChars="-1" w:left="-2" w:firstLine="0"/>
              <w:rPr>
                <w:rFonts w:eastAsia="微軟正黑體" w:cstheme="minorHAnsi"/>
                <w:sz w:val="22"/>
              </w:rPr>
            </w:pPr>
            <w:r w:rsidRPr="00F02179">
              <w:rPr>
                <w:rFonts w:eastAsia="微軟正黑體" w:cstheme="minorHAnsi"/>
                <w:sz w:val="22"/>
              </w:rPr>
              <w:t>DBU</w:t>
            </w:r>
            <w:r w:rsidRPr="00F02179">
              <w:rPr>
                <w:rFonts w:eastAsia="微軟正黑體" w:cstheme="minorHAnsi"/>
                <w:sz w:val="22"/>
              </w:rPr>
              <w:t>：原幣</w:t>
            </w:r>
            <w:r w:rsidRPr="00F02179">
              <w:rPr>
                <w:rFonts w:eastAsia="微軟正黑體" w:cstheme="minorHAnsi"/>
                <w:sz w:val="22"/>
              </w:rPr>
              <w:t xml:space="preserve"> : </w:t>
            </w:r>
            <w:r w:rsidRPr="00F02179">
              <w:rPr>
                <w:rFonts w:eastAsia="微軟正黑體" w:cstheme="minorHAnsi"/>
                <w:sz w:val="22"/>
              </w:rPr>
              <w:t>台幣</w:t>
            </w:r>
          </w:p>
          <w:p w:rsidR="00EA58B5" w:rsidRPr="00F02179" w:rsidRDefault="00EA58B5" w:rsidP="00700BFB">
            <w:pPr>
              <w:ind w:leftChars="-1" w:left="-2" w:firstLine="0"/>
              <w:rPr>
                <w:rFonts w:eastAsia="微軟正黑體" w:cstheme="minorHAnsi"/>
                <w:sz w:val="22"/>
              </w:rPr>
            </w:pPr>
            <w:r w:rsidRPr="00F02179">
              <w:rPr>
                <w:rFonts w:eastAsia="微軟正黑體" w:cstheme="minorHAnsi"/>
                <w:sz w:val="22"/>
              </w:rPr>
              <w:t xml:space="preserve">OBU : </w:t>
            </w:r>
            <w:r w:rsidRPr="00F02179">
              <w:rPr>
                <w:rFonts w:eastAsia="微軟正黑體" w:cstheme="minorHAnsi"/>
                <w:sz w:val="22"/>
              </w:rPr>
              <w:t>原幣：美金</w:t>
            </w:r>
          </w:p>
        </w:tc>
      </w:tr>
      <w:tr w:rsidR="008C3216" w:rsidRPr="00F02179" w:rsidTr="008C3216">
        <w:tc>
          <w:tcPr>
            <w:tcW w:w="8922" w:type="dxa"/>
            <w:gridSpan w:val="6"/>
            <w:shd w:val="clear" w:color="auto" w:fill="D5DCE4" w:themeFill="text2" w:themeFillTint="33"/>
          </w:tcPr>
          <w:p w:rsidR="008C3216" w:rsidRPr="00F02179" w:rsidRDefault="008C3216" w:rsidP="008C3216">
            <w:pPr>
              <w:ind w:leftChars="75" w:left="180" w:firstLine="0"/>
              <w:rPr>
                <w:rFonts w:eastAsia="微軟正黑體" w:cstheme="minorHAnsi"/>
                <w:b/>
                <w:bCs/>
                <w:sz w:val="22"/>
              </w:rPr>
            </w:pPr>
            <w:r w:rsidRPr="00F02179">
              <w:rPr>
                <w:rFonts w:eastAsia="微軟正黑體" w:cstheme="minorHAnsi"/>
                <w:b/>
                <w:bCs/>
                <w:sz w:val="22"/>
              </w:rPr>
              <w:t>表尾</w:t>
            </w:r>
          </w:p>
        </w:tc>
      </w:tr>
      <w:tr w:rsidR="004A7EF1" w:rsidRPr="00F02179" w:rsidTr="00EA58B5">
        <w:tc>
          <w:tcPr>
            <w:tcW w:w="694" w:type="dxa"/>
          </w:tcPr>
          <w:p w:rsidR="004A7EF1" w:rsidRPr="00F02179" w:rsidRDefault="004A7EF1" w:rsidP="004A7EF1">
            <w:pPr>
              <w:pStyle w:val="af2"/>
              <w:numPr>
                <w:ilvl w:val="0"/>
                <w:numId w:val="245"/>
              </w:numPr>
              <w:ind w:leftChars="75" w:left="660"/>
              <w:rPr>
                <w:rFonts w:eastAsia="微軟正黑體" w:cstheme="minorHAnsi"/>
                <w:sz w:val="22"/>
              </w:rPr>
            </w:pPr>
          </w:p>
        </w:tc>
        <w:tc>
          <w:tcPr>
            <w:tcW w:w="1470" w:type="dxa"/>
            <w:vAlign w:val="center"/>
          </w:tcPr>
          <w:p w:rsidR="004A7EF1" w:rsidRPr="00F02179" w:rsidRDefault="00A672C0" w:rsidP="00C11E83">
            <w:pPr>
              <w:ind w:left="0" w:firstLine="0"/>
              <w:rPr>
                <w:rFonts w:eastAsia="微軟正黑體" w:cstheme="minorHAnsi"/>
                <w:sz w:val="22"/>
              </w:rPr>
            </w:pPr>
            <w:r>
              <w:rPr>
                <w:rFonts w:eastAsia="微軟正黑體" w:cstheme="minorHAnsi" w:hint="eastAsia"/>
                <w:sz w:val="22"/>
                <w:szCs w:val="20"/>
              </w:rPr>
              <w:t>合計</w:t>
            </w:r>
            <w:r>
              <w:rPr>
                <w:rFonts w:eastAsia="微軟正黑體" w:cstheme="minorHAnsi" w:hint="eastAsia"/>
                <w:sz w:val="22"/>
                <w:szCs w:val="20"/>
              </w:rPr>
              <w:t>-</w:t>
            </w:r>
            <w:r w:rsidR="004A7EF1" w:rsidRPr="00F02179">
              <w:rPr>
                <w:rFonts w:eastAsia="微軟正黑體" w:cstheme="minorHAnsi"/>
                <w:sz w:val="22"/>
                <w:szCs w:val="20"/>
              </w:rPr>
              <w:t>應付利息</w:t>
            </w:r>
            <w:r w:rsidR="004A7EF1" w:rsidRPr="00F02179">
              <w:rPr>
                <w:rFonts w:eastAsia="微軟正黑體" w:cstheme="minorHAnsi"/>
                <w:sz w:val="22"/>
                <w:szCs w:val="20"/>
              </w:rPr>
              <w:t>-</w:t>
            </w:r>
            <w:r w:rsidR="004A7EF1" w:rsidRPr="00F02179">
              <w:rPr>
                <w:rFonts w:eastAsia="微軟正黑體" w:cstheme="minorHAnsi"/>
                <w:sz w:val="22"/>
                <w:szCs w:val="20"/>
              </w:rPr>
              <w:t>原幣</w:t>
            </w:r>
          </w:p>
        </w:tc>
        <w:tc>
          <w:tcPr>
            <w:tcW w:w="1160" w:type="dxa"/>
            <w:vAlign w:val="center"/>
          </w:tcPr>
          <w:p w:rsidR="004A7EF1" w:rsidRPr="00F02179" w:rsidRDefault="004A7EF1" w:rsidP="004A7EF1">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4A7EF1" w:rsidRPr="00F02179" w:rsidRDefault="004A7EF1" w:rsidP="004A7EF1">
            <w:pPr>
              <w:ind w:leftChars="75" w:left="18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4A7EF1">
            <w:pPr>
              <w:ind w:leftChars="75" w:left="180" w:firstLine="0"/>
              <w:rPr>
                <w:rFonts w:eastAsia="微軟正黑體" w:cstheme="minorHAnsi"/>
                <w:sz w:val="22"/>
              </w:rPr>
            </w:pPr>
            <w:r w:rsidRPr="00F02179">
              <w:rPr>
                <w:rFonts w:eastAsia="微軟正黑體" w:cstheme="minorHAnsi"/>
                <w:sz w:val="22"/>
              </w:rPr>
              <w:t>9(12)V99</w:t>
            </w:r>
          </w:p>
        </w:tc>
        <w:tc>
          <w:tcPr>
            <w:tcW w:w="3449"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4A7EF1" w:rsidRPr="00F02179" w:rsidRDefault="004A7EF1" w:rsidP="00C11E83">
            <w:pPr>
              <w:ind w:left="0" w:firstLine="0"/>
              <w:rPr>
                <w:rFonts w:eastAsia="微軟正黑體" w:cstheme="minorHAnsi"/>
                <w:sz w:val="22"/>
              </w:rPr>
            </w:pPr>
            <w:r w:rsidRPr="00F02179">
              <w:rPr>
                <w:rFonts w:eastAsia="微軟正黑體" w:cstheme="minorHAnsi"/>
                <w:sz w:val="22"/>
              </w:rPr>
              <w:t>依核心資料顯示依核心資料顯示</w:t>
            </w:r>
          </w:p>
        </w:tc>
      </w:tr>
      <w:tr w:rsidR="004A7EF1" w:rsidRPr="00F02179" w:rsidTr="00EA58B5">
        <w:tc>
          <w:tcPr>
            <w:tcW w:w="694" w:type="dxa"/>
          </w:tcPr>
          <w:p w:rsidR="004A7EF1" w:rsidRPr="00F02179" w:rsidRDefault="004A7EF1" w:rsidP="004A7EF1">
            <w:pPr>
              <w:pStyle w:val="af2"/>
              <w:numPr>
                <w:ilvl w:val="0"/>
                <w:numId w:val="245"/>
              </w:numPr>
              <w:ind w:leftChars="75" w:left="660"/>
              <w:rPr>
                <w:rFonts w:eastAsia="微軟正黑體" w:cstheme="minorHAnsi"/>
                <w:sz w:val="22"/>
              </w:rPr>
            </w:pPr>
          </w:p>
        </w:tc>
        <w:tc>
          <w:tcPr>
            <w:tcW w:w="1470" w:type="dxa"/>
            <w:vAlign w:val="center"/>
          </w:tcPr>
          <w:p w:rsidR="004A7EF1" w:rsidRPr="00F02179" w:rsidRDefault="00A672C0" w:rsidP="004A7EF1">
            <w:pPr>
              <w:ind w:leftChars="-7" w:left="-17" w:firstLine="0"/>
              <w:rPr>
                <w:rFonts w:eastAsia="微軟正黑體" w:cstheme="minorHAnsi"/>
                <w:sz w:val="22"/>
              </w:rPr>
            </w:pPr>
            <w:r>
              <w:rPr>
                <w:rFonts w:eastAsia="微軟正黑體" w:cstheme="minorHAnsi" w:hint="eastAsia"/>
                <w:sz w:val="22"/>
                <w:szCs w:val="20"/>
              </w:rPr>
              <w:t>合計</w:t>
            </w:r>
            <w:r>
              <w:rPr>
                <w:rFonts w:eastAsia="微軟正黑體" w:cstheme="minorHAnsi" w:hint="eastAsia"/>
                <w:sz w:val="22"/>
                <w:szCs w:val="20"/>
              </w:rPr>
              <w:t>-</w:t>
            </w:r>
            <w:r w:rsidR="004A7EF1" w:rsidRPr="00F02179">
              <w:rPr>
                <w:rFonts w:eastAsia="微軟正黑體" w:cstheme="minorHAnsi"/>
                <w:sz w:val="22"/>
                <w:szCs w:val="20"/>
              </w:rPr>
              <w:t>(</w:t>
            </w:r>
            <w:r w:rsidR="004A7EF1" w:rsidRPr="00F02179">
              <w:rPr>
                <w:rFonts w:eastAsia="微軟正黑體" w:cstheme="minorHAnsi"/>
                <w:sz w:val="22"/>
                <w:szCs w:val="20"/>
              </w:rPr>
              <w:t>應付利息</w:t>
            </w:r>
            <w:r w:rsidR="004A7EF1" w:rsidRPr="00F02179">
              <w:rPr>
                <w:rFonts w:eastAsia="微軟正黑體" w:cstheme="minorHAnsi"/>
                <w:sz w:val="22"/>
                <w:szCs w:val="20"/>
              </w:rPr>
              <w:t>)</w:t>
            </w:r>
            <w:r w:rsidR="004A7EF1" w:rsidRPr="00F02179">
              <w:rPr>
                <w:rFonts w:eastAsia="微軟正黑體" w:cstheme="minorHAnsi"/>
                <w:sz w:val="22"/>
                <w:szCs w:val="20"/>
              </w:rPr>
              <w:t>折算台幣</w:t>
            </w:r>
          </w:p>
        </w:tc>
        <w:tc>
          <w:tcPr>
            <w:tcW w:w="1160" w:type="dxa"/>
            <w:vAlign w:val="center"/>
          </w:tcPr>
          <w:p w:rsidR="004A7EF1" w:rsidRPr="00F02179" w:rsidRDefault="004A7EF1" w:rsidP="004A7EF1">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4A7EF1" w:rsidRPr="00F02179" w:rsidRDefault="004A7EF1" w:rsidP="004A7EF1">
            <w:pPr>
              <w:ind w:leftChars="75" w:left="18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4A7EF1">
            <w:pPr>
              <w:ind w:leftChars="75" w:left="180" w:firstLine="0"/>
              <w:rPr>
                <w:rFonts w:eastAsia="微軟正黑體" w:cstheme="minorHAnsi"/>
                <w:sz w:val="22"/>
              </w:rPr>
            </w:pPr>
            <w:r w:rsidRPr="00F02179">
              <w:rPr>
                <w:rFonts w:eastAsia="微軟正黑體" w:cstheme="minorHAnsi"/>
                <w:sz w:val="22"/>
              </w:rPr>
              <w:t>9(12)V99</w:t>
            </w:r>
          </w:p>
        </w:tc>
        <w:tc>
          <w:tcPr>
            <w:tcW w:w="3449"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 xml:space="preserve">) </w:t>
            </w:r>
          </w:p>
          <w:p w:rsidR="004A7EF1" w:rsidRPr="00F02179" w:rsidRDefault="004A7EF1" w:rsidP="00C11E83">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BB19E3">
        <w:tc>
          <w:tcPr>
            <w:tcW w:w="8922" w:type="dxa"/>
            <w:gridSpan w:val="6"/>
          </w:tcPr>
          <w:p w:rsidR="004A7EF1" w:rsidRPr="00F02179" w:rsidRDefault="004A7EF1" w:rsidP="004A7EF1">
            <w:pPr>
              <w:ind w:leftChars="75" w:left="180" w:firstLine="0"/>
              <w:rPr>
                <w:rFonts w:eastAsia="微軟正黑體" w:cstheme="minorHAnsi"/>
                <w:sz w:val="22"/>
              </w:rPr>
            </w:pPr>
            <w:r w:rsidRPr="00F02179">
              <w:rPr>
                <w:rFonts w:eastAsia="微軟正黑體" w:cstheme="minorHAnsi"/>
                <w:sz w:val="22"/>
              </w:rPr>
              <w:t>利息計算書</w:t>
            </w:r>
            <w:r w:rsidRPr="00F02179">
              <w:rPr>
                <w:rFonts w:eastAsia="微軟正黑體" w:cstheme="minorHAnsi"/>
                <w:sz w:val="22"/>
              </w:rPr>
              <w:t xml:space="preserve"> DBU/ OBU </w:t>
            </w:r>
            <w:r w:rsidRPr="00F02179">
              <w:rPr>
                <w:rFonts w:eastAsia="微軟正黑體" w:cstheme="minorHAnsi"/>
                <w:sz w:val="22"/>
              </w:rPr>
              <w:t>兩份差異</w:t>
            </w:r>
          </w:p>
          <w:p w:rsidR="004A7EF1" w:rsidRPr="00F02179" w:rsidRDefault="004A7EF1" w:rsidP="004A7EF1">
            <w:pPr>
              <w:pStyle w:val="af2"/>
              <w:numPr>
                <w:ilvl w:val="6"/>
                <w:numId w:val="49"/>
              </w:numPr>
              <w:ind w:leftChars="0" w:left="596"/>
              <w:rPr>
                <w:rFonts w:eastAsia="微軟正黑體" w:cstheme="minorHAnsi"/>
                <w:sz w:val="22"/>
              </w:rPr>
            </w:pPr>
            <w:r w:rsidRPr="00F02179">
              <w:rPr>
                <w:rFonts w:eastAsia="微軟正黑體" w:cstheme="minorHAnsi"/>
                <w:sz w:val="22"/>
              </w:rPr>
              <w:lastRenderedPageBreak/>
              <w:t>匯率：</w:t>
            </w:r>
            <w:r w:rsidRPr="00F02179">
              <w:rPr>
                <w:rFonts w:eastAsia="微軟正黑體" w:cstheme="minorHAnsi"/>
                <w:sz w:val="22"/>
              </w:rPr>
              <w:t xml:space="preserve">DBU </w:t>
            </w:r>
            <w:r w:rsidRPr="00F02179">
              <w:rPr>
                <w:rFonts w:eastAsia="微軟正黑體" w:cstheme="minorHAnsi"/>
                <w:sz w:val="22"/>
              </w:rPr>
              <w:t>是原幣</w:t>
            </w:r>
            <w:r w:rsidRPr="00F02179">
              <w:rPr>
                <w:rFonts w:eastAsia="微軟正黑體" w:cstheme="minorHAnsi"/>
                <w:sz w:val="22"/>
              </w:rPr>
              <w:t>vs</w:t>
            </w:r>
            <w:r w:rsidRPr="00F02179">
              <w:rPr>
                <w:rFonts w:eastAsia="微軟正黑體" w:cstheme="minorHAnsi"/>
                <w:sz w:val="22"/>
              </w:rPr>
              <w:t>台幣；</w:t>
            </w:r>
            <w:r w:rsidRPr="00F02179">
              <w:rPr>
                <w:rFonts w:eastAsia="微軟正黑體" w:cstheme="minorHAnsi"/>
                <w:sz w:val="22"/>
              </w:rPr>
              <w:t xml:space="preserve">OBU </w:t>
            </w:r>
            <w:r w:rsidRPr="00F02179">
              <w:rPr>
                <w:rFonts w:eastAsia="微軟正黑體" w:cstheme="minorHAnsi"/>
                <w:sz w:val="22"/>
              </w:rPr>
              <w:t>是原幣</w:t>
            </w:r>
            <w:r w:rsidRPr="00F02179">
              <w:rPr>
                <w:rFonts w:eastAsia="微軟正黑體" w:cstheme="minorHAnsi"/>
                <w:sz w:val="22"/>
              </w:rPr>
              <w:t xml:space="preserve"> vs </w:t>
            </w:r>
            <w:r w:rsidRPr="00F02179">
              <w:rPr>
                <w:rFonts w:eastAsia="微軟正黑體" w:cstheme="minorHAnsi"/>
                <w:sz w:val="22"/>
              </w:rPr>
              <w:t>美金</w:t>
            </w:r>
          </w:p>
          <w:p w:rsidR="004A7EF1" w:rsidRPr="00F02179" w:rsidRDefault="004A7EF1" w:rsidP="004A7EF1">
            <w:pPr>
              <w:pStyle w:val="af2"/>
              <w:numPr>
                <w:ilvl w:val="6"/>
                <w:numId w:val="49"/>
              </w:numPr>
              <w:ind w:leftChars="0" w:left="596"/>
              <w:rPr>
                <w:rFonts w:eastAsia="微軟正黑體" w:cstheme="minorHAnsi"/>
                <w:sz w:val="22"/>
              </w:rPr>
            </w:pPr>
            <w:r w:rsidRPr="00F02179">
              <w:rPr>
                <w:rFonts w:eastAsia="微軟正黑體" w:cstheme="minorHAnsi"/>
                <w:sz w:val="22"/>
              </w:rPr>
              <w:t>表尾的合計：</w:t>
            </w:r>
          </w:p>
          <w:p w:rsidR="004A7EF1" w:rsidRPr="00F02179" w:rsidRDefault="004A7EF1" w:rsidP="004A7EF1">
            <w:pPr>
              <w:pStyle w:val="af2"/>
              <w:ind w:leftChars="0" w:left="596" w:firstLine="0"/>
              <w:rPr>
                <w:rFonts w:eastAsia="微軟正黑體" w:cstheme="minorHAnsi"/>
                <w:sz w:val="22"/>
              </w:rPr>
            </w:pPr>
            <w:r w:rsidRPr="00F02179">
              <w:rPr>
                <w:rFonts w:eastAsia="微軟正黑體" w:cstheme="minorHAnsi"/>
                <w:sz w:val="22"/>
              </w:rPr>
              <w:t xml:space="preserve">DBU =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折算台幣</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w:t>
            </w:r>
            <w:r w:rsidRPr="00F02179">
              <w:rPr>
                <w:rFonts w:eastAsia="微軟正黑體" w:cstheme="minorHAnsi"/>
                <w:sz w:val="22"/>
              </w:rPr>
              <w:br/>
              <w:t>OBU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折算美金</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原幣折算台幣折算美金</w:t>
            </w:r>
          </w:p>
        </w:tc>
      </w:tr>
    </w:tbl>
    <w:p w:rsidR="004A7EF1" w:rsidRPr="00F02179" w:rsidRDefault="004A7EF1" w:rsidP="004A7EF1">
      <w:pPr>
        <w:ind w:left="0" w:firstLine="0"/>
        <w:outlineLvl w:val="5"/>
        <w:rPr>
          <w:rFonts w:eastAsia="微軟正黑體" w:cstheme="minorHAnsi"/>
        </w:rPr>
      </w:pPr>
      <w:bookmarkStart w:id="190" w:name="_Hlk153377482"/>
      <w:r w:rsidRPr="00F02179">
        <w:rPr>
          <w:rFonts w:eastAsia="微軟正黑體" w:cstheme="minorHAnsi"/>
        </w:rPr>
        <w:lastRenderedPageBreak/>
        <w:t>三：利息計算書</w:t>
      </w:r>
      <w:r w:rsidRPr="00F02179">
        <w:rPr>
          <w:rFonts w:eastAsia="微軟正黑體" w:cstheme="minorHAnsi"/>
        </w:rPr>
        <w:t>-OBU</w:t>
      </w:r>
    </w:p>
    <w:tbl>
      <w:tblPr>
        <w:tblStyle w:val="af1"/>
        <w:tblW w:w="8922" w:type="dxa"/>
        <w:tblLook w:val="04A0"/>
      </w:tblPr>
      <w:tblGrid>
        <w:gridCol w:w="694"/>
        <w:gridCol w:w="1470"/>
        <w:gridCol w:w="1160"/>
        <w:gridCol w:w="676"/>
        <w:gridCol w:w="1473"/>
        <w:gridCol w:w="3449"/>
      </w:tblGrid>
      <w:tr w:rsidR="004A7EF1" w:rsidRPr="00F02179" w:rsidTr="00DB4BA9">
        <w:tc>
          <w:tcPr>
            <w:tcW w:w="694" w:type="dxa"/>
            <w:tcBorders>
              <w:bottom w:val="single" w:sz="4" w:space="0" w:color="auto"/>
            </w:tcBorders>
            <w:shd w:val="pct12" w:color="auto" w:fill="auto"/>
          </w:tcPr>
          <w:p w:rsidR="004A7EF1" w:rsidRPr="00F02179" w:rsidRDefault="004A7EF1" w:rsidP="00DB4BA9">
            <w:pPr>
              <w:ind w:left="0" w:firstLine="0"/>
              <w:jc w:val="center"/>
              <w:rPr>
                <w:rFonts w:eastAsia="微軟正黑體" w:cstheme="minorHAnsi"/>
                <w:b/>
                <w:bCs/>
                <w:sz w:val="22"/>
              </w:rPr>
            </w:pPr>
            <w:r w:rsidRPr="00F02179">
              <w:rPr>
                <w:rFonts w:eastAsia="微軟正黑體" w:cstheme="minorHAnsi"/>
                <w:b/>
                <w:bCs/>
                <w:sz w:val="22"/>
              </w:rPr>
              <w:t>編號</w:t>
            </w:r>
          </w:p>
        </w:tc>
        <w:tc>
          <w:tcPr>
            <w:tcW w:w="1470" w:type="dxa"/>
            <w:tcBorders>
              <w:bottom w:val="single" w:sz="4" w:space="0" w:color="auto"/>
            </w:tcBorders>
            <w:shd w:val="pct12" w:color="auto" w:fill="auto"/>
          </w:tcPr>
          <w:p w:rsidR="004A7EF1" w:rsidRPr="00F02179" w:rsidRDefault="004A7EF1" w:rsidP="00DB4BA9">
            <w:pPr>
              <w:ind w:left="0" w:firstLine="0"/>
              <w:jc w:val="center"/>
              <w:rPr>
                <w:rFonts w:eastAsia="微軟正黑體" w:cstheme="minorHAnsi"/>
                <w:b/>
                <w:bCs/>
                <w:sz w:val="22"/>
              </w:rPr>
            </w:pPr>
            <w:r w:rsidRPr="00F02179">
              <w:rPr>
                <w:rFonts w:eastAsia="微軟正黑體" w:cstheme="minorHAnsi"/>
                <w:b/>
                <w:bCs/>
                <w:sz w:val="22"/>
              </w:rPr>
              <w:t>欄位名稱</w:t>
            </w:r>
          </w:p>
        </w:tc>
        <w:tc>
          <w:tcPr>
            <w:tcW w:w="1160" w:type="dxa"/>
            <w:tcBorders>
              <w:bottom w:val="single" w:sz="4" w:space="0" w:color="auto"/>
            </w:tcBorders>
            <w:shd w:val="pct12" w:color="auto" w:fill="auto"/>
          </w:tcPr>
          <w:p w:rsidR="004A7EF1" w:rsidRPr="00F02179" w:rsidRDefault="004A7EF1" w:rsidP="00DB4BA9">
            <w:pPr>
              <w:ind w:left="0" w:firstLine="0"/>
              <w:jc w:val="center"/>
              <w:rPr>
                <w:rFonts w:eastAsia="微軟正黑體" w:cstheme="minorHAnsi"/>
                <w:b/>
                <w:bCs/>
                <w:sz w:val="22"/>
              </w:rPr>
            </w:pPr>
            <w:r w:rsidRPr="00F02179">
              <w:rPr>
                <w:rFonts w:eastAsia="微軟正黑體" w:cstheme="minorHAnsi"/>
                <w:b/>
                <w:bCs/>
                <w:sz w:val="22"/>
              </w:rPr>
              <w:t>欄位種類</w:t>
            </w:r>
          </w:p>
        </w:tc>
        <w:tc>
          <w:tcPr>
            <w:tcW w:w="676" w:type="dxa"/>
            <w:tcBorders>
              <w:bottom w:val="single" w:sz="4" w:space="0" w:color="auto"/>
            </w:tcBorders>
            <w:shd w:val="pct12" w:color="auto" w:fill="auto"/>
          </w:tcPr>
          <w:p w:rsidR="004A7EF1" w:rsidRPr="00F02179" w:rsidRDefault="004A7EF1" w:rsidP="00DB4BA9">
            <w:pPr>
              <w:ind w:left="0" w:firstLine="0"/>
              <w:jc w:val="center"/>
              <w:rPr>
                <w:rFonts w:eastAsia="微軟正黑體" w:cstheme="minorHAnsi"/>
                <w:b/>
                <w:bCs/>
                <w:sz w:val="22"/>
              </w:rPr>
            </w:pPr>
            <w:r w:rsidRPr="00F02179">
              <w:rPr>
                <w:rFonts w:eastAsia="微軟正黑體" w:cstheme="minorHAnsi"/>
                <w:b/>
                <w:bCs/>
                <w:sz w:val="22"/>
              </w:rPr>
              <w:t>類別</w:t>
            </w:r>
          </w:p>
        </w:tc>
        <w:tc>
          <w:tcPr>
            <w:tcW w:w="1473" w:type="dxa"/>
            <w:tcBorders>
              <w:bottom w:val="single" w:sz="4" w:space="0" w:color="auto"/>
            </w:tcBorders>
            <w:shd w:val="pct12" w:color="auto" w:fill="auto"/>
          </w:tcPr>
          <w:p w:rsidR="004A7EF1" w:rsidRPr="00F02179" w:rsidRDefault="004A7EF1" w:rsidP="00DB4BA9">
            <w:pPr>
              <w:ind w:left="0" w:firstLine="0"/>
              <w:jc w:val="center"/>
              <w:rPr>
                <w:rFonts w:eastAsia="微軟正黑體" w:cstheme="minorHAnsi"/>
                <w:b/>
                <w:bCs/>
                <w:sz w:val="22"/>
              </w:rPr>
            </w:pPr>
            <w:r w:rsidRPr="00F02179">
              <w:rPr>
                <w:rFonts w:eastAsia="微軟正黑體" w:cstheme="minorHAnsi"/>
                <w:b/>
                <w:bCs/>
                <w:sz w:val="22"/>
              </w:rPr>
              <w:t>長度</w:t>
            </w:r>
          </w:p>
        </w:tc>
        <w:tc>
          <w:tcPr>
            <w:tcW w:w="3449" w:type="dxa"/>
            <w:tcBorders>
              <w:bottom w:val="single" w:sz="4" w:space="0" w:color="auto"/>
            </w:tcBorders>
            <w:shd w:val="pct12" w:color="auto" w:fill="auto"/>
          </w:tcPr>
          <w:p w:rsidR="004A7EF1" w:rsidRPr="00F02179" w:rsidRDefault="004A7EF1" w:rsidP="00DB4BA9">
            <w:pPr>
              <w:ind w:left="0" w:firstLine="0"/>
              <w:jc w:val="center"/>
              <w:rPr>
                <w:rFonts w:eastAsia="微軟正黑體" w:cstheme="minorHAnsi"/>
                <w:b/>
                <w:bCs/>
                <w:sz w:val="22"/>
              </w:rPr>
            </w:pPr>
            <w:r w:rsidRPr="00F02179">
              <w:rPr>
                <w:rFonts w:eastAsia="微軟正黑體" w:cstheme="minorHAnsi"/>
                <w:b/>
                <w:bCs/>
                <w:sz w:val="22"/>
              </w:rPr>
              <w:t>說明</w:t>
            </w:r>
          </w:p>
        </w:tc>
      </w:tr>
      <w:tr w:rsidR="004A7EF1" w:rsidRPr="00F02179" w:rsidTr="00DB4BA9">
        <w:tc>
          <w:tcPr>
            <w:tcW w:w="8922" w:type="dxa"/>
            <w:gridSpan w:val="6"/>
            <w:tcBorders>
              <w:bottom w:val="single" w:sz="4" w:space="0" w:color="auto"/>
            </w:tcBorders>
            <w:shd w:val="clear" w:color="auto" w:fill="D5DCE4" w:themeFill="text2" w:themeFillTint="33"/>
          </w:tcPr>
          <w:p w:rsidR="004A7EF1" w:rsidRPr="00F02179" w:rsidRDefault="004A7EF1" w:rsidP="00DB4BA9">
            <w:pPr>
              <w:ind w:left="0" w:firstLine="0"/>
              <w:rPr>
                <w:rFonts w:eastAsia="微軟正黑體" w:cstheme="minorHAnsi"/>
                <w:b/>
                <w:bCs/>
                <w:sz w:val="22"/>
              </w:rPr>
            </w:pPr>
            <w:r w:rsidRPr="00F02179">
              <w:rPr>
                <w:rFonts w:eastAsia="微軟正黑體" w:cstheme="minorHAnsi"/>
                <w:b/>
                <w:bCs/>
                <w:sz w:val="22"/>
              </w:rPr>
              <w:t>表頭</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定存帳號</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數字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15</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則此欄位顯示</w:t>
            </w:r>
            <w:r w:rsidRPr="00F02179">
              <w:rPr>
                <w:rFonts w:eastAsia="微軟正黑體" w:cstheme="minorHAnsi"/>
                <w:sz w:val="22"/>
              </w:rPr>
              <w:t xml:space="preserve"> ACCOUNT NO.</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戶名</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文字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依核心長度</w:t>
            </w:r>
          </w:p>
        </w:tc>
        <w:tc>
          <w:tcPr>
            <w:tcW w:w="3449" w:type="dxa"/>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則此欄位顯示</w:t>
            </w:r>
            <w:r w:rsidRPr="00F02179">
              <w:rPr>
                <w:rFonts w:eastAsia="微軟正黑體" w:cstheme="minorHAnsi"/>
                <w:sz w:val="22"/>
              </w:rPr>
              <w:t xml:space="preserve"> ACCOUNT NAME(</w:t>
            </w:r>
            <w:r w:rsidRPr="00F02179">
              <w:rPr>
                <w:rFonts w:eastAsia="微軟正黑體" w:cstheme="minorHAnsi"/>
                <w:sz w:val="22"/>
              </w:rPr>
              <w:t>帳號戶名</w:t>
            </w:r>
            <w:r w:rsidRPr="00F02179">
              <w:rPr>
                <w:rFonts w:eastAsia="微軟正黑體" w:cstheme="minorHAnsi"/>
                <w:sz w:val="22"/>
              </w:rPr>
              <w:t xml:space="preserve">) </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利率方式</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文字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2</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依核心資料顯示</w:t>
            </w:r>
            <w:r w:rsidRPr="00F02179">
              <w:rPr>
                <w:rFonts w:eastAsia="微軟正黑體" w:cstheme="minorHAnsi"/>
                <w:sz w:val="22"/>
              </w:rPr>
              <w:t xml:space="preserve"> (</w:t>
            </w:r>
            <w:r w:rsidRPr="00F02179">
              <w:rPr>
                <w:rFonts w:eastAsia="微軟正黑體" w:cstheme="minorHAnsi"/>
                <w:sz w:val="22"/>
              </w:rPr>
              <w:t>固定</w:t>
            </w:r>
            <w:r w:rsidRPr="00F02179">
              <w:rPr>
                <w:rFonts w:eastAsia="微軟正黑體" w:cstheme="minorHAnsi"/>
                <w:sz w:val="22"/>
              </w:rPr>
              <w:t>/</w:t>
            </w:r>
            <w:r w:rsidRPr="00F02179">
              <w:rPr>
                <w:rFonts w:eastAsia="微軟正黑體" w:cstheme="minorHAnsi"/>
                <w:sz w:val="22"/>
              </w:rPr>
              <w:t>機動</w:t>
            </w:r>
            <w:r w:rsidRPr="00F02179">
              <w:rPr>
                <w:rFonts w:eastAsia="微軟正黑體" w:cstheme="minorHAnsi"/>
                <w:sz w:val="22"/>
              </w:rPr>
              <w:t>)</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利率依據</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文字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10</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牌告加減碼</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文數字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15</w:t>
            </w:r>
          </w:p>
          <w:p w:rsidR="004A7EF1" w:rsidRPr="00F02179" w:rsidRDefault="004A7EF1" w:rsidP="00DB4BA9">
            <w:pPr>
              <w:ind w:left="0" w:firstLine="0"/>
              <w:rPr>
                <w:rFonts w:eastAsia="微軟正黑體" w:cstheme="minorHAnsi"/>
                <w:sz w:val="22"/>
              </w:rPr>
            </w:pPr>
            <w:r w:rsidRPr="00F02179">
              <w:rPr>
                <w:rFonts w:eastAsia="微軟正黑體" w:cstheme="minorHAnsi"/>
                <w:sz w:val="22"/>
              </w:rPr>
              <w:t>9(02)V9(05)</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存單利率</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文數字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15</w:t>
            </w:r>
          </w:p>
          <w:p w:rsidR="004A7EF1" w:rsidRPr="00F02179" w:rsidRDefault="004A7EF1" w:rsidP="00DB4BA9">
            <w:pPr>
              <w:ind w:left="0" w:firstLine="0"/>
              <w:rPr>
                <w:rFonts w:eastAsia="微軟正黑體" w:cstheme="minorHAnsi"/>
                <w:sz w:val="22"/>
              </w:rPr>
            </w:pPr>
            <w:r w:rsidRPr="00F02179">
              <w:rPr>
                <w:rFonts w:eastAsia="微軟正黑體" w:cstheme="minorHAnsi"/>
                <w:sz w:val="22"/>
              </w:rPr>
              <w:t>9(02)V9(05)</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目前存款期間</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日期</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10/10</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依核心資料顯示</w:t>
            </w:r>
          </w:p>
          <w:p w:rsidR="004A7EF1" w:rsidRPr="00F02179" w:rsidRDefault="004A7EF1" w:rsidP="00DB4BA9">
            <w:pPr>
              <w:ind w:left="0" w:firstLine="0"/>
              <w:rPr>
                <w:rFonts w:eastAsia="微軟正黑體" w:cstheme="minorHAnsi"/>
                <w:sz w:val="22"/>
              </w:rPr>
            </w:pPr>
            <w:r w:rsidRPr="00F02179">
              <w:rPr>
                <w:rFonts w:eastAsia="微軟正黑體" w:cstheme="minorHAnsi"/>
                <w:sz w:val="22"/>
              </w:rPr>
              <w:t>起息日</w:t>
            </w:r>
            <w:r w:rsidRPr="00F02179">
              <w:rPr>
                <w:rFonts w:eastAsia="微軟正黑體" w:cstheme="minorHAnsi"/>
                <w:sz w:val="22"/>
              </w:rPr>
              <w:t>~</w:t>
            </w:r>
            <w:r w:rsidRPr="00F02179">
              <w:rPr>
                <w:rFonts w:eastAsia="微軟正黑體" w:cstheme="minorHAnsi"/>
                <w:sz w:val="22"/>
              </w:rPr>
              <w:t>到期日</w:t>
            </w:r>
          </w:p>
        </w:tc>
      </w:tr>
      <w:tr w:rsidR="004A7EF1" w:rsidRPr="00F02179" w:rsidTr="00DB4BA9">
        <w:tc>
          <w:tcPr>
            <w:tcW w:w="694" w:type="dxa"/>
            <w:vAlign w:val="center"/>
          </w:tcPr>
          <w:p w:rsidR="004A7EF1" w:rsidRPr="00F02179" w:rsidRDefault="004A7EF1" w:rsidP="004A7EF1">
            <w:pPr>
              <w:pStyle w:val="af2"/>
              <w:numPr>
                <w:ilvl w:val="0"/>
                <w:numId w:val="268"/>
              </w:numPr>
              <w:ind w:leftChars="0"/>
              <w:rPr>
                <w:rFonts w:eastAsia="微軟正黑體" w:cstheme="minorHAnsi"/>
                <w:sz w:val="22"/>
              </w:rPr>
            </w:pPr>
          </w:p>
        </w:tc>
        <w:tc>
          <w:tcPr>
            <w:tcW w:w="147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計</w:t>
            </w:r>
            <w:r w:rsidRPr="00F02179">
              <w:rPr>
                <w:rFonts w:eastAsia="微軟正黑體" w:cstheme="minorHAnsi"/>
                <w:sz w:val="22"/>
              </w:rPr>
              <w:t xml:space="preserve"> (</w:t>
            </w:r>
            <w:r w:rsidRPr="00F02179">
              <w:rPr>
                <w:rFonts w:eastAsia="微軟正黑體" w:cstheme="minorHAnsi"/>
                <w:sz w:val="22"/>
              </w:rPr>
              <w:t>存期</w:t>
            </w:r>
            <w:r w:rsidRPr="00F02179">
              <w:rPr>
                <w:rFonts w:eastAsia="微軟正黑體" w:cstheme="minorHAnsi"/>
                <w:sz w:val="22"/>
              </w:rPr>
              <w:t>)</w:t>
            </w:r>
          </w:p>
        </w:tc>
        <w:tc>
          <w:tcPr>
            <w:tcW w:w="1160"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文數字</w:t>
            </w:r>
          </w:p>
        </w:tc>
        <w:tc>
          <w:tcPr>
            <w:tcW w:w="676" w:type="dxa"/>
          </w:tcPr>
          <w:p w:rsidR="004A7EF1" w:rsidRPr="00F02179" w:rsidRDefault="004A7EF1" w:rsidP="00DB4BA9">
            <w:pPr>
              <w:ind w:left="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5</w:t>
            </w:r>
          </w:p>
        </w:tc>
        <w:tc>
          <w:tcPr>
            <w:tcW w:w="3449" w:type="dxa"/>
            <w:vAlign w:val="center"/>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存期，依核心資料顯示</w:t>
            </w:r>
          </w:p>
        </w:tc>
      </w:tr>
      <w:tr w:rsidR="004A7EF1" w:rsidRPr="00F02179" w:rsidTr="00DB4BA9">
        <w:tc>
          <w:tcPr>
            <w:tcW w:w="8922" w:type="dxa"/>
            <w:gridSpan w:val="6"/>
            <w:shd w:val="clear" w:color="auto" w:fill="D9E2F3" w:themeFill="accent1" w:themeFillTint="33"/>
            <w:vAlign w:val="center"/>
          </w:tcPr>
          <w:p w:rsidR="004A7EF1" w:rsidRPr="00F02179" w:rsidRDefault="004A7EF1" w:rsidP="00DB4BA9">
            <w:pPr>
              <w:ind w:left="0" w:firstLine="0"/>
              <w:rPr>
                <w:rFonts w:eastAsia="微軟正黑體" w:cstheme="minorHAnsi"/>
                <w:b/>
                <w:bCs/>
                <w:sz w:val="22"/>
              </w:rPr>
            </w:pPr>
            <w:r w:rsidRPr="00F02179">
              <w:rPr>
                <w:rFonts w:eastAsia="微軟正黑體" w:cstheme="minorHAnsi"/>
                <w:b/>
                <w:bCs/>
                <w:sz w:val="22"/>
              </w:rPr>
              <w:t>表身</w:t>
            </w:r>
          </w:p>
        </w:tc>
      </w:tr>
      <w:tr w:rsidR="004A7EF1" w:rsidRPr="00F02179" w:rsidTr="00DB4BA9">
        <w:tc>
          <w:tcPr>
            <w:tcW w:w="694" w:type="dxa"/>
            <w:vAlign w:val="center"/>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vAlign w:val="center"/>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本金</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19</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利率</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數字</w:t>
            </w:r>
            <w:r w:rsidRPr="00F02179">
              <w:rPr>
                <w:rFonts w:eastAsia="微軟正黑體" w:cstheme="minorHAnsi"/>
                <w:sz w:val="22"/>
              </w:rPr>
              <w:t>/</w:t>
            </w:r>
            <w:r w:rsidRPr="00F02179">
              <w:rPr>
                <w:rFonts w:eastAsia="微軟正黑體" w:cstheme="minorHAnsi"/>
                <w:sz w:val="22"/>
              </w:rPr>
              <w:t>符號</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9(02)V9(05</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計息起日</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日期</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10</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計息迄日</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日期</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10</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天數</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數字</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3</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幣別</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文字</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3</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應付利息</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sz w:val="22"/>
              </w:rPr>
              <w:t>9(12)V99</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tcPr>
          <w:p w:rsidR="004A7EF1" w:rsidRPr="00F02179" w:rsidRDefault="004A7EF1" w:rsidP="00DB4BA9">
            <w:pPr>
              <w:ind w:leftChars="-7" w:left="-15" w:hanging="2"/>
              <w:rPr>
                <w:rFonts w:eastAsia="微軟正黑體" w:cstheme="minorHAnsi"/>
                <w:sz w:val="22"/>
              </w:rPr>
            </w:pPr>
            <w:r w:rsidRPr="00F02179">
              <w:rPr>
                <w:rFonts w:eastAsia="微軟正黑體" w:cstheme="minorHAnsi"/>
                <w:sz w:val="22"/>
              </w:rPr>
              <w:t>匯率</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匯率格式</w:t>
            </w:r>
          </w:p>
        </w:tc>
        <w:tc>
          <w:tcPr>
            <w:tcW w:w="676" w:type="dxa"/>
          </w:tcPr>
          <w:p w:rsidR="004A7EF1" w:rsidRPr="00F02179" w:rsidRDefault="004A7EF1" w:rsidP="00DB4BA9">
            <w:pPr>
              <w:ind w:leftChars="-125" w:left="-30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19" w:left="-46" w:firstLine="0"/>
              <w:rPr>
                <w:rFonts w:eastAsia="微軟正黑體" w:cstheme="minorHAnsi"/>
                <w:sz w:val="22"/>
              </w:rPr>
            </w:pPr>
            <w:r w:rsidRPr="00F02179">
              <w:rPr>
                <w:rFonts w:eastAsia="微軟正黑體" w:cstheme="minorHAnsi"/>
              </w:rPr>
              <w:t>9(02)V9(05)</w:t>
            </w:r>
          </w:p>
        </w:tc>
        <w:tc>
          <w:tcPr>
            <w:tcW w:w="3449" w:type="dxa"/>
          </w:tcPr>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依核心資料顯示</w:t>
            </w:r>
          </w:p>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t>DBU</w:t>
            </w:r>
            <w:r w:rsidRPr="00F02179">
              <w:rPr>
                <w:rFonts w:eastAsia="微軟正黑體" w:cstheme="minorHAnsi"/>
                <w:sz w:val="22"/>
              </w:rPr>
              <w:t>：原幣</w:t>
            </w:r>
            <w:r w:rsidRPr="00F02179">
              <w:rPr>
                <w:rFonts w:eastAsia="微軟正黑體" w:cstheme="minorHAnsi"/>
                <w:sz w:val="22"/>
              </w:rPr>
              <w:t xml:space="preserve"> : </w:t>
            </w:r>
            <w:r w:rsidRPr="00F02179">
              <w:rPr>
                <w:rFonts w:eastAsia="微軟正黑體" w:cstheme="minorHAnsi"/>
                <w:sz w:val="22"/>
              </w:rPr>
              <w:t>台幣</w:t>
            </w:r>
          </w:p>
          <w:p w:rsidR="004A7EF1" w:rsidRPr="00F02179" w:rsidRDefault="004A7EF1" w:rsidP="00DB4BA9">
            <w:pPr>
              <w:ind w:leftChars="-1" w:left="-2" w:firstLine="0"/>
              <w:rPr>
                <w:rFonts w:eastAsia="微軟正黑體" w:cstheme="minorHAnsi"/>
                <w:sz w:val="22"/>
              </w:rPr>
            </w:pPr>
            <w:r w:rsidRPr="00F02179">
              <w:rPr>
                <w:rFonts w:eastAsia="微軟正黑體" w:cstheme="minorHAnsi"/>
                <w:sz w:val="22"/>
              </w:rPr>
              <w:lastRenderedPageBreak/>
              <w:t xml:space="preserve">OBU : </w:t>
            </w:r>
            <w:r w:rsidRPr="00F02179">
              <w:rPr>
                <w:rFonts w:eastAsia="微軟正黑體" w:cstheme="minorHAnsi"/>
                <w:sz w:val="22"/>
              </w:rPr>
              <w:t>原幣：美金</w:t>
            </w:r>
          </w:p>
        </w:tc>
      </w:tr>
      <w:tr w:rsidR="004A7EF1" w:rsidRPr="00F02179" w:rsidTr="00DB4BA9">
        <w:tc>
          <w:tcPr>
            <w:tcW w:w="8922" w:type="dxa"/>
            <w:gridSpan w:val="6"/>
            <w:shd w:val="clear" w:color="auto" w:fill="D5DCE4" w:themeFill="text2" w:themeFillTint="33"/>
          </w:tcPr>
          <w:p w:rsidR="004A7EF1" w:rsidRPr="00F02179" w:rsidRDefault="004A7EF1" w:rsidP="00DB4BA9">
            <w:pPr>
              <w:ind w:leftChars="75" w:left="180" w:firstLine="0"/>
              <w:rPr>
                <w:rFonts w:eastAsia="微軟正黑體" w:cstheme="minorHAnsi"/>
                <w:b/>
                <w:bCs/>
                <w:sz w:val="22"/>
              </w:rPr>
            </w:pPr>
            <w:r w:rsidRPr="00F02179">
              <w:rPr>
                <w:rFonts w:eastAsia="微軟正黑體" w:cstheme="minorHAnsi"/>
                <w:b/>
                <w:bCs/>
                <w:sz w:val="22"/>
              </w:rPr>
              <w:lastRenderedPageBreak/>
              <w:t>表尾</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vAlign w:val="center"/>
          </w:tcPr>
          <w:p w:rsidR="004A7EF1" w:rsidRPr="00F02179" w:rsidRDefault="00A672C0" w:rsidP="00DB4BA9">
            <w:pPr>
              <w:ind w:leftChars="-7" w:left="-17" w:firstLine="0"/>
              <w:rPr>
                <w:rFonts w:eastAsia="微軟正黑體" w:cstheme="minorHAnsi"/>
                <w:sz w:val="22"/>
              </w:rPr>
            </w:pPr>
            <w:r>
              <w:rPr>
                <w:rFonts w:eastAsia="微軟正黑體" w:cstheme="minorHAnsi" w:hint="eastAsia"/>
                <w:sz w:val="22"/>
                <w:szCs w:val="20"/>
              </w:rPr>
              <w:t>合計</w:t>
            </w:r>
            <w:r>
              <w:rPr>
                <w:rFonts w:eastAsia="微軟正黑體" w:cstheme="minorHAnsi" w:hint="eastAsia"/>
                <w:sz w:val="22"/>
                <w:szCs w:val="20"/>
              </w:rPr>
              <w:t>-</w:t>
            </w:r>
            <w:r w:rsidR="004A7EF1" w:rsidRPr="00F02179">
              <w:rPr>
                <w:rFonts w:eastAsia="微軟正黑體" w:cstheme="minorHAnsi"/>
                <w:sz w:val="22"/>
                <w:szCs w:val="20"/>
              </w:rPr>
              <w:t>應付利息</w:t>
            </w:r>
            <w:r w:rsidR="004A7EF1" w:rsidRPr="00F02179">
              <w:rPr>
                <w:rFonts w:eastAsia="微軟正黑體" w:cstheme="minorHAnsi"/>
                <w:sz w:val="22"/>
                <w:szCs w:val="20"/>
              </w:rPr>
              <w:t>-</w:t>
            </w:r>
            <w:r w:rsidR="004A7EF1" w:rsidRPr="00F02179">
              <w:rPr>
                <w:rFonts w:eastAsia="微軟正黑體" w:cstheme="minorHAnsi"/>
                <w:sz w:val="22"/>
                <w:szCs w:val="20"/>
              </w:rPr>
              <w:t>原幣</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4A7EF1" w:rsidRPr="00F02179" w:rsidRDefault="004A7EF1" w:rsidP="00DB4BA9">
            <w:pPr>
              <w:ind w:leftChars="75" w:left="18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9(12)V99</w:t>
            </w:r>
          </w:p>
        </w:tc>
        <w:tc>
          <w:tcPr>
            <w:tcW w:w="3449" w:type="dxa"/>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4A7EF1" w:rsidRPr="00F02179" w:rsidRDefault="004A7EF1" w:rsidP="00A672C0">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694" w:type="dxa"/>
          </w:tcPr>
          <w:p w:rsidR="004A7EF1" w:rsidRPr="00F02179" w:rsidRDefault="004A7EF1" w:rsidP="004A7EF1">
            <w:pPr>
              <w:pStyle w:val="af2"/>
              <w:numPr>
                <w:ilvl w:val="0"/>
                <w:numId w:val="268"/>
              </w:numPr>
              <w:ind w:leftChars="75" w:left="660"/>
              <w:rPr>
                <w:rFonts w:eastAsia="微軟正黑體" w:cstheme="minorHAnsi"/>
                <w:sz w:val="22"/>
              </w:rPr>
            </w:pPr>
          </w:p>
        </w:tc>
        <w:tc>
          <w:tcPr>
            <w:tcW w:w="1470" w:type="dxa"/>
            <w:vAlign w:val="center"/>
          </w:tcPr>
          <w:p w:rsidR="004A7EF1" w:rsidRPr="00F02179" w:rsidRDefault="00A672C0" w:rsidP="00DB4BA9">
            <w:pPr>
              <w:ind w:leftChars="-7" w:left="-17" w:firstLine="0"/>
              <w:rPr>
                <w:rFonts w:eastAsia="微軟正黑體" w:cstheme="minorHAnsi"/>
                <w:sz w:val="22"/>
              </w:rPr>
            </w:pPr>
            <w:r>
              <w:rPr>
                <w:rFonts w:eastAsia="微軟正黑體" w:cstheme="minorHAnsi" w:hint="eastAsia"/>
                <w:sz w:val="22"/>
                <w:szCs w:val="20"/>
              </w:rPr>
              <w:t>合計</w:t>
            </w:r>
            <w:r>
              <w:rPr>
                <w:rFonts w:eastAsia="微軟正黑體" w:cstheme="minorHAnsi" w:hint="eastAsia"/>
                <w:sz w:val="22"/>
                <w:szCs w:val="20"/>
              </w:rPr>
              <w:t>-</w:t>
            </w:r>
            <w:r w:rsidR="004A7EF1" w:rsidRPr="00F02179">
              <w:rPr>
                <w:rFonts w:eastAsia="微軟正黑體" w:cstheme="minorHAnsi"/>
                <w:sz w:val="22"/>
                <w:szCs w:val="20"/>
              </w:rPr>
              <w:t>(</w:t>
            </w:r>
            <w:r w:rsidR="004A7EF1" w:rsidRPr="00F02179">
              <w:rPr>
                <w:rFonts w:eastAsia="微軟正黑體" w:cstheme="minorHAnsi"/>
                <w:sz w:val="22"/>
                <w:szCs w:val="20"/>
              </w:rPr>
              <w:t>應付利息</w:t>
            </w:r>
            <w:r w:rsidR="004A7EF1" w:rsidRPr="00F02179">
              <w:rPr>
                <w:rFonts w:eastAsia="微軟正黑體" w:cstheme="minorHAnsi"/>
                <w:sz w:val="22"/>
                <w:szCs w:val="20"/>
              </w:rPr>
              <w:t>)</w:t>
            </w:r>
            <w:r w:rsidR="004A7EF1" w:rsidRPr="00F02179">
              <w:rPr>
                <w:rFonts w:eastAsia="微軟正黑體" w:cstheme="minorHAnsi"/>
                <w:sz w:val="22"/>
                <w:szCs w:val="20"/>
              </w:rPr>
              <w:t>折算美金</w:t>
            </w:r>
          </w:p>
        </w:tc>
        <w:tc>
          <w:tcPr>
            <w:tcW w:w="1160"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金額</w:t>
            </w:r>
          </w:p>
        </w:tc>
        <w:tc>
          <w:tcPr>
            <w:tcW w:w="676" w:type="dxa"/>
          </w:tcPr>
          <w:p w:rsidR="004A7EF1" w:rsidRPr="00F02179" w:rsidRDefault="004A7EF1" w:rsidP="00DB4BA9">
            <w:pPr>
              <w:ind w:leftChars="75" w:left="180" w:firstLine="0"/>
              <w:jc w:val="center"/>
              <w:rPr>
                <w:rFonts w:eastAsia="微軟正黑體" w:cstheme="minorHAnsi"/>
                <w:sz w:val="22"/>
              </w:rPr>
            </w:pPr>
            <w:r w:rsidRPr="00F02179">
              <w:rPr>
                <w:rFonts w:eastAsia="微軟正黑體" w:cstheme="minorHAnsi"/>
                <w:sz w:val="22"/>
              </w:rPr>
              <w:t>M</w:t>
            </w:r>
          </w:p>
        </w:tc>
        <w:tc>
          <w:tcPr>
            <w:tcW w:w="1473" w:type="dxa"/>
            <w:vAlign w:val="center"/>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9(12)V99</w:t>
            </w:r>
          </w:p>
        </w:tc>
        <w:tc>
          <w:tcPr>
            <w:tcW w:w="3449" w:type="dxa"/>
          </w:tcPr>
          <w:p w:rsidR="004A7EF1" w:rsidRPr="00F02179" w:rsidRDefault="004A7EF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 xml:space="preserve">) </w:t>
            </w:r>
          </w:p>
          <w:p w:rsidR="004A7EF1" w:rsidRPr="00F02179" w:rsidRDefault="004A7EF1" w:rsidP="00A672C0">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DB4BA9">
        <w:tc>
          <w:tcPr>
            <w:tcW w:w="8922" w:type="dxa"/>
            <w:gridSpan w:val="6"/>
          </w:tcPr>
          <w:p w:rsidR="004A7EF1" w:rsidRPr="00F02179" w:rsidRDefault="004A7EF1" w:rsidP="00DB4BA9">
            <w:pPr>
              <w:ind w:leftChars="75" w:left="180" w:firstLine="0"/>
              <w:rPr>
                <w:rFonts w:eastAsia="微軟正黑體" w:cstheme="minorHAnsi"/>
                <w:sz w:val="22"/>
              </w:rPr>
            </w:pPr>
            <w:r w:rsidRPr="00F02179">
              <w:rPr>
                <w:rFonts w:eastAsia="微軟正黑體" w:cstheme="minorHAnsi"/>
                <w:sz w:val="22"/>
              </w:rPr>
              <w:t>利息計算書</w:t>
            </w:r>
            <w:r w:rsidRPr="00F02179">
              <w:rPr>
                <w:rFonts w:eastAsia="微軟正黑體" w:cstheme="minorHAnsi"/>
                <w:sz w:val="22"/>
              </w:rPr>
              <w:t xml:space="preserve"> DBU/ OBU </w:t>
            </w:r>
            <w:r w:rsidRPr="00F02179">
              <w:rPr>
                <w:rFonts w:eastAsia="微軟正黑體" w:cstheme="minorHAnsi"/>
                <w:sz w:val="22"/>
              </w:rPr>
              <w:t>兩份差異</w:t>
            </w:r>
          </w:p>
          <w:p w:rsidR="004A7EF1" w:rsidRPr="00F02179" w:rsidRDefault="004A7EF1" w:rsidP="00DB4BA9">
            <w:pPr>
              <w:pStyle w:val="af2"/>
              <w:numPr>
                <w:ilvl w:val="6"/>
                <w:numId w:val="49"/>
              </w:numPr>
              <w:ind w:leftChars="0" w:left="596"/>
              <w:rPr>
                <w:rFonts w:eastAsia="微軟正黑體" w:cstheme="minorHAnsi"/>
                <w:sz w:val="22"/>
              </w:rPr>
            </w:pPr>
            <w:r w:rsidRPr="00F02179">
              <w:rPr>
                <w:rFonts w:eastAsia="微軟正黑體" w:cstheme="minorHAnsi"/>
                <w:sz w:val="22"/>
              </w:rPr>
              <w:t>匯率：</w:t>
            </w:r>
            <w:r w:rsidRPr="00F02179">
              <w:rPr>
                <w:rFonts w:eastAsia="微軟正黑體" w:cstheme="minorHAnsi"/>
                <w:sz w:val="22"/>
              </w:rPr>
              <w:t xml:space="preserve">DBU </w:t>
            </w:r>
            <w:r w:rsidRPr="00F02179">
              <w:rPr>
                <w:rFonts w:eastAsia="微軟正黑體" w:cstheme="minorHAnsi"/>
                <w:sz w:val="22"/>
              </w:rPr>
              <w:t>是原幣</w:t>
            </w:r>
            <w:r w:rsidRPr="00F02179">
              <w:rPr>
                <w:rFonts w:eastAsia="微軟正黑體" w:cstheme="minorHAnsi"/>
                <w:sz w:val="22"/>
              </w:rPr>
              <w:t>vs</w:t>
            </w:r>
            <w:r w:rsidRPr="00F02179">
              <w:rPr>
                <w:rFonts w:eastAsia="微軟正黑體" w:cstheme="minorHAnsi"/>
                <w:sz w:val="22"/>
              </w:rPr>
              <w:t>台幣；</w:t>
            </w:r>
            <w:r w:rsidRPr="00F02179">
              <w:rPr>
                <w:rFonts w:eastAsia="微軟正黑體" w:cstheme="minorHAnsi"/>
                <w:sz w:val="22"/>
              </w:rPr>
              <w:t xml:space="preserve">OBU </w:t>
            </w:r>
            <w:r w:rsidRPr="00F02179">
              <w:rPr>
                <w:rFonts w:eastAsia="微軟正黑體" w:cstheme="minorHAnsi"/>
                <w:sz w:val="22"/>
              </w:rPr>
              <w:t>是原幣</w:t>
            </w:r>
            <w:r w:rsidRPr="00F02179">
              <w:rPr>
                <w:rFonts w:eastAsia="微軟正黑體" w:cstheme="minorHAnsi"/>
                <w:sz w:val="22"/>
              </w:rPr>
              <w:t xml:space="preserve"> vs </w:t>
            </w:r>
            <w:r w:rsidRPr="00F02179">
              <w:rPr>
                <w:rFonts w:eastAsia="微軟正黑體" w:cstheme="minorHAnsi"/>
                <w:sz w:val="22"/>
              </w:rPr>
              <w:t>美金</w:t>
            </w:r>
          </w:p>
          <w:p w:rsidR="004A7EF1" w:rsidRPr="00F02179" w:rsidRDefault="004A7EF1" w:rsidP="00DB4BA9">
            <w:pPr>
              <w:pStyle w:val="af2"/>
              <w:numPr>
                <w:ilvl w:val="6"/>
                <w:numId w:val="49"/>
              </w:numPr>
              <w:ind w:leftChars="0" w:left="596"/>
              <w:rPr>
                <w:rFonts w:eastAsia="微軟正黑體" w:cstheme="minorHAnsi"/>
                <w:sz w:val="22"/>
              </w:rPr>
            </w:pPr>
            <w:r w:rsidRPr="00F02179">
              <w:rPr>
                <w:rFonts w:eastAsia="微軟正黑體" w:cstheme="minorHAnsi"/>
                <w:sz w:val="22"/>
              </w:rPr>
              <w:t>表尾的合計：</w:t>
            </w:r>
          </w:p>
          <w:p w:rsidR="004A7EF1" w:rsidRPr="00F02179" w:rsidRDefault="004A7EF1" w:rsidP="00DB4BA9">
            <w:pPr>
              <w:pStyle w:val="af2"/>
              <w:ind w:leftChars="0" w:left="596" w:firstLine="0"/>
              <w:rPr>
                <w:rFonts w:eastAsia="微軟正黑體" w:cstheme="minorHAnsi"/>
                <w:sz w:val="22"/>
              </w:rPr>
            </w:pPr>
            <w:r w:rsidRPr="00F02179">
              <w:rPr>
                <w:rFonts w:eastAsia="微軟正黑體" w:cstheme="minorHAnsi"/>
                <w:sz w:val="22"/>
              </w:rPr>
              <w:t xml:space="preserve">DBU =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折算台幣</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w:t>
            </w:r>
            <w:r w:rsidRPr="00F02179">
              <w:rPr>
                <w:rFonts w:eastAsia="微軟正黑體" w:cstheme="minorHAnsi"/>
                <w:sz w:val="22"/>
              </w:rPr>
              <w:br/>
              <w:t>OBU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折算美金</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原幣折算台幣折算美金</w:t>
            </w:r>
          </w:p>
        </w:tc>
      </w:tr>
      <w:bookmarkEnd w:id="190"/>
    </w:tbl>
    <w:p w:rsidR="00322EB1" w:rsidRPr="00F02179" w:rsidRDefault="00322EB1" w:rsidP="00322EB1">
      <w:pPr>
        <w:ind w:left="0" w:firstLine="0"/>
        <w:rPr>
          <w:rFonts w:eastAsia="微軟正黑體" w:cstheme="minorHAnsi"/>
        </w:rPr>
      </w:pPr>
    </w:p>
    <w:p w:rsidR="004A7EF1" w:rsidRPr="00F02179" w:rsidRDefault="004A7EF1" w:rsidP="004A7EF1">
      <w:pPr>
        <w:ind w:left="0" w:firstLine="0"/>
        <w:outlineLvl w:val="5"/>
        <w:rPr>
          <w:rFonts w:eastAsia="微軟正黑體" w:cstheme="minorHAnsi"/>
        </w:rPr>
      </w:pPr>
      <w:r w:rsidRPr="00F02179">
        <w:rPr>
          <w:rFonts w:eastAsia="微軟正黑體" w:cstheme="minorHAnsi"/>
        </w:rPr>
        <w:t>四：利息給付明細列印</w:t>
      </w:r>
      <w:bookmarkStart w:id="191" w:name="_Hlk153377509"/>
      <w:r w:rsidRPr="00F02179">
        <w:rPr>
          <w:rFonts w:eastAsia="微軟正黑體" w:cstheme="minorHAnsi"/>
        </w:rPr>
        <w:t>-DBU</w:t>
      </w:r>
      <w:bookmarkEnd w:id="191"/>
    </w:p>
    <w:tbl>
      <w:tblPr>
        <w:tblStyle w:val="af1"/>
        <w:tblW w:w="0" w:type="auto"/>
        <w:tblLook w:val="04A0"/>
      </w:tblPr>
      <w:tblGrid>
        <w:gridCol w:w="916"/>
        <w:gridCol w:w="1583"/>
        <w:gridCol w:w="1231"/>
        <w:gridCol w:w="695"/>
        <w:gridCol w:w="1515"/>
        <w:gridCol w:w="3122"/>
      </w:tblGrid>
      <w:tr w:rsidR="00322EB1" w:rsidRPr="00F02179" w:rsidTr="00C11E83">
        <w:tc>
          <w:tcPr>
            <w:tcW w:w="916"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編號</w:t>
            </w:r>
          </w:p>
        </w:tc>
        <w:tc>
          <w:tcPr>
            <w:tcW w:w="1583"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欄位名稱</w:t>
            </w:r>
          </w:p>
        </w:tc>
        <w:tc>
          <w:tcPr>
            <w:tcW w:w="1231"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欄位種類</w:t>
            </w:r>
          </w:p>
        </w:tc>
        <w:tc>
          <w:tcPr>
            <w:tcW w:w="695"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類別</w:t>
            </w:r>
          </w:p>
        </w:tc>
        <w:tc>
          <w:tcPr>
            <w:tcW w:w="1515"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長度</w:t>
            </w:r>
          </w:p>
        </w:tc>
        <w:tc>
          <w:tcPr>
            <w:tcW w:w="3122" w:type="dxa"/>
            <w:tcBorders>
              <w:bottom w:val="single" w:sz="4" w:space="0" w:color="auto"/>
            </w:tcBorders>
            <w:shd w:val="pct12" w:color="auto" w:fill="auto"/>
          </w:tcPr>
          <w:p w:rsidR="00322EB1" w:rsidRPr="00F02179" w:rsidRDefault="00322EB1" w:rsidP="00002DCA">
            <w:pPr>
              <w:ind w:left="0" w:firstLine="0"/>
              <w:jc w:val="center"/>
              <w:rPr>
                <w:rFonts w:eastAsia="微軟正黑體" w:cstheme="minorHAnsi"/>
                <w:b/>
                <w:bCs/>
                <w:sz w:val="22"/>
              </w:rPr>
            </w:pPr>
            <w:r w:rsidRPr="00F02179">
              <w:rPr>
                <w:rFonts w:eastAsia="微軟正黑體" w:cstheme="minorHAnsi"/>
                <w:b/>
                <w:bCs/>
                <w:sz w:val="22"/>
              </w:rPr>
              <w:t>說明</w:t>
            </w:r>
          </w:p>
        </w:tc>
      </w:tr>
      <w:tr w:rsidR="00571D72" w:rsidRPr="00F02179" w:rsidTr="00C11E83">
        <w:tc>
          <w:tcPr>
            <w:tcW w:w="9062" w:type="dxa"/>
            <w:gridSpan w:val="6"/>
            <w:tcBorders>
              <w:bottom w:val="single" w:sz="4" w:space="0" w:color="auto"/>
            </w:tcBorders>
            <w:shd w:val="pct12" w:color="auto" w:fill="auto"/>
          </w:tcPr>
          <w:p w:rsidR="00571D72" w:rsidRPr="00F02179" w:rsidRDefault="00571D72" w:rsidP="00FB7A40">
            <w:pPr>
              <w:ind w:left="0" w:firstLine="0"/>
              <w:rPr>
                <w:rFonts w:eastAsia="微軟正黑體" w:cstheme="minorHAnsi"/>
                <w:b/>
                <w:bCs/>
                <w:sz w:val="22"/>
              </w:rPr>
            </w:pPr>
            <w:r w:rsidRPr="00F02179">
              <w:rPr>
                <w:rFonts w:eastAsia="微軟正黑體" w:cstheme="minorHAnsi"/>
                <w:b/>
                <w:bCs/>
                <w:sz w:val="22"/>
              </w:rPr>
              <w:t>表頭</w:t>
            </w:r>
          </w:p>
        </w:tc>
      </w:tr>
      <w:tr w:rsidR="00001BA1" w:rsidRPr="00F02179" w:rsidTr="00C11E83">
        <w:tc>
          <w:tcPr>
            <w:tcW w:w="916" w:type="dxa"/>
            <w:vAlign w:val="center"/>
          </w:tcPr>
          <w:p w:rsidR="00001BA1" w:rsidRPr="00F02179" w:rsidRDefault="00001BA1" w:rsidP="008E0F99">
            <w:pPr>
              <w:pStyle w:val="af2"/>
              <w:numPr>
                <w:ilvl w:val="0"/>
                <w:numId w:val="199"/>
              </w:numPr>
              <w:ind w:leftChars="0"/>
              <w:rPr>
                <w:rFonts w:eastAsia="微軟正黑體" w:cstheme="minorHAnsi"/>
                <w:sz w:val="22"/>
              </w:rPr>
            </w:pPr>
          </w:p>
        </w:tc>
        <w:tc>
          <w:tcPr>
            <w:tcW w:w="1583" w:type="dxa"/>
            <w:vAlign w:val="center"/>
          </w:tcPr>
          <w:p w:rsidR="00001BA1" w:rsidRPr="00F02179" w:rsidRDefault="00571D72" w:rsidP="00001BA1">
            <w:pPr>
              <w:ind w:left="0" w:firstLine="0"/>
              <w:rPr>
                <w:rFonts w:eastAsia="微軟正黑體" w:cstheme="minorHAnsi"/>
                <w:sz w:val="22"/>
              </w:rPr>
            </w:pPr>
            <w:r w:rsidRPr="00F02179">
              <w:rPr>
                <w:rFonts w:eastAsia="微軟正黑體" w:cstheme="minorHAnsi"/>
                <w:sz w:val="22"/>
              </w:rPr>
              <w:t>定存</w:t>
            </w:r>
            <w:r w:rsidR="00001BA1" w:rsidRPr="00F02179">
              <w:rPr>
                <w:rFonts w:eastAsia="微軟正黑體" w:cstheme="minorHAnsi"/>
                <w:sz w:val="22"/>
              </w:rPr>
              <w:t>帳號</w:t>
            </w:r>
          </w:p>
        </w:tc>
        <w:tc>
          <w:tcPr>
            <w:tcW w:w="1231" w:type="dxa"/>
            <w:vAlign w:val="center"/>
          </w:tcPr>
          <w:p w:rsidR="00001BA1" w:rsidRPr="00F02179" w:rsidRDefault="00001BA1" w:rsidP="00001BA1">
            <w:pPr>
              <w:ind w:left="0" w:firstLine="0"/>
              <w:rPr>
                <w:rFonts w:eastAsia="微軟正黑體" w:cstheme="minorHAnsi"/>
                <w:sz w:val="22"/>
              </w:rPr>
            </w:pPr>
            <w:r w:rsidRPr="00F02179">
              <w:rPr>
                <w:rFonts w:eastAsia="微軟正黑體" w:cstheme="minorHAnsi"/>
                <w:sz w:val="22"/>
              </w:rPr>
              <w:t>數字</w:t>
            </w:r>
          </w:p>
        </w:tc>
        <w:tc>
          <w:tcPr>
            <w:tcW w:w="695" w:type="dxa"/>
          </w:tcPr>
          <w:p w:rsidR="00001BA1" w:rsidRPr="00F02179" w:rsidRDefault="00001BA1" w:rsidP="00001BA1">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001BA1" w:rsidRPr="00F02179" w:rsidRDefault="00001BA1" w:rsidP="00001BA1">
            <w:pPr>
              <w:ind w:left="0" w:firstLine="0"/>
              <w:rPr>
                <w:rFonts w:eastAsia="微軟正黑體" w:cstheme="minorHAnsi"/>
                <w:sz w:val="22"/>
              </w:rPr>
            </w:pPr>
            <w:r w:rsidRPr="00F02179">
              <w:rPr>
                <w:rFonts w:eastAsia="微軟正黑體" w:cstheme="minorHAnsi"/>
                <w:sz w:val="22"/>
              </w:rPr>
              <w:t>14</w:t>
            </w:r>
          </w:p>
        </w:tc>
        <w:tc>
          <w:tcPr>
            <w:tcW w:w="3122" w:type="dxa"/>
            <w:vAlign w:val="center"/>
          </w:tcPr>
          <w:p w:rsidR="00001BA1" w:rsidRPr="00F02179" w:rsidRDefault="00001BA1" w:rsidP="00001BA1">
            <w:pPr>
              <w:ind w:left="0" w:firstLine="0"/>
              <w:rPr>
                <w:rFonts w:eastAsia="微軟正黑體" w:cstheme="minorHAnsi"/>
                <w:sz w:val="22"/>
              </w:rPr>
            </w:pPr>
            <w:r w:rsidRPr="00F02179">
              <w:rPr>
                <w:rFonts w:eastAsia="微軟正黑體" w:cstheme="minorHAnsi"/>
                <w:sz w:val="22"/>
              </w:rPr>
              <w:t>依核心資料顯示</w:t>
            </w:r>
          </w:p>
        </w:tc>
      </w:tr>
      <w:tr w:rsidR="00571D72" w:rsidRPr="00F02179" w:rsidTr="00C11E83">
        <w:tc>
          <w:tcPr>
            <w:tcW w:w="916" w:type="dxa"/>
            <w:vAlign w:val="center"/>
          </w:tcPr>
          <w:p w:rsidR="00571D72" w:rsidRPr="00F02179" w:rsidRDefault="00571D72" w:rsidP="00571D72">
            <w:pPr>
              <w:pStyle w:val="af2"/>
              <w:numPr>
                <w:ilvl w:val="0"/>
                <w:numId w:val="199"/>
              </w:numPr>
              <w:ind w:leftChars="0"/>
              <w:rPr>
                <w:rFonts w:eastAsia="微軟正黑體" w:cstheme="minorHAnsi"/>
                <w:sz w:val="22"/>
              </w:rPr>
            </w:pPr>
          </w:p>
        </w:tc>
        <w:tc>
          <w:tcPr>
            <w:tcW w:w="1583"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戶名</w:t>
            </w:r>
          </w:p>
        </w:tc>
        <w:tc>
          <w:tcPr>
            <w:tcW w:w="1231"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文字</w:t>
            </w:r>
          </w:p>
        </w:tc>
        <w:tc>
          <w:tcPr>
            <w:tcW w:w="695" w:type="dxa"/>
          </w:tcPr>
          <w:p w:rsidR="00571D72" w:rsidRPr="00F02179" w:rsidRDefault="00571D72" w:rsidP="00571D72">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依核心長度</w:t>
            </w:r>
          </w:p>
        </w:tc>
        <w:tc>
          <w:tcPr>
            <w:tcW w:w="3122" w:type="dxa"/>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依核心資料顯示</w:t>
            </w:r>
          </w:p>
        </w:tc>
      </w:tr>
      <w:tr w:rsidR="00571D72" w:rsidRPr="00F02179" w:rsidTr="00C11E83">
        <w:tc>
          <w:tcPr>
            <w:tcW w:w="916" w:type="dxa"/>
            <w:vAlign w:val="center"/>
          </w:tcPr>
          <w:p w:rsidR="00571D72" w:rsidRPr="00F02179" w:rsidRDefault="00571D72" w:rsidP="00571D72">
            <w:pPr>
              <w:pStyle w:val="af2"/>
              <w:numPr>
                <w:ilvl w:val="0"/>
                <w:numId w:val="199"/>
              </w:numPr>
              <w:ind w:leftChars="0"/>
              <w:rPr>
                <w:rFonts w:eastAsia="微軟正黑體" w:cstheme="minorHAnsi"/>
                <w:sz w:val="22"/>
              </w:rPr>
            </w:pPr>
          </w:p>
        </w:tc>
        <w:tc>
          <w:tcPr>
            <w:tcW w:w="1583"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查詢期間</w:t>
            </w:r>
          </w:p>
        </w:tc>
        <w:tc>
          <w:tcPr>
            <w:tcW w:w="1231"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日期</w:t>
            </w:r>
          </w:p>
        </w:tc>
        <w:tc>
          <w:tcPr>
            <w:tcW w:w="695" w:type="dxa"/>
          </w:tcPr>
          <w:p w:rsidR="00571D72" w:rsidRPr="00F02179" w:rsidRDefault="00571D72" w:rsidP="00571D72">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571D72" w:rsidRPr="00F02179" w:rsidRDefault="00571D72" w:rsidP="00571D72">
            <w:pPr>
              <w:ind w:left="0" w:firstLine="0"/>
              <w:rPr>
                <w:rFonts w:eastAsia="微軟正黑體" w:cstheme="minorHAnsi"/>
                <w:sz w:val="22"/>
              </w:rPr>
            </w:pPr>
          </w:p>
        </w:tc>
        <w:tc>
          <w:tcPr>
            <w:tcW w:w="3122"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查詢期間的日期區間</w:t>
            </w:r>
          </w:p>
          <w:p w:rsidR="00571D72" w:rsidRPr="00F02179" w:rsidRDefault="00571D72" w:rsidP="00571D72">
            <w:pPr>
              <w:ind w:left="0" w:firstLine="0"/>
              <w:rPr>
                <w:rFonts w:eastAsia="微軟正黑體" w:cstheme="minorHAnsi"/>
                <w:sz w:val="22"/>
              </w:rPr>
            </w:pPr>
            <w:r w:rsidRPr="00F02179">
              <w:rPr>
                <w:rFonts w:eastAsia="微軟正黑體" w:cstheme="minorHAnsi"/>
                <w:sz w:val="22"/>
              </w:rPr>
              <w:t>若無則顯示該筆定存仍續存之付息資料第一筆起日</w:t>
            </w:r>
            <w:r w:rsidRPr="00F02179">
              <w:rPr>
                <w:rFonts w:eastAsia="微軟正黑體" w:cstheme="minorHAnsi"/>
                <w:sz w:val="22"/>
              </w:rPr>
              <w:t>~</w:t>
            </w:r>
            <w:r w:rsidRPr="00F02179">
              <w:rPr>
                <w:rFonts w:eastAsia="微軟正黑體" w:cstheme="minorHAnsi"/>
                <w:sz w:val="22"/>
              </w:rPr>
              <w:t>最後一筆迄日</w:t>
            </w:r>
          </w:p>
        </w:tc>
      </w:tr>
      <w:tr w:rsidR="00571D72" w:rsidRPr="00F02179" w:rsidTr="00C11E83">
        <w:tc>
          <w:tcPr>
            <w:tcW w:w="916" w:type="dxa"/>
            <w:vAlign w:val="center"/>
          </w:tcPr>
          <w:p w:rsidR="00571D72" w:rsidRPr="00F02179" w:rsidRDefault="00571D72" w:rsidP="00571D72">
            <w:pPr>
              <w:pStyle w:val="af2"/>
              <w:numPr>
                <w:ilvl w:val="0"/>
                <w:numId w:val="199"/>
              </w:numPr>
              <w:ind w:leftChars="0"/>
              <w:rPr>
                <w:rFonts w:eastAsia="微軟正黑體" w:cstheme="minorHAnsi"/>
                <w:sz w:val="22"/>
              </w:rPr>
            </w:pPr>
          </w:p>
        </w:tc>
        <w:tc>
          <w:tcPr>
            <w:tcW w:w="1583"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存期</w:t>
            </w:r>
          </w:p>
        </w:tc>
        <w:tc>
          <w:tcPr>
            <w:tcW w:w="1231"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文數字</w:t>
            </w:r>
          </w:p>
        </w:tc>
        <w:tc>
          <w:tcPr>
            <w:tcW w:w="695" w:type="dxa"/>
          </w:tcPr>
          <w:p w:rsidR="00571D72" w:rsidRPr="00F02179" w:rsidRDefault="00571D72" w:rsidP="00571D72">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5</w:t>
            </w:r>
          </w:p>
        </w:tc>
        <w:tc>
          <w:tcPr>
            <w:tcW w:w="3122" w:type="dxa"/>
            <w:vAlign w:val="center"/>
          </w:tcPr>
          <w:p w:rsidR="00571D72" w:rsidRPr="00F02179" w:rsidRDefault="00571D72" w:rsidP="00571D72">
            <w:pPr>
              <w:ind w:left="0" w:firstLine="0"/>
              <w:rPr>
                <w:rFonts w:eastAsia="微軟正黑體" w:cstheme="minorHAnsi"/>
                <w:sz w:val="22"/>
              </w:rPr>
            </w:pPr>
            <w:r w:rsidRPr="00F02179">
              <w:rPr>
                <w:rFonts w:eastAsia="微軟正黑體" w:cstheme="minorHAnsi"/>
                <w:sz w:val="22"/>
              </w:rPr>
              <w:t>對應</w:t>
            </w:r>
            <w:r w:rsidRPr="00F02179">
              <w:rPr>
                <w:rFonts w:eastAsia="微軟正黑體" w:cstheme="minorHAnsi"/>
                <w:sz w:val="22"/>
              </w:rPr>
              <w:t xml:space="preserve"> “</w:t>
            </w:r>
            <w:r w:rsidRPr="00F02179">
              <w:rPr>
                <w:rFonts w:eastAsia="微軟正黑體" w:cstheme="minorHAnsi"/>
                <w:sz w:val="22"/>
              </w:rPr>
              <w:t>存期</w:t>
            </w:r>
            <w:r w:rsidRPr="00F02179">
              <w:rPr>
                <w:rFonts w:eastAsia="微軟正黑體" w:cstheme="minorHAnsi"/>
                <w:sz w:val="22"/>
              </w:rPr>
              <w:t>”</w:t>
            </w:r>
          </w:p>
          <w:p w:rsidR="00571D72" w:rsidRPr="00F02179" w:rsidRDefault="00571D72" w:rsidP="00571D72">
            <w:pPr>
              <w:ind w:left="0" w:firstLine="0"/>
              <w:rPr>
                <w:rFonts w:eastAsia="微軟正黑體" w:cstheme="minorHAnsi"/>
                <w:sz w:val="22"/>
              </w:rPr>
            </w:pPr>
            <w:r w:rsidRPr="00F02179">
              <w:rPr>
                <w:rFonts w:eastAsia="微軟正黑體" w:cstheme="minorHAnsi"/>
                <w:sz w:val="22"/>
              </w:rPr>
              <w:t>依核心資料顯示</w:t>
            </w:r>
          </w:p>
        </w:tc>
      </w:tr>
      <w:tr w:rsidR="00571D72" w:rsidRPr="00F02179" w:rsidTr="00C11E83">
        <w:tc>
          <w:tcPr>
            <w:tcW w:w="9062" w:type="dxa"/>
            <w:gridSpan w:val="6"/>
            <w:vAlign w:val="center"/>
          </w:tcPr>
          <w:p w:rsidR="00571D72" w:rsidRPr="00F02179" w:rsidRDefault="0041260C" w:rsidP="00571D72">
            <w:pPr>
              <w:ind w:left="0" w:firstLine="0"/>
              <w:rPr>
                <w:rFonts w:eastAsia="微軟正黑體" w:cstheme="minorHAnsi"/>
                <w:b/>
                <w:bCs/>
                <w:sz w:val="22"/>
              </w:rPr>
            </w:pPr>
            <w:r w:rsidRPr="00F02179">
              <w:rPr>
                <w:rFonts w:eastAsia="微軟正黑體" w:cstheme="minorHAnsi"/>
                <w:b/>
                <w:bCs/>
                <w:sz w:val="22"/>
              </w:rPr>
              <w:t>表身</w:t>
            </w:r>
          </w:p>
        </w:tc>
      </w:tr>
      <w:tr w:rsidR="00FB7A40" w:rsidRPr="00F02179" w:rsidTr="00C11E83">
        <w:tc>
          <w:tcPr>
            <w:tcW w:w="916" w:type="dxa"/>
            <w:vAlign w:val="center"/>
          </w:tcPr>
          <w:p w:rsidR="00FB7A40" w:rsidRPr="00F02179" w:rsidRDefault="00FB7A40" w:rsidP="00FB7A40">
            <w:pPr>
              <w:pStyle w:val="af2"/>
              <w:numPr>
                <w:ilvl w:val="0"/>
                <w:numId w:val="199"/>
              </w:numPr>
              <w:ind w:leftChars="0"/>
              <w:rPr>
                <w:rFonts w:eastAsia="微軟正黑體" w:cstheme="minorHAnsi"/>
                <w:sz w:val="22"/>
              </w:rPr>
            </w:pPr>
          </w:p>
        </w:tc>
        <w:tc>
          <w:tcPr>
            <w:tcW w:w="1583"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付息起日</w:t>
            </w:r>
          </w:p>
        </w:tc>
        <w:tc>
          <w:tcPr>
            <w:tcW w:w="1231"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日期</w:t>
            </w:r>
          </w:p>
        </w:tc>
        <w:tc>
          <w:tcPr>
            <w:tcW w:w="695" w:type="dxa"/>
          </w:tcPr>
          <w:p w:rsidR="00FB7A40" w:rsidRPr="00F02179" w:rsidRDefault="00FB7A40" w:rsidP="00FB7A40">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10</w:t>
            </w:r>
          </w:p>
        </w:tc>
        <w:tc>
          <w:tcPr>
            <w:tcW w:w="3122"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依核心資料顯示</w:t>
            </w:r>
          </w:p>
        </w:tc>
      </w:tr>
      <w:tr w:rsidR="00FB7A40" w:rsidRPr="00F02179" w:rsidTr="00C11E83">
        <w:tc>
          <w:tcPr>
            <w:tcW w:w="916" w:type="dxa"/>
            <w:vAlign w:val="center"/>
          </w:tcPr>
          <w:p w:rsidR="00FB7A40" w:rsidRPr="00F02179" w:rsidRDefault="00FB7A40" w:rsidP="00FB7A40">
            <w:pPr>
              <w:pStyle w:val="af2"/>
              <w:numPr>
                <w:ilvl w:val="0"/>
                <w:numId w:val="199"/>
              </w:numPr>
              <w:ind w:leftChars="0"/>
              <w:rPr>
                <w:rFonts w:eastAsia="微軟正黑體" w:cstheme="minorHAnsi"/>
                <w:sz w:val="22"/>
              </w:rPr>
            </w:pPr>
          </w:p>
        </w:tc>
        <w:tc>
          <w:tcPr>
            <w:tcW w:w="1583"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付息迄日</w:t>
            </w:r>
          </w:p>
        </w:tc>
        <w:tc>
          <w:tcPr>
            <w:tcW w:w="1231"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日期</w:t>
            </w:r>
          </w:p>
        </w:tc>
        <w:tc>
          <w:tcPr>
            <w:tcW w:w="695" w:type="dxa"/>
          </w:tcPr>
          <w:p w:rsidR="00FB7A40" w:rsidRPr="00F02179" w:rsidRDefault="00FB7A40" w:rsidP="00FB7A40">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10</w:t>
            </w:r>
          </w:p>
        </w:tc>
        <w:tc>
          <w:tcPr>
            <w:tcW w:w="3122"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依核心資料顯示</w:t>
            </w:r>
          </w:p>
        </w:tc>
      </w:tr>
      <w:tr w:rsidR="00FB7A40" w:rsidRPr="00F02179" w:rsidTr="00C11E83">
        <w:tc>
          <w:tcPr>
            <w:tcW w:w="916" w:type="dxa"/>
            <w:vAlign w:val="center"/>
          </w:tcPr>
          <w:p w:rsidR="00FB7A40" w:rsidRPr="00F02179" w:rsidRDefault="00FB7A40" w:rsidP="00FB7A40">
            <w:pPr>
              <w:pStyle w:val="af2"/>
              <w:numPr>
                <w:ilvl w:val="0"/>
                <w:numId w:val="199"/>
              </w:numPr>
              <w:ind w:leftChars="0"/>
              <w:rPr>
                <w:rFonts w:eastAsia="微軟正黑體" w:cstheme="minorHAnsi"/>
                <w:sz w:val="22"/>
              </w:rPr>
            </w:pPr>
          </w:p>
        </w:tc>
        <w:tc>
          <w:tcPr>
            <w:tcW w:w="1583"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szCs w:val="20"/>
              </w:rPr>
              <w:t>系統給息日</w:t>
            </w:r>
          </w:p>
        </w:tc>
        <w:tc>
          <w:tcPr>
            <w:tcW w:w="1231"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日期</w:t>
            </w:r>
          </w:p>
        </w:tc>
        <w:tc>
          <w:tcPr>
            <w:tcW w:w="695" w:type="dxa"/>
          </w:tcPr>
          <w:p w:rsidR="00FB7A40" w:rsidRPr="00F02179" w:rsidRDefault="00FB7A40" w:rsidP="00FB7A40">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10</w:t>
            </w:r>
          </w:p>
        </w:tc>
        <w:tc>
          <w:tcPr>
            <w:tcW w:w="3122"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依核心資料顯示</w:t>
            </w:r>
          </w:p>
        </w:tc>
      </w:tr>
      <w:tr w:rsidR="00FB7A40" w:rsidRPr="00F02179" w:rsidTr="00C11E83">
        <w:tc>
          <w:tcPr>
            <w:tcW w:w="916" w:type="dxa"/>
            <w:vAlign w:val="center"/>
          </w:tcPr>
          <w:p w:rsidR="00FB7A40" w:rsidRPr="00F02179" w:rsidRDefault="00FB7A40" w:rsidP="00FB7A40">
            <w:pPr>
              <w:pStyle w:val="af2"/>
              <w:numPr>
                <w:ilvl w:val="0"/>
                <w:numId w:val="199"/>
              </w:numPr>
              <w:ind w:leftChars="0"/>
              <w:rPr>
                <w:rFonts w:eastAsia="微軟正黑體" w:cstheme="minorHAnsi"/>
                <w:sz w:val="22"/>
              </w:rPr>
            </w:pPr>
          </w:p>
        </w:tc>
        <w:tc>
          <w:tcPr>
            <w:tcW w:w="1583"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szCs w:val="20"/>
              </w:rPr>
              <w:t>幣別</w:t>
            </w:r>
          </w:p>
        </w:tc>
        <w:tc>
          <w:tcPr>
            <w:tcW w:w="1231"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文字</w:t>
            </w:r>
          </w:p>
        </w:tc>
        <w:tc>
          <w:tcPr>
            <w:tcW w:w="695" w:type="dxa"/>
          </w:tcPr>
          <w:p w:rsidR="00FB7A40" w:rsidRPr="00F02179" w:rsidRDefault="00FB7A40" w:rsidP="00FB7A40">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3</w:t>
            </w:r>
          </w:p>
        </w:tc>
        <w:tc>
          <w:tcPr>
            <w:tcW w:w="3122" w:type="dxa"/>
          </w:tcPr>
          <w:p w:rsidR="00FB7A40" w:rsidRPr="00F02179" w:rsidRDefault="00FB7A40" w:rsidP="00FB7A40">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C11E83">
        <w:tc>
          <w:tcPr>
            <w:tcW w:w="916" w:type="dxa"/>
            <w:vAlign w:val="center"/>
          </w:tcPr>
          <w:p w:rsidR="004A7EF1" w:rsidRPr="00F02179" w:rsidRDefault="004A7EF1" w:rsidP="004A7EF1">
            <w:pPr>
              <w:pStyle w:val="af2"/>
              <w:numPr>
                <w:ilvl w:val="0"/>
                <w:numId w:val="199"/>
              </w:numPr>
              <w:ind w:leftChars="0"/>
              <w:rPr>
                <w:rFonts w:eastAsia="微軟正黑體" w:cstheme="minorHAnsi"/>
                <w:sz w:val="22"/>
              </w:rPr>
            </w:pPr>
          </w:p>
        </w:tc>
        <w:tc>
          <w:tcPr>
            <w:tcW w:w="1583"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原幣</w:t>
            </w:r>
          </w:p>
        </w:tc>
        <w:tc>
          <w:tcPr>
            <w:tcW w:w="1231"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4A7EF1" w:rsidRPr="00F02179" w:rsidRDefault="004A7EF1" w:rsidP="004A7EF1">
            <w:pPr>
              <w:ind w:left="0" w:firstLine="0"/>
              <w:rPr>
                <w:rFonts w:eastAsia="微軟正黑體" w:cstheme="minorHAnsi"/>
                <w:sz w:val="22"/>
              </w:rPr>
            </w:pPr>
            <w:r w:rsidRPr="00F02179">
              <w:rPr>
                <w:rFonts w:eastAsia="微軟正黑體" w:cstheme="minorHAnsi"/>
                <w:sz w:val="22"/>
              </w:rPr>
              <w:t>依核心資料顯示依核心資料顯示</w:t>
            </w:r>
          </w:p>
        </w:tc>
      </w:tr>
      <w:tr w:rsidR="004A7EF1" w:rsidRPr="00F02179" w:rsidTr="00C11E83">
        <w:tc>
          <w:tcPr>
            <w:tcW w:w="916" w:type="dxa"/>
            <w:vAlign w:val="center"/>
          </w:tcPr>
          <w:p w:rsidR="004A7EF1" w:rsidRPr="00F02179" w:rsidRDefault="004A7EF1" w:rsidP="004A7EF1">
            <w:pPr>
              <w:pStyle w:val="af2"/>
              <w:numPr>
                <w:ilvl w:val="0"/>
                <w:numId w:val="199"/>
              </w:numPr>
              <w:ind w:leftChars="0"/>
              <w:rPr>
                <w:rFonts w:eastAsia="微軟正黑體" w:cstheme="minorHAnsi"/>
                <w:sz w:val="22"/>
              </w:rPr>
            </w:pPr>
          </w:p>
        </w:tc>
        <w:tc>
          <w:tcPr>
            <w:tcW w:w="1583"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折</w:t>
            </w:r>
            <w:r w:rsidRPr="00F02179">
              <w:rPr>
                <w:rFonts w:eastAsia="微軟正黑體" w:cstheme="minorHAnsi"/>
                <w:sz w:val="22"/>
                <w:szCs w:val="20"/>
              </w:rPr>
              <w:lastRenderedPageBreak/>
              <w:t>算台幣</w:t>
            </w:r>
          </w:p>
        </w:tc>
        <w:tc>
          <w:tcPr>
            <w:tcW w:w="1231"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lastRenderedPageBreak/>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w:t>
            </w:r>
            <w:r w:rsidRPr="00F02179">
              <w:rPr>
                <w:rFonts w:eastAsia="微軟正黑體" w:cstheme="minorHAnsi"/>
                <w:sz w:val="22"/>
              </w:rPr>
              <w:lastRenderedPageBreak/>
              <w:t>料規格以核心為主</w:t>
            </w:r>
            <w:r w:rsidRPr="00F02179">
              <w:rPr>
                <w:rFonts w:eastAsia="微軟正黑體" w:cstheme="minorHAnsi"/>
                <w:sz w:val="22"/>
              </w:rPr>
              <w:t xml:space="preserve">) </w:t>
            </w:r>
          </w:p>
          <w:p w:rsidR="004A7EF1" w:rsidRPr="00F02179" w:rsidRDefault="004A7EF1" w:rsidP="004A7EF1">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C11E83">
        <w:tc>
          <w:tcPr>
            <w:tcW w:w="916" w:type="dxa"/>
            <w:vAlign w:val="center"/>
          </w:tcPr>
          <w:p w:rsidR="004A7EF1" w:rsidRPr="00F02179" w:rsidRDefault="004A7EF1" w:rsidP="004A7EF1">
            <w:pPr>
              <w:pStyle w:val="af2"/>
              <w:numPr>
                <w:ilvl w:val="0"/>
                <w:numId w:val="199"/>
              </w:numPr>
              <w:ind w:leftChars="0"/>
              <w:rPr>
                <w:rFonts w:eastAsia="微軟正黑體" w:cstheme="minorHAnsi"/>
                <w:sz w:val="22"/>
              </w:rPr>
            </w:pPr>
          </w:p>
        </w:tc>
        <w:tc>
          <w:tcPr>
            <w:tcW w:w="1583"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所得稅</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4A7EF1" w:rsidRPr="00F02179" w:rsidTr="00C11E83">
        <w:tc>
          <w:tcPr>
            <w:tcW w:w="916" w:type="dxa"/>
            <w:vAlign w:val="center"/>
          </w:tcPr>
          <w:p w:rsidR="004A7EF1" w:rsidRPr="00F02179" w:rsidRDefault="004A7EF1" w:rsidP="004A7EF1">
            <w:pPr>
              <w:pStyle w:val="af2"/>
              <w:numPr>
                <w:ilvl w:val="0"/>
                <w:numId w:val="199"/>
              </w:numPr>
              <w:ind w:leftChars="0"/>
              <w:rPr>
                <w:rFonts w:eastAsia="微軟正黑體" w:cstheme="minorHAnsi"/>
                <w:sz w:val="22"/>
              </w:rPr>
            </w:pPr>
          </w:p>
        </w:tc>
        <w:tc>
          <w:tcPr>
            <w:tcW w:w="1583"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所得稅</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4A7EF1" w:rsidRPr="00F02179" w:rsidTr="00C11E83">
        <w:tc>
          <w:tcPr>
            <w:tcW w:w="916" w:type="dxa"/>
            <w:vAlign w:val="center"/>
          </w:tcPr>
          <w:p w:rsidR="004A7EF1" w:rsidRPr="00F02179" w:rsidRDefault="004A7EF1" w:rsidP="004A7EF1">
            <w:pPr>
              <w:pStyle w:val="af2"/>
              <w:numPr>
                <w:ilvl w:val="0"/>
                <w:numId w:val="199"/>
              </w:numPr>
              <w:ind w:leftChars="0"/>
              <w:rPr>
                <w:rFonts w:eastAsia="微軟正黑體" w:cstheme="minorHAnsi"/>
                <w:sz w:val="22"/>
              </w:rPr>
            </w:pPr>
          </w:p>
        </w:tc>
        <w:tc>
          <w:tcPr>
            <w:tcW w:w="1583"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印花稅</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4A7EF1" w:rsidRPr="00F02179" w:rsidTr="00C11E83">
        <w:tc>
          <w:tcPr>
            <w:tcW w:w="916" w:type="dxa"/>
          </w:tcPr>
          <w:p w:rsidR="004A7EF1" w:rsidRPr="00F02179" w:rsidRDefault="004A7EF1" w:rsidP="004A7EF1">
            <w:pPr>
              <w:pStyle w:val="af2"/>
              <w:numPr>
                <w:ilvl w:val="0"/>
                <w:numId w:val="199"/>
              </w:numPr>
              <w:ind w:leftChars="0"/>
              <w:rPr>
                <w:rFonts w:eastAsia="微軟正黑體" w:cstheme="minorHAnsi"/>
                <w:sz w:val="22"/>
              </w:rPr>
            </w:pPr>
          </w:p>
        </w:tc>
        <w:tc>
          <w:tcPr>
            <w:tcW w:w="1583" w:type="dxa"/>
            <w:vAlign w:val="center"/>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印花稅</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4A7EF1" w:rsidRPr="00F02179" w:rsidTr="00C11E83">
        <w:tc>
          <w:tcPr>
            <w:tcW w:w="916" w:type="dxa"/>
          </w:tcPr>
          <w:p w:rsidR="004A7EF1" w:rsidRPr="00F02179" w:rsidRDefault="004A7EF1" w:rsidP="004A7EF1">
            <w:pPr>
              <w:pStyle w:val="af2"/>
              <w:numPr>
                <w:ilvl w:val="0"/>
                <w:numId w:val="199"/>
              </w:numPr>
              <w:ind w:leftChars="0"/>
              <w:rPr>
                <w:rFonts w:eastAsia="微軟正黑體" w:cstheme="minorHAnsi"/>
                <w:sz w:val="22"/>
              </w:rPr>
            </w:pPr>
          </w:p>
        </w:tc>
        <w:tc>
          <w:tcPr>
            <w:tcW w:w="1583"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扣繳二代健保費</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4A7EF1" w:rsidRPr="00F02179" w:rsidTr="00C11E83">
        <w:tc>
          <w:tcPr>
            <w:tcW w:w="916" w:type="dxa"/>
          </w:tcPr>
          <w:p w:rsidR="004A7EF1" w:rsidRPr="00F02179" w:rsidRDefault="004A7EF1" w:rsidP="004A7EF1">
            <w:pPr>
              <w:pStyle w:val="af2"/>
              <w:numPr>
                <w:ilvl w:val="0"/>
                <w:numId w:val="199"/>
              </w:numPr>
              <w:ind w:leftChars="0"/>
              <w:rPr>
                <w:rFonts w:eastAsia="微軟正黑體" w:cstheme="minorHAnsi"/>
                <w:sz w:val="22"/>
              </w:rPr>
            </w:pPr>
          </w:p>
        </w:tc>
        <w:tc>
          <w:tcPr>
            <w:tcW w:w="1583"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扣繳二代健保費</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p w:rsidR="004A7EF1" w:rsidRPr="00F02179" w:rsidRDefault="004A7EF1" w:rsidP="004A7EF1">
            <w:pPr>
              <w:ind w:left="0" w:firstLine="0"/>
              <w:rPr>
                <w:rFonts w:eastAsia="微軟正黑體" w:cstheme="minorHAnsi"/>
                <w:sz w:val="22"/>
              </w:rPr>
            </w:pPr>
            <w:r w:rsidRPr="00F02179">
              <w:rPr>
                <w:rFonts w:eastAsia="微軟正黑體" w:cstheme="minorHAnsi"/>
                <w:sz w:val="22"/>
              </w:rPr>
              <w:t>依核心資料顯示</w:t>
            </w:r>
          </w:p>
        </w:tc>
      </w:tr>
      <w:tr w:rsidR="004A7EF1" w:rsidRPr="00F02179" w:rsidTr="00C11E83">
        <w:tc>
          <w:tcPr>
            <w:tcW w:w="916" w:type="dxa"/>
          </w:tcPr>
          <w:p w:rsidR="004A7EF1" w:rsidRPr="00F02179" w:rsidRDefault="004A7EF1" w:rsidP="004A7EF1">
            <w:pPr>
              <w:pStyle w:val="af2"/>
              <w:numPr>
                <w:ilvl w:val="0"/>
                <w:numId w:val="199"/>
              </w:numPr>
              <w:ind w:leftChars="0"/>
              <w:rPr>
                <w:rFonts w:eastAsia="微軟正黑體" w:cstheme="minorHAnsi"/>
                <w:sz w:val="22"/>
              </w:rPr>
            </w:pPr>
          </w:p>
        </w:tc>
        <w:tc>
          <w:tcPr>
            <w:tcW w:w="1583"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szCs w:val="20"/>
              </w:rPr>
              <w:t>實付利息</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金額</w:t>
            </w:r>
          </w:p>
        </w:tc>
        <w:tc>
          <w:tcPr>
            <w:tcW w:w="695" w:type="dxa"/>
          </w:tcPr>
          <w:p w:rsidR="004A7EF1" w:rsidRPr="00F02179" w:rsidRDefault="004A7EF1" w:rsidP="004A7EF1">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9(12)V99</w:t>
            </w:r>
          </w:p>
        </w:tc>
        <w:tc>
          <w:tcPr>
            <w:tcW w:w="3122" w:type="dxa"/>
          </w:tcPr>
          <w:p w:rsidR="004A7EF1" w:rsidRPr="00F02179" w:rsidRDefault="004A7EF1" w:rsidP="004A7EF1">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8A4B36" w:rsidRPr="00F02179" w:rsidTr="00C11E83">
        <w:tc>
          <w:tcPr>
            <w:tcW w:w="916" w:type="dxa"/>
          </w:tcPr>
          <w:p w:rsidR="008A4B36" w:rsidRPr="00F02179" w:rsidRDefault="008A4B36" w:rsidP="008A4B36">
            <w:pPr>
              <w:pStyle w:val="af2"/>
              <w:numPr>
                <w:ilvl w:val="0"/>
                <w:numId w:val="199"/>
              </w:numPr>
              <w:ind w:leftChars="0"/>
              <w:rPr>
                <w:rFonts w:eastAsia="微軟正黑體" w:cstheme="minorHAnsi"/>
                <w:sz w:val="22"/>
              </w:rPr>
            </w:pPr>
          </w:p>
        </w:tc>
        <w:tc>
          <w:tcPr>
            <w:tcW w:w="1583" w:type="dxa"/>
          </w:tcPr>
          <w:p w:rsidR="008A4B36" w:rsidRPr="00F02179" w:rsidRDefault="008A4B36" w:rsidP="008A4B36">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實付利息</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金額</w:t>
            </w:r>
          </w:p>
        </w:tc>
        <w:tc>
          <w:tcPr>
            <w:tcW w:w="695" w:type="dxa"/>
          </w:tcPr>
          <w:p w:rsidR="008A4B36" w:rsidRPr="00F02179" w:rsidRDefault="008A4B36" w:rsidP="008A4B36">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9(12)V99</w:t>
            </w:r>
          </w:p>
        </w:tc>
        <w:tc>
          <w:tcPr>
            <w:tcW w:w="3122"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8A4B36" w:rsidRPr="00F02179" w:rsidTr="00C11E83">
        <w:tc>
          <w:tcPr>
            <w:tcW w:w="916" w:type="dxa"/>
          </w:tcPr>
          <w:p w:rsidR="008A4B36" w:rsidRPr="00F02179" w:rsidRDefault="008A4B36" w:rsidP="008A4B36">
            <w:pPr>
              <w:pStyle w:val="af2"/>
              <w:numPr>
                <w:ilvl w:val="0"/>
                <w:numId w:val="199"/>
              </w:numPr>
              <w:ind w:leftChars="0"/>
              <w:rPr>
                <w:rFonts w:eastAsia="微軟正黑體" w:cstheme="minorHAnsi"/>
                <w:sz w:val="22"/>
              </w:rPr>
            </w:pPr>
          </w:p>
        </w:tc>
        <w:tc>
          <w:tcPr>
            <w:tcW w:w="1583"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退稅日</w:t>
            </w:r>
          </w:p>
        </w:tc>
        <w:tc>
          <w:tcPr>
            <w:tcW w:w="1231"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日期</w:t>
            </w:r>
          </w:p>
        </w:tc>
        <w:tc>
          <w:tcPr>
            <w:tcW w:w="695" w:type="dxa"/>
          </w:tcPr>
          <w:p w:rsidR="008A4B36" w:rsidRPr="00F02179" w:rsidRDefault="008A4B36" w:rsidP="008A4B36">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10</w:t>
            </w:r>
          </w:p>
        </w:tc>
        <w:tc>
          <w:tcPr>
            <w:tcW w:w="3122"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依核心資料顯示</w:t>
            </w:r>
          </w:p>
        </w:tc>
      </w:tr>
      <w:tr w:rsidR="008A4B36" w:rsidRPr="00F02179" w:rsidTr="00C11E83">
        <w:tc>
          <w:tcPr>
            <w:tcW w:w="916" w:type="dxa"/>
          </w:tcPr>
          <w:p w:rsidR="008A4B36" w:rsidRPr="00F02179" w:rsidRDefault="008A4B36" w:rsidP="008A4B36">
            <w:pPr>
              <w:pStyle w:val="af2"/>
              <w:numPr>
                <w:ilvl w:val="0"/>
                <w:numId w:val="199"/>
              </w:numPr>
              <w:ind w:leftChars="0"/>
              <w:rPr>
                <w:rFonts w:eastAsia="微軟正黑體" w:cstheme="minorHAnsi"/>
                <w:sz w:val="22"/>
              </w:rPr>
            </w:pPr>
          </w:p>
        </w:tc>
        <w:tc>
          <w:tcPr>
            <w:tcW w:w="1583" w:type="dxa"/>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匯率</w:t>
            </w:r>
          </w:p>
        </w:tc>
        <w:tc>
          <w:tcPr>
            <w:tcW w:w="1231" w:type="dxa"/>
            <w:vAlign w:val="center"/>
          </w:tcPr>
          <w:p w:rsidR="008A4B36" w:rsidRPr="00F02179" w:rsidRDefault="008A4B36" w:rsidP="008A4B36">
            <w:pPr>
              <w:ind w:left="0" w:firstLine="0"/>
              <w:rPr>
                <w:rFonts w:eastAsia="微軟正黑體" w:cstheme="minorHAnsi"/>
                <w:sz w:val="22"/>
              </w:rPr>
            </w:pPr>
            <w:r w:rsidRPr="00F02179">
              <w:rPr>
                <w:rFonts w:eastAsia="微軟正黑體" w:cstheme="minorHAnsi"/>
                <w:sz w:val="22"/>
              </w:rPr>
              <w:t>匯率格式</w:t>
            </w:r>
          </w:p>
        </w:tc>
        <w:tc>
          <w:tcPr>
            <w:tcW w:w="695" w:type="dxa"/>
          </w:tcPr>
          <w:p w:rsidR="008A4B36" w:rsidRPr="00F02179" w:rsidRDefault="008A4B36" w:rsidP="008A4B36">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8A4B36" w:rsidRPr="00F02179" w:rsidRDefault="008A4B36" w:rsidP="008A4B36">
            <w:pPr>
              <w:ind w:left="0" w:firstLine="0"/>
              <w:rPr>
                <w:rFonts w:eastAsia="微軟正黑體" w:cstheme="minorHAnsi"/>
                <w:sz w:val="22"/>
              </w:rPr>
            </w:pPr>
            <w:r w:rsidRPr="00F02179">
              <w:rPr>
                <w:rFonts w:eastAsia="微軟正黑體" w:cstheme="minorHAnsi"/>
              </w:rPr>
              <w:t>9(02)V9(05)</w:t>
            </w:r>
          </w:p>
        </w:tc>
        <w:tc>
          <w:tcPr>
            <w:tcW w:w="3122" w:type="dxa"/>
          </w:tcPr>
          <w:p w:rsidR="008A4B36" w:rsidRPr="00F02179" w:rsidRDefault="008A4B36" w:rsidP="008A4B36">
            <w:pPr>
              <w:ind w:leftChars="-1" w:left="-2" w:firstLine="0"/>
              <w:rPr>
                <w:rFonts w:eastAsia="微軟正黑體" w:cstheme="minorHAnsi"/>
                <w:sz w:val="22"/>
              </w:rPr>
            </w:pPr>
            <w:r w:rsidRPr="00F02179">
              <w:rPr>
                <w:rFonts w:eastAsia="微軟正黑體" w:cstheme="minorHAnsi"/>
                <w:sz w:val="22"/>
              </w:rPr>
              <w:t>依核心資料顯示</w:t>
            </w:r>
          </w:p>
          <w:p w:rsidR="008A4B36" w:rsidRPr="00F02179" w:rsidRDefault="008A4B36" w:rsidP="008A4B36">
            <w:pPr>
              <w:ind w:leftChars="-1" w:left="-2" w:firstLine="0"/>
              <w:rPr>
                <w:rFonts w:eastAsia="微軟正黑體" w:cstheme="minorHAnsi"/>
                <w:sz w:val="22"/>
              </w:rPr>
            </w:pPr>
            <w:r w:rsidRPr="00F02179">
              <w:rPr>
                <w:rFonts w:eastAsia="微軟正黑體" w:cstheme="minorHAnsi"/>
                <w:sz w:val="22"/>
              </w:rPr>
              <w:t>DBU</w:t>
            </w:r>
            <w:r w:rsidRPr="00F02179">
              <w:rPr>
                <w:rFonts w:eastAsia="微軟正黑體" w:cstheme="minorHAnsi"/>
                <w:sz w:val="22"/>
              </w:rPr>
              <w:t>：原幣</w:t>
            </w:r>
            <w:r w:rsidRPr="00F02179">
              <w:rPr>
                <w:rFonts w:eastAsia="微軟正黑體" w:cstheme="minorHAnsi"/>
                <w:sz w:val="22"/>
              </w:rPr>
              <w:t xml:space="preserve"> : </w:t>
            </w:r>
            <w:r w:rsidRPr="00F02179">
              <w:rPr>
                <w:rFonts w:eastAsia="微軟正黑體" w:cstheme="minorHAnsi"/>
                <w:sz w:val="22"/>
              </w:rPr>
              <w:t>台幣</w:t>
            </w:r>
          </w:p>
          <w:p w:rsidR="008A4B36" w:rsidRPr="00F02179" w:rsidRDefault="008A4B36" w:rsidP="008A4B36">
            <w:pPr>
              <w:ind w:left="0" w:firstLine="0"/>
              <w:rPr>
                <w:rFonts w:eastAsia="微軟正黑體" w:cstheme="minorHAnsi"/>
                <w:sz w:val="22"/>
              </w:rPr>
            </w:pPr>
            <w:r w:rsidRPr="00F02179">
              <w:rPr>
                <w:rFonts w:eastAsia="微軟正黑體" w:cstheme="minorHAnsi"/>
                <w:sz w:val="22"/>
              </w:rPr>
              <w:t xml:space="preserve">OBU : </w:t>
            </w:r>
            <w:r w:rsidRPr="00F02179">
              <w:rPr>
                <w:rFonts w:eastAsia="微軟正黑體" w:cstheme="minorHAnsi"/>
                <w:sz w:val="22"/>
              </w:rPr>
              <w:t>原幣：美金</w:t>
            </w:r>
          </w:p>
        </w:tc>
      </w:tr>
      <w:tr w:rsidR="00D5535F" w:rsidRPr="00F02179" w:rsidTr="00C11E83">
        <w:tc>
          <w:tcPr>
            <w:tcW w:w="9062" w:type="dxa"/>
            <w:gridSpan w:val="6"/>
            <w:shd w:val="clear" w:color="auto" w:fill="B4C6E7" w:themeFill="accent1" w:themeFillTint="66"/>
          </w:tcPr>
          <w:p w:rsidR="00D5535F" w:rsidRPr="00F02179" w:rsidRDefault="00D5535F" w:rsidP="00D5535F">
            <w:pPr>
              <w:ind w:leftChars="-1" w:left="-2" w:firstLine="0"/>
              <w:rPr>
                <w:rFonts w:eastAsia="微軟正黑體" w:cstheme="minorHAnsi"/>
                <w:sz w:val="22"/>
              </w:rPr>
            </w:pPr>
            <w:r w:rsidRPr="00F02179">
              <w:rPr>
                <w:rFonts w:eastAsia="微軟正黑體" w:cstheme="minorHAnsi"/>
                <w:b/>
                <w:bCs/>
                <w:sz w:val="22"/>
              </w:rPr>
              <w:t>表尾</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原幣</w:t>
            </w:r>
          </w:p>
        </w:tc>
        <w:tc>
          <w:tcPr>
            <w:tcW w:w="1231"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D5535F" w:rsidRPr="00F02179" w:rsidRDefault="00D5535F" w:rsidP="00D5535F">
            <w:pPr>
              <w:ind w:left="0" w:firstLine="0"/>
              <w:rPr>
                <w:rFonts w:eastAsia="微軟正黑體" w:cstheme="minorHAnsi"/>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D5535F" w:rsidRPr="00F02179" w:rsidRDefault="00D5535F" w:rsidP="00D5535F">
            <w:pPr>
              <w:ind w:leftChars="-1" w:left="-2" w:firstLine="0"/>
              <w:rPr>
                <w:rFonts w:eastAsia="微軟正黑體" w:cstheme="minorHAnsi"/>
                <w:sz w:val="22"/>
              </w:rPr>
            </w:pPr>
            <w:r w:rsidRPr="00F02179">
              <w:rPr>
                <w:rFonts w:eastAsia="微軟正黑體" w:cstheme="minorHAnsi"/>
                <w:sz w:val="22"/>
              </w:rPr>
              <w:t>依核心資料顯示依核心資料顯示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vAlign w:val="center"/>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折算</w:t>
            </w:r>
            <w:r>
              <w:rPr>
                <w:rFonts w:eastAsia="微軟正黑體" w:cstheme="minorHAnsi" w:hint="eastAsia"/>
                <w:sz w:val="22"/>
                <w:szCs w:val="20"/>
              </w:rPr>
              <w:t>台幣</w:t>
            </w:r>
          </w:p>
        </w:tc>
        <w:tc>
          <w:tcPr>
            <w:tcW w:w="1231"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 xml:space="preserve">) </w:t>
            </w:r>
          </w:p>
          <w:p w:rsidR="00D5535F" w:rsidRPr="00F02179" w:rsidRDefault="00D5535F" w:rsidP="00D5535F">
            <w:pPr>
              <w:ind w:left="0" w:firstLine="0"/>
              <w:rPr>
                <w:rFonts w:eastAsia="微軟正黑體" w:cstheme="minorHAnsi"/>
                <w:sz w:val="22"/>
              </w:rPr>
            </w:pP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vAlign w:val="center"/>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所得稅</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vAlign w:val="center"/>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所得稅</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vAlign w:val="center"/>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印花稅</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vAlign w:val="center"/>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印花稅</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扣繳二代健保費</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扣繳二代健保費</w:t>
            </w:r>
            <w:r w:rsidRPr="00F02179">
              <w:rPr>
                <w:rFonts w:eastAsia="微軟正黑體" w:cstheme="minorHAnsi"/>
                <w:sz w:val="22"/>
                <w:szCs w:val="20"/>
              </w:rPr>
              <w:t>)</w:t>
            </w:r>
            <w:r w:rsidRPr="00F02179">
              <w:rPr>
                <w:rFonts w:eastAsia="微軟正黑體" w:cstheme="minorHAnsi"/>
                <w:sz w:val="22"/>
                <w:szCs w:val="20"/>
              </w:rPr>
              <w:t>折算台幣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p w:rsidR="00D5535F" w:rsidRPr="00F02179" w:rsidRDefault="00D5535F" w:rsidP="00D5535F">
            <w:pPr>
              <w:ind w:left="0" w:firstLine="0"/>
              <w:rPr>
                <w:rFonts w:eastAsia="微軟正黑體" w:cstheme="minorHAnsi"/>
                <w:sz w:val="22"/>
              </w:rPr>
            </w:pP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實付利息</w:t>
            </w:r>
            <w:r w:rsidRPr="00F02179">
              <w:rPr>
                <w:rFonts w:eastAsia="微軟正黑體" w:cstheme="minorHAnsi"/>
                <w:sz w:val="22"/>
                <w:szCs w:val="20"/>
              </w:rPr>
              <w:t>-</w:t>
            </w:r>
            <w:r w:rsidRPr="00F02179">
              <w:rPr>
                <w:rFonts w:eastAsia="微軟正黑體" w:cstheme="minorHAnsi"/>
                <w:sz w:val="22"/>
                <w:szCs w:val="20"/>
              </w:rPr>
              <w:t>原幣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C11E83">
            <w:pPr>
              <w:pStyle w:val="af2"/>
              <w:numPr>
                <w:ilvl w:val="0"/>
                <w:numId w:val="299"/>
              </w:numPr>
              <w:ind w:leftChars="0"/>
              <w:rPr>
                <w:rFonts w:eastAsia="微軟正黑體" w:cstheme="minorHAnsi"/>
                <w:b/>
                <w:bCs/>
                <w:sz w:val="22"/>
              </w:rPr>
            </w:pPr>
          </w:p>
        </w:tc>
        <w:tc>
          <w:tcPr>
            <w:tcW w:w="1583" w:type="dxa"/>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實付利息</w:t>
            </w:r>
            <w:r w:rsidRPr="00F02179">
              <w:rPr>
                <w:rFonts w:eastAsia="微軟正黑體" w:cstheme="minorHAnsi"/>
                <w:sz w:val="22"/>
                <w:szCs w:val="20"/>
              </w:rPr>
              <w:t xml:space="preserve">) </w:t>
            </w:r>
            <w:r w:rsidRPr="00F02179">
              <w:rPr>
                <w:rFonts w:eastAsia="微軟正黑體" w:cstheme="minorHAnsi"/>
                <w:sz w:val="22"/>
                <w:szCs w:val="20"/>
              </w:rPr>
              <w:t>折算台幣</w:t>
            </w:r>
          </w:p>
        </w:tc>
        <w:tc>
          <w:tcPr>
            <w:tcW w:w="123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5"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15"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2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C11E83">
        <w:tc>
          <w:tcPr>
            <w:tcW w:w="9062" w:type="dxa"/>
            <w:gridSpan w:val="6"/>
          </w:tcPr>
          <w:p w:rsidR="00D5535F" w:rsidRPr="00F02179" w:rsidRDefault="00D5535F" w:rsidP="00663B15">
            <w:pPr>
              <w:ind w:leftChars="75" w:left="180" w:firstLine="0"/>
              <w:rPr>
                <w:rFonts w:eastAsia="微軟正黑體" w:cstheme="minorHAnsi"/>
                <w:sz w:val="22"/>
              </w:rPr>
            </w:pPr>
            <w:r w:rsidRPr="00F02179">
              <w:rPr>
                <w:rFonts w:eastAsia="微軟正黑體" w:cstheme="minorHAnsi"/>
                <w:sz w:val="22"/>
              </w:rPr>
              <w:t>利息計算書</w:t>
            </w:r>
            <w:r w:rsidRPr="00F02179">
              <w:rPr>
                <w:rFonts w:eastAsia="微軟正黑體" w:cstheme="minorHAnsi"/>
                <w:sz w:val="22"/>
              </w:rPr>
              <w:t xml:space="preserve"> DBU/ OBU </w:t>
            </w:r>
            <w:r w:rsidRPr="00F02179">
              <w:rPr>
                <w:rFonts w:eastAsia="微軟正黑體" w:cstheme="minorHAnsi"/>
                <w:sz w:val="22"/>
              </w:rPr>
              <w:t>兩份差異</w:t>
            </w:r>
          </w:p>
          <w:p w:rsidR="00D5535F" w:rsidRPr="00F02179" w:rsidRDefault="00D5535F" w:rsidP="00C11E83">
            <w:pPr>
              <w:pStyle w:val="af2"/>
              <w:numPr>
                <w:ilvl w:val="0"/>
                <w:numId w:val="300"/>
              </w:numPr>
              <w:ind w:leftChars="0" w:left="709"/>
              <w:rPr>
                <w:rFonts w:eastAsia="微軟正黑體" w:cstheme="minorHAnsi"/>
                <w:sz w:val="22"/>
              </w:rPr>
            </w:pPr>
            <w:r w:rsidRPr="00F02179">
              <w:rPr>
                <w:rFonts w:eastAsia="微軟正黑體" w:cstheme="minorHAnsi"/>
                <w:sz w:val="22"/>
              </w:rPr>
              <w:t>匯率：</w:t>
            </w:r>
            <w:r w:rsidRPr="00F02179">
              <w:rPr>
                <w:rFonts w:eastAsia="微軟正黑體" w:cstheme="minorHAnsi"/>
                <w:sz w:val="22"/>
              </w:rPr>
              <w:t xml:space="preserve">DBU </w:t>
            </w:r>
            <w:r w:rsidRPr="00F02179">
              <w:rPr>
                <w:rFonts w:eastAsia="微軟正黑體" w:cstheme="minorHAnsi"/>
                <w:sz w:val="22"/>
              </w:rPr>
              <w:t>是原幣</w:t>
            </w:r>
            <w:r w:rsidRPr="00F02179">
              <w:rPr>
                <w:rFonts w:eastAsia="微軟正黑體" w:cstheme="minorHAnsi"/>
                <w:sz w:val="22"/>
              </w:rPr>
              <w:t>vs</w:t>
            </w:r>
            <w:r w:rsidRPr="00F02179">
              <w:rPr>
                <w:rFonts w:eastAsia="微軟正黑體" w:cstheme="minorHAnsi"/>
                <w:sz w:val="22"/>
              </w:rPr>
              <w:t>台幣；</w:t>
            </w:r>
            <w:r w:rsidRPr="00F02179">
              <w:rPr>
                <w:rFonts w:eastAsia="微軟正黑體" w:cstheme="minorHAnsi"/>
                <w:sz w:val="22"/>
              </w:rPr>
              <w:t xml:space="preserve">OBU </w:t>
            </w:r>
            <w:r w:rsidRPr="00F02179">
              <w:rPr>
                <w:rFonts w:eastAsia="微軟正黑體" w:cstheme="minorHAnsi"/>
                <w:sz w:val="22"/>
              </w:rPr>
              <w:t>是原幣</w:t>
            </w:r>
            <w:r w:rsidRPr="00F02179">
              <w:rPr>
                <w:rFonts w:eastAsia="微軟正黑體" w:cstheme="minorHAnsi"/>
                <w:sz w:val="22"/>
              </w:rPr>
              <w:t xml:space="preserve"> vs </w:t>
            </w:r>
            <w:r w:rsidRPr="00F02179">
              <w:rPr>
                <w:rFonts w:eastAsia="微軟正黑體" w:cstheme="minorHAnsi"/>
                <w:sz w:val="22"/>
              </w:rPr>
              <w:t>美金</w:t>
            </w:r>
          </w:p>
          <w:p w:rsidR="00D5535F" w:rsidRPr="00F02179" w:rsidRDefault="00D5535F" w:rsidP="00C11E83">
            <w:pPr>
              <w:pStyle w:val="af2"/>
              <w:numPr>
                <w:ilvl w:val="0"/>
                <w:numId w:val="300"/>
              </w:numPr>
              <w:ind w:leftChars="0" w:left="709"/>
              <w:rPr>
                <w:rFonts w:eastAsia="微軟正黑體" w:cstheme="minorHAnsi"/>
                <w:sz w:val="22"/>
              </w:rPr>
            </w:pPr>
            <w:r w:rsidRPr="00F02179">
              <w:rPr>
                <w:rFonts w:eastAsia="微軟正黑體" w:cstheme="minorHAnsi"/>
                <w:sz w:val="22"/>
              </w:rPr>
              <w:t>表尾的合計：</w:t>
            </w:r>
          </w:p>
          <w:p w:rsidR="00D5535F" w:rsidRPr="00F02179" w:rsidRDefault="00D5535F" w:rsidP="00663B15">
            <w:pPr>
              <w:pStyle w:val="af2"/>
              <w:ind w:leftChars="0" w:left="596" w:firstLine="0"/>
              <w:rPr>
                <w:rFonts w:eastAsia="微軟正黑體" w:cstheme="minorHAnsi"/>
                <w:sz w:val="22"/>
              </w:rPr>
            </w:pPr>
            <w:r w:rsidRPr="00F02179">
              <w:rPr>
                <w:rFonts w:eastAsia="微軟正黑體" w:cstheme="minorHAnsi"/>
                <w:sz w:val="22"/>
              </w:rPr>
              <w:t xml:space="preserve">DBU =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折算台幣</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w:t>
            </w:r>
            <w:r w:rsidRPr="00F02179">
              <w:rPr>
                <w:rFonts w:eastAsia="微軟正黑體" w:cstheme="minorHAnsi"/>
                <w:sz w:val="22"/>
              </w:rPr>
              <w:br/>
              <w:t>OBU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折算美金</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原幣折算台幣折算美金</w:t>
            </w:r>
          </w:p>
        </w:tc>
      </w:tr>
    </w:tbl>
    <w:p w:rsidR="008A4B36" w:rsidRPr="00F02179" w:rsidRDefault="008A4B36" w:rsidP="008A4B36">
      <w:pPr>
        <w:ind w:left="0" w:firstLine="0"/>
        <w:outlineLvl w:val="5"/>
        <w:rPr>
          <w:rFonts w:eastAsia="微軟正黑體" w:cstheme="minorHAnsi"/>
        </w:rPr>
      </w:pPr>
      <w:bookmarkStart w:id="192" w:name="_Hlk153377658"/>
      <w:r w:rsidRPr="00F02179">
        <w:rPr>
          <w:rFonts w:eastAsia="微軟正黑體" w:cstheme="minorHAnsi"/>
        </w:rPr>
        <w:t>五：利息給付明細列印</w:t>
      </w:r>
      <w:r w:rsidRPr="00F02179">
        <w:rPr>
          <w:rFonts w:eastAsia="微軟正黑體" w:cstheme="minorHAnsi"/>
        </w:rPr>
        <w:t>-OBU</w:t>
      </w:r>
    </w:p>
    <w:tbl>
      <w:tblPr>
        <w:tblStyle w:val="af1"/>
        <w:tblW w:w="9067" w:type="dxa"/>
        <w:tblLook w:val="04A0"/>
      </w:tblPr>
      <w:tblGrid>
        <w:gridCol w:w="916"/>
        <w:gridCol w:w="1342"/>
        <w:gridCol w:w="1421"/>
        <w:gridCol w:w="696"/>
        <w:gridCol w:w="1550"/>
        <w:gridCol w:w="3142"/>
      </w:tblGrid>
      <w:tr w:rsidR="00C45321" w:rsidRPr="00F02179" w:rsidTr="00D5535F">
        <w:tc>
          <w:tcPr>
            <w:tcW w:w="916" w:type="dxa"/>
            <w:tcBorders>
              <w:bottom w:val="single" w:sz="4" w:space="0" w:color="auto"/>
            </w:tcBorders>
            <w:shd w:val="pct12" w:color="auto" w:fill="auto"/>
          </w:tcPr>
          <w:p w:rsidR="00C45321" w:rsidRPr="00F02179" w:rsidRDefault="00C45321" w:rsidP="00DB4BA9">
            <w:pPr>
              <w:ind w:left="0" w:firstLine="0"/>
              <w:jc w:val="center"/>
              <w:rPr>
                <w:rFonts w:eastAsia="微軟正黑體" w:cstheme="minorHAnsi"/>
                <w:b/>
                <w:bCs/>
                <w:sz w:val="22"/>
              </w:rPr>
            </w:pPr>
            <w:r w:rsidRPr="00F02179">
              <w:rPr>
                <w:rFonts w:eastAsia="微軟正黑體" w:cstheme="minorHAnsi"/>
                <w:b/>
                <w:bCs/>
                <w:sz w:val="22"/>
              </w:rPr>
              <w:t>編號</w:t>
            </w:r>
          </w:p>
        </w:tc>
        <w:tc>
          <w:tcPr>
            <w:tcW w:w="1342" w:type="dxa"/>
            <w:tcBorders>
              <w:bottom w:val="single" w:sz="4" w:space="0" w:color="auto"/>
            </w:tcBorders>
            <w:shd w:val="pct12" w:color="auto" w:fill="auto"/>
          </w:tcPr>
          <w:p w:rsidR="00C45321" w:rsidRPr="00F02179" w:rsidRDefault="00C45321" w:rsidP="00DB4BA9">
            <w:pPr>
              <w:ind w:left="0" w:firstLine="0"/>
              <w:jc w:val="center"/>
              <w:rPr>
                <w:rFonts w:eastAsia="微軟正黑體" w:cstheme="minorHAnsi"/>
                <w:b/>
                <w:bCs/>
                <w:sz w:val="22"/>
              </w:rPr>
            </w:pPr>
            <w:r w:rsidRPr="00F02179">
              <w:rPr>
                <w:rFonts w:eastAsia="微軟正黑體" w:cstheme="minorHAnsi"/>
                <w:b/>
                <w:bCs/>
                <w:sz w:val="22"/>
              </w:rPr>
              <w:t>欄位名稱</w:t>
            </w:r>
          </w:p>
        </w:tc>
        <w:tc>
          <w:tcPr>
            <w:tcW w:w="1421" w:type="dxa"/>
            <w:tcBorders>
              <w:bottom w:val="single" w:sz="4" w:space="0" w:color="auto"/>
            </w:tcBorders>
            <w:shd w:val="pct12" w:color="auto" w:fill="auto"/>
          </w:tcPr>
          <w:p w:rsidR="00C45321" w:rsidRPr="00F02179" w:rsidRDefault="00C45321" w:rsidP="00DB4BA9">
            <w:pPr>
              <w:ind w:left="0" w:firstLine="0"/>
              <w:jc w:val="center"/>
              <w:rPr>
                <w:rFonts w:eastAsia="微軟正黑體" w:cstheme="minorHAnsi"/>
                <w:b/>
                <w:bCs/>
                <w:sz w:val="22"/>
              </w:rPr>
            </w:pPr>
            <w:r w:rsidRPr="00F02179">
              <w:rPr>
                <w:rFonts w:eastAsia="微軟正黑體" w:cstheme="minorHAnsi"/>
                <w:b/>
                <w:bCs/>
                <w:sz w:val="22"/>
              </w:rPr>
              <w:t>欄位種類</w:t>
            </w:r>
          </w:p>
        </w:tc>
        <w:tc>
          <w:tcPr>
            <w:tcW w:w="696" w:type="dxa"/>
            <w:tcBorders>
              <w:bottom w:val="single" w:sz="4" w:space="0" w:color="auto"/>
            </w:tcBorders>
            <w:shd w:val="pct12" w:color="auto" w:fill="auto"/>
          </w:tcPr>
          <w:p w:rsidR="00C45321" w:rsidRPr="00F02179" w:rsidRDefault="00C45321" w:rsidP="00DB4BA9">
            <w:pPr>
              <w:ind w:left="0" w:firstLine="0"/>
              <w:jc w:val="center"/>
              <w:rPr>
                <w:rFonts w:eastAsia="微軟正黑體" w:cstheme="minorHAnsi"/>
                <w:b/>
                <w:bCs/>
                <w:sz w:val="22"/>
              </w:rPr>
            </w:pPr>
            <w:r w:rsidRPr="00F02179">
              <w:rPr>
                <w:rFonts w:eastAsia="微軟正黑體" w:cstheme="minorHAnsi"/>
                <w:b/>
                <w:bCs/>
                <w:sz w:val="22"/>
              </w:rPr>
              <w:t>類別</w:t>
            </w:r>
          </w:p>
        </w:tc>
        <w:tc>
          <w:tcPr>
            <w:tcW w:w="1550" w:type="dxa"/>
            <w:tcBorders>
              <w:bottom w:val="single" w:sz="4" w:space="0" w:color="auto"/>
            </w:tcBorders>
            <w:shd w:val="pct12" w:color="auto" w:fill="auto"/>
          </w:tcPr>
          <w:p w:rsidR="00C45321" w:rsidRPr="00F02179" w:rsidRDefault="00C45321" w:rsidP="00DB4BA9">
            <w:pPr>
              <w:ind w:left="0" w:firstLine="0"/>
              <w:jc w:val="center"/>
              <w:rPr>
                <w:rFonts w:eastAsia="微軟正黑體" w:cstheme="minorHAnsi"/>
                <w:b/>
                <w:bCs/>
                <w:sz w:val="22"/>
              </w:rPr>
            </w:pPr>
            <w:r w:rsidRPr="00F02179">
              <w:rPr>
                <w:rFonts w:eastAsia="微軟正黑體" w:cstheme="minorHAnsi"/>
                <w:b/>
                <w:bCs/>
                <w:sz w:val="22"/>
              </w:rPr>
              <w:t>長度</w:t>
            </w:r>
          </w:p>
        </w:tc>
        <w:tc>
          <w:tcPr>
            <w:tcW w:w="3142" w:type="dxa"/>
            <w:tcBorders>
              <w:bottom w:val="single" w:sz="4" w:space="0" w:color="auto"/>
            </w:tcBorders>
            <w:shd w:val="pct12" w:color="auto" w:fill="auto"/>
          </w:tcPr>
          <w:p w:rsidR="00C45321" w:rsidRPr="00F02179" w:rsidRDefault="00C45321" w:rsidP="00DB4BA9">
            <w:pPr>
              <w:ind w:left="0" w:firstLine="0"/>
              <w:jc w:val="center"/>
              <w:rPr>
                <w:rFonts w:eastAsia="微軟正黑體" w:cstheme="minorHAnsi"/>
                <w:b/>
                <w:bCs/>
                <w:sz w:val="22"/>
              </w:rPr>
            </w:pPr>
            <w:r w:rsidRPr="00F02179">
              <w:rPr>
                <w:rFonts w:eastAsia="微軟正黑體" w:cstheme="minorHAnsi"/>
                <w:b/>
                <w:bCs/>
                <w:sz w:val="22"/>
              </w:rPr>
              <w:t>說明</w:t>
            </w:r>
          </w:p>
        </w:tc>
      </w:tr>
      <w:tr w:rsidR="00C45321" w:rsidRPr="00F02179" w:rsidTr="000E22BD">
        <w:tc>
          <w:tcPr>
            <w:tcW w:w="9067" w:type="dxa"/>
            <w:gridSpan w:val="6"/>
            <w:tcBorders>
              <w:bottom w:val="single" w:sz="4" w:space="0" w:color="auto"/>
            </w:tcBorders>
            <w:shd w:val="clear" w:color="auto" w:fill="D0CECE" w:themeFill="background2" w:themeFillShade="E6"/>
          </w:tcPr>
          <w:p w:rsidR="00C45321" w:rsidRPr="00F02179" w:rsidRDefault="00C45321" w:rsidP="000E22BD">
            <w:pPr>
              <w:ind w:left="0" w:firstLine="0"/>
              <w:rPr>
                <w:rFonts w:eastAsia="微軟正黑體" w:cstheme="minorHAnsi"/>
                <w:b/>
                <w:bCs/>
                <w:sz w:val="22"/>
              </w:rPr>
            </w:pPr>
            <w:r w:rsidRPr="00F02179">
              <w:rPr>
                <w:rFonts w:eastAsia="微軟正黑體" w:cstheme="minorHAnsi"/>
                <w:b/>
                <w:bCs/>
                <w:sz w:val="22"/>
              </w:rPr>
              <w:t>表頭</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定存帳號</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數字</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14</w:t>
            </w:r>
          </w:p>
        </w:tc>
        <w:tc>
          <w:tcPr>
            <w:tcW w:w="31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戶名</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文字</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依核心長度</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查詢期間</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日期</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p>
        </w:tc>
        <w:tc>
          <w:tcPr>
            <w:tcW w:w="31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查詢期間的日期區間</w:t>
            </w:r>
          </w:p>
          <w:p w:rsidR="00C45321" w:rsidRPr="00F02179" w:rsidRDefault="00C45321" w:rsidP="00DB4BA9">
            <w:pPr>
              <w:ind w:left="0" w:firstLine="0"/>
              <w:rPr>
                <w:rFonts w:eastAsia="微軟正黑體" w:cstheme="minorHAnsi"/>
                <w:sz w:val="22"/>
              </w:rPr>
            </w:pPr>
            <w:r w:rsidRPr="00F02179">
              <w:rPr>
                <w:rFonts w:eastAsia="微軟正黑體" w:cstheme="minorHAnsi"/>
                <w:sz w:val="22"/>
              </w:rPr>
              <w:t>若無則顯示該筆定存仍續存之付息資料第一筆起日</w:t>
            </w:r>
            <w:r w:rsidRPr="00F02179">
              <w:rPr>
                <w:rFonts w:eastAsia="微軟正黑體" w:cstheme="minorHAnsi"/>
                <w:sz w:val="22"/>
              </w:rPr>
              <w:t>~</w:t>
            </w:r>
            <w:r w:rsidRPr="00F02179">
              <w:rPr>
                <w:rFonts w:eastAsia="微軟正黑體" w:cstheme="minorHAnsi"/>
                <w:sz w:val="22"/>
              </w:rPr>
              <w:t>最後一筆迄日</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存期</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文數字</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5</w:t>
            </w:r>
          </w:p>
        </w:tc>
        <w:tc>
          <w:tcPr>
            <w:tcW w:w="31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對應</w:t>
            </w:r>
            <w:r w:rsidRPr="00F02179">
              <w:rPr>
                <w:rFonts w:eastAsia="微軟正黑體" w:cstheme="minorHAnsi"/>
                <w:sz w:val="22"/>
              </w:rPr>
              <w:t xml:space="preserve"> “</w:t>
            </w:r>
            <w:r w:rsidRPr="00F02179">
              <w:rPr>
                <w:rFonts w:eastAsia="微軟正黑體" w:cstheme="minorHAnsi"/>
                <w:sz w:val="22"/>
              </w:rPr>
              <w:t>存期</w:t>
            </w:r>
            <w:r w:rsidRPr="00F02179">
              <w:rPr>
                <w:rFonts w:eastAsia="微軟正黑體" w:cstheme="minorHAnsi"/>
                <w:sz w:val="22"/>
              </w:rPr>
              <w:t>”</w:t>
            </w:r>
          </w:p>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0E22BD">
        <w:tc>
          <w:tcPr>
            <w:tcW w:w="9067" w:type="dxa"/>
            <w:gridSpan w:val="6"/>
            <w:shd w:val="clear" w:color="auto" w:fill="D0CECE" w:themeFill="background2" w:themeFillShade="E6"/>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b/>
                <w:bCs/>
                <w:sz w:val="22"/>
              </w:rPr>
              <w:t>表身</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付息起日</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日期</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10</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付息迄日</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日期</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10</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系統給息日</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日期</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10</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幣別</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文字</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3</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原幣</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折算美金</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 xml:space="preserve">) </w:t>
            </w:r>
          </w:p>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所得稅</w:t>
            </w:r>
            <w:r w:rsidRPr="00F02179">
              <w:rPr>
                <w:rFonts w:eastAsia="微軟正黑體" w:cstheme="minorHAnsi"/>
                <w:sz w:val="22"/>
                <w:szCs w:val="20"/>
              </w:rPr>
              <w:t>-</w:t>
            </w:r>
            <w:r w:rsidRPr="00F02179">
              <w:rPr>
                <w:rFonts w:eastAsia="微軟正黑體" w:cstheme="minorHAnsi"/>
                <w:sz w:val="22"/>
                <w:szCs w:val="20"/>
              </w:rPr>
              <w:t>原幣</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所得稅</w:t>
            </w:r>
            <w:r w:rsidRPr="00F02179">
              <w:rPr>
                <w:rFonts w:eastAsia="微軟正黑體" w:cstheme="minorHAnsi"/>
                <w:sz w:val="22"/>
                <w:szCs w:val="20"/>
              </w:rPr>
              <w:t>)</w:t>
            </w:r>
            <w:r w:rsidRPr="00F02179">
              <w:rPr>
                <w:rFonts w:eastAsia="微軟正黑體" w:cstheme="minorHAnsi"/>
                <w:sz w:val="22"/>
                <w:szCs w:val="20"/>
              </w:rPr>
              <w:t>折算美金</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C45321" w:rsidRPr="00F02179" w:rsidTr="00D5535F">
        <w:tc>
          <w:tcPr>
            <w:tcW w:w="916" w:type="dxa"/>
            <w:vAlign w:val="center"/>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印花稅</w:t>
            </w:r>
            <w:r w:rsidRPr="00F02179">
              <w:rPr>
                <w:rFonts w:eastAsia="微軟正黑體" w:cstheme="minorHAnsi"/>
                <w:sz w:val="22"/>
                <w:szCs w:val="20"/>
              </w:rPr>
              <w:t>-</w:t>
            </w:r>
            <w:r w:rsidRPr="00F02179">
              <w:rPr>
                <w:rFonts w:eastAsia="微軟正黑體" w:cstheme="minorHAnsi"/>
                <w:sz w:val="22"/>
                <w:szCs w:val="20"/>
              </w:rPr>
              <w:t>原幣</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印花稅</w:t>
            </w:r>
            <w:r w:rsidRPr="00F02179">
              <w:rPr>
                <w:rFonts w:eastAsia="微軟正黑體" w:cstheme="minorHAnsi"/>
                <w:sz w:val="22"/>
                <w:szCs w:val="20"/>
              </w:rPr>
              <w:t>)-</w:t>
            </w:r>
            <w:r w:rsidRPr="00F02179">
              <w:rPr>
                <w:rFonts w:eastAsia="微軟正黑體" w:cstheme="minorHAnsi"/>
                <w:sz w:val="22"/>
                <w:szCs w:val="20"/>
              </w:rPr>
              <w:t>折算美金</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扣繳二代健保費</w:t>
            </w:r>
            <w:r w:rsidRPr="00F02179">
              <w:rPr>
                <w:rFonts w:eastAsia="微軟正黑體" w:cstheme="minorHAnsi"/>
                <w:sz w:val="22"/>
                <w:szCs w:val="20"/>
              </w:rPr>
              <w:t>-</w:t>
            </w:r>
            <w:r w:rsidRPr="00F02179">
              <w:rPr>
                <w:rFonts w:eastAsia="微軟正黑體" w:cstheme="minorHAnsi"/>
                <w:sz w:val="22"/>
                <w:szCs w:val="20"/>
              </w:rPr>
              <w:t>原幣</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w:t>
            </w:r>
            <w:r w:rsidRPr="00F02179">
              <w:rPr>
                <w:rFonts w:eastAsia="微軟正黑體" w:cstheme="minorHAnsi"/>
                <w:sz w:val="22"/>
                <w:szCs w:val="20"/>
              </w:rPr>
              <w:t>扣繳二代</w:t>
            </w:r>
            <w:r w:rsidRPr="00F02179">
              <w:rPr>
                <w:rFonts w:eastAsia="微軟正黑體" w:cstheme="minorHAnsi"/>
                <w:sz w:val="22"/>
                <w:szCs w:val="20"/>
              </w:rPr>
              <w:lastRenderedPageBreak/>
              <w:t>健保費</w:t>
            </w:r>
            <w:r w:rsidRPr="00F02179">
              <w:rPr>
                <w:rFonts w:eastAsia="微軟正黑體" w:cstheme="minorHAnsi"/>
                <w:sz w:val="22"/>
                <w:szCs w:val="20"/>
              </w:rPr>
              <w:t>)</w:t>
            </w:r>
            <w:r w:rsidRPr="00F02179">
              <w:rPr>
                <w:rFonts w:eastAsia="微軟正黑體" w:cstheme="minorHAnsi"/>
                <w:sz w:val="22"/>
                <w:szCs w:val="20"/>
              </w:rPr>
              <w:t>折算美金</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lastRenderedPageBreak/>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w:t>
            </w:r>
            <w:r w:rsidRPr="00F02179">
              <w:rPr>
                <w:rFonts w:eastAsia="微軟正黑體" w:cstheme="minorHAnsi"/>
                <w:sz w:val="22"/>
              </w:rPr>
              <w:lastRenderedPageBreak/>
              <w:t>料規格以核心為主</w:t>
            </w:r>
            <w:r w:rsidRPr="00F02179">
              <w:rPr>
                <w:rFonts w:eastAsia="微軟正黑體" w:cstheme="minorHAnsi"/>
                <w:sz w:val="22"/>
              </w:rPr>
              <w:t>)</w:t>
            </w:r>
            <w:r w:rsidRPr="00F02179">
              <w:rPr>
                <w:rFonts w:eastAsia="微軟正黑體" w:cstheme="minorHAnsi"/>
                <w:sz w:val="22"/>
              </w:rPr>
              <w:t>依核心資料顯示</w:t>
            </w:r>
          </w:p>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szCs w:val="20"/>
              </w:rPr>
              <w:t>實付利息</w:t>
            </w:r>
            <w:r w:rsidRPr="00F02179">
              <w:rPr>
                <w:rFonts w:eastAsia="微軟正黑體" w:cstheme="minorHAnsi"/>
                <w:sz w:val="22"/>
                <w:szCs w:val="20"/>
              </w:rPr>
              <w:t>-</w:t>
            </w:r>
            <w:r w:rsidRPr="00F02179">
              <w:rPr>
                <w:rFonts w:eastAsia="微軟正黑體" w:cstheme="minorHAnsi"/>
                <w:sz w:val="22"/>
                <w:szCs w:val="20"/>
              </w:rPr>
              <w:t>原幣</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tcPr>
          <w:p w:rsidR="00C45321" w:rsidRPr="00F02179" w:rsidRDefault="00C45321" w:rsidP="00DB4BA9">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實付利息</w:t>
            </w:r>
            <w:r w:rsidRPr="00F02179">
              <w:rPr>
                <w:rFonts w:eastAsia="微軟正黑體" w:cstheme="minorHAnsi"/>
                <w:sz w:val="22"/>
                <w:szCs w:val="20"/>
              </w:rPr>
              <w:t>)</w:t>
            </w:r>
            <w:r w:rsidRPr="00F02179">
              <w:rPr>
                <w:rFonts w:eastAsia="微軟正黑體" w:cstheme="minorHAnsi"/>
                <w:sz w:val="22"/>
                <w:szCs w:val="20"/>
              </w:rPr>
              <w:t>折算美金</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金額</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9(12)V99</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退稅日</w:t>
            </w:r>
          </w:p>
        </w:tc>
        <w:tc>
          <w:tcPr>
            <w:tcW w:w="1421"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日期</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10</w:t>
            </w:r>
          </w:p>
        </w:tc>
        <w:tc>
          <w:tcPr>
            <w:tcW w:w="31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依核心資料顯示</w:t>
            </w:r>
          </w:p>
        </w:tc>
      </w:tr>
      <w:tr w:rsidR="00C45321" w:rsidRPr="00F02179" w:rsidTr="00D5535F">
        <w:tc>
          <w:tcPr>
            <w:tcW w:w="916" w:type="dxa"/>
          </w:tcPr>
          <w:p w:rsidR="00C45321" w:rsidRPr="00F02179" w:rsidRDefault="00C45321" w:rsidP="008A4B36">
            <w:pPr>
              <w:pStyle w:val="af2"/>
              <w:numPr>
                <w:ilvl w:val="0"/>
                <w:numId w:val="269"/>
              </w:numPr>
              <w:ind w:leftChars="0"/>
              <w:rPr>
                <w:rFonts w:eastAsia="微軟正黑體" w:cstheme="minorHAnsi"/>
                <w:sz w:val="22"/>
              </w:rPr>
            </w:pPr>
          </w:p>
        </w:tc>
        <w:tc>
          <w:tcPr>
            <w:tcW w:w="1342" w:type="dxa"/>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匯率</w:t>
            </w:r>
          </w:p>
        </w:tc>
        <w:tc>
          <w:tcPr>
            <w:tcW w:w="1421"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sz w:val="22"/>
              </w:rPr>
              <w:t>匯率格式</w:t>
            </w:r>
          </w:p>
        </w:tc>
        <w:tc>
          <w:tcPr>
            <w:tcW w:w="696" w:type="dxa"/>
          </w:tcPr>
          <w:p w:rsidR="00C45321" w:rsidRPr="00F02179" w:rsidRDefault="00C45321" w:rsidP="00DB4BA9">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C45321" w:rsidRPr="00F02179" w:rsidRDefault="00C45321" w:rsidP="00DB4BA9">
            <w:pPr>
              <w:ind w:left="0" w:firstLine="0"/>
              <w:rPr>
                <w:rFonts w:eastAsia="微軟正黑體" w:cstheme="minorHAnsi"/>
                <w:sz w:val="22"/>
              </w:rPr>
            </w:pPr>
            <w:r w:rsidRPr="00F02179">
              <w:rPr>
                <w:rFonts w:eastAsia="微軟正黑體" w:cstheme="minorHAnsi"/>
              </w:rPr>
              <w:t>9(02)V9(05)</w:t>
            </w:r>
          </w:p>
        </w:tc>
        <w:tc>
          <w:tcPr>
            <w:tcW w:w="3142" w:type="dxa"/>
          </w:tcPr>
          <w:p w:rsidR="00C45321" w:rsidRPr="00F02179" w:rsidRDefault="00C45321" w:rsidP="00DB4BA9">
            <w:pPr>
              <w:ind w:leftChars="-1" w:left="-2" w:firstLine="0"/>
              <w:rPr>
                <w:rFonts w:eastAsia="微軟正黑體" w:cstheme="minorHAnsi"/>
                <w:sz w:val="22"/>
              </w:rPr>
            </w:pPr>
            <w:r w:rsidRPr="00F02179">
              <w:rPr>
                <w:rFonts w:eastAsia="微軟正黑體" w:cstheme="minorHAnsi"/>
                <w:sz w:val="22"/>
              </w:rPr>
              <w:t>依核心資料顯示</w:t>
            </w:r>
          </w:p>
          <w:p w:rsidR="00C45321" w:rsidRPr="00F02179" w:rsidRDefault="00C45321" w:rsidP="00DB4BA9">
            <w:pPr>
              <w:ind w:leftChars="-1" w:left="-2" w:firstLine="0"/>
              <w:rPr>
                <w:rFonts w:eastAsia="微軟正黑體" w:cstheme="minorHAnsi"/>
                <w:sz w:val="22"/>
              </w:rPr>
            </w:pPr>
            <w:r w:rsidRPr="00F02179">
              <w:rPr>
                <w:rFonts w:eastAsia="微軟正黑體" w:cstheme="minorHAnsi"/>
                <w:sz w:val="22"/>
              </w:rPr>
              <w:t>DBU</w:t>
            </w:r>
            <w:r w:rsidRPr="00F02179">
              <w:rPr>
                <w:rFonts w:eastAsia="微軟正黑體" w:cstheme="minorHAnsi"/>
                <w:sz w:val="22"/>
              </w:rPr>
              <w:t>：原幣</w:t>
            </w:r>
            <w:r w:rsidRPr="00F02179">
              <w:rPr>
                <w:rFonts w:eastAsia="微軟正黑體" w:cstheme="minorHAnsi"/>
                <w:sz w:val="22"/>
              </w:rPr>
              <w:t xml:space="preserve"> : </w:t>
            </w:r>
            <w:r w:rsidRPr="00F02179">
              <w:rPr>
                <w:rFonts w:eastAsia="微軟正黑體" w:cstheme="minorHAnsi"/>
                <w:sz w:val="22"/>
              </w:rPr>
              <w:t>台幣</w:t>
            </w:r>
          </w:p>
          <w:p w:rsidR="00C45321" w:rsidRPr="00F02179" w:rsidRDefault="00C45321" w:rsidP="00DB4BA9">
            <w:pPr>
              <w:ind w:left="0" w:firstLine="0"/>
              <w:rPr>
                <w:rFonts w:eastAsia="微軟正黑體" w:cstheme="minorHAnsi"/>
                <w:sz w:val="22"/>
              </w:rPr>
            </w:pPr>
            <w:r w:rsidRPr="00F02179">
              <w:rPr>
                <w:rFonts w:eastAsia="微軟正黑體" w:cstheme="minorHAnsi"/>
                <w:sz w:val="22"/>
              </w:rPr>
              <w:t xml:space="preserve">OBU : </w:t>
            </w:r>
            <w:r w:rsidRPr="00F02179">
              <w:rPr>
                <w:rFonts w:eastAsia="微軟正黑體" w:cstheme="minorHAnsi"/>
                <w:sz w:val="22"/>
              </w:rPr>
              <w:t>原幣：美金</w:t>
            </w:r>
          </w:p>
        </w:tc>
      </w:tr>
      <w:tr w:rsidR="00D5535F" w:rsidRPr="00F02179" w:rsidTr="00C11E83">
        <w:tc>
          <w:tcPr>
            <w:tcW w:w="9067" w:type="dxa"/>
            <w:gridSpan w:val="6"/>
            <w:shd w:val="clear" w:color="auto" w:fill="B4C6E7" w:themeFill="accent1" w:themeFillTint="66"/>
          </w:tcPr>
          <w:p w:rsidR="00D5535F" w:rsidRPr="00F02179" w:rsidRDefault="00D5535F" w:rsidP="00D5535F">
            <w:pPr>
              <w:ind w:leftChars="-1" w:left="-2" w:firstLine="0"/>
              <w:rPr>
                <w:rFonts w:eastAsia="微軟正黑體" w:cstheme="minorHAnsi"/>
                <w:sz w:val="22"/>
              </w:rPr>
            </w:pPr>
            <w:r w:rsidRPr="00C11E83">
              <w:rPr>
                <w:rFonts w:eastAsia="微軟正黑體" w:cstheme="minorHAnsi" w:hint="eastAsia"/>
                <w:b/>
                <w:bCs/>
                <w:sz w:val="22"/>
              </w:rPr>
              <w:t>表尾</w:t>
            </w:r>
          </w:p>
        </w:tc>
      </w:tr>
      <w:tr w:rsidR="00D5535F" w:rsidRPr="00F02179" w:rsidTr="00C11E83">
        <w:tc>
          <w:tcPr>
            <w:tcW w:w="916" w:type="dxa"/>
          </w:tcPr>
          <w:p w:rsidR="00D5535F" w:rsidRPr="00F02179" w:rsidRDefault="00D5535F" w:rsidP="00D5535F">
            <w:pPr>
              <w:pStyle w:val="af2"/>
              <w:numPr>
                <w:ilvl w:val="0"/>
                <w:numId w:val="269"/>
              </w:numPr>
              <w:ind w:leftChars="0"/>
              <w:rPr>
                <w:rFonts w:eastAsia="微軟正黑體" w:cstheme="minorHAnsi"/>
                <w:b/>
                <w:bCs/>
                <w:sz w:val="22"/>
              </w:rPr>
            </w:pPr>
          </w:p>
        </w:tc>
        <w:tc>
          <w:tcPr>
            <w:tcW w:w="1342"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原幣</w:t>
            </w:r>
          </w:p>
        </w:tc>
        <w:tc>
          <w:tcPr>
            <w:tcW w:w="1421"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6"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D5535F" w:rsidRPr="00F02179" w:rsidRDefault="00D5535F" w:rsidP="00D5535F">
            <w:pPr>
              <w:ind w:left="0" w:firstLine="0"/>
              <w:rPr>
                <w:rFonts w:eastAsia="微軟正黑體" w:cstheme="minorHAnsi"/>
              </w:rPr>
            </w:pPr>
            <w:r w:rsidRPr="00F02179">
              <w:rPr>
                <w:rFonts w:eastAsia="微軟正黑體" w:cstheme="minorHAnsi"/>
                <w:sz w:val="22"/>
              </w:rPr>
              <w:t>9(12)V99</w:t>
            </w:r>
          </w:p>
        </w:tc>
        <w:tc>
          <w:tcPr>
            <w:tcW w:w="314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p>
          <w:p w:rsidR="00D5535F" w:rsidRPr="00F02179" w:rsidRDefault="00D5535F" w:rsidP="00D5535F">
            <w:pPr>
              <w:ind w:leftChars="-1" w:left="-2" w:firstLine="0"/>
              <w:rPr>
                <w:rFonts w:eastAsia="微軟正黑體" w:cstheme="minorHAnsi"/>
                <w:sz w:val="22"/>
              </w:rPr>
            </w:pPr>
            <w:r w:rsidRPr="00F02179">
              <w:rPr>
                <w:rFonts w:eastAsia="微軟正黑體" w:cstheme="minorHAnsi"/>
                <w:sz w:val="22"/>
              </w:rPr>
              <w:t>依核心資料顯示依核心資料顯示</w:t>
            </w:r>
          </w:p>
        </w:tc>
      </w:tr>
      <w:tr w:rsidR="00D5535F" w:rsidRPr="00F02179" w:rsidTr="00D5535F">
        <w:tc>
          <w:tcPr>
            <w:tcW w:w="916" w:type="dxa"/>
          </w:tcPr>
          <w:p w:rsidR="00D5535F" w:rsidRPr="00F02179" w:rsidRDefault="00D5535F" w:rsidP="00D5535F">
            <w:pPr>
              <w:pStyle w:val="af2"/>
              <w:numPr>
                <w:ilvl w:val="0"/>
                <w:numId w:val="269"/>
              </w:numPr>
              <w:ind w:leftChars="0"/>
              <w:rPr>
                <w:rFonts w:eastAsia="微軟正黑體" w:cstheme="minorHAnsi"/>
                <w:b/>
                <w:bCs/>
                <w:sz w:val="22"/>
              </w:rPr>
            </w:pPr>
          </w:p>
        </w:tc>
        <w:tc>
          <w:tcPr>
            <w:tcW w:w="1342" w:type="dxa"/>
            <w:vAlign w:val="center"/>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應付利息</w:t>
            </w:r>
            <w:r w:rsidRPr="00F02179">
              <w:rPr>
                <w:rFonts w:eastAsia="微軟正黑體" w:cstheme="minorHAnsi"/>
                <w:sz w:val="22"/>
                <w:szCs w:val="20"/>
              </w:rPr>
              <w:t>)</w:t>
            </w:r>
            <w:r w:rsidRPr="00F02179">
              <w:rPr>
                <w:rFonts w:eastAsia="微軟正黑體" w:cstheme="minorHAnsi"/>
                <w:sz w:val="22"/>
                <w:szCs w:val="20"/>
              </w:rPr>
              <w:t>折算美金</w:t>
            </w:r>
          </w:p>
        </w:tc>
        <w:tc>
          <w:tcPr>
            <w:tcW w:w="1421"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6"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50" w:type="dxa"/>
            <w:vAlign w:val="center"/>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4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 xml:space="preserve">) </w:t>
            </w:r>
          </w:p>
          <w:p w:rsidR="00D5535F" w:rsidRPr="00F02179" w:rsidRDefault="00D5535F" w:rsidP="00D5535F">
            <w:pPr>
              <w:ind w:left="0" w:firstLine="0"/>
              <w:rPr>
                <w:rFonts w:eastAsia="微軟正黑體" w:cstheme="minorHAnsi"/>
                <w:sz w:val="22"/>
              </w:rPr>
            </w:pPr>
            <w:r w:rsidRPr="00F02179">
              <w:rPr>
                <w:rFonts w:eastAsia="微軟正黑體" w:cstheme="minorHAnsi"/>
                <w:sz w:val="22"/>
              </w:rPr>
              <w:t>依核心資料顯示</w:t>
            </w:r>
          </w:p>
        </w:tc>
      </w:tr>
      <w:tr w:rsidR="00D5535F" w:rsidRPr="00F02179" w:rsidTr="00C11E83">
        <w:tc>
          <w:tcPr>
            <w:tcW w:w="916" w:type="dxa"/>
          </w:tcPr>
          <w:p w:rsidR="00D5535F" w:rsidRPr="00F02179" w:rsidRDefault="00D5535F" w:rsidP="00D5535F">
            <w:pPr>
              <w:pStyle w:val="af2"/>
              <w:numPr>
                <w:ilvl w:val="0"/>
                <w:numId w:val="269"/>
              </w:numPr>
              <w:ind w:leftChars="0"/>
              <w:rPr>
                <w:rFonts w:eastAsia="微軟正黑體" w:cstheme="minorHAnsi"/>
                <w:b/>
                <w:bCs/>
                <w:sz w:val="22"/>
              </w:rPr>
            </w:pPr>
          </w:p>
        </w:tc>
        <w:tc>
          <w:tcPr>
            <w:tcW w:w="1342" w:type="dxa"/>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實付利息</w:t>
            </w:r>
            <w:r w:rsidRPr="00F02179">
              <w:rPr>
                <w:rFonts w:eastAsia="微軟正黑體" w:cstheme="minorHAnsi"/>
                <w:sz w:val="22"/>
                <w:szCs w:val="20"/>
              </w:rPr>
              <w:t>-</w:t>
            </w:r>
            <w:r w:rsidRPr="00F02179">
              <w:rPr>
                <w:rFonts w:eastAsia="微軟正黑體" w:cstheme="minorHAnsi"/>
                <w:sz w:val="22"/>
                <w:szCs w:val="20"/>
              </w:rPr>
              <w:t>原幣</w:t>
            </w:r>
          </w:p>
        </w:tc>
        <w:tc>
          <w:tcPr>
            <w:tcW w:w="142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6"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4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D5535F">
        <w:tc>
          <w:tcPr>
            <w:tcW w:w="916" w:type="dxa"/>
          </w:tcPr>
          <w:p w:rsidR="00D5535F" w:rsidRPr="00F02179" w:rsidRDefault="00D5535F" w:rsidP="00D5535F">
            <w:pPr>
              <w:pStyle w:val="af2"/>
              <w:numPr>
                <w:ilvl w:val="0"/>
                <w:numId w:val="269"/>
              </w:numPr>
              <w:ind w:leftChars="0"/>
              <w:rPr>
                <w:rFonts w:eastAsia="微軟正黑體" w:cstheme="minorHAnsi"/>
                <w:b/>
                <w:bCs/>
                <w:sz w:val="22"/>
              </w:rPr>
            </w:pPr>
          </w:p>
        </w:tc>
        <w:tc>
          <w:tcPr>
            <w:tcW w:w="1342" w:type="dxa"/>
          </w:tcPr>
          <w:p w:rsidR="00D5535F" w:rsidRPr="00F02179" w:rsidRDefault="00D5535F" w:rsidP="00D5535F">
            <w:pPr>
              <w:ind w:left="0" w:firstLine="0"/>
              <w:rPr>
                <w:rFonts w:eastAsia="微軟正黑體" w:cstheme="minorHAnsi"/>
                <w:sz w:val="22"/>
                <w:szCs w:val="20"/>
              </w:rPr>
            </w:pPr>
            <w:r w:rsidRPr="00F02179">
              <w:rPr>
                <w:rFonts w:eastAsia="微軟正黑體" w:cstheme="minorHAnsi"/>
                <w:sz w:val="22"/>
                <w:szCs w:val="20"/>
              </w:rPr>
              <w:t>(</w:t>
            </w:r>
            <w:r w:rsidRPr="00F02179">
              <w:rPr>
                <w:rFonts w:eastAsia="微軟正黑體" w:cstheme="minorHAnsi"/>
                <w:sz w:val="22"/>
                <w:szCs w:val="20"/>
              </w:rPr>
              <w:t>實付利息</w:t>
            </w:r>
            <w:r w:rsidRPr="00F02179">
              <w:rPr>
                <w:rFonts w:eastAsia="微軟正黑體" w:cstheme="minorHAnsi"/>
                <w:sz w:val="22"/>
                <w:szCs w:val="20"/>
              </w:rPr>
              <w:t xml:space="preserve">) </w:t>
            </w:r>
            <w:r w:rsidRPr="00F02179">
              <w:rPr>
                <w:rFonts w:eastAsia="微軟正黑體" w:cstheme="minorHAnsi"/>
                <w:sz w:val="22"/>
                <w:szCs w:val="20"/>
              </w:rPr>
              <w:t>折算美金</w:t>
            </w:r>
          </w:p>
        </w:tc>
        <w:tc>
          <w:tcPr>
            <w:tcW w:w="1421"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金額</w:t>
            </w:r>
          </w:p>
        </w:tc>
        <w:tc>
          <w:tcPr>
            <w:tcW w:w="696" w:type="dxa"/>
          </w:tcPr>
          <w:p w:rsidR="00D5535F" w:rsidRPr="00F02179" w:rsidRDefault="00D5535F" w:rsidP="00D5535F">
            <w:pPr>
              <w:ind w:left="0" w:firstLine="0"/>
              <w:jc w:val="center"/>
              <w:rPr>
                <w:rFonts w:eastAsia="微軟正黑體" w:cstheme="minorHAnsi"/>
                <w:sz w:val="22"/>
              </w:rPr>
            </w:pPr>
            <w:r w:rsidRPr="00F02179">
              <w:rPr>
                <w:rFonts w:eastAsia="微軟正黑體" w:cstheme="minorHAnsi"/>
                <w:sz w:val="22"/>
              </w:rPr>
              <w:t>M</w:t>
            </w:r>
          </w:p>
        </w:tc>
        <w:tc>
          <w:tcPr>
            <w:tcW w:w="1550"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9(12)V99</w:t>
            </w:r>
          </w:p>
        </w:tc>
        <w:tc>
          <w:tcPr>
            <w:tcW w:w="3142" w:type="dxa"/>
          </w:tcPr>
          <w:p w:rsidR="00D5535F" w:rsidRPr="00F02179" w:rsidRDefault="00D5535F" w:rsidP="00D5535F">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實際資料規格以核心為主</w:t>
            </w:r>
            <w:r w:rsidRPr="00F02179">
              <w:rPr>
                <w:rFonts w:eastAsia="微軟正黑體" w:cstheme="minorHAnsi"/>
                <w:sz w:val="22"/>
              </w:rPr>
              <w:t>)</w:t>
            </w:r>
            <w:r w:rsidRPr="00F02179">
              <w:rPr>
                <w:rFonts w:eastAsia="微軟正黑體" w:cstheme="minorHAnsi"/>
                <w:sz w:val="22"/>
              </w:rPr>
              <w:t>依核心資料顯示</w:t>
            </w:r>
          </w:p>
        </w:tc>
      </w:tr>
      <w:tr w:rsidR="00D5535F" w:rsidRPr="00F02179" w:rsidTr="00A85EE0">
        <w:tc>
          <w:tcPr>
            <w:tcW w:w="9067" w:type="dxa"/>
            <w:gridSpan w:val="6"/>
          </w:tcPr>
          <w:p w:rsidR="00D5535F" w:rsidRPr="00F02179" w:rsidRDefault="00D5535F" w:rsidP="00D5535F">
            <w:pPr>
              <w:ind w:leftChars="75" w:left="180" w:firstLine="0"/>
              <w:rPr>
                <w:rFonts w:eastAsia="微軟正黑體" w:cstheme="minorHAnsi"/>
                <w:sz w:val="22"/>
              </w:rPr>
            </w:pPr>
            <w:r w:rsidRPr="00F02179">
              <w:rPr>
                <w:rFonts w:eastAsia="微軟正黑體" w:cstheme="minorHAnsi"/>
                <w:sz w:val="22"/>
              </w:rPr>
              <w:t>利息計算書</w:t>
            </w:r>
            <w:r w:rsidRPr="00F02179">
              <w:rPr>
                <w:rFonts w:eastAsia="微軟正黑體" w:cstheme="minorHAnsi"/>
                <w:sz w:val="22"/>
              </w:rPr>
              <w:t xml:space="preserve"> DBU/ OBU </w:t>
            </w:r>
            <w:r w:rsidRPr="00F02179">
              <w:rPr>
                <w:rFonts w:eastAsia="微軟正黑體" w:cstheme="minorHAnsi"/>
                <w:sz w:val="22"/>
              </w:rPr>
              <w:t>兩份差異</w:t>
            </w:r>
          </w:p>
          <w:p w:rsidR="00D5535F" w:rsidRPr="00F02179" w:rsidRDefault="00D5535F" w:rsidP="00C11E83">
            <w:pPr>
              <w:pStyle w:val="af2"/>
              <w:numPr>
                <w:ilvl w:val="0"/>
                <w:numId w:val="301"/>
              </w:numPr>
              <w:ind w:leftChars="0" w:left="740"/>
              <w:rPr>
                <w:rFonts w:eastAsia="微軟正黑體" w:cstheme="minorHAnsi"/>
                <w:sz w:val="22"/>
              </w:rPr>
            </w:pPr>
            <w:r w:rsidRPr="00F02179">
              <w:rPr>
                <w:rFonts w:eastAsia="微軟正黑體" w:cstheme="minorHAnsi"/>
                <w:sz w:val="22"/>
              </w:rPr>
              <w:t>匯率：</w:t>
            </w:r>
            <w:r w:rsidRPr="00F02179">
              <w:rPr>
                <w:rFonts w:eastAsia="微軟正黑體" w:cstheme="minorHAnsi"/>
                <w:sz w:val="22"/>
              </w:rPr>
              <w:t xml:space="preserve">DBU </w:t>
            </w:r>
            <w:r w:rsidRPr="00F02179">
              <w:rPr>
                <w:rFonts w:eastAsia="微軟正黑體" w:cstheme="minorHAnsi"/>
                <w:sz w:val="22"/>
              </w:rPr>
              <w:t>是原幣</w:t>
            </w:r>
            <w:r w:rsidRPr="00F02179">
              <w:rPr>
                <w:rFonts w:eastAsia="微軟正黑體" w:cstheme="minorHAnsi"/>
                <w:sz w:val="22"/>
              </w:rPr>
              <w:t>vs</w:t>
            </w:r>
            <w:r w:rsidRPr="00F02179">
              <w:rPr>
                <w:rFonts w:eastAsia="微軟正黑體" w:cstheme="minorHAnsi"/>
                <w:sz w:val="22"/>
              </w:rPr>
              <w:t>台幣；</w:t>
            </w:r>
            <w:r w:rsidRPr="00F02179">
              <w:rPr>
                <w:rFonts w:eastAsia="微軟正黑體" w:cstheme="minorHAnsi"/>
                <w:sz w:val="22"/>
              </w:rPr>
              <w:t xml:space="preserve">OBU </w:t>
            </w:r>
            <w:r w:rsidRPr="00F02179">
              <w:rPr>
                <w:rFonts w:eastAsia="微軟正黑體" w:cstheme="minorHAnsi"/>
                <w:sz w:val="22"/>
              </w:rPr>
              <w:t>是原幣</w:t>
            </w:r>
            <w:r w:rsidRPr="00F02179">
              <w:rPr>
                <w:rFonts w:eastAsia="微軟正黑體" w:cstheme="minorHAnsi"/>
                <w:sz w:val="22"/>
              </w:rPr>
              <w:t xml:space="preserve"> vs </w:t>
            </w:r>
            <w:r w:rsidRPr="00F02179">
              <w:rPr>
                <w:rFonts w:eastAsia="微軟正黑體" w:cstheme="minorHAnsi"/>
                <w:sz w:val="22"/>
              </w:rPr>
              <w:t>美金</w:t>
            </w:r>
          </w:p>
          <w:p w:rsidR="00D5535F" w:rsidRPr="00F02179" w:rsidRDefault="00D5535F" w:rsidP="00D5535F">
            <w:pPr>
              <w:pStyle w:val="af2"/>
              <w:numPr>
                <w:ilvl w:val="0"/>
                <w:numId w:val="301"/>
              </w:numPr>
              <w:ind w:leftChars="0" w:left="709"/>
              <w:rPr>
                <w:rFonts w:eastAsia="微軟正黑體" w:cstheme="minorHAnsi"/>
                <w:sz w:val="22"/>
              </w:rPr>
            </w:pPr>
            <w:r w:rsidRPr="00F02179">
              <w:rPr>
                <w:rFonts w:eastAsia="微軟正黑體" w:cstheme="minorHAnsi"/>
                <w:sz w:val="22"/>
              </w:rPr>
              <w:t>表尾的合計：</w:t>
            </w:r>
          </w:p>
          <w:p w:rsidR="00D5535F" w:rsidRPr="00F02179" w:rsidRDefault="00D5535F" w:rsidP="00C11E83">
            <w:pPr>
              <w:ind w:leftChars="131" w:left="314" w:firstLine="0"/>
              <w:rPr>
                <w:rFonts w:eastAsia="微軟正黑體" w:cstheme="minorHAnsi"/>
                <w:sz w:val="22"/>
              </w:rPr>
            </w:pPr>
            <w:r w:rsidRPr="00F02179">
              <w:rPr>
                <w:rFonts w:eastAsia="微軟正黑體" w:cstheme="minorHAnsi"/>
                <w:sz w:val="22"/>
              </w:rPr>
              <w:t xml:space="preserve">DBU =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折算台幣</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w:t>
            </w:r>
            <w:r w:rsidRPr="00F02179">
              <w:rPr>
                <w:rFonts w:eastAsia="微軟正黑體" w:cstheme="minorHAnsi"/>
                <w:sz w:val="22"/>
              </w:rPr>
              <w:br/>
              <w:t>OBU =</w:t>
            </w:r>
            <w:r w:rsidRPr="00F02179">
              <w:rPr>
                <w:rFonts w:eastAsia="微軟正黑體" w:cstheme="minorHAnsi"/>
                <w:sz w:val="22"/>
              </w:rPr>
              <w:t>欄位名稱</w:t>
            </w:r>
            <w:r w:rsidRPr="00F02179">
              <w:rPr>
                <w:rFonts w:eastAsia="微軟正黑體" w:cstheme="minorHAnsi"/>
                <w:sz w:val="22"/>
              </w:rPr>
              <w:t xml:space="preserve"> “</w:t>
            </w:r>
            <w:r w:rsidRPr="00F02179">
              <w:rPr>
                <w:rFonts w:eastAsia="微軟正黑體" w:cstheme="minorHAnsi"/>
                <w:sz w:val="22"/>
              </w:rPr>
              <w:t>折算美金</w:t>
            </w:r>
            <w:r w:rsidRPr="00F02179">
              <w:rPr>
                <w:rFonts w:eastAsia="微軟正黑體" w:cstheme="minorHAnsi"/>
                <w:sz w:val="22"/>
              </w:rPr>
              <w:t>”</w:t>
            </w:r>
            <w:r w:rsidRPr="00F02179">
              <w:rPr>
                <w:rFonts w:eastAsia="微軟正黑體" w:cstheme="minorHAnsi"/>
                <w:sz w:val="22"/>
              </w:rPr>
              <w:t>，換匯方式</w:t>
            </w:r>
            <w:r w:rsidRPr="00F02179">
              <w:rPr>
                <w:rFonts w:eastAsia="微軟正黑體" w:cstheme="minorHAnsi"/>
                <w:sz w:val="22"/>
              </w:rPr>
              <w:t xml:space="preserve"> = </w:t>
            </w:r>
            <w:r w:rsidRPr="00F02179">
              <w:rPr>
                <w:rFonts w:eastAsia="微軟正黑體" w:cstheme="minorHAnsi"/>
                <w:sz w:val="22"/>
              </w:rPr>
              <w:t>原幣折算台幣折算美金</w:t>
            </w:r>
          </w:p>
        </w:tc>
      </w:tr>
      <w:bookmarkEnd w:id="192"/>
    </w:tbl>
    <w:p w:rsidR="00322EB1" w:rsidRPr="00F02179" w:rsidRDefault="00322EB1" w:rsidP="008E0F99">
      <w:pPr>
        <w:ind w:left="0" w:firstLine="0"/>
        <w:rPr>
          <w:rFonts w:eastAsia="微軟正黑體" w:cstheme="minorHAnsi"/>
        </w:rPr>
      </w:pPr>
    </w:p>
    <w:p w:rsidR="004D5CFE" w:rsidRPr="00F02179" w:rsidRDefault="004D5CFE" w:rsidP="004D5CFE">
      <w:pPr>
        <w:ind w:left="0" w:firstLine="0"/>
        <w:outlineLvl w:val="2"/>
        <w:rPr>
          <w:rFonts w:eastAsia="微軟正黑體" w:cstheme="minorHAnsi"/>
          <w:szCs w:val="24"/>
        </w:rPr>
      </w:pPr>
      <w:bookmarkStart w:id="193" w:name="_Toc170379649"/>
      <w:r w:rsidRPr="00F02179">
        <w:rPr>
          <w:rFonts w:eastAsia="微軟正黑體" w:cstheme="minorHAnsi"/>
        </w:rPr>
        <w:t>2.3.12</w:t>
      </w:r>
      <w:r w:rsidR="008103F6" w:rsidRPr="00F02179">
        <w:rPr>
          <w:rFonts w:eastAsia="微軟正黑體" w:cstheme="minorHAnsi"/>
          <w:szCs w:val="24"/>
        </w:rPr>
        <w:t>產生對帳單傳送檔</w:t>
      </w:r>
      <w:r w:rsidR="008103F6" w:rsidRPr="00F02179">
        <w:rPr>
          <w:rFonts w:eastAsia="微軟正黑體" w:cstheme="minorHAnsi"/>
          <w:szCs w:val="24"/>
        </w:rPr>
        <w:t>(</w:t>
      </w:r>
      <w:r w:rsidR="008103F6" w:rsidRPr="00F02179">
        <w:rPr>
          <w:rFonts w:eastAsia="微軟正黑體" w:cstheme="minorHAnsi"/>
          <w:szCs w:val="24"/>
        </w:rPr>
        <w:t>實體對帳單</w:t>
      </w:r>
      <w:r w:rsidR="008103F6" w:rsidRPr="00F02179">
        <w:rPr>
          <w:rFonts w:eastAsia="微軟正黑體" w:cstheme="minorHAnsi"/>
          <w:szCs w:val="24"/>
        </w:rPr>
        <w:t>/</w:t>
      </w:r>
      <w:r w:rsidR="008103F6" w:rsidRPr="00F02179">
        <w:rPr>
          <w:rFonts w:eastAsia="微軟正黑體" w:cstheme="minorHAnsi"/>
          <w:szCs w:val="24"/>
        </w:rPr>
        <w:t>電子對帳單</w:t>
      </w:r>
      <w:r w:rsidR="008103F6" w:rsidRPr="00F02179">
        <w:rPr>
          <w:rFonts w:eastAsia="微軟正黑體" w:cstheme="minorHAnsi"/>
          <w:szCs w:val="24"/>
        </w:rPr>
        <w:t>)</w:t>
      </w:r>
      <w:bookmarkEnd w:id="193"/>
    </w:p>
    <w:p w:rsidR="00330E43" w:rsidRPr="00F02179" w:rsidRDefault="00330E43" w:rsidP="000B0F04">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2.3.12.1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422354" w:rsidRPr="00F02179" w:rsidRDefault="00AA1B3B" w:rsidP="00AA1B3B">
      <w:pPr>
        <w:rPr>
          <w:rFonts w:eastAsia="微軟正黑體" w:cstheme="minorHAnsi"/>
        </w:rPr>
      </w:pPr>
      <w:r w:rsidRPr="00F02179">
        <w:rPr>
          <w:rFonts w:eastAsia="微軟正黑體" w:cstheme="minorHAnsi"/>
        </w:rPr>
        <w:lastRenderedPageBreak/>
        <w:t>存款中台每月</w:t>
      </w:r>
      <w:r w:rsidR="00422354" w:rsidRPr="00F02179">
        <w:rPr>
          <w:rFonts w:eastAsia="微軟正黑體" w:cstheme="minorHAnsi"/>
        </w:rPr>
        <w:t>5</w:t>
      </w:r>
      <w:r w:rsidR="00422354" w:rsidRPr="00F02179">
        <w:rPr>
          <w:rFonts w:eastAsia="微軟正黑體" w:cstheme="minorHAnsi"/>
        </w:rPr>
        <w:t>日前</w:t>
      </w:r>
      <w:r w:rsidRPr="00F02179">
        <w:rPr>
          <w:rFonts w:eastAsia="微軟正黑體" w:cstheme="minorHAnsi"/>
        </w:rPr>
        <w:t>產生上個月對帳單資料。依據客戶申請對帳單寄送方式及帳號種</w:t>
      </w:r>
    </w:p>
    <w:p w:rsidR="00AA1B3B" w:rsidRPr="00F02179" w:rsidRDefault="00AA1B3B" w:rsidP="00422354">
      <w:pPr>
        <w:rPr>
          <w:rFonts w:eastAsia="微軟正黑體" w:cstheme="minorHAnsi"/>
        </w:rPr>
      </w:pPr>
      <w:r w:rsidRPr="00F02179">
        <w:rPr>
          <w:rFonts w:eastAsia="微軟正黑體" w:cstheme="minorHAnsi"/>
        </w:rPr>
        <w:t>類分為實體對帳單及電子對帳單檔案。</w:t>
      </w:r>
    </w:p>
    <w:p w:rsidR="00AA1B3B" w:rsidRPr="00F02179" w:rsidRDefault="00AA1B3B">
      <w:pPr>
        <w:pStyle w:val="af2"/>
        <w:numPr>
          <w:ilvl w:val="0"/>
          <w:numId w:val="17"/>
        </w:numPr>
        <w:ind w:leftChars="0"/>
        <w:rPr>
          <w:rFonts w:eastAsia="微軟正黑體" w:cstheme="minorHAnsi"/>
        </w:rPr>
      </w:pPr>
      <w:r w:rsidRPr="00F02179">
        <w:rPr>
          <w:rFonts w:eastAsia="微軟正黑體" w:cstheme="minorHAnsi"/>
        </w:rPr>
        <w:t>實體對帳單：每月月初產生對帳單檔案，下傳至</w:t>
      </w:r>
      <w:r w:rsidRPr="00F02179">
        <w:rPr>
          <w:rFonts w:eastAsia="微軟正黑體" w:cstheme="minorHAnsi"/>
        </w:rPr>
        <w:t>FTP</w:t>
      </w:r>
      <w:r w:rsidRPr="00F02179">
        <w:rPr>
          <w:rFonts w:eastAsia="微軟正黑體" w:cstheme="minorHAnsi"/>
        </w:rPr>
        <w:t>後由聯管單位取檔後傳送外部廠商產生實體對帳單寄送客戶。</w:t>
      </w:r>
      <w:r w:rsidR="00084136" w:rsidRPr="00F02179">
        <w:rPr>
          <w:rFonts w:eastAsia="微軟正黑體" w:cstheme="minorHAnsi"/>
        </w:rPr>
        <w:t>若客戶申請個資刪除則不提供對帳單檔案。</w:t>
      </w:r>
    </w:p>
    <w:p w:rsidR="00547BBF" w:rsidRPr="00F02179" w:rsidRDefault="00467575" w:rsidP="00547BBF">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交易明細檔：</w:t>
      </w:r>
    </w:p>
    <w:p w:rsidR="00CD61ED" w:rsidRPr="00F02179" w:rsidRDefault="00CD61ED" w:rsidP="00CD61ED">
      <w:pPr>
        <w:pStyle w:val="a5"/>
        <w:numPr>
          <w:ilvl w:val="4"/>
          <w:numId w:val="49"/>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台幣帳單存款</w:t>
      </w:r>
      <w:r w:rsidRPr="00F02179">
        <w:rPr>
          <w:rFonts w:asciiTheme="minorHAnsi" w:eastAsia="微軟正黑體" w:hAnsiTheme="minorHAnsi" w:cstheme="minorHAnsi"/>
        </w:rPr>
        <w:t>(</w:t>
      </w:r>
      <w:r w:rsidR="0049204A" w:rsidRPr="00F02179">
        <w:rPr>
          <w:rFonts w:asciiTheme="minorHAnsi" w:eastAsia="微軟正黑體" w:hAnsiTheme="minorHAnsi" w:cstheme="minorHAnsi"/>
        </w:rPr>
        <w:t>FSNPS9.PS</w:t>
      </w:r>
      <w:r w:rsidRPr="00F02179">
        <w:rPr>
          <w:rFonts w:asciiTheme="minorHAnsi" w:eastAsia="微軟正黑體" w:hAnsiTheme="minorHAnsi" w:cstheme="minorHAnsi"/>
        </w:rPr>
        <w:t>)/</w:t>
      </w:r>
      <w:r w:rsidRPr="00F02179">
        <w:rPr>
          <w:rFonts w:asciiTheme="minorHAnsi" w:eastAsia="微軟正黑體" w:hAnsiTheme="minorHAnsi" w:cstheme="minorHAnsi"/>
        </w:rPr>
        <w:t>外幣帳單存款</w:t>
      </w:r>
      <w:r w:rsidR="0049204A" w:rsidRPr="00F02179">
        <w:rPr>
          <w:rFonts w:asciiTheme="minorHAnsi" w:eastAsia="微軟正黑體" w:hAnsiTheme="minorHAnsi" w:cstheme="minorHAnsi"/>
        </w:rPr>
        <w:t>(SHARE.FSNPS8.PS)</w:t>
      </w:r>
      <w:r w:rsidR="0049204A" w:rsidRPr="00F02179">
        <w:rPr>
          <w:rFonts w:asciiTheme="minorHAnsi" w:eastAsia="微軟正黑體" w:hAnsiTheme="minorHAnsi" w:cstheme="minorHAnsi"/>
        </w:rPr>
        <w:t>：台外幣帳單存款</w:t>
      </w:r>
      <w:r w:rsidR="0049204A" w:rsidRPr="00F02179">
        <w:rPr>
          <w:rFonts w:asciiTheme="minorHAnsi" w:eastAsia="微軟正黑體" w:hAnsiTheme="minorHAnsi" w:cstheme="minorHAnsi"/>
        </w:rPr>
        <w:t>(</w:t>
      </w:r>
      <w:r w:rsidR="0049204A" w:rsidRPr="00F02179">
        <w:rPr>
          <w:rFonts w:asciiTheme="minorHAnsi" w:eastAsia="微軟正黑體" w:hAnsiTheme="minorHAnsi" w:cstheme="minorHAnsi"/>
        </w:rPr>
        <w:t>包含當月份結清帳戶及當月份由帳單存單改為存摺存款帳戶</w:t>
      </w:r>
      <w:r w:rsidR="0049204A" w:rsidRPr="00F02179">
        <w:rPr>
          <w:rFonts w:asciiTheme="minorHAnsi" w:eastAsia="微軟正黑體" w:hAnsiTheme="minorHAnsi" w:cstheme="minorHAnsi"/>
        </w:rPr>
        <w:t>)</w:t>
      </w:r>
      <w:r w:rsidR="0049204A" w:rsidRPr="00F02179">
        <w:rPr>
          <w:rFonts w:asciiTheme="minorHAnsi" w:eastAsia="微軟正黑體" w:hAnsiTheme="minorHAnsi" w:cstheme="minorHAnsi"/>
        </w:rPr>
        <w:t>，除客戶申請對帳單寄送方式為</w:t>
      </w:r>
      <w:r w:rsidR="0049204A" w:rsidRPr="00F02179">
        <w:rPr>
          <w:rFonts w:asciiTheme="minorHAnsi" w:eastAsia="微軟正黑體" w:hAnsiTheme="minorHAnsi" w:cstheme="minorHAnsi"/>
        </w:rPr>
        <w:t>3.EMAIL</w:t>
      </w:r>
      <w:r w:rsidR="0049204A" w:rsidRPr="00F02179">
        <w:rPr>
          <w:rFonts w:asciiTheme="minorHAnsi" w:eastAsia="微軟正黑體" w:hAnsiTheme="minorHAnsi" w:cstheme="minorHAnsi"/>
        </w:rPr>
        <w:t>外，其餘寄送方式皆需產生實體對帳單檔交易明細檔</w:t>
      </w:r>
      <w:r w:rsidR="00BF7731" w:rsidRPr="00F02179">
        <w:rPr>
          <w:rFonts w:asciiTheme="minorHAnsi" w:eastAsia="微軟正黑體" w:hAnsiTheme="minorHAnsi" w:cstheme="minorHAnsi"/>
        </w:rPr>
        <w:t>，若帳號存在於交易明細檔需另補入第一筆明細摘要為</w:t>
      </w:r>
      <w:r w:rsidR="00BF7731" w:rsidRPr="00F02179">
        <w:rPr>
          <w:rFonts w:asciiTheme="minorHAnsi" w:eastAsia="微軟正黑體" w:hAnsiTheme="minorHAnsi" w:cstheme="minorHAnsi"/>
        </w:rPr>
        <w:t>”</w:t>
      </w:r>
      <w:r w:rsidR="00BF7731" w:rsidRPr="00F02179">
        <w:rPr>
          <w:rFonts w:asciiTheme="minorHAnsi" w:eastAsia="微軟正黑體" w:hAnsiTheme="minorHAnsi" w:cstheme="minorHAnsi"/>
        </w:rPr>
        <w:t>上月結餘</w:t>
      </w:r>
      <w:r w:rsidR="00BF7731" w:rsidRPr="00F02179">
        <w:rPr>
          <w:rFonts w:asciiTheme="minorHAnsi" w:eastAsia="微軟正黑體" w:hAnsiTheme="minorHAnsi" w:cstheme="minorHAnsi"/>
        </w:rPr>
        <w:t>”</w:t>
      </w:r>
      <w:r w:rsidR="00BF7731" w:rsidRPr="00F02179">
        <w:rPr>
          <w:rFonts w:asciiTheme="minorHAnsi" w:eastAsia="微軟正黑體" w:hAnsiTheme="minorHAnsi" w:cstheme="minorHAnsi"/>
        </w:rPr>
        <w:t>且餘額欄位為上月底餘額</w:t>
      </w:r>
      <w:r w:rsidR="0049204A" w:rsidRPr="00F02179">
        <w:rPr>
          <w:rFonts w:asciiTheme="minorHAnsi" w:eastAsia="微軟正黑體" w:hAnsiTheme="minorHAnsi" w:cstheme="minorHAnsi"/>
        </w:rPr>
        <w:t>。</w:t>
      </w:r>
      <w:r w:rsidR="00084136" w:rsidRPr="00F02179">
        <w:rPr>
          <w:rFonts w:asciiTheme="minorHAnsi" w:eastAsia="微軟正黑體" w:hAnsiTheme="minorHAnsi" w:cstheme="minorHAnsi"/>
        </w:rPr>
        <w:t>中台</w:t>
      </w:r>
      <w:r w:rsidR="0049204A" w:rsidRPr="00F02179">
        <w:rPr>
          <w:rFonts w:asciiTheme="minorHAnsi" w:eastAsia="微軟正黑體" w:hAnsiTheme="minorHAnsi" w:cstheme="minorHAnsi"/>
        </w:rPr>
        <w:t>撈取當月交易明細資料依據附件「實體對帳單整併檔案一覽</w:t>
      </w:r>
      <w:r w:rsidR="0049204A" w:rsidRPr="00F02179">
        <w:rPr>
          <w:rFonts w:asciiTheme="minorHAnsi" w:eastAsia="微軟正黑體" w:hAnsiTheme="minorHAnsi" w:cstheme="minorHAnsi"/>
        </w:rPr>
        <w:t>_(</w:t>
      </w:r>
      <w:r w:rsidR="0049204A" w:rsidRPr="00F02179">
        <w:rPr>
          <w:rFonts w:asciiTheme="minorHAnsi" w:eastAsia="微軟正黑體" w:hAnsiTheme="minorHAnsi" w:cstheme="minorHAnsi"/>
        </w:rPr>
        <w:t>存匯</w:t>
      </w:r>
      <w:r w:rsidR="0049204A" w:rsidRPr="00F02179">
        <w:rPr>
          <w:rFonts w:asciiTheme="minorHAnsi" w:eastAsia="微軟正黑體" w:hAnsiTheme="minorHAnsi" w:cstheme="minorHAnsi"/>
        </w:rPr>
        <w:t>)20220817.xlsx</w:t>
      </w:r>
      <w:r w:rsidR="0049204A" w:rsidRPr="00F02179">
        <w:rPr>
          <w:rFonts w:asciiTheme="minorHAnsi" w:eastAsia="微軟正黑體" w:hAnsiTheme="minorHAnsi" w:cstheme="minorHAnsi"/>
        </w:rPr>
        <w:t>」格式，提供檔案。</w:t>
      </w:r>
      <w:r w:rsidR="00D44F39" w:rsidRPr="00F02179">
        <w:rPr>
          <w:rFonts w:asciiTheme="minorHAnsi" w:eastAsia="微軟正黑體" w:hAnsiTheme="minorHAnsi" w:cstheme="minorHAnsi"/>
        </w:rPr>
        <w:t>6</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12</w:t>
      </w:r>
      <w:r w:rsidR="00D44F39" w:rsidRPr="00F02179">
        <w:rPr>
          <w:rFonts w:asciiTheme="minorHAnsi" w:eastAsia="微軟正黑體" w:hAnsiTheme="minorHAnsi" w:cstheme="minorHAnsi"/>
        </w:rPr>
        <w:t>月檔案產出時，台外幣帳單存款若無交易明細資料仍需產生一筆摘要為</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本月結餘</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、餘額為月底餘額之交易明細。</w:t>
      </w:r>
    </w:p>
    <w:p w:rsidR="00CD61ED" w:rsidRPr="00F02179" w:rsidRDefault="00CD61ED" w:rsidP="00D44F39">
      <w:pPr>
        <w:pStyle w:val="a5"/>
        <w:numPr>
          <w:ilvl w:val="4"/>
          <w:numId w:val="49"/>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台幣支票存款</w:t>
      </w:r>
      <w:r w:rsidR="0049204A" w:rsidRPr="00F02179">
        <w:rPr>
          <w:rFonts w:asciiTheme="minorHAnsi" w:eastAsia="微軟正黑體" w:hAnsiTheme="minorHAnsi" w:cstheme="minorHAnsi"/>
        </w:rPr>
        <w:t>(</w:t>
      </w:r>
      <w:r w:rsidR="00084136" w:rsidRPr="00F02179">
        <w:rPr>
          <w:rFonts w:asciiTheme="minorHAnsi" w:eastAsia="微軟正黑體" w:hAnsiTheme="minorHAnsi" w:cstheme="minorHAnsi"/>
        </w:rPr>
        <w:t>FCNPS8.PS.LOAD</w:t>
      </w:r>
      <w:r w:rsidR="0049204A" w:rsidRPr="00F02179">
        <w:rPr>
          <w:rFonts w:asciiTheme="minorHAnsi" w:eastAsia="微軟正黑體" w:hAnsiTheme="minorHAnsi" w:cstheme="minorHAnsi"/>
        </w:rPr>
        <w:t>)</w:t>
      </w:r>
      <w:r w:rsidR="0049204A" w:rsidRPr="00F02179">
        <w:rPr>
          <w:rFonts w:asciiTheme="minorHAnsi" w:eastAsia="微軟正黑體" w:hAnsiTheme="minorHAnsi" w:cstheme="minorHAnsi"/>
        </w:rPr>
        <w:t>：台幣</w:t>
      </w:r>
      <w:r w:rsidR="00084136" w:rsidRPr="00F02179">
        <w:rPr>
          <w:rFonts w:asciiTheme="minorHAnsi" w:eastAsia="微軟正黑體" w:hAnsiTheme="minorHAnsi" w:cstheme="minorHAnsi"/>
        </w:rPr>
        <w:t>支票</w:t>
      </w:r>
      <w:r w:rsidR="0049204A" w:rsidRPr="00F02179">
        <w:rPr>
          <w:rFonts w:asciiTheme="minorHAnsi" w:eastAsia="微軟正黑體" w:hAnsiTheme="minorHAnsi" w:cstheme="minorHAnsi"/>
        </w:rPr>
        <w:t>存款</w:t>
      </w:r>
      <w:r w:rsidR="0049204A" w:rsidRPr="00F02179">
        <w:rPr>
          <w:rFonts w:asciiTheme="minorHAnsi" w:eastAsia="微軟正黑體" w:hAnsiTheme="minorHAnsi" w:cstheme="minorHAnsi"/>
        </w:rPr>
        <w:t>(</w:t>
      </w:r>
      <w:r w:rsidR="0049204A" w:rsidRPr="00F02179">
        <w:rPr>
          <w:rFonts w:asciiTheme="minorHAnsi" w:eastAsia="微軟正黑體" w:hAnsiTheme="minorHAnsi" w:cstheme="minorHAnsi"/>
        </w:rPr>
        <w:t>包含當月份結清帳戶</w:t>
      </w:r>
      <w:r w:rsidR="00084136" w:rsidRPr="00F02179">
        <w:rPr>
          <w:rFonts w:asciiTheme="minorHAnsi" w:eastAsia="微軟正黑體" w:hAnsiTheme="minorHAnsi" w:cstheme="minorHAnsi"/>
        </w:rPr>
        <w:t>)</w:t>
      </w:r>
      <w:r w:rsidR="00084136" w:rsidRPr="00F02179">
        <w:rPr>
          <w:rFonts w:asciiTheme="minorHAnsi" w:eastAsia="微軟正黑體" w:hAnsiTheme="minorHAnsi" w:cstheme="minorHAnsi"/>
        </w:rPr>
        <w:t>，客戶申請對帳單寄送方式為</w:t>
      </w:r>
      <w:r w:rsidR="00084136" w:rsidRPr="00F02179">
        <w:rPr>
          <w:rFonts w:asciiTheme="minorHAnsi" w:eastAsia="微軟正黑體" w:hAnsiTheme="minorHAnsi" w:cstheme="minorHAnsi"/>
        </w:rPr>
        <w:t>1.</w:t>
      </w:r>
      <w:r w:rsidR="00084136" w:rsidRPr="00F02179">
        <w:rPr>
          <w:rFonts w:asciiTheme="minorHAnsi" w:eastAsia="微軟正黑體" w:hAnsiTheme="minorHAnsi" w:cstheme="minorHAnsi"/>
        </w:rPr>
        <w:t>寄、</w:t>
      </w:r>
      <w:r w:rsidR="00084136" w:rsidRPr="00F02179">
        <w:rPr>
          <w:rFonts w:asciiTheme="minorHAnsi" w:eastAsia="微軟正黑體" w:hAnsiTheme="minorHAnsi" w:cstheme="minorHAnsi"/>
        </w:rPr>
        <w:t>2.</w:t>
      </w:r>
      <w:r w:rsidR="00084136" w:rsidRPr="00F02179">
        <w:rPr>
          <w:rFonts w:asciiTheme="minorHAnsi" w:eastAsia="微軟正黑體" w:hAnsiTheme="minorHAnsi" w:cstheme="minorHAnsi"/>
        </w:rPr>
        <w:t>自取、</w:t>
      </w:r>
      <w:r w:rsidR="00084136" w:rsidRPr="00F02179">
        <w:rPr>
          <w:rFonts w:asciiTheme="minorHAnsi" w:eastAsia="微軟正黑體" w:hAnsiTheme="minorHAnsi" w:cstheme="minorHAnsi"/>
        </w:rPr>
        <w:t>3.</w:t>
      </w:r>
      <w:r w:rsidR="00084136" w:rsidRPr="00F02179">
        <w:rPr>
          <w:rFonts w:asciiTheme="minorHAnsi" w:eastAsia="微軟正黑體" w:hAnsiTheme="minorHAnsi" w:cstheme="minorHAnsi"/>
        </w:rPr>
        <w:t>只寄基金，需產生實體對帳單檔交易明細檔</w:t>
      </w:r>
      <w:r w:rsidR="00BF7731" w:rsidRPr="00F02179">
        <w:rPr>
          <w:rFonts w:asciiTheme="minorHAnsi" w:eastAsia="微軟正黑體" w:hAnsiTheme="minorHAnsi" w:cstheme="minorHAnsi"/>
        </w:rPr>
        <w:t>，若帳號存在於交易明細檔需另補入第一筆明細摘要為</w:t>
      </w:r>
      <w:r w:rsidR="00BF7731" w:rsidRPr="00F02179">
        <w:rPr>
          <w:rFonts w:asciiTheme="minorHAnsi" w:eastAsia="微軟正黑體" w:hAnsiTheme="minorHAnsi" w:cstheme="minorHAnsi"/>
        </w:rPr>
        <w:t>”</w:t>
      </w:r>
      <w:r w:rsidR="00BF7731" w:rsidRPr="00F02179">
        <w:rPr>
          <w:rFonts w:asciiTheme="minorHAnsi" w:eastAsia="微軟正黑體" w:hAnsiTheme="minorHAnsi" w:cstheme="minorHAnsi"/>
        </w:rPr>
        <w:t>上月結餘</w:t>
      </w:r>
      <w:r w:rsidR="00BF7731" w:rsidRPr="00F02179">
        <w:rPr>
          <w:rFonts w:asciiTheme="minorHAnsi" w:eastAsia="微軟正黑體" w:hAnsiTheme="minorHAnsi" w:cstheme="minorHAnsi"/>
        </w:rPr>
        <w:t>”</w:t>
      </w:r>
      <w:r w:rsidR="00BF7731" w:rsidRPr="00F02179">
        <w:rPr>
          <w:rFonts w:asciiTheme="minorHAnsi" w:eastAsia="微軟正黑體" w:hAnsiTheme="minorHAnsi" w:cstheme="minorHAnsi"/>
        </w:rPr>
        <w:t>且餘額欄位為上月底餘額</w:t>
      </w:r>
      <w:r w:rsidR="00084136" w:rsidRPr="00F02179">
        <w:rPr>
          <w:rFonts w:asciiTheme="minorHAnsi" w:eastAsia="微軟正黑體" w:hAnsiTheme="minorHAnsi" w:cstheme="minorHAnsi"/>
        </w:rPr>
        <w:t>。中台撈取當月交易明細資料</w:t>
      </w:r>
      <w:r w:rsidR="00E004B9" w:rsidRPr="00F02179">
        <w:rPr>
          <w:rFonts w:asciiTheme="minorHAnsi" w:eastAsia="微軟正黑體" w:hAnsiTheme="minorHAnsi" w:cstheme="minorHAnsi"/>
        </w:rPr>
        <w:t>，</w:t>
      </w:r>
      <w:r w:rsidR="00084136" w:rsidRPr="00F02179">
        <w:rPr>
          <w:rFonts w:asciiTheme="minorHAnsi" w:eastAsia="微軟正黑體" w:hAnsiTheme="minorHAnsi" w:cstheme="minorHAnsi"/>
        </w:rPr>
        <w:t>依據附件「實體對帳單整併檔案一覽</w:t>
      </w:r>
      <w:r w:rsidR="00084136" w:rsidRPr="00F02179">
        <w:rPr>
          <w:rFonts w:asciiTheme="minorHAnsi" w:eastAsia="微軟正黑體" w:hAnsiTheme="minorHAnsi" w:cstheme="minorHAnsi"/>
        </w:rPr>
        <w:t>_(</w:t>
      </w:r>
      <w:r w:rsidR="00084136" w:rsidRPr="00F02179">
        <w:rPr>
          <w:rFonts w:asciiTheme="minorHAnsi" w:eastAsia="微軟正黑體" w:hAnsiTheme="minorHAnsi" w:cstheme="minorHAnsi"/>
        </w:rPr>
        <w:t>存匯</w:t>
      </w:r>
      <w:r w:rsidR="00084136" w:rsidRPr="00F02179">
        <w:rPr>
          <w:rFonts w:asciiTheme="minorHAnsi" w:eastAsia="微軟正黑體" w:hAnsiTheme="minorHAnsi" w:cstheme="minorHAnsi"/>
        </w:rPr>
        <w:t>)20220817.xlsx</w:t>
      </w:r>
      <w:r w:rsidR="00084136" w:rsidRPr="00F02179">
        <w:rPr>
          <w:rFonts w:asciiTheme="minorHAnsi" w:eastAsia="微軟正黑體" w:hAnsiTheme="minorHAnsi" w:cstheme="minorHAnsi"/>
        </w:rPr>
        <w:t>」格式，提供檔案。</w:t>
      </w:r>
      <w:r w:rsidR="00D44F39" w:rsidRPr="00F02179">
        <w:rPr>
          <w:rFonts w:asciiTheme="minorHAnsi" w:eastAsia="微軟正黑體" w:hAnsiTheme="minorHAnsi" w:cstheme="minorHAnsi"/>
        </w:rPr>
        <w:t>6</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12</w:t>
      </w:r>
      <w:r w:rsidR="00D44F39" w:rsidRPr="00F02179">
        <w:rPr>
          <w:rFonts w:asciiTheme="minorHAnsi" w:eastAsia="微軟正黑體" w:hAnsiTheme="minorHAnsi" w:cstheme="minorHAnsi"/>
        </w:rPr>
        <w:t>月檔案產出時，台幣支票存款若無交易明細資料仍需產生一筆摘要為</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本月結餘</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、餘額為月底餘額之交易明細。</w:t>
      </w:r>
    </w:p>
    <w:p w:rsidR="00D44F39" w:rsidRPr="00F02179" w:rsidRDefault="00CD61ED" w:rsidP="00D44F39">
      <w:pPr>
        <w:pStyle w:val="a5"/>
        <w:numPr>
          <w:ilvl w:val="4"/>
          <w:numId w:val="49"/>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台幣備償戶</w:t>
      </w:r>
      <w:r w:rsidR="00084136" w:rsidRPr="00F02179">
        <w:rPr>
          <w:rFonts w:asciiTheme="minorHAnsi" w:eastAsia="微軟正黑體" w:hAnsiTheme="minorHAnsi" w:cstheme="minorHAnsi"/>
        </w:rPr>
        <w:t>(FSNPS8.PS)</w:t>
      </w:r>
      <w:r w:rsidR="00084136" w:rsidRPr="00F02179">
        <w:rPr>
          <w:rFonts w:asciiTheme="minorHAnsi" w:eastAsia="微軟正黑體" w:hAnsiTheme="minorHAnsi" w:cstheme="minorHAnsi"/>
        </w:rPr>
        <w:t>：台幣備償戶，除客戶申請對帳單寄送方式為</w:t>
      </w:r>
      <w:r w:rsidR="00084136" w:rsidRPr="00F02179">
        <w:rPr>
          <w:rFonts w:asciiTheme="minorHAnsi" w:eastAsia="微軟正黑體" w:hAnsiTheme="minorHAnsi" w:cstheme="minorHAnsi"/>
        </w:rPr>
        <w:t>3.EMAIL</w:t>
      </w:r>
      <w:r w:rsidR="00084136" w:rsidRPr="00F02179">
        <w:rPr>
          <w:rFonts w:asciiTheme="minorHAnsi" w:eastAsia="微軟正黑體" w:hAnsiTheme="minorHAnsi" w:cstheme="minorHAnsi"/>
        </w:rPr>
        <w:t>外，其餘寄送方式皆需產生實體對帳單檔交易明細檔</w:t>
      </w:r>
      <w:r w:rsidR="00BF7731" w:rsidRPr="00F02179">
        <w:rPr>
          <w:rFonts w:asciiTheme="minorHAnsi" w:eastAsia="微軟正黑體" w:hAnsiTheme="minorHAnsi" w:cstheme="minorHAnsi"/>
        </w:rPr>
        <w:t>，若帳號存在於交易明細檔需另補入第一筆明細摘要為</w:t>
      </w:r>
      <w:r w:rsidR="00BF7731" w:rsidRPr="00F02179">
        <w:rPr>
          <w:rFonts w:asciiTheme="minorHAnsi" w:eastAsia="微軟正黑體" w:hAnsiTheme="minorHAnsi" w:cstheme="minorHAnsi"/>
        </w:rPr>
        <w:t>”</w:t>
      </w:r>
      <w:r w:rsidR="00BF7731" w:rsidRPr="00F02179">
        <w:rPr>
          <w:rFonts w:asciiTheme="minorHAnsi" w:eastAsia="微軟正黑體" w:hAnsiTheme="minorHAnsi" w:cstheme="minorHAnsi"/>
        </w:rPr>
        <w:t>上月結餘</w:t>
      </w:r>
      <w:r w:rsidR="00BF7731" w:rsidRPr="00F02179">
        <w:rPr>
          <w:rFonts w:asciiTheme="minorHAnsi" w:eastAsia="微軟正黑體" w:hAnsiTheme="minorHAnsi" w:cstheme="minorHAnsi"/>
        </w:rPr>
        <w:t>”</w:t>
      </w:r>
      <w:r w:rsidR="00BF7731" w:rsidRPr="00F02179">
        <w:rPr>
          <w:rFonts w:asciiTheme="minorHAnsi" w:eastAsia="微軟正黑體" w:hAnsiTheme="minorHAnsi" w:cstheme="minorHAnsi"/>
        </w:rPr>
        <w:t>且餘額欄位為上月底餘額</w:t>
      </w:r>
      <w:r w:rsidR="00084136" w:rsidRPr="00F02179">
        <w:rPr>
          <w:rFonts w:asciiTheme="minorHAnsi" w:eastAsia="微軟正黑體" w:hAnsiTheme="minorHAnsi" w:cstheme="minorHAnsi"/>
        </w:rPr>
        <w:t>。中台撈取當月交易明細資料依據附件「實體對帳單整併檔案一覽</w:t>
      </w:r>
      <w:r w:rsidR="00084136" w:rsidRPr="00F02179">
        <w:rPr>
          <w:rFonts w:asciiTheme="minorHAnsi" w:eastAsia="微軟正黑體" w:hAnsiTheme="minorHAnsi" w:cstheme="minorHAnsi"/>
        </w:rPr>
        <w:t>_(</w:t>
      </w:r>
      <w:r w:rsidR="00084136" w:rsidRPr="00F02179">
        <w:rPr>
          <w:rFonts w:asciiTheme="minorHAnsi" w:eastAsia="微軟正黑體" w:hAnsiTheme="minorHAnsi" w:cstheme="minorHAnsi"/>
        </w:rPr>
        <w:t>存匯</w:t>
      </w:r>
      <w:r w:rsidR="00084136" w:rsidRPr="00F02179">
        <w:rPr>
          <w:rFonts w:asciiTheme="minorHAnsi" w:eastAsia="微軟正黑體" w:hAnsiTheme="minorHAnsi" w:cstheme="minorHAnsi"/>
        </w:rPr>
        <w:t>)20220817.xlsx</w:t>
      </w:r>
      <w:r w:rsidR="00084136" w:rsidRPr="00F02179">
        <w:rPr>
          <w:rFonts w:asciiTheme="minorHAnsi" w:eastAsia="微軟正黑體" w:hAnsiTheme="minorHAnsi" w:cstheme="minorHAnsi"/>
        </w:rPr>
        <w:t>」格式，提供檔案。</w:t>
      </w:r>
      <w:r w:rsidR="00D44F39" w:rsidRPr="00F02179">
        <w:rPr>
          <w:rFonts w:asciiTheme="minorHAnsi" w:eastAsia="微軟正黑體" w:hAnsiTheme="minorHAnsi" w:cstheme="minorHAnsi"/>
        </w:rPr>
        <w:t>6</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12</w:t>
      </w:r>
      <w:r w:rsidR="00D44F39" w:rsidRPr="00F02179">
        <w:rPr>
          <w:rFonts w:asciiTheme="minorHAnsi" w:eastAsia="微軟正黑體" w:hAnsiTheme="minorHAnsi" w:cstheme="minorHAnsi"/>
        </w:rPr>
        <w:t>月檔案產出時，台幣備償戶若無交易明細資料仍需產生一筆摘要為</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本月結餘</w:t>
      </w:r>
      <w:r w:rsidR="00D44F39" w:rsidRPr="00F02179">
        <w:rPr>
          <w:rFonts w:asciiTheme="minorHAnsi" w:eastAsia="微軟正黑體" w:hAnsiTheme="minorHAnsi" w:cstheme="minorHAnsi"/>
        </w:rPr>
        <w:t>”</w:t>
      </w:r>
      <w:r w:rsidR="00D44F39" w:rsidRPr="00F02179">
        <w:rPr>
          <w:rFonts w:asciiTheme="minorHAnsi" w:eastAsia="微軟正黑體" w:hAnsiTheme="minorHAnsi" w:cstheme="minorHAnsi"/>
        </w:rPr>
        <w:t>、餘額為月底餘額之交易明細。</w:t>
      </w:r>
    </w:p>
    <w:p w:rsidR="00CD61ED" w:rsidRPr="00F02179" w:rsidRDefault="00CD61ED" w:rsidP="00CD61ED">
      <w:pPr>
        <w:pStyle w:val="a5"/>
        <w:numPr>
          <w:ilvl w:val="4"/>
          <w:numId w:val="49"/>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結構型商品交易明細檔</w:t>
      </w:r>
      <w:r w:rsidR="00084136" w:rsidRPr="00F02179">
        <w:rPr>
          <w:rFonts w:asciiTheme="minorHAnsi" w:eastAsia="微軟正黑體" w:hAnsiTheme="minorHAnsi" w:cstheme="minorHAnsi"/>
        </w:rPr>
        <w:t>(SHARE.FINPS8.PS)</w:t>
      </w:r>
      <w:r w:rsidRPr="00F02179">
        <w:rPr>
          <w:rFonts w:asciiTheme="minorHAnsi" w:eastAsia="微軟正黑體" w:hAnsiTheme="minorHAnsi" w:cstheme="minorHAnsi"/>
        </w:rPr>
        <w:t>：由</w:t>
      </w:r>
      <w:r w:rsidR="00321E6C" w:rsidRPr="00F02179">
        <w:rPr>
          <w:rFonts w:asciiTheme="minorHAnsi" w:eastAsia="微軟正黑體" w:hAnsiTheme="minorHAnsi" w:cstheme="minorHAnsi"/>
        </w:rPr>
        <w:t>結構式商品</w:t>
      </w:r>
      <w:r w:rsidRPr="00F02179">
        <w:rPr>
          <w:rFonts w:asciiTheme="minorHAnsi" w:eastAsia="微軟正黑體" w:hAnsiTheme="minorHAnsi" w:cstheme="minorHAnsi"/>
        </w:rPr>
        <w:t>系統</w:t>
      </w:r>
      <w:r w:rsidR="00321E6C" w:rsidRPr="00F02179">
        <w:rPr>
          <w:rFonts w:asciiTheme="minorHAnsi" w:eastAsia="微軟正黑體" w:hAnsiTheme="minorHAnsi" w:cstheme="minorHAnsi"/>
        </w:rPr>
        <w:t>(SI)</w:t>
      </w:r>
      <w:r w:rsidRPr="00F02179">
        <w:rPr>
          <w:rFonts w:asciiTheme="minorHAnsi" w:eastAsia="微軟正黑體" w:hAnsiTheme="minorHAnsi" w:cstheme="minorHAnsi"/>
        </w:rPr>
        <w:t>提供。</w:t>
      </w:r>
    </w:p>
    <w:p w:rsidR="00CD61ED" w:rsidRPr="00F02179" w:rsidRDefault="00CD61ED" w:rsidP="00CD61ED">
      <w:pPr>
        <w:pStyle w:val="a5"/>
        <w:numPr>
          <w:ilvl w:val="4"/>
          <w:numId w:val="49"/>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信託明細檔</w:t>
      </w:r>
      <w:r w:rsidR="00084136" w:rsidRPr="00F02179">
        <w:rPr>
          <w:rFonts w:asciiTheme="minorHAnsi" w:eastAsia="微軟正黑體" w:hAnsiTheme="minorHAnsi" w:cstheme="minorHAnsi"/>
        </w:rPr>
        <w:t>(FUN.RB13FILN.PS/FUN.RB13FILS.PS)</w:t>
      </w:r>
      <w:r w:rsidRPr="00F02179">
        <w:rPr>
          <w:rFonts w:asciiTheme="minorHAnsi" w:eastAsia="微軟正黑體" w:hAnsiTheme="minorHAnsi" w:cstheme="minorHAnsi"/>
        </w:rPr>
        <w:t>：由信託系統提供。</w:t>
      </w:r>
    </w:p>
    <w:p w:rsidR="00CD61ED" w:rsidRPr="00F02179" w:rsidRDefault="00CD61ED" w:rsidP="004F3E43">
      <w:pPr>
        <w:pStyle w:val="a5"/>
        <w:numPr>
          <w:ilvl w:val="4"/>
          <w:numId w:val="49"/>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保代對帳單報單明細內容檔</w:t>
      </w:r>
      <w:r w:rsidRPr="00F02179">
        <w:rPr>
          <w:rFonts w:asciiTheme="minorHAnsi" w:eastAsia="微軟正黑體" w:hAnsiTheme="minorHAnsi" w:cstheme="minorHAnsi"/>
        </w:rPr>
        <w:t>/</w:t>
      </w:r>
      <w:r w:rsidRPr="00F02179">
        <w:rPr>
          <w:rFonts w:asciiTheme="minorHAnsi" w:eastAsia="微軟正黑體" w:hAnsiTheme="minorHAnsi" w:cstheme="minorHAnsi"/>
        </w:rPr>
        <w:t>保全明細內容檔</w:t>
      </w:r>
      <w:r w:rsidR="00084136" w:rsidRPr="00F02179">
        <w:rPr>
          <w:rFonts w:asciiTheme="minorHAnsi" w:eastAsia="微軟正黑體" w:hAnsiTheme="minorHAnsi" w:cstheme="minorHAnsi"/>
        </w:rPr>
        <w:t>(iasinspolicy_forpost.txt/iassafety_forpost.txt)</w:t>
      </w:r>
      <w:r w:rsidRPr="00F02179">
        <w:rPr>
          <w:rFonts w:asciiTheme="minorHAnsi" w:eastAsia="微軟正黑體" w:hAnsiTheme="minorHAnsi" w:cstheme="minorHAnsi"/>
        </w:rPr>
        <w:t>：由保代系統提供。</w:t>
      </w:r>
    </w:p>
    <w:p w:rsidR="001D21D1" w:rsidRPr="00F02179" w:rsidRDefault="00467575" w:rsidP="005B2AF2">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lastRenderedPageBreak/>
        <w:t>未登摺</w:t>
      </w:r>
      <w:r w:rsidR="00CD61ED" w:rsidRPr="00F02179">
        <w:rPr>
          <w:rFonts w:asciiTheme="minorHAnsi" w:eastAsia="微軟正黑體" w:hAnsiTheme="minorHAnsi" w:cstheme="minorHAnsi"/>
        </w:rPr>
        <w:t>明細</w:t>
      </w:r>
      <w:r w:rsidRPr="00F02179">
        <w:rPr>
          <w:rFonts w:asciiTheme="minorHAnsi" w:eastAsia="微軟正黑體" w:hAnsiTheme="minorHAnsi" w:cstheme="minorHAnsi"/>
        </w:rPr>
        <w:t>檔：</w:t>
      </w:r>
      <w:r w:rsidR="00547BBF" w:rsidRPr="00F02179">
        <w:rPr>
          <w:rFonts w:asciiTheme="minorHAnsi" w:eastAsia="微軟正黑體" w:hAnsiTheme="minorHAnsi" w:cstheme="minorHAnsi"/>
        </w:rPr>
        <w:t>當帳號存在台幣帳單存款</w:t>
      </w:r>
      <w:r w:rsidR="00547BBF" w:rsidRPr="00F02179">
        <w:rPr>
          <w:rFonts w:asciiTheme="minorHAnsi" w:eastAsia="微軟正黑體" w:hAnsiTheme="minorHAnsi" w:cstheme="minorHAnsi"/>
        </w:rPr>
        <w:t>-</w:t>
      </w:r>
      <w:r w:rsidR="00547BBF" w:rsidRPr="00F02179">
        <w:rPr>
          <w:rFonts w:asciiTheme="minorHAnsi" w:eastAsia="微軟正黑體" w:hAnsiTheme="minorHAnsi" w:cstheme="minorHAnsi"/>
        </w:rPr>
        <w:t>交易明細檔</w:t>
      </w:r>
      <w:r w:rsidR="00547BBF" w:rsidRPr="00F02179">
        <w:rPr>
          <w:rFonts w:asciiTheme="minorHAnsi" w:eastAsia="微軟正黑體" w:hAnsiTheme="minorHAnsi" w:cstheme="minorHAnsi"/>
        </w:rPr>
        <w:t>(FSNPS9.PS)</w:t>
      </w:r>
      <w:r w:rsidR="00547BBF" w:rsidRPr="00F02179">
        <w:rPr>
          <w:rFonts w:asciiTheme="minorHAnsi" w:eastAsia="微軟正黑體" w:hAnsiTheme="minorHAnsi" w:cstheme="minorHAnsi"/>
        </w:rPr>
        <w:t>時，中台撈取該帳號未登摺</w:t>
      </w:r>
      <w:r w:rsidR="00212773" w:rsidRPr="00F02179">
        <w:rPr>
          <w:rFonts w:asciiTheme="minorHAnsi" w:eastAsia="微軟正黑體" w:hAnsiTheme="minorHAnsi" w:cstheme="minorHAnsi"/>
        </w:rPr>
        <w:t>資料產</w:t>
      </w:r>
      <w:r w:rsidR="00547BBF" w:rsidRPr="00F02179">
        <w:rPr>
          <w:rFonts w:asciiTheme="minorHAnsi" w:eastAsia="微軟正黑體" w:hAnsiTheme="minorHAnsi" w:cstheme="minorHAnsi"/>
        </w:rPr>
        <w:t>生未登褶明細檔</w:t>
      </w:r>
      <w:r w:rsidR="00212773" w:rsidRPr="00F02179">
        <w:rPr>
          <w:rFonts w:asciiTheme="minorHAnsi" w:eastAsia="微軟正黑體" w:hAnsiTheme="minorHAnsi" w:cstheme="minorHAnsi"/>
        </w:rPr>
        <w:t>，依據附件「實體對帳單整併檔案一覽</w:t>
      </w:r>
      <w:r w:rsidR="00212773" w:rsidRPr="00F02179">
        <w:rPr>
          <w:rFonts w:asciiTheme="minorHAnsi" w:eastAsia="微軟正黑體" w:hAnsiTheme="minorHAnsi" w:cstheme="minorHAnsi"/>
        </w:rPr>
        <w:t>_(</w:t>
      </w:r>
      <w:r w:rsidR="00212773" w:rsidRPr="00F02179">
        <w:rPr>
          <w:rFonts w:asciiTheme="minorHAnsi" w:eastAsia="微軟正黑體" w:hAnsiTheme="minorHAnsi" w:cstheme="minorHAnsi"/>
        </w:rPr>
        <w:t>存匯</w:t>
      </w:r>
      <w:r w:rsidR="00212773" w:rsidRPr="00F02179">
        <w:rPr>
          <w:rFonts w:asciiTheme="minorHAnsi" w:eastAsia="微軟正黑體" w:hAnsiTheme="minorHAnsi" w:cstheme="minorHAnsi"/>
        </w:rPr>
        <w:t>)20220817.xlsx</w:t>
      </w:r>
      <w:r w:rsidR="00212773" w:rsidRPr="00F02179">
        <w:rPr>
          <w:rFonts w:asciiTheme="minorHAnsi" w:eastAsia="微軟正黑體" w:hAnsiTheme="minorHAnsi" w:cstheme="minorHAnsi"/>
        </w:rPr>
        <w:t>」格式，提供檔案。</w:t>
      </w:r>
    </w:p>
    <w:p w:rsidR="005B2AF2" w:rsidRPr="00F02179" w:rsidRDefault="00CD61ED" w:rsidP="005B2AF2">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自動化交易明細檔</w:t>
      </w:r>
      <w:r w:rsidR="005B2AF2" w:rsidRPr="00F02179">
        <w:rPr>
          <w:rFonts w:asciiTheme="minorHAnsi" w:eastAsia="微軟正黑體" w:hAnsiTheme="minorHAnsi" w:cstheme="minorHAnsi"/>
        </w:rPr>
        <w:t>(FSNPS7.PS)</w:t>
      </w:r>
      <w:r w:rsidRPr="00F02179">
        <w:rPr>
          <w:rFonts w:asciiTheme="minorHAnsi" w:eastAsia="微軟正黑體" w:hAnsiTheme="minorHAnsi" w:cstheme="minorHAnsi"/>
        </w:rPr>
        <w:t>：</w:t>
      </w:r>
      <w:r w:rsidR="005B2AF2" w:rsidRPr="00F02179">
        <w:rPr>
          <w:rFonts w:asciiTheme="minorHAnsi" w:eastAsia="微軟正黑體" w:hAnsiTheme="minorHAnsi" w:cstheme="minorHAnsi"/>
        </w:rPr>
        <w:t>針對台幣存摺存款帳號，客戶申請對帳單寄送方式為</w:t>
      </w:r>
      <w:r w:rsidR="005B2AF2" w:rsidRPr="00F02179">
        <w:rPr>
          <w:rFonts w:asciiTheme="minorHAnsi" w:eastAsia="微軟正黑體" w:hAnsiTheme="minorHAnsi" w:cstheme="minorHAnsi"/>
        </w:rPr>
        <w:t>1.</w:t>
      </w:r>
      <w:r w:rsidR="005B2AF2" w:rsidRPr="00F02179">
        <w:rPr>
          <w:rFonts w:asciiTheme="minorHAnsi" w:eastAsia="微軟正黑體" w:hAnsiTheme="minorHAnsi" w:cstheme="minorHAnsi"/>
        </w:rPr>
        <w:t>寄送，撈取當月份交易明細且交易種類為網銀</w:t>
      </w:r>
      <w:r w:rsidR="005B2AF2" w:rsidRPr="00F02179">
        <w:rPr>
          <w:rFonts w:asciiTheme="minorHAnsi" w:eastAsia="微軟正黑體" w:hAnsiTheme="minorHAnsi" w:cstheme="minorHAnsi"/>
        </w:rPr>
        <w:t>/</w:t>
      </w:r>
      <w:r w:rsidR="005B2AF2" w:rsidRPr="00F02179">
        <w:rPr>
          <w:rFonts w:asciiTheme="minorHAnsi" w:eastAsia="微軟正黑體" w:hAnsiTheme="minorHAnsi" w:cstheme="minorHAnsi"/>
        </w:rPr>
        <w:t>語音交易</w:t>
      </w:r>
      <w:r w:rsidR="005B2AF2" w:rsidRPr="00F02179">
        <w:rPr>
          <w:rFonts w:asciiTheme="minorHAnsi" w:eastAsia="微軟正黑體" w:hAnsiTheme="minorHAnsi" w:cstheme="minorHAnsi"/>
        </w:rPr>
        <w:t>/</w:t>
      </w:r>
      <w:r w:rsidR="005B2AF2" w:rsidRPr="00F02179">
        <w:rPr>
          <w:rFonts w:asciiTheme="minorHAnsi" w:eastAsia="微軟正黑體" w:hAnsiTheme="minorHAnsi" w:cstheme="minorHAnsi"/>
        </w:rPr>
        <w:t>全國性繳費（稅）</w:t>
      </w:r>
      <w:r w:rsidR="00BB4319" w:rsidRPr="00F02179">
        <w:rPr>
          <w:rFonts w:asciiTheme="minorHAnsi" w:eastAsia="微軟正黑體" w:hAnsiTheme="minorHAnsi" w:cstheme="minorHAnsi"/>
        </w:rPr>
        <w:t>/</w:t>
      </w:r>
      <w:r w:rsidR="00BB4319" w:rsidRPr="00F02179">
        <w:rPr>
          <w:rFonts w:asciiTheme="minorHAnsi" w:eastAsia="微軟正黑體" w:hAnsiTheme="minorHAnsi" w:cstheme="minorHAnsi"/>
        </w:rPr>
        <w:t>傳真轉帳交易</w:t>
      </w:r>
      <w:r w:rsidR="005B2AF2" w:rsidRPr="00F02179">
        <w:rPr>
          <w:rFonts w:asciiTheme="minorHAnsi" w:eastAsia="微軟正黑體" w:hAnsiTheme="minorHAnsi" w:cstheme="minorHAnsi"/>
        </w:rPr>
        <w:t>資料產生自動化交易明細檔，依據附件「實體對帳單整併檔案一覽</w:t>
      </w:r>
      <w:r w:rsidR="005B2AF2" w:rsidRPr="00F02179">
        <w:rPr>
          <w:rFonts w:asciiTheme="minorHAnsi" w:eastAsia="微軟正黑體" w:hAnsiTheme="minorHAnsi" w:cstheme="minorHAnsi"/>
        </w:rPr>
        <w:t>_(</w:t>
      </w:r>
      <w:r w:rsidR="005B2AF2" w:rsidRPr="00F02179">
        <w:rPr>
          <w:rFonts w:asciiTheme="minorHAnsi" w:eastAsia="微軟正黑體" w:hAnsiTheme="minorHAnsi" w:cstheme="minorHAnsi"/>
        </w:rPr>
        <w:t>存匯</w:t>
      </w:r>
      <w:r w:rsidR="005B2AF2" w:rsidRPr="00F02179">
        <w:rPr>
          <w:rFonts w:asciiTheme="minorHAnsi" w:eastAsia="微軟正黑體" w:hAnsiTheme="minorHAnsi" w:cstheme="minorHAnsi"/>
        </w:rPr>
        <w:t>)20220817.xlsx</w:t>
      </w:r>
      <w:r w:rsidR="005B2AF2" w:rsidRPr="00F02179">
        <w:rPr>
          <w:rFonts w:asciiTheme="minorHAnsi" w:eastAsia="微軟正黑體" w:hAnsiTheme="minorHAnsi" w:cstheme="minorHAnsi"/>
        </w:rPr>
        <w:t>」格式，提供檔案。</w:t>
      </w:r>
    </w:p>
    <w:p w:rsidR="00467575" w:rsidRPr="00F02179" w:rsidRDefault="00467575" w:rsidP="000F50BB">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餘額檔：</w:t>
      </w:r>
      <w:r w:rsidR="00C55D58" w:rsidRPr="00F02179">
        <w:rPr>
          <w:rFonts w:asciiTheme="minorHAnsi" w:eastAsia="微軟正黑體" w:hAnsiTheme="minorHAnsi" w:cstheme="minorHAnsi"/>
        </w:rPr>
        <w:t>若客戶該月份有交易明細資料存在於下列檔案中，台幣帳單存款</w:t>
      </w:r>
      <w:r w:rsidR="00C55D58" w:rsidRPr="00F02179">
        <w:rPr>
          <w:rFonts w:asciiTheme="minorHAnsi" w:eastAsia="微軟正黑體" w:hAnsiTheme="minorHAnsi" w:cstheme="minorHAnsi"/>
        </w:rPr>
        <w:t>(FSNPS9.PS)/</w:t>
      </w:r>
      <w:r w:rsidR="00C55D58" w:rsidRPr="00F02179">
        <w:rPr>
          <w:rFonts w:asciiTheme="minorHAnsi" w:eastAsia="微軟正黑體" w:hAnsiTheme="minorHAnsi" w:cstheme="minorHAnsi"/>
        </w:rPr>
        <w:t>外幣帳單存款</w:t>
      </w:r>
      <w:r w:rsidR="00C55D58" w:rsidRPr="00F02179">
        <w:rPr>
          <w:rFonts w:asciiTheme="minorHAnsi" w:eastAsia="微軟正黑體" w:hAnsiTheme="minorHAnsi" w:cstheme="minorHAnsi"/>
        </w:rPr>
        <w:t>(SHARE.FSNPS8.PS)</w:t>
      </w:r>
      <w:r w:rsidR="00C55D58" w:rsidRPr="00F02179">
        <w:rPr>
          <w:rFonts w:asciiTheme="minorHAnsi" w:eastAsia="微軟正黑體" w:hAnsiTheme="minorHAnsi" w:cstheme="minorHAnsi"/>
        </w:rPr>
        <w:t>、結構型商品交易明細檔、信託明細檔</w:t>
      </w:r>
      <w:r w:rsidR="00C55D58" w:rsidRPr="00F02179">
        <w:rPr>
          <w:rFonts w:asciiTheme="minorHAnsi" w:eastAsia="微軟正黑體" w:hAnsiTheme="minorHAnsi" w:cstheme="minorHAnsi"/>
        </w:rPr>
        <w:t>(FUN.RB13FILN.PS/FUN.RB13FILS.PS)</w:t>
      </w:r>
      <w:r w:rsidR="00C55D58" w:rsidRPr="00F02179">
        <w:rPr>
          <w:rFonts w:asciiTheme="minorHAnsi" w:eastAsia="微軟正黑體" w:hAnsiTheme="minorHAnsi" w:cstheme="minorHAnsi"/>
        </w:rPr>
        <w:t>、保代對帳單報單明細內容檔</w:t>
      </w:r>
      <w:r w:rsidR="00C55D58" w:rsidRPr="00F02179">
        <w:rPr>
          <w:rFonts w:asciiTheme="minorHAnsi" w:eastAsia="微軟正黑體" w:hAnsiTheme="minorHAnsi" w:cstheme="minorHAnsi"/>
        </w:rPr>
        <w:t>/</w:t>
      </w:r>
      <w:r w:rsidR="00C55D58" w:rsidRPr="00F02179">
        <w:rPr>
          <w:rFonts w:asciiTheme="minorHAnsi" w:eastAsia="微軟正黑體" w:hAnsiTheme="minorHAnsi" w:cstheme="minorHAnsi"/>
        </w:rPr>
        <w:t>保全明細內容檔</w:t>
      </w:r>
      <w:r w:rsidR="00C55D58" w:rsidRPr="00F02179">
        <w:rPr>
          <w:rFonts w:asciiTheme="minorHAnsi" w:eastAsia="微軟正黑體" w:hAnsiTheme="minorHAnsi" w:cstheme="minorHAnsi"/>
        </w:rPr>
        <w:t>(iasinspolicy_forpost.txt/iassafety_forpost.txt)</w:t>
      </w:r>
      <w:r w:rsidR="00C55D58" w:rsidRPr="00F02179">
        <w:rPr>
          <w:rFonts w:asciiTheme="minorHAnsi" w:eastAsia="微軟正黑體" w:hAnsiTheme="minorHAnsi" w:cstheme="minorHAnsi"/>
        </w:rPr>
        <w:t>，已統一編號歸戶後，依據附件「實體對帳單整併檔案一覽</w:t>
      </w:r>
      <w:r w:rsidR="00C55D58" w:rsidRPr="00F02179">
        <w:rPr>
          <w:rFonts w:asciiTheme="minorHAnsi" w:eastAsia="微軟正黑體" w:hAnsiTheme="minorHAnsi" w:cstheme="minorHAnsi"/>
        </w:rPr>
        <w:t>_(</w:t>
      </w:r>
      <w:r w:rsidR="00C55D58" w:rsidRPr="00F02179">
        <w:rPr>
          <w:rFonts w:asciiTheme="minorHAnsi" w:eastAsia="微軟正黑體" w:hAnsiTheme="minorHAnsi" w:cstheme="minorHAnsi"/>
        </w:rPr>
        <w:t>存匯</w:t>
      </w:r>
      <w:r w:rsidR="00C55D58" w:rsidRPr="00F02179">
        <w:rPr>
          <w:rFonts w:asciiTheme="minorHAnsi" w:eastAsia="微軟正黑體" w:hAnsiTheme="minorHAnsi" w:cstheme="minorHAnsi"/>
        </w:rPr>
        <w:t>)20220817.xlsx</w:t>
      </w:r>
      <w:r w:rsidR="00C55D58" w:rsidRPr="00F02179">
        <w:rPr>
          <w:rFonts w:asciiTheme="minorHAnsi" w:eastAsia="微軟正黑體" w:hAnsiTheme="minorHAnsi" w:cstheme="minorHAnsi"/>
        </w:rPr>
        <w:t>」格式，提供檔案，產生下列四個台外幣</w:t>
      </w:r>
      <w:r w:rsidR="00D901A7" w:rsidRPr="00F02179">
        <w:rPr>
          <w:rFonts w:asciiTheme="minorHAnsi" w:eastAsia="微軟正黑體" w:hAnsiTheme="minorHAnsi" w:cstheme="minorHAnsi"/>
        </w:rPr>
        <w:t>存款</w:t>
      </w:r>
      <w:r w:rsidR="00C55D58" w:rsidRPr="00F02179">
        <w:rPr>
          <w:rFonts w:asciiTheme="minorHAnsi" w:eastAsia="微軟正黑體" w:hAnsiTheme="minorHAnsi" w:cstheme="minorHAnsi"/>
        </w:rPr>
        <w:t>餘額檔。</w:t>
      </w:r>
    </w:p>
    <w:p w:rsidR="00C037E0" w:rsidRPr="00F02179" w:rsidRDefault="00C037E0" w:rsidP="00C037E0">
      <w:pPr>
        <w:pStyle w:val="a5"/>
        <w:numPr>
          <w:ilvl w:val="0"/>
          <w:numId w:val="255"/>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台幣存款餘額檔</w:t>
      </w:r>
      <w:r w:rsidRPr="00F02179">
        <w:rPr>
          <w:rFonts w:asciiTheme="minorHAnsi" w:eastAsia="微軟正黑體" w:hAnsiTheme="minorHAnsi" w:cstheme="minorHAnsi"/>
        </w:rPr>
        <w:t>(FQNPS8.IBS.PS)</w:t>
      </w:r>
      <w:r w:rsidR="00D901A7" w:rsidRPr="00F02179">
        <w:rPr>
          <w:rFonts w:asciiTheme="minorHAnsi" w:eastAsia="微軟正黑體" w:hAnsiTheme="minorHAnsi" w:cstheme="minorHAnsi"/>
        </w:rPr>
        <w:t>：支票存款、活期存款、活期儲蓄存款。</w:t>
      </w:r>
    </w:p>
    <w:p w:rsidR="00C037E0" w:rsidRPr="00F02179" w:rsidRDefault="00C037E0" w:rsidP="00C037E0">
      <w:pPr>
        <w:pStyle w:val="a5"/>
        <w:numPr>
          <w:ilvl w:val="0"/>
          <w:numId w:val="255"/>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台幣定存明細檔</w:t>
      </w:r>
      <w:r w:rsidRPr="00F02179">
        <w:rPr>
          <w:rFonts w:asciiTheme="minorHAnsi" w:eastAsia="微軟正黑體" w:hAnsiTheme="minorHAnsi" w:cstheme="minorHAnsi"/>
        </w:rPr>
        <w:t>(FTNPS8.IBS.PS)</w:t>
      </w:r>
      <w:r w:rsidR="004D0354" w:rsidRPr="00F02179">
        <w:rPr>
          <w:rFonts w:asciiTheme="minorHAnsi" w:eastAsia="微軟正黑體" w:hAnsiTheme="minorHAnsi" w:cstheme="minorHAnsi"/>
        </w:rPr>
        <w:t>：須排除</w:t>
      </w:r>
      <w:r w:rsidR="004D0354" w:rsidRPr="00F02179">
        <w:rPr>
          <w:rFonts w:asciiTheme="minorHAnsi" w:eastAsia="微軟正黑體" w:hAnsiTheme="minorHAnsi" w:cstheme="minorHAnsi"/>
        </w:rPr>
        <w:t>NCB</w:t>
      </w:r>
      <w:r w:rsidR="004D0354" w:rsidRPr="00F02179">
        <w:rPr>
          <w:rFonts w:asciiTheme="minorHAnsi" w:eastAsia="微軟正黑體" w:hAnsiTheme="minorHAnsi" w:cstheme="minorHAnsi"/>
        </w:rPr>
        <w:t>定存單。</w:t>
      </w:r>
    </w:p>
    <w:p w:rsidR="00C037E0" w:rsidRPr="00F02179" w:rsidRDefault="00C037E0" w:rsidP="00C037E0">
      <w:pPr>
        <w:pStyle w:val="a5"/>
        <w:numPr>
          <w:ilvl w:val="0"/>
          <w:numId w:val="255"/>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外幣存款餘額檔</w:t>
      </w:r>
      <w:r w:rsidRPr="00F02179">
        <w:rPr>
          <w:rFonts w:asciiTheme="minorHAnsi" w:eastAsia="微軟正黑體" w:hAnsiTheme="minorHAnsi" w:cstheme="minorHAnsi"/>
        </w:rPr>
        <w:t>(SHARE.FQNPS8.PS)</w:t>
      </w:r>
      <w:r w:rsidR="00D901A7" w:rsidRPr="00F02179">
        <w:rPr>
          <w:rFonts w:asciiTheme="minorHAnsi" w:eastAsia="微軟正黑體" w:hAnsiTheme="minorHAnsi" w:cstheme="minorHAnsi"/>
        </w:rPr>
        <w:t>：活期存款、活期儲蓄存款。</w:t>
      </w:r>
    </w:p>
    <w:p w:rsidR="00C037E0" w:rsidRPr="00F02179" w:rsidRDefault="00C037E0" w:rsidP="004F3E43">
      <w:pPr>
        <w:pStyle w:val="a5"/>
        <w:numPr>
          <w:ilvl w:val="0"/>
          <w:numId w:val="255"/>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外幣定存明細檔</w:t>
      </w:r>
      <w:r w:rsidRPr="00F02179">
        <w:rPr>
          <w:rFonts w:asciiTheme="minorHAnsi" w:eastAsia="微軟正黑體" w:hAnsiTheme="minorHAnsi" w:cstheme="minorHAnsi"/>
        </w:rPr>
        <w:t>(SHARE.FTNPS8.PS)</w:t>
      </w:r>
      <w:r w:rsidR="004D0354" w:rsidRPr="00F02179">
        <w:rPr>
          <w:rFonts w:asciiTheme="minorHAnsi" w:eastAsia="微軟正黑體" w:hAnsiTheme="minorHAnsi" w:cstheme="minorHAnsi"/>
        </w:rPr>
        <w:t>：須排除</w:t>
      </w:r>
      <w:r w:rsidR="004D0354" w:rsidRPr="00F02179">
        <w:rPr>
          <w:rFonts w:asciiTheme="minorHAnsi" w:eastAsia="微軟正黑體" w:hAnsiTheme="minorHAnsi" w:cstheme="minorHAnsi"/>
        </w:rPr>
        <w:t>NCB</w:t>
      </w:r>
      <w:r w:rsidR="004D0354" w:rsidRPr="00F02179">
        <w:rPr>
          <w:rFonts w:asciiTheme="minorHAnsi" w:eastAsia="微軟正黑體" w:hAnsiTheme="minorHAnsi" w:cstheme="minorHAnsi"/>
        </w:rPr>
        <w:t>定存單。</w:t>
      </w:r>
    </w:p>
    <w:p w:rsidR="00467575" w:rsidRPr="00F02179" w:rsidRDefault="00467575" w:rsidP="000F50BB">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客戶地址檔</w:t>
      </w:r>
      <w:r w:rsidR="00C55D58" w:rsidRPr="00F02179">
        <w:rPr>
          <w:rFonts w:asciiTheme="minorHAnsi" w:eastAsia="微軟正黑體" w:hAnsiTheme="minorHAnsi" w:cstheme="minorHAnsi"/>
        </w:rPr>
        <w:t>：</w:t>
      </w:r>
    </w:p>
    <w:p w:rsidR="00D901A7" w:rsidRPr="00F02179" w:rsidRDefault="00D901A7" w:rsidP="00D901A7">
      <w:pPr>
        <w:pStyle w:val="a5"/>
        <w:numPr>
          <w:ilvl w:val="0"/>
          <w:numId w:val="256"/>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台幣存款客戶地址檔</w:t>
      </w:r>
      <w:r w:rsidRPr="00F02179">
        <w:rPr>
          <w:rFonts w:asciiTheme="minorHAnsi" w:eastAsia="微軟正黑體" w:hAnsiTheme="minorHAnsi" w:cstheme="minorHAnsi"/>
        </w:rPr>
        <w:t>(FCNPS8.ADDRN)</w:t>
      </w:r>
      <w:r w:rsidRPr="00F02179">
        <w:rPr>
          <w:rFonts w:asciiTheme="minorHAnsi" w:eastAsia="微軟正黑體" w:hAnsiTheme="minorHAnsi" w:cstheme="minorHAnsi"/>
        </w:rPr>
        <w:t>：若客戶該月份有交易明細資料存在於下列檔案中，台幣帳單存款</w:t>
      </w:r>
      <w:r w:rsidRPr="00F02179">
        <w:rPr>
          <w:rFonts w:asciiTheme="minorHAnsi" w:eastAsia="微軟正黑體" w:hAnsiTheme="minorHAnsi" w:cstheme="minorHAnsi"/>
        </w:rPr>
        <w:t>-</w:t>
      </w:r>
      <w:r w:rsidRPr="00F02179">
        <w:rPr>
          <w:rFonts w:asciiTheme="minorHAnsi" w:eastAsia="微軟正黑體" w:hAnsiTheme="minorHAnsi" w:cstheme="minorHAnsi"/>
        </w:rPr>
        <w:t>交易明細檔</w:t>
      </w:r>
      <w:r w:rsidRPr="00F02179">
        <w:rPr>
          <w:rFonts w:asciiTheme="minorHAnsi" w:eastAsia="微軟正黑體" w:hAnsiTheme="minorHAnsi" w:cstheme="minorHAnsi"/>
        </w:rPr>
        <w:t>(FSNPS9.PS)</w:t>
      </w:r>
      <w:r w:rsidRPr="00F02179">
        <w:rPr>
          <w:rFonts w:asciiTheme="minorHAnsi" w:eastAsia="微軟正黑體" w:hAnsiTheme="minorHAnsi" w:cstheme="minorHAnsi"/>
        </w:rPr>
        <w:t>、台幣備償戶</w:t>
      </w:r>
      <w:r w:rsidRPr="00F02179">
        <w:rPr>
          <w:rFonts w:asciiTheme="minorHAnsi" w:eastAsia="微軟正黑體" w:hAnsiTheme="minorHAnsi" w:cstheme="minorHAnsi"/>
        </w:rPr>
        <w:t>-</w:t>
      </w:r>
      <w:r w:rsidRPr="00F02179">
        <w:rPr>
          <w:rFonts w:asciiTheme="minorHAnsi" w:eastAsia="微軟正黑體" w:hAnsiTheme="minorHAnsi" w:cstheme="minorHAnsi"/>
        </w:rPr>
        <w:t>交易明細檔</w:t>
      </w:r>
      <w:r w:rsidRPr="00F02179">
        <w:rPr>
          <w:rFonts w:asciiTheme="minorHAnsi" w:eastAsia="微軟正黑體" w:hAnsiTheme="minorHAnsi" w:cstheme="minorHAnsi"/>
        </w:rPr>
        <w:t>(FSNPS8.PS)</w:t>
      </w:r>
      <w:r w:rsidRPr="00F02179">
        <w:rPr>
          <w:rFonts w:asciiTheme="minorHAnsi" w:eastAsia="微軟正黑體" w:hAnsiTheme="minorHAnsi" w:cstheme="minorHAnsi"/>
        </w:rPr>
        <w:t>、自動化交易明細檔</w:t>
      </w:r>
      <w:r w:rsidRPr="00F02179">
        <w:rPr>
          <w:rFonts w:asciiTheme="minorHAnsi" w:eastAsia="微軟正黑體" w:hAnsiTheme="minorHAnsi" w:cstheme="minorHAnsi"/>
        </w:rPr>
        <w:t>(FSNPS7.PS)</w:t>
      </w:r>
      <w:r w:rsidRPr="00F02179">
        <w:rPr>
          <w:rFonts w:asciiTheme="minorHAnsi" w:eastAsia="微軟正黑體" w:hAnsiTheme="minorHAnsi" w:cstheme="minorHAnsi"/>
        </w:rPr>
        <w:t>、支票存款</w:t>
      </w:r>
      <w:r w:rsidRPr="00F02179">
        <w:rPr>
          <w:rFonts w:asciiTheme="minorHAnsi" w:eastAsia="微軟正黑體" w:hAnsiTheme="minorHAnsi" w:cstheme="minorHAnsi"/>
        </w:rPr>
        <w:t>-</w:t>
      </w:r>
      <w:r w:rsidRPr="00F02179">
        <w:rPr>
          <w:rFonts w:asciiTheme="minorHAnsi" w:eastAsia="微軟正黑體" w:hAnsiTheme="minorHAnsi" w:cstheme="minorHAnsi"/>
        </w:rPr>
        <w:t>交易明細檔</w:t>
      </w:r>
      <w:r w:rsidRPr="00F02179">
        <w:rPr>
          <w:rFonts w:asciiTheme="minorHAnsi" w:eastAsia="微軟正黑體" w:hAnsiTheme="minorHAnsi" w:cstheme="minorHAnsi"/>
        </w:rPr>
        <w:t>(FCNPS8.PS.LOAD)</w:t>
      </w:r>
      <w:r w:rsidRPr="00F02179">
        <w:rPr>
          <w:rFonts w:asciiTheme="minorHAnsi" w:eastAsia="微軟正黑體" w:hAnsiTheme="minorHAnsi" w:cstheme="minorHAnsi"/>
        </w:rPr>
        <w:t>，以帳號合併後後，依據附件「實體對帳單整併檔案一覽</w:t>
      </w:r>
      <w:r w:rsidRPr="00F02179">
        <w:rPr>
          <w:rFonts w:asciiTheme="minorHAnsi" w:eastAsia="微軟正黑體" w:hAnsiTheme="minorHAnsi" w:cstheme="minorHAnsi"/>
        </w:rPr>
        <w:t>_(</w:t>
      </w:r>
      <w:r w:rsidRPr="00F02179">
        <w:rPr>
          <w:rFonts w:asciiTheme="minorHAnsi" w:eastAsia="微軟正黑體" w:hAnsiTheme="minorHAnsi" w:cstheme="minorHAnsi"/>
        </w:rPr>
        <w:t>存匯</w:t>
      </w:r>
      <w:r w:rsidRPr="00F02179">
        <w:rPr>
          <w:rFonts w:asciiTheme="minorHAnsi" w:eastAsia="微軟正黑體" w:hAnsiTheme="minorHAnsi" w:cstheme="minorHAnsi"/>
        </w:rPr>
        <w:t>)20220817.xlsx</w:t>
      </w:r>
      <w:r w:rsidRPr="00F02179">
        <w:rPr>
          <w:rFonts w:asciiTheme="minorHAnsi" w:eastAsia="微軟正黑體" w:hAnsiTheme="minorHAnsi" w:cstheme="minorHAnsi"/>
        </w:rPr>
        <w:t>」格式，提供檔案</w:t>
      </w:r>
      <w:r w:rsidR="003A7641" w:rsidRPr="00F02179">
        <w:rPr>
          <w:rFonts w:asciiTheme="minorHAnsi" w:eastAsia="微軟正黑體" w:hAnsiTheme="minorHAnsi" w:cstheme="minorHAnsi"/>
        </w:rPr>
        <w:t>。</w:t>
      </w:r>
    </w:p>
    <w:p w:rsidR="00D901A7" w:rsidRPr="00F02179" w:rsidRDefault="00DB2875" w:rsidP="00D901A7">
      <w:pPr>
        <w:pStyle w:val="a5"/>
        <w:numPr>
          <w:ilvl w:val="0"/>
          <w:numId w:val="256"/>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外</w:t>
      </w:r>
      <w:r w:rsidR="00D901A7" w:rsidRPr="00F02179">
        <w:rPr>
          <w:rFonts w:asciiTheme="minorHAnsi" w:eastAsia="微軟正黑體" w:hAnsiTheme="minorHAnsi" w:cstheme="minorHAnsi"/>
        </w:rPr>
        <w:t>幣存款客戶地址檔</w:t>
      </w:r>
      <w:r w:rsidRPr="00F02179">
        <w:rPr>
          <w:rFonts w:asciiTheme="minorHAnsi" w:eastAsia="微軟正黑體" w:hAnsiTheme="minorHAnsi" w:cstheme="minorHAnsi"/>
        </w:rPr>
        <w:t>(SHARE.FCNPS8.PS)</w:t>
      </w:r>
      <w:r w:rsidR="00D901A7" w:rsidRPr="00F02179">
        <w:rPr>
          <w:rFonts w:asciiTheme="minorHAnsi" w:eastAsia="微軟正黑體" w:hAnsiTheme="minorHAnsi" w:cstheme="minorHAnsi"/>
        </w:rPr>
        <w:t>：</w:t>
      </w:r>
      <w:r w:rsidRPr="00F02179">
        <w:rPr>
          <w:rFonts w:asciiTheme="minorHAnsi" w:eastAsia="微軟正黑體" w:hAnsiTheme="minorHAnsi" w:cstheme="minorHAnsi"/>
        </w:rPr>
        <w:t>若客戶該月份有交易明細資料存在於外幣帳單存款</w:t>
      </w:r>
      <w:r w:rsidRPr="00F02179">
        <w:rPr>
          <w:rFonts w:asciiTheme="minorHAnsi" w:eastAsia="微軟正黑體" w:hAnsiTheme="minorHAnsi" w:cstheme="minorHAnsi"/>
        </w:rPr>
        <w:t>-</w:t>
      </w:r>
      <w:r w:rsidRPr="00F02179">
        <w:rPr>
          <w:rFonts w:asciiTheme="minorHAnsi" w:eastAsia="微軟正黑體" w:hAnsiTheme="minorHAnsi" w:cstheme="minorHAnsi"/>
        </w:rPr>
        <w:t>交易明細檔</w:t>
      </w:r>
      <w:r w:rsidRPr="00F02179">
        <w:rPr>
          <w:rFonts w:asciiTheme="minorHAnsi" w:eastAsia="微軟正黑體" w:hAnsiTheme="minorHAnsi" w:cstheme="minorHAnsi"/>
        </w:rPr>
        <w:t>(SHARE.FSNPS8.PS)</w:t>
      </w:r>
      <w:r w:rsidRPr="00F02179">
        <w:rPr>
          <w:rFonts w:asciiTheme="minorHAnsi" w:eastAsia="微軟正黑體" w:hAnsiTheme="minorHAnsi" w:cstheme="minorHAnsi"/>
        </w:rPr>
        <w:t>，以帳號合併後後，依據附件「實體對帳單整併檔案一覽</w:t>
      </w:r>
      <w:r w:rsidRPr="00F02179">
        <w:rPr>
          <w:rFonts w:asciiTheme="minorHAnsi" w:eastAsia="微軟正黑體" w:hAnsiTheme="minorHAnsi" w:cstheme="minorHAnsi"/>
        </w:rPr>
        <w:t>_(</w:t>
      </w:r>
      <w:r w:rsidRPr="00F02179">
        <w:rPr>
          <w:rFonts w:asciiTheme="minorHAnsi" w:eastAsia="微軟正黑體" w:hAnsiTheme="minorHAnsi" w:cstheme="minorHAnsi"/>
        </w:rPr>
        <w:t>存匯</w:t>
      </w:r>
      <w:r w:rsidRPr="00F02179">
        <w:rPr>
          <w:rFonts w:asciiTheme="minorHAnsi" w:eastAsia="微軟正黑體" w:hAnsiTheme="minorHAnsi" w:cstheme="minorHAnsi"/>
        </w:rPr>
        <w:t>)20220817.xlsx</w:t>
      </w:r>
      <w:r w:rsidRPr="00F02179">
        <w:rPr>
          <w:rFonts w:asciiTheme="minorHAnsi" w:eastAsia="微軟正黑體" w:hAnsiTheme="minorHAnsi" w:cstheme="minorHAnsi"/>
        </w:rPr>
        <w:t>」格式，提供檔案</w:t>
      </w:r>
      <w:r w:rsidR="003A7641" w:rsidRPr="00F02179">
        <w:rPr>
          <w:rFonts w:asciiTheme="minorHAnsi" w:eastAsia="微軟正黑體" w:hAnsiTheme="minorHAnsi" w:cstheme="minorHAnsi"/>
        </w:rPr>
        <w:t>。</w:t>
      </w:r>
    </w:p>
    <w:p w:rsidR="00D901A7" w:rsidRPr="00F02179" w:rsidRDefault="005C6044" w:rsidP="004F3E43">
      <w:pPr>
        <w:pStyle w:val="a5"/>
        <w:numPr>
          <w:ilvl w:val="0"/>
          <w:numId w:val="256"/>
        </w:numPr>
        <w:spacing w:before="48"/>
        <w:ind w:left="953" w:hanging="284"/>
        <w:rPr>
          <w:rFonts w:asciiTheme="minorHAnsi" w:eastAsia="微軟正黑體" w:hAnsiTheme="minorHAnsi" w:cstheme="minorHAnsi"/>
        </w:rPr>
      </w:pPr>
      <w:r w:rsidRPr="00F02179">
        <w:rPr>
          <w:rFonts w:asciiTheme="minorHAnsi" w:eastAsia="微軟正黑體" w:hAnsiTheme="minorHAnsi" w:cstheme="minorHAnsi"/>
        </w:rPr>
        <w:t>保代客戶地址檔</w:t>
      </w:r>
      <w:r w:rsidRPr="00F02179">
        <w:rPr>
          <w:rFonts w:asciiTheme="minorHAnsi" w:eastAsia="微軟正黑體" w:hAnsiTheme="minorHAnsi" w:cstheme="minorHAnsi"/>
        </w:rPr>
        <w:t>(iascusinfo_forpost.txt)</w:t>
      </w:r>
      <w:r w:rsidRPr="00F02179">
        <w:rPr>
          <w:rFonts w:asciiTheme="minorHAnsi" w:eastAsia="微軟正黑體" w:hAnsiTheme="minorHAnsi" w:cstheme="minorHAnsi"/>
        </w:rPr>
        <w:t>：由保代系統提供。</w:t>
      </w:r>
    </w:p>
    <w:p w:rsidR="00467575" w:rsidRPr="00F02179" w:rsidRDefault="00CD61ED" w:rsidP="000F50BB">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分行地址檔</w:t>
      </w:r>
      <w:r w:rsidR="00DF51A7" w:rsidRPr="00F02179">
        <w:rPr>
          <w:rFonts w:asciiTheme="minorHAnsi" w:eastAsia="微軟正黑體" w:hAnsiTheme="minorHAnsi" w:cstheme="minorHAnsi"/>
        </w:rPr>
        <w:t>(FCNPS8.BRH)</w:t>
      </w:r>
      <w:r w:rsidR="00DF51A7" w:rsidRPr="00F02179">
        <w:rPr>
          <w:rFonts w:asciiTheme="minorHAnsi" w:eastAsia="微軟正黑體" w:hAnsiTheme="minorHAnsi" w:cstheme="minorHAnsi"/>
        </w:rPr>
        <w:t>：中台撈取分行檔產生各分行地址檔。</w:t>
      </w:r>
    </w:p>
    <w:p w:rsidR="00AA5099" w:rsidRPr="00F02179" w:rsidRDefault="00AA5099" w:rsidP="00D57383">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退件檔</w:t>
      </w:r>
      <w:r w:rsidRPr="00F02179">
        <w:rPr>
          <w:rFonts w:asciiTheme="minorHAnsi" w:eastAsia="微軟正黑體" w:hAnsiTheme="minorHAnsi" w:cstheme="minorHAnsi"/>
        </w:rPr>
        <w:t>(FQRTN0.PS)</w:t>
      </w:r>
      <w:r w:rsidRPr="00F02179">
        <w:rPr>
          <w:rFonts w:asciiTheme="minorHAnsi" w:eastAsia="微軟正黑體" w:hAnsiTheme="minorHAnsi" w:cstheme="minorHAnsi"/>
        </w:rPr>
        <w:t>：合併客戶地址檔後，以統一編號歸戶，產生退件分行檔。依據附件「實體對帳單整併檔案一覽</w:t>
      </w:r>
      <w:r w:rsidRPr="00F02179">
        <w:rPr>
          <w:rFonts w:asciiTheme="minorHAnsi" w:eastAsia="微軟正黑體" w:hAnsiTheme="minorHAnsi" w:cstheme="minorHAnsi"/>
        </w:rPr>
        <w:t>_(</w:t>
      </w:r>
      <w:r w:rsidRPr="00F02179">
        <w:rPr>
          <w:rFonts w:asciiTheme="minorHAnsi" w:eastAsia="微軟正黑體" w:hAnsiTheme="minorHAnsi" w:cstheme="minorHAnsi"/>
        </w:rPr>
        <w:t>存匯</w:t>
      </w:r>
      <w:r w:rsidRPr="00F02179">
        <w:rPr>
          <w:rFonts w:asciiTheme="minorHAnsi" w:eastAsia="微軟正黑體" w:hAnsiTheme="minorHAnsi" w:cstheme="minorHAnsi"/>
        </w:rPr>
        <w:t>)20220817.xlsx</w:t>
      </w:r>
      <w:r w:rsidRPr="00F02179">
        <w:rPr>
          <w:rFonts w:asciiTheme="minorHAnsi" w:eastAsia="微軟正黑體" w:hAnsiTheme="minorHAnsi" w:cstheme="minorHAnsi"/>
        </w:rPr>
        <w:t>」格式，提供檔案。</w:t>
      </w:r>
    </w:p>
    <w:p w:rsidR="00AA1B3B" w:rsidRPr="00F02179" w:rsidRDefault="00AA5099" w:rsidP="00D57383">
      <w:pPr>
        <w:pStyle w:val="a5"/>
        <w:numPr>
          <w:ilvl w:val="5"/>
          <w:numId w:val="16"/>
        </w:numPr>
        <w:spacing w:before="48"/>
        <w:ind w:left="670" w:hanging="284"/>
        <w:rPr>
          <w:rFonts w:asciiTheme="minorHAnsi" w:eastAsia="微軟正黑體" w:hAnsiTheme="minorHAnsi" w:cstheme="minorHAnsi"/>
        </w:rPr>
      </w:pPr>
      <w:r w:rsidRPr="00F02179">
        <w:rPr>
          <w:rFonts w:asciiTheme="minorHAnsi" w:eastAsia="微軟正黑體" w:hAnsiTheme="minorHAnsi" w:cstheme="minorHAnsi"/>
        </w:rPr>
        <w:t>總數檔：提供總數檔供實體對帳單檔案傳送負責單位進行檔案筆數確認。</w:t>
      </w:r>
    </w:p>
    <w:p w:rsidR="00B43BBF" w:rsidRPr="00F02179" w:rsidRDefault="00D33E84">
      <w:pPr>
        <w:pStyle w:val="a5"/>
        <w:numPr>
          <w:ilvl w:val="0"/>
          <w:numId w:val="265"/>
        </w:numPr>
        <w:spacing w:before="48"/>
        <w:rPr>
          <w:rFonts w:asciiTheme="minorHAnsi" w:eastAsia="微軟正黑體" w:hAnsiTheme="minorHAnsi" w:cstheme="minorHAnsi"/>
        </w:rPr>
      </w:pPr>
      <w:r w:rsidRPr="00F02179">
        <w:rPr>
          <w:rFonts w:asciiTheme="minorHAnsi" w:eastAsia="微軟正黑體" w:hAnsiTheme="minorHAnsi" w:cstheme="minorHAnsi"/>
        </w:rPr>
        <w:lastRenderedPageBreak/>
        <w:t>交易明細檔：提供每個檔案的總</w:t>
      </w:r>
      <w:r w:rsidRPr="00F02179">
        <w:rPr>
          <w:rFonts w:asciiTheme="minorHAnsi" w:eastAsia="微軟正黑體" w:hAnsiTheme="minorHAnsi" w:cstheme="minorHAnsi"/>
        </w:rPr>
        <w:t>ID</w:t>
      </w:r>
      <w:r w:rsidRPr="00F02179">
        <w:rPr>
          <w:rFonts w:asciiTheme="minorHAnsi" w:eastAsia="微軟正黑體" w:hAnsiTheme="minorHAnsi" w:cstheme="minorHAnsi"/>
        </w:rPr>
        <w:t>數</w:t>
      </w:r>
      <w:r w:rsidRPr="00F02179">
        <w:rPr>
          <w:rFonts w:asciiTheme="minorHAnsi" w:eastAsia="微軟正黑體" w:hAnsiTheme="minorHAnsi" w:cstheme="minorHAnsi"/>
        </w:rPr>
        <w:t>/</w:t>
      </w:r>
      <w:r w:rsidRPr="00F02179">
        <w:rPr>
          <w:rFonts w:asciiTheme="minorHAnsi" w:eastAsia="微軟正黑體" w:hAnsiTheme="minorHAnsi" w:cstheme="minorHAnsi"/>
        </w:rPr>
        <w:t>總帳戶數</w:t>
      </w:r>
      <w:r w:rsidRPr="00F02179">
        <w:rPr>
          <w:rFonts w:asciiTheme="minorHAnsi" w:eastAsia="微軟正黑體" w:hAnsiTheme="minorHAnsi" w:cstheme="minorHAnsi"/>
        </w:rPr>
        <w:t>/</w:t>
      </w:r>
      <w:r w:rsidRPr="00F02179">
        <w:rPr>
          <w:rFonts w:asciiTheme="minorHAnsi" w:eastAsia="微軟正黑體" w:hAnsiTheme="minorHAnsi" w:cstheme="minorHAnsi"/>
        </w:rPr>
        <w:t>全檔總筆數</w:t>
      </w:r>
    </w:p>
    <w:p w:rsidR="00D33E84" w:rsidRPr="00F02179" w:rsidRDefault="00D33E84">
      <w:pPr>
        <w:pStyle w:val="a5"/>
        <w:numPr>
          <w:ilvl w:val="0"/>
          <w:numId w:val="265"/>
        </w:numPr>
        <w:spacing w:before="48"/>
        <w:rPr>
          <w:rFonts w:asciiTheme="minorHAnsi" w:eastAsia="微軟正黑體" w:hAnsiTheme="minorHAnsi" w:cstheme="minorHAnsi"/>
        </w:rPr>
      </w:pPr>
      <w:r w:rsidRPr="00F02179">
        <w:rPr>
          <w:rFonts w:asciiTheme="minorHAnsi" w:eastAsia="微軟正黑體" w:hAnsiTheme="minorHAnsi" w:cstheme="minorHAnsi"/>
        </w:rPr>
        <w:t>餘額檔：提供每個檔案的總</w:t>
      </w:r>
      <w:r w:rsidRPr="00F02179">
        <w:rPr>
          <w:rFonts w:asciiTheme="minorHAnsi" w:eastAsia="微軟正黑體" w:hAnsiTheme="minorHAnsi" w:cstheme="minorHAnsi"/>
        </w:rPr>
        <w:t>ID</w:t>
      </w:r>
      <w:r w:rsidRPr="00F02179">
        <w:rPr>
          <w:rFonts w:asciiTheme="minorHAnsi" w:eastAsia="微軟正黑體" w:hAnsiTheme="minorHAnsi" w:cstheme="minorHAnsi"/>
        </w:rPr>
        <w:t>數</w:t>
      </w:r>
      <w:r w:rsidRPr="00F02179">
        <w:rPr>
          <w:rFonts w:asciiTheme="minorHAnsi" w:eastAsia="微軟正黑體" w:hAnsiTheme="minorHAnsi" w:cstheme="minorHAnsi"/>
        </w:rPr>
        <w:t>/</w:t>
      </w:r>
      <w:r w:rsidRPr="00F02179">
        <w:rPr>
          <w:rFonts w:asciiTheme="minorHAnsi" w:eastAsia="微軟正黑體" w:hAnsiTheme="minorHAnsi" w:cstheme="minorHAnsi"/>
        </w:rPr>
        <w:t>總帳戶數</w:t>
      </w:r>
      <w:r w:rsidRPr="00F02179">
        <w:rPr>
          <w:rFonts w:asciiTheme="minorHAnsi" w:eastAsia="微軟正黑體" w:hAnsiTheme="minorHAnsi" w:cstheme="minorHAnsi"/>
        </w:rPr>
        <w:t>/</w:t>
      </w:r>
      <w:r w:rsidRPr="00F02179">
        <w:rPr>
          <w:rFonts w:asciiTheme="minorHAnsi" w:eastAsia="微軟正黑體" w:hAnsiTheme="minorHAnsi" w:cstheme="minorHAnsi"/>
        </w:rPr>
        <w:t>全檔總筆數</w:t>
      </w:r>
    </w:p>
    <w:p w:rsidR="00D33E84" w:rsidRPr="00F02179" w:rsidRDefault="00D33E84">
      <w:pPr>
        <w:pStyle w:val="a5"/>
        <w:numPr>
          <w:ilvl w:val="0"/>
          <w:numId w:val="265"/>
        </w:numPr>
        <w:spacing w:before="48"/>
        <w:rPr>
          <w:rFonts w:asciiTheme="minorHAnsi" w:eastAsia="微軟正黑體" w:hAnsiTheme="minorHAnsi" w:cstheme="minorHAnsi"/>
        </w:rPr>
      </w:pPr>
      <w:r w:rsidRPr="00F02179">
        <w:rPr>
          <w:rFonts w:asciiTheme="minorHAnsi" w:eastAsia="微軟正黑體" w:hAnsiTheme="minorHAnsi" w:cstheme="minorHAnsi"/>
        </w:rPr>
        <w:t>客戶地址檔：總</w:t>
      </w:r>
      <w:r w:rsidRPr="00F02179">
        <w:rPr>
          <w:rFonts w:asciiTheme="minorHAnsi" w:eastAsia="微軟正黑體" w:hAnsiTheme="minorHAnsi" w:cstheme="minorHAnsi"/>
        </w:rPr>
        <w:t>ID</w:t>
      </w:r>
      <w:r w:rsidRPr="00F02179">
        <w:rPr>
          <w:rFonts w:asciiTheme="minorHAnsi" w:eastAsia="微軟正黑體" w:hAnsiTheme="minorHAnsi" w:cstheme="minorHAnsi"/>
        </w:rPr>
        <w:t>數</w:t>
      </w:r>
      <w:r w:rsidRPr="00F02179">
        <w:rPr>
          <w:rFonts w:asciiTheme="minorHAnsi" w:eastAsia="微軟正黑體" w:hAnsiTheme="minorHAnsi" w:cstheme="minorHAnsi"/>
        </w:rPr>
        <w:t>/</w:t>
      </w:r>
      <w:r w:rsidRPr="00F02179">
        <w:rPr>
          <w:rFonts w:asciiTheme="minorHAnsi" w:eastAsia="微軟正黑體" w:hAnsiTheme="minorHAnsi" w:cstheme="minorHAnsi"/>
        </w:rPr>
        <w:t>總帳戶數</w:t>
      </w:r>
      <w:r w:rsidRPr="00F02179">
        <w:rPr>
          <w:rFonts w:asciiTheme="minorHAnsi" w:eastAsia="微軟正黑體" w:hAnsiTheme="minorHAnsi" w:cstheme="minorHAnsi"/>
        </w:rPr>
        <w:t>/</w:t>
      </w:r>
      <w:r w:rsidRPr="00F02179">
        <w:rPr>
          <w:rFonts w:asciiTheme="minorHAnsi" w:eastAsia="微軟正黑體" w:hAnsiTheme="minorHAnsi" w:cstheme="minorHAnsi"/>
        </w:rPr>
        <w:t>全檔總筆數</w:t>
      </w:r>
    </w:p>
    <w:p w:rsidR="00D33E84" w:rsidRPr="00F02179" w:rsidRDefault="00D33E84">
      <w:pPr>
        <w:pStyle w:val="a5"/>
        <w:numPr>
          <w:ilvl w:val="0"/>
          <w:numId w:val="265"/>
        </w:numPr>
        <w:spacing w:before="48"/>
        <w:rPr>
          <w:rFonts w:asciiTheme="minorHAnsi" w:eastAsia="微軟正黑體" w:hAnsiTheme="minorHAnsi" w:cstheme="minorHAnsi"/>
        </w:rPr>
      </w:pPr>
      <w:r w:rsidRPr="00F02179">
        <w:rPr>
          <w:rFonts w:asciiTheme="minorHAnsi" w:eastAsia="微軟正黑體" w:hAnsiTheme="minorHAnsi" w:cstheme="minorHAnsi"/>
        </w:rPr>
        <w:t>退件檔：全檔總筆數</w:t>
      </w:r>
    </w:p>
    <w:p w:rsidR="00D33E84" w:rsidRPr="00F02179" w:rsidRDefault="00D33E84">
      <w:pPr>
        <w:pStyle w:val="a5"/>
        <w:numPr>
          <w:ilvl w:val="0"/>
          <w:numId w:val="265"/>
        </w:numPr>
        <w:spacing w:before="48"/>
        <w:rPr>
          <w:rFonts w:asciiTheme="minorHAnsi" w:eastAsia="微軟正黑體" w:hAnsiTheme="minorHAnsi" w:cstheme="minorHAnsi"/>
        </w:rPr>
      </w:pPr>
      <w:r w:rsidRPr="00F02179">
        <w:rPr>
          <w:rFonts w:asciiTheme="minorHAnsi" w:eastAsia="微軟正黑體" w:hAnsiTheme="minorHAnsi" w:cstheme="minorHAnsi"/>
        </w:rPr>
        <w:t>分行地址檔：全檔總筆數</w:t>
      </w:r>
    </w:p>
    <w:p w:rsidR="00D33E84" w:rsidRPr="00F02179" w:rsidRDefault="00D33E84" w:rsidP="000E22BD">
      <w:pPr>
        <w:pStyle w:val="a5"/>
        <w:numPr>
          <w:ilvl w:val="0"/>
          <w:numId w:val="265"/>
        </w:numPr>
        <w:spacing w:before="48"/>
        <w:rPr>
          <w:rFonts w:asciiTheme="minorHAnsi" w:eastAsia="微軟正黑體" w:hAnsiTheme="minorHAnsi" w:cstheme="minorHAnsi"/>
        </w:rPr>
      </w:pPr>
      <w:r w:rsidRPr="00F02179">
        <w:rPr>
          <w:rFonts w:asciiTheme="minorHAnsi" w:eastAsia="微軟正黑體" w:hAnsiTheme="minorHAnsi" w:cstheme="minorHAnsi"/>
        </w:rPr>
        <w:t>支存不寄</w:t>
      </w:r>
      <w:r w:rsidRPr="00F02179">
        <w:rPr>
          <w:rFonts w:asciiTheme="minorHAnsi" w:eastAsia="微軟正黑體" w:hAnsiTheme="minorHAnsi" w:cstheme="minorHAnsi"/>
        </w:rPr>
        <w:t>[</w:t>
      </w:r>
      <w:r w:rsidRPr="00F02179">
        <w:rPr>
          <w:rFonts w:asciiTheme="minorHAnsi" w:eastAsia="微軟正黑體" w:hAnsiTheme="minorHAnsi" w:cstheme="minorHAnsi"/>
        </w:rPr>
        <w:t>轉寄至分行</w:t>
      </w:r>
      <w:r w:rsidRPr="00F02179">
        <w:rPr>
          <w:rFonts w:asciiTheme="minorHAnsi" w:eastAsia="微軟正黑體" w:hAnsiTheme="minorHAnsi" w:cstheme="minorHAnsi"/>
        </w:rPr>
        <w:t>]</w:t>
      </w:r>
      <w:r w:rsidRPr="00F02179">
        <w:rPr>
          <w:rFonts w:asciiTheme="minorHAnsi" w:eastAsia="微軟正黑體" w:hAnsiTheme="minorHAnsi" w:cstheme="minorHAnsi"/>
        </w:rPr>
        <w:t>的總</w:t>
      </w:r>
      <w:r w:rsidRPr="00F02179">
        <w:rPr>
          <w:rFonts w:asciiTheme="minorHAnsi" w:eastAsia="微軟正黑體" w:hAnsiTheme="minorHAnsi" w:cstheme="minorHAnsi"/>
        </w:rPr>
        <w:t>ID</w:t>
      </w:r>
      <w:r w:rsidRPr="00F02179">
        <w:rPr>
          <w:rFonts w:asciiTheme="minorHAnsi" w:eastAsia="微軟正黑體" w:hAnsiTheme="minorHAnsi" w:cstheme="minorHAnsi"/>
        </w:rPr>
        <w:t>數</w:t>
      </w:r>
      <w:r w:rsidRPr="00F02179">
        <w:rPr>
          <w:rFonts w:asciiTheme="minorHAnsi" w:eastAsia="微軟正黑體" w:hAnsiTheme="minorHAnsi" w:cstheme="minorHAnsi"/>
        </w:rPr>
        <w:t>/</w:t>
      </w:r>
      <w:r w:rsidRPr="00F02179">
        <w:rPr>
          <w:rFonts w:asciiTheme="minorHAnsi" w:eastAsia="微軟正黑體" w:hAnsiTheme="minorHAnsi" w:cstheme="minorHAnsi"/>
        </w:rPr>
        <w:t>總帳戶數</w:t>
      </w:r>
      <w:r w:rsidRPr="00F02179">
        <w:rPr>
          <w:rFonts w:asciiTheme="minorHAnsi" w:eastAsia="微軟正黑體" w:hAnsiTheme="minorHAnsi" w:cstheme="minorHAnsi"/>
        </w:rPr>
        <w:t>/</w:t>
      </w:r>
      <w:r w:rsidRPr="00F02179">
        <w:rPr>
          <w:rFonts w:asciiTheme="minorHAnsi" w:eastAsia="微軟正黑體" w:hAnsiTheme="minorHAnsi" w:cstheme="minorHAnsi"/>
        </w:rPr>
        <w:t>全檔總筆數</w:t>
      </w:r>
    </w:p>
    <w:p w:rsidR="00AA5099" w:rsidRPr="00F02179" w:rsidRDefault="00AA5099" w:rsidP="00D57383">
      <w:pPr>
        <w:pStyle w:val="a5"/>
        <w:numPr>
          <w:ilvl w:val="5"/>
          <w:numId w:val="16"/>
        </w:numPr>
        <w:spacing w:before="48"/>
        <w:ind w:left="670" w:hanging="284"/>
        <w:rPr>
          <w:rFonts w:asciiTheme="minorHAnsi" w:eastAsia="微軟正黑體" w:hAnsiTheme="minorHAnsi" w:cstheme="minorHAnsi"/>
        </w:rPr>
      </w:pPr>
    </w:p>
    <w:p w:rsidR="00DF51A7" w:rsidRPr="00F02179" w:rsidRDefault="00DF51A7">
      <w:pPr>
        <w:pStyle w:val="af2"/>
        <w:numPr>
          <w:ilvl w:val="0"/>
          <w:numId w:val="17"/>
        </w:numPr>
        <w:ind w:leftChars="0"/>
        <w:rPr>
          <w:rFonts w:eastAsia="微軟正黑體" w:cstheme="minorHAnsi"/>
        </w:rPr>
      </w:pPr>
      <w:r w:rsidRPr="00F02179">
        <w:rPr>
          <w:rFonts w:eastAsia="微軟正黑體" w:cstheme="minorHAnsi"/>
        </w:rPr>
        <w:t>OBU</w:t>
      </w:r>
      <w:r w:rsidRPr="00F02179">
        <w:rPr>
          <w:rFonts w:eastAsia="微軟正黑體" w:cstheme="minorHAnsi"/>
        </w:rPr>
        <w:t>實體對帳單包含外幣活存及外幣定存，帳號申請對帳單方式為</w:t>
      </w:r>
      <w:r w:rsidRPr="00F02179">
        <w:rPr>
          <w:rFonts w:eastAsia="微軟正黑體" w:cstheme="minorHAnsi"/>
        </w:rPr>
        <w:t>Y.</w:t>
      </w:r>
      <w:r w:rsidRPr="00F02179">
        <w:rPr>
          <w:rFonts w:eastAsia="微軟正黑體" w:cstheme="minorHAnsi"/>
        </w:rPr>
        <w:t>寄送紙本、</w:t>
      </w:r>
      <w:r w:rsidRPr="00F02179">
        <w:rPr>
          <w:rFonts w:eastAsia="微軟正黑體" w:cstheme="minorHAnsi"/>
        </w:rPr>
        <w:t>N.</w:t>
      </w:r>
      <w:r w:rsidRPr="00F02179">
        <w:rPr>
          <w:rFonts w:eastAsia="微軟正黑體" w:cstheme="minorHAnsi"/>
        </w:rPr>
        <w:t>不寄，當月有交易明細或對帳單月份為６、</w:t>
      </w:r>
      <w:r w:rsidRPr="00F02179">
        <w:rPr>
          <w:rFonts w:eastAsia="微軟正黑體" w:cstheme="minorHAnsi"/>
        </w:rPr>
        <w:t>12</w:t>
      </w:r>
      <w:r w:rsidRPr="00F02179">
        <w:rPr>
          <w:rFonts w:eastAsia="微軟正黑體" w:cstheme="minorHAnsi"/>
        </w:rPr>
        <w:t>月則產製對帳單資料，對帳單資料內容為</w:t>
      </w:r>
      <w:r w:rsidRPr="00F02179">
        <w:rPr>
          <w:rFonts w:eastAsia="微軟正黑體" w:cstheme="minorHAnsi"/>
        </w:rPr>
        <w:t>OBU</w:t>
      </w:r>
      <w:r w:rsidRPr="00F02179">
        <w:rPr>
          <w:rFonts w:eastAsia="微軟正黑體" w:cstheme="minorHAnsi"/>
        </w:rPr>
        <w:t>帳戶歸戶餘額</w:t>
      </w:r>
      <w:r w:rsidRPr="00F02179">
        <w:rPr>
          <w:rFonts w:eastAsia="微軟正黑體" w:cstheme="minorHAnsi"/>
        </w:rPr>
        <w:t>(</w:t>
      </w:r>
      <w:r w:rsidRPr="00F02179">
        <w:rPr>
          <w:rFonts w:eastAsia="微軟正黑體" w:cstheme="minorHAnsi"/>
        </w:rPr>
        <w:t>含活期、定存</w:t>
      </w:r>
      <w:r w:rsidRPr="00F02179">
        <w:rPr>
          <w:rFonts w:eastAsia="微軟正黑體" w:cstheme="minorHAnsi"/>
        </w:rPr>
        <w:t>)</w:t>
      </w:r>
      <w:r w:rsidRPr="00F02179">
        <w:rPr>
          <w:rFonts w:eastAsia="微軟正黑體" w:cstheme="minorHAnsi"/>
        </w:rPr>
        <w:t>及活存交易明細。對帳單資料產製至多語系報表系統，由分行自行判斷是否列印寄送。</w:t>
      </w:r>
    </w:p>
    <w:p w:rsidR="00AA1B3B" w:rsidRPr="00F02179" w:rsidRDefault="00AA1B3B">
      <w:pPr>
        <w:pStyle w:val="af2"/>
        <w:numPr>
          <w:ilvl w:val="0"/>
          <w:numId w:val="17"/>
        </w:numPr>
        <w:ind w:leftChars="0"/>
        <w:rPr>
          <w:rFonts w:eastAsia="微軟正黑體" w:cstheme="minorHAnsi"/>
        </w:rPr>
      </w:pPr>
      <w:r w:rsidRPr="00F02179">
        <w:rPr>
          <w:rFonts w:eastAsia="微軟正黑體" w:cstheme="minorHAnsi"/>
        </w:rPr>
        <w:t>電子對帳單：每月月初產生對帳單檔案，下傳至</w:t>
      </w:r>
      <w:r w:rsidRPr="00F02179">
        <w:rPr>
          <w:rFonts w:eastAsia="微軟正黑體" w:cstheme="minorHAnsi"/>
        </w:rPr>
        <w:t>FTP</w:t>
      </w:r>
      <w:r w:rsidRPr="00F02179">
        <w:rPr>
          <w:rFonts w:eastAsia="微軟正黑體" w:cstheme="minorHAnsi"/>
        </w:rPr>
        <w:t>後由</w:t>
      </w:r>
      <w:r w:rsidRPr="00F02179">
        <w:rPr>
          <w:rFonts w:eastAsia="微軟正黑體" w:cstheme="minorHAnsi"/>
        </w:rPr>
        <w:t>EDW</w:t>
      </w:r>
      <w:r w:rsidRPr="00F02179">
        <w:rPr>
          <w:rFonts w:eastAsia="微軟正黑體" w:cstheme="minorHAnsi"/>
        </w:rPr>
        <w:t>取檔後組成電子對帳單經</w:t>
      </w:r>
      <w:r w:rsidRPr="00F02179">
        <w:rPr>
          <w:rFonts w:eastAsia="微軟正黑體" w:cstheme="minorHAnsi"/>
        </w:rPr>
        <w:t>EMAIL</w:t>
      </w:r>
      <w:r w:rsidRPr="00F02179">
        <w:rPr>
          <w:rFonts w:eastAsia="微軟正黑體" w:cstheme="minorHAnsi"/>
        </w:rPr>
        <w:t>寄送電子對帳單至客戶</w:t>
      </w:r>
      <w:r w:rsidRPr="00F02179">
        <w:rPr>
          <w:rFonts w:eastAsia="微軟正黑體" w:cstheme="minorHAnsi"/>
        </w:rPr>
        <w:t>EMAIL</w:t>
      </w:r>
      <w:r w:rsidRPr="00F02179">
        <w:rPr>
          <w:rFonts w:eastAsia="微軟正黑體" w:cstheme="minorHAnsi"/>
        </w:rPr>
        <w:t>。</w:t>
      </w:r>
    </w:p>
    <w:p w:rsidR="007E38DD" w:rsidRPr="00F02179" w:rsidRDefault="00AA1B3B">
      <w:pPr>
        <w:pStyle w:val="a4"/>
        <w:numPr>
          <w:ilvl w:val="4"/>
          <w:numId w:val="30"/>
        </w:numPr>
        <w:spacing w:before="48"/>
        <w:ind w:left="1191" w:hanging="624"/>
        <w:rPr>
          <w:rFonts w:asciiTheme="minorHAnsi" w:eastAsia="微軟正黑體" w:hAnsiTheme="minorHAnsi" w:cstheme="minorHAnsi"/>
        </w:rPr>
      </w:pPr>
      <w:r w:rsidRPr="00F02179">
        <w:rPr>
          <w:rFonts w:asciiTheme="minorHAnsi" w:eastAsia="微軟正黑體" w:hAnsiTheme="minorHAnsi" w:cstheme="minorHAnsi"/>
        </w:rPr>
        <w:t>客戶申請對帳單寄送方式為</w:t>
      </w:r>
      <w:r w:rsidRPr="00F02179">
        <w:rPr>
          <w:rFonts w:asciiTheme="minorHAnsi" w:eastAsia="微軟正黑體" w:hAnsiTheme="minorHAnsi" w:cstheme="minorHAnsi"/>
        </w:rPr>
        <w:t>3.E-MAIL</w:t>
      </w:r>
      <w:r w:rsidRPr="00F02179">
        <w:rPr>
          <w:rFonts w:asciiTheme="minorHAnsi" w:eastAsia="微軟正黑體" w:hAnsiTheme="minorHAnsi" w:cstheme="minorHAnsi"/>
        </w:rPr>
        <w:t>時，寄送</w:t>
      </w:r>
      <w:r w:rsidRPr="00F02179">
        <w:rPr>
          <w:rFonts w:asciiTheme="minorHAnsi" w:eastAsia="微軟正黑體" w:hAnsiTheme="minorHAnsi" w:cstheme="minorHAnsi"/>
        </w:rPr>
        <w:t>EMAIL</w:t>
      </w:r>
      <w:r w:rsidRPr="00F02179">
        <w:rPr>
          <w:rFonts w:asciiTheme="minorHAnsi" w:eastAsia="微軟正黑體" w:hAnsiTheme="minorHAnsi" w:cstheme="minorHAnsi"/>
        </w:rPr>
        <w:t>對帳單為台外幣綜合對帳單，內容包含歸戶餘額</w:t>
      </w:r>
      <w:r w:rsidRPr="00F02179">
        <w:rPr>
          <w:rFonts w:asciiTheme="minorHAnsi" w:eastAsia="微軟正黑體" w:hAnsiTheme="minorHAnsi" w:cstheme="minorHAnsi"/>
        </w:rPr>
        <w:t>(</w:t>
      </w:r>
      <w:r w:rsidRPr="00F02179">
        <w:rPr>
          <w:rFonts w:asciiTheme="minorHAnsi" w:eastAsia="微軟正黑體" w:hAnsiTheme="minorHAnsi" w:cstheme="minorHAnsi"/>
        </w:rPr>
        <w:t>支存、活期、活儲、定存</w:t>
      </w:r>
      <w:r w:rsidRPr="00F02179">
        <w:rPr>
          <w:rFonts w:asciiTheme="minorHAnsi" w:eastAsia="微軟正黑體" w:hAnsiTheme="minorHAnsi" w:cstheme="minorHAnsi"/>
        </w:rPr>
        <w:t>)</w:t>
      </w:r>
      <w:r w:rsidRPr="00F02179">
        <w:rPr>
          <w:rFonts w:asciiTheme="minorHAnsi" w:eastAsia="微軟正黑體" w:hAnsiTheme="minorHAnsi" w:cstheme="minorHAnsi"/>
        </w:rPr>
        <w:t>，支存、活期、活儲提供交易明細，台幣活期、活儲增加提供自動化交易明細。</w:t>
      </w:r>
      <w:r w:rsidR="00991683" w:rsidRPr="00F02179">
        <w:rPr>
          <w:rFonts w:asciiTheme="minorHAnsi" w:eastAsia="微軟正黑體" w:hAnsiTheme="minorHAnsi" w:cstheme="minorHAnsi"/>
        </w:rPr>
        <w:t>依據附件「電子對帳單檔案格式</w:t>
      </w:r>
      <w:r w:rsidR="00991683" w:rsidRPr="00F02179">
        <w:rPr>
          <w:rFonts w:asciiTheme="minorHAnsi" w:eastAsia="微軟正黑體" w:hAnsiTheme="minorHAnsi" w:cstheme="minorHAnsi"/>
        </w:rPr>
        <w:t>.txt</w:t>
      </w:r>
      <w:r w:rsidR="00991683" w:rsidRPr="00F02179">
        <w:rPr>
          <w:rFonts w:asciiTheme="minorHAnsi" w:eastAsia="微軟正黑體" w:hAnsiTheme="minorHAnsi" w:cstheme="minorHAnsi"/>
        </w:rPr>
        <w:t>」格式，提供檔案。</w:t>
      </w:r>
      <w:r w:rsidR="007E38DD" w:rsidRPr="00F02179">
        <w:rPr>
          <w:rFonts w:asciiTheme="minorHAnsi" w:eastAsia="微軟正黑體" w:hAnsiTheme="minorHAnsi" w:cstheme="minorHAnsi"/>
        </w:rPr>
        <w:t>若客戶電子信箱退件欄位有值時，則停止產生電子對帳單，若客戶該月仍有以下兩種交易者仍須寄送，寄送</w:t>
      </w:r>
      <w:r w:rsidR="00027E7C" w:rsidRPr="00F02179">
        <w:rPr>
          <w:rFonts w:asciiTheme="minorHAnsi" w:eastAsia="微軟正黑體" w:hAnsiTheme="minorHAnsi" w:cstheme="minorHAnsi"/>
        </w:rPr>
        <w:t>資料</w:t>
      </w:r>
      <w:r w:rsidR="007E38DD" w:rsidRPr="00F02179">
        <w:rPr>
          <w:rFonts w:asciiTheme="minorHAnsi" w:eastAsia="微軟正黑體" w:hAnsiTheme="minorHAnsi" w:cstheme="minorHAnsi"/>
        </w:rPr>
        <w:t>則為該客戶台外幣綜合對帳單全部資料寄送。</w:t>
      </w:r>
      <w:r w:rsidR="007E38DD" w:rsidRPr="00F02179">
        <w:rPr>
          <w:rFonts w:asciiTheme="minorHAnsi" w:hAnsiTheme="minorHAnsi" w:cstheme="minorHAnsi"/>
        </w:rPr>
        <w:br/>
      </w:r>
      <w:r w:rsidR="007E38DD" w:rsidRPr="00F02179">
        <w:rPr>
          <w:rFonts w:asciiTheme="minorHAnsi" w:eastAsia="微軟正黑體" w:hAnsiTheme="minorHAnsi" w:cstheme="minorHAnsi"/>
        </w:rPr>
        <w:t xml:space="preserve">i) </w:t>
      </w:r>
      <w:r w:rsidR="007E38DD" w:rsidRPr="00F02179">
        <w:rPr>
          <w:rFonts w:asciiTheme="minorHAnsi" w:eastAsia="微軟正黑體" w:hAnsiTheme="minorHAnsi" w:cstheme="minorHAnsi"/>
        </w:rPr>
        <w:t>當月有網銀</w:t>
      </w:r>
      <w:r w:rsidR="007E38DD" w:rsidRPr="00F02179">
        <w:rPr>
          <w:rFonts w:asciiTheme="minorHAnsi" w:eastAsia="微軟正黑體" w:hAnsiTheme="minorHAnsi" w:cstheme="minorHAnsi"/>
        </w:rPr>
        <w:t>/</w:t>
      </w:r>
      <w:r w:rsidR="007E38DD" w:rsidRPr="00F02179">
        <w:rPr>
          <w:rFonts w:asciiTheme="minorHAnsi" w:eastAsia="微軟正黑體" w:hAnsiTheme="minorHAnsi" w:cstheme="minorHAnsi"/>
        </w:rPr>
        <w:t>語音</w:t>
      </w:r>
      <w:r w:rsidR="007E38DD" w:rsidRPr="00F02179">
        <w:rPr>
          <w:rFonts w:asciiTheme="minorHAnsi" w:eastAsia="微軟正黑體" w:hAnsiTheme="minorHAnsi" w:cstheme="minorHAnsi"/>
        </w:rPr>
        <w:t>/</w:t>
      </w:r>
      <w:r w:rsidR="007E38DD" w:rsidRPr="00F02179">
        <w:rPr>
          <w:rFonts w:asciiTheme="minorHAnsi" w:eastAsia="微軟正黑體" w:hAnsiTheme="minorHAnsi" w:cstheme="minorHAnsi"/>
        </w:rPr>
        <w:t>一路通</w:t>
      </w:r>
      <w:r w:rsidR="007E38DD" w:rsidRPr="00F02179">
        <w:rPr>
          <w:rFonts w:asciiTheme="minorHAnsi" w:eastAsia="微軟正黑體" w:hAnsiTheme="minorHAnsi" w:cstheme="minorHAnsi"/>
        </w:rPr>
        <w:t>/</w:t>
      </w:r>
      <w:r w:rsidR="007E38DD" w:rsidRPr="00F02179">
        <w:rPr>
          <w:rFonts w:asciiTheme="minorHAnsi" w:eastAsia="微軟正黑體" w:hAnsiTheme="minorHAnsi" w:cstheme="minorHAnsi"/>
        </w:rPr>
        <w:t>傳真轉帳之借方交易</w:t>
      </w:r>
    </w:p>
    <w:p w:rsidR="00AA1B3B" w:rsidRPr="00F02179" w:rsidRDefault="007E38DD" w:rsidP="000E22BD">
      <w:pPr>
        <w:pStyle w:val="a4"/>
        <w:numPr>
          <w:ilvl w:val="0"/>
          <w:numId w:val="0"/>
        </w:numPr>
        <w:spacing w:before="48"/>
        <w:ind w:left="1191"/>
        <w:rPr>
          <w:rFonts w:asciiTheme="minorHAnsi" w:eastAsia="微軟正黑體" w:hAnsiTheme="minorHAnsi" w:cstheme="minorHAnsi"/>
        </w:rPr>
      </w:pPr>
      <w:r w:rsidRPr="00F02179">
        <w:rPr>
          <w:rFonts w:asciiTheme="minorHAnsi" w:eastAsia="微軟正黑體" w:hAnsiTheme="minorHAnsi" w:cstheme="minorHAnsi"/>
        </w:rPr>
        <w:t xml:space="preserve">ii) </w:t>
      </w:r>
      <w:r w:rsidRPr="00F02179">
        <w:rPr>
          <w:rFonts w:asciiTheme="minorHAnsi" w:eastAsia="微軟正黑體" w:hAnsiTheme="minorHAnsi" w:cstheme="minorHAnsi"/>
        </w:rPr>
        <w:t>支存交易</w:t>
      </w:r>
    </w:p>
    <w:p w:rsidR="00AA1B3B" w:rsidRPr="00F02179" w:rsidRDefault="00AA1B3B">
      <w:pPr>
        <w:pStyle w:val="a4"/>
        <w:numPr>
          <w:ilvl w:val="4"/>
          <w:numId w:val="30"/>
        </w:numPr>
        <w:spacing w:before="48"/>
        <w:ind w:left="1191" w:hanging="624"/>
        <w:rPr>
          <w:rFonts w:asciiTheme="minorHAnsi" w:eastAsia="微軟正黑體" w:hAnsiTheme="minorHAnsi" w:cstheme="minorHAnsi"/>
        </w:rPr>
      </w:pPr>
      <w:r w:rsidRPr="00F02179">
        <w:rPr>
          <w:rFonts w:asciiTheme="minorHAnsi" w:eastAsia="微軟正黑體" w:hAnsiTheme="minorHAnsi" w:cstheme="minorHAnsi"/>
        </w:rPr>
        <w:t>電子對帳單交易明細資料需進行個資遮蔽。個資遮蔽原則請參考附件四、對帳單個資遮蔽原則。</w:t>
      </w:r>
    </w:p>
    <w:p w:rsidR="00FB7894" w:rsidRPr="00F02179" w:rsidRDefault="00AA1B3B">
      <w:pPr>
        <w:pStyle w:val="a4"/>
        <w:numPr>
          <w:ilvl w:val="4"/>
          <w:numId w:val="30"/>
        </w:numPr>
        <w:spacing w:before="48"/>
        <w:ind w:left="1191" w:hanging="624"/>
        <w:rPr>
          <w:rFonts w:asciiTheme="minorHAnsi" w:eastAsia="微軟正黑體" w:hAnsiTheme="minorHAnsi" w:cstheme="minorHAnsi"/>
        </w:rPr>
      </w:pPr>
      <w:r w:rsidRPr="00F02179">
        <w:rPr>
          <w:rFonts w:asciiTheme="minorHAnsi" w:eastAsia="微軟正黑體" w:hAnsiTheme="minorHAnsi" w:cstheme="minorHAnsi"/>
        </w:rPr>
        <w:t>OBU</w:t>
      </w:r>
      <w:r w:rsidRPr="00F02179">
        <w:rPr>
          <w:rFonts w:asciiTheme="minorHAnsi" w:eastAsia="微軟正黑體" w:hAnsiTheme="minorHAnsi" w:cstheme="minorHAnsi"/>
        </w:rPr>
        <w:t>電子對帳單包含外幣活存及外幣定存，帳號申請對帳單方式為</w:t>
      </w:r>
      <w:r w:rsidRPr="00F02179">
        <w:rPr>
          <w:rFonts w:asciiTheme="minorHAnsi" w:eastAsia="微軟正黑體" w:hAnsiTheme="minorHAnsi" w:cstheme="minorHAnsi"/>
        </w:rPr>
        <w:t>E.</w:t>
      </w:r>
      <w:r w:rsidRPr="00F02179">
        <w:rPr>
          <w:rFonts w:asciiTheme="minorHAnsi" w:eastAsia="微軟正黑體" w:hAnsiTheme="minorHAnsi" w:cstheme="minorHAnsi"/>
        </w:rPr>
        <w:t>寄電子對帳單，對帳單資料內容為</w:t>
      </w:r>
      <w:r w:rsidRPr="00F02179">
        <w:rPr>
          <w:rFonts w:asciiTheme="minorHAnsi" w:eastAsia="微軟正黑體" w:hAnsiTheme="minorHAnsi" w:cstheme="minorHAnsi"/>
        </w:rPr>
        <w:t>OBU</w:t>
      </w:r>
      <w:r w:rsidRPr="00F02179">
        <w:rPr>
          <w:rFonts w:asciiTheme="minorHAnsi" w:eastAsia="微軟正黑體" w:hAnsiTheme="minorHAnsi" w:cstheme="minorHAnsi"/>
        </w:rPr>
        <w:t>帳戶歸戶餘額</w:t>
      </w:r>
      <w:r w:rsidRPr="00F02179">
        <w:rPr>
          <w:rFonts w:asciiTheme="minorHAnsi" w:eastAsia="微軟正黑體" w:hAnsiTheme="minorHAnsi" w:cstheme="minorHAnsi"/>
        </w:rPr>
        <w:t>(</w:t>
      </w:r>
      <w:r w:rsidRPr="00F02179">
        <w:rPr>
          <w:rFonts w:asciiTheme="minorHAnsi" w:eastAsia="微軟正黑體" w:hAnsiTheme="minorHAnsi" w:cstheme="minorHAnsi"/>
        </w:rPr>
        <w:t>含活期、定存</w:t>
      </w:r>
      <w:r w:rsidRPr="00F02179">
        <w:rPr>
          <w:rFonts w:asciiTheme="minorHAnsi" w:eastAsia="微軟正黑體" w:hAnsiTheme="minorHAnsi" w:cstheme="minorHAnsi"/>
        </w:rPr>
        <w:t>)</w:t>
      </w:r>
      <w:r w:rsidRPr="00F02179">
        <w:rPr>
          <w:rFonts w:asciiTheme="minorHAnsi" w:eastAsia="微軟正黑體" w:hAnsiTheme="minorHAnsi" w:cstheme="minorHAnsi"/>
        </w:rPr>
        <w:t>及活存交易明細。</w:t>
      </w:r>
      <w:r w:rsidR="00D61B07" w:rsidRPr="00F02179">
        <w:rPr>
          <w:rFonts w:asciiTheme="minorHAnsi" w:eastAsia="微軟正黑體" w:hAnsiTheme="minorHAnsi" w:cstheme="minorHAnsi"/>
        </w:rPr>
        <w:t>依據附件「電子對帳單檔案格式</w:t>
      </w:r>
      <w:r w:rsidR="00D61B07" w:rsidRPr="00F02179">
        <w:rPr>
          <w:rFonts w:asciiTheme="minorHAnsi" w:eastAsia="微軟正黑體" w:hAnsiTheme="minorHAnsi" w:cstheme="minorHAnsi"/>
        </w:rPr>
        <w:t>.txt</w:t>
      </w:r>
      <w:r w:rsidR="00D61B07" w:rsidRPr="00F02179">
        <w:rPr>
          <w:rFonts w:asciiTheme="minorHAnsi" w:eastAsia="微軟正黑體" w:hAnsiTheme="minorHAnsi" w:cstheme="minorHAnsi"/>
        </w:rPr>
        <w:t>」格式，提供檔案。</w:t>
      </w:r>
    </w:p>
    <w:p w:rsidR="00D016BF" w:rsidRPr="00F02179" w:rsidRDefault="00D016BF">
      <w:pPr>
        <w:pStyle w:val="a4"/>
        <w:numPr>
          <w:ilvl w:val="4"/>
          <w:numId w:val="30"/>
        </w:numPr>
        <w:spacing w:before="48"/>
        <w:ind w:left="1191" w:hanging="624"/>
        <w:rPr>
          <w:rFonts w:asciiTheme="minorHAnsi" w:eastAsia="微軟正黑體" w:hAnsiTheme="minorHAnsi" w:cstheme="minorHAnsi"/>
        </w:rPr>
      </w:pPr>
      <w:r w:rsidRPr="00F02179">
        <w:rPr>
          <w:rFonts w:asciiTheme="minorHAnsi" w:eastAsia="微軟正黑體" w:hAnsiTheme="minorHAnsi" w:cstheme="minorHAnsi"/>
        </w:rPr>
        <w:t>總數檔：有</w:t>
      </w:r>
      <w:r w:rsidRPr="00F02179">
        <w:rPr>
          <w:rFonts w:asciiTheme="minorHAnsi" w:eastAsia="微軟正黑體" w:hAnsiTheme="minorHAnsi" w:cstheme="minorHAnsi"/>
        </w:rPr>
        <w:t>[</w:t>
      </w:r>
      <w:r w:rsidRPr="00F02179">
        <w:rPr>
          <w:rFonts w:asciiTheme="minorHAnsi" w:eastAsia="微軟正黑體" w:hAnsiTheme="minorHAnsi" w:cstheme="minorHAnsi"/>
        </w:rPr>
        <w:t>電子信箱退件</w:t>
      </w:r>
      <w:r w:rsidRPr="00F02179">
        <w:rPr>
          <w:rFonts w:asciiTheme="minorHAnsi" w:eastAsia="微軟正黑體" w:hAnsiTheme="minorHAnsi" w:cstheme="minorHAnsi"/>
        </w:rPr>
        <w:t>]</w:t>
      </w:r>
      <w:r w:rsidRPr="00F02179">
        <w:rPr>
          <w:rFonts w:asciiTheme="minorHAnsi" w:eastAsia="微軟正黑體" w:hAnsiTheme="minorHAnsi" w:cstheme="minorHAnsi"/>
        </w:rPr>
        <w:t>註記的總</w:t>
      </w:r>
      <w:r w:rsidRPr="00F02179">
        <w:rPr>
          <w:rFonts w:asciiTheme="minorHAnsi" w:eastAsia="微軟正黑體" w:hAnsiTheme="minorHAnsi" w:cstheme="minorHAnsi"/>
        </w:rPr>
        <w:t>ID</w:t>
      </w:r>
      <w:r w:rsidRPr="00F02179">
        <w:rPr>
          <w:rFonts w:asciiTheme="minorHAnsi" w:eastAsia="微軟正黑體" w:hAnsiTheme="minorHAnsi" w:cstheme="minorHAnsi"/>
        </w:rPr>
        <w:t>數</w:t>
      </w:r>
      <w:r w:rsidRPr="00F02179">
        <w:rPr>
          <w:rFonts w:asciiTheme="minorHAnsi" w:eastAsia="微軟正黑體" w:hAnsiTheme="minorHAnsi" w:cstheme="minorHAnsi"/>
        </w:rPr>
        <w:t>/</w:t>
      </w:r>
      <w:r w:rsidRPr="00F02179">
        <w:rPr>
          <w:rFonts w:asciiTheme="minorHAnsi" w:eastAsia="微軟正黑體" w:hAnsiTheme="minorHAnsi" w:cstheme="minorHAnsi"/>
        </w:rPr>
        <w:t>總帳戶數</w:t>
      </w:r>
      <w:r w:rsidRPr="00F02179">
        <w:rPr>
          <w:rFonts w:asciiTheme="minorHAnsi" w:eastAsia="微軟正黑體" w:hAnsiTheme="minorHAnsi" w:cstheme="minorHAnsi"/>
        </w:rPr>
        <w:t>/</w:t>
      </w:r>
      <w:r w:rsidRPr="00F02179">
        <w:rPr>
          <w:rFonts w:asciiTheme="minorHAnsi" w:eastAsia="微軟正黑體" w:hAnsiTheme="minorHAnsi" w:cstheme="minorHAnsi"/>
        </w:rPr>
        <w:t>全檔總筆數。</w:t>
      </w:r>
    </w:p>
    <w:p w:rsidR="00330E43" w:rsidRPr="00F02179" w:rsidRDefault="00330E43" w:rsidP="000B0F04">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2.3.12.2 </w:t>
      </w: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330E43" w:rsidRPr="00F02179" w:rsidRDefault="00330E43" w:rsidP="00330E43">
      <w:pPr>
        <w:rPr>
          <w:rFonts w:eastAsia="微軟正黑體" w:cstheme="minorHAnsi"/>
        </w:rPr>
      </w:pPr>
      <w:r w:rsidRPr="00F02179">
        <w:rPr>
          <w:rFonts w:eastAsia="微軟正黑體" w:cstheme="minorHAnsi"/>
        </w:rPr>
        <w:t>無</w:t>
      </w:r>
    </w:p>
    <w:p w:rsidR="00330E43" w:rsidRPr="00F02179" w:rsidRDefault="00330E43">
      <w:pPr>
        <w:pStyle w:val="af2"/>
        <w:numPr>
          <w:ilvl w:val="3"/>
          <w:numId w:val="17"/>
        </w:numPr>
        <w:ind w:leftChars="0"/>
        <w:outlineLvl w:val="3"/>
        <w:rPr>
          <w:rFonts w:eastAsia="微軟正黑體" w:cstheme="minorHAnsi"/>
          <w:bCs/>
          <w:iCs/>
          <w:kern w:val="0"/>
          <w:szCs w:val="20"/>
        </w:rPr>
      </w:pPr>
      <w:r w:rsidRPr="00F02179">
        <w:rPr>
          <w:rFonts w:eastAsia="微軟正黑體" w:cstheme="minorHAnsi"/>
          <w:bCs/>
          <w:iCs/>
          <w:kern w:val="0"/>
          <w:szCs w:val="20"/>
        </w:rPr>
        <w:t>欄位屬性</w:t>
      </w:r>
      <w:r w:rsidRPr="00F02179">
        <w:rPr>
          <w:rFonts w:eastAsia="微軟正黑體" w:cstheme="minorHAnsi"/>
          <w:bCs/>
          <w:iCs/>
          <w:kern w:val="0"/>
          <w:szCs w:val="20"/>
        </w:rPr>
        <w:t>Field Properties</w:t>
      </w:r>
    </w:p>
    <w:p w:rsidR="00FB7894" w:rsidRPr="00F02179" w:rsidRDefault="00612246" w:rsidP="006C4A48">
      <w:pPr>
        <w:rPr>
          <w:rFonts w:eastAsia="微軟正黑體" w:cstheme="minorHAnsi"/>
        </w:rPr>
      </w:pPr>
      <w:r w:rsidRPr="00F02179">
        <w:rPr>
          <w:rFonts w:eastAsia="微軟正黑體" w:cstheme="minorHAnsi"/>
        </w:rPr>
        <w:object w:dxaOrig="1508" w:dyaOrig="1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7pt" o:ole="">
            <v:imagedata r:id="rId80" o:title=""/>
          </v:shape>
          <o:OLEObject Type="Embed" ProgID="Excel.Sheet.8" ShapeID="_x0000_i1025" DrawAspect="Icon" ObjectID="_1789796874" r:id="rId81"/>
        </w:object>
      </w:r>
      <w:r w:rsidR="00835DEE" w:rsidRPr="00F02179">
        <w:rPr>
          <w:rFonts w:cstheme="minorHAnsi"/>
        </w:rPr>
        <w:object w:dxaOrig="1508" w:dyaOrig="1024">
          <v:shape id="_x0000_i1026" type="#_x0000_t75" style="width:77pt;height:51.7pt" o:ole="">
            <v:imagedata r:id="rId82" o:title=""/>
          </v:shape>
          <o:OLEObject Type="Embed" ProgID="Package" ShapeID="_x0000_i1026" DrawAspect="Icon" ObjectID="_1789796875" r:id="rId83"/>
        </w:object>
      </w:r>
      <w:r w:rsidR="00835DEE" w:rsidRPr="00F02179">
        <w:rPr>
          <w:rFonts w:cstheme="minorHAnsi"/>
        </w:rPr>
        <w:object w:dxaOrig="1508" w:dyaOrig="1024">
          <v:shape id="_x0000_i1027" type="#_x0000_t75" style="width:77pt;height:51.7pt" o:ole="">
            <v:imagedata r:id="rId84" o:title=""/>
          </v:shape>
          <o:OLEObject Type="Embed" ProgID="Package" ShapeID="_x0000_i1027" DrawAspect="Icon" ObjectID="_1789796876" r:id="rId85"/>
        </w:object>
      </w:r>
    </w:p>
    <w:p w:rsidR="004D5CFE" w:rsidRPr="00F02179" w:rsidRDefault="004D5CFE" w:rsidP="004D5CFE">
      <w:pPr>
        <w:ind w:left="0" w:firstLine="0"/>
        <w:outlineLvl w:val="2"/>
        <w:rPr>
          <w:rFonts w:eastAsia="微軟正黑體" w:cstheme="minorHAnsi"/>
          <w:szCs w:val="24"/>
        </w:rPr>
      </w:pPr>
      <w:bookmarkStart w:id="194" w:name="_Toc170379650"/>
      <w:r w:rsidRPr="00F02179">
        <w:rPr>
          <w:rFonts w:eastAsia="微軟正黑體" w:cstheme="minorHAnsi"/>
          <w:szCs w:val="24"/>
        </w:rPr>
        <w:t>2.3.13</w:t>
      </w:r>
      <w:r w:rsidR="008103F6" w:rsidRPr="00F02179">
        <w:rPr>
          <w:rFonts w:eastAsia="微軟正黑體" w:cstheme="minorHAnsi"/>
          <w:szCs w:val="24"/>
        </w:rPr>
        <w:t>已收匯差現鈔數欄位</w:t>
      </w:r>
      <w:bookmarkEnd w:id="194"/>
    </w:p>
    <w:p w:rsidR="00B46AAB" w:rsidRPr="00F02179" w:rsidRDefault="00B46AAB" w:rsidP="000F50BB">
      <w:pPr>
        <w:ind w:left="0" w:firstLine="0"/>
        <w:outlineLvl w:val="3"/>
        <w:rPr>
          <w:rFonts w:eastAsia="微軟正黑體" w:cstheme="minorHAnsi"/>
          <w:bCs/>
          <w:iCs/>
          <w:kern w:val="0"/>
          <w:szCs w:val="24"/>
        </w:rPr>
      </w:pPr>
      <w:r w:rsidRPr="00F02179">
        <w:rPr>
          <w:rFonts w:eastAsia="微軟正黑體" w:cstheme="minorHAnsi"/>
          <w:bCs/>
          <w:iCs/>
          <w:kern w:val="0"/>
          <w:szCs w:val="24"/>
        </w:rPr>
        <w:t xml:space="preserve">2.3.13.1 </w:t>
      </w:r>
      <w:r w:rsidRPr="00F02179">
        <w:rPr>
          <w:rFonts w:eastAsia="微軟正黑體" w:cstheme="minorHAnsi"/>
          <w:bCs/>
          <w:iCs/>
          <w:kern w:val="0"/>
          <w:szCs w:val="24"/>
        </w:rPr>
        <w:t>功能</w:t>
      </w:r>
      <w:r w:rsidRPr="00F02179">
        <w:rPr>
          <w:rFonts w:eastAsia="微軟正黑體" w:cstheme="minorHAnsi"/>
          <w:bCs/>
          <w:iCs/>
          <w:kern w:val="0"/>
          <w:szCs w:val="24"/>
        </w:rPr>
        <w:t>/</w:t>
      </w:r>
      <w:r w:rsidRPr="00F02179">
        <w:rPr>
          <w:rFonts w:eastAsia="微軟正黑體" w:cstheme="minorHAnsi"/>
          <w:bCs/>
          <w:iCs/>
          <w:kern w:val="0"/>
          <w:szCs w:val="24"/>
        </w:rPr>
        <w:t>需求</w:t>
      </w:r>
      <w:r w:rsidRPr="00F02179">
        <w:rPr>
          <w:rFonts w:eastAsia="微軟正黑體" w:cstheme="minorHAnsi"/>
          <w:bCs/>
          <w:iCs/>
          <w:kern w:val="0"/>
          <w:szCs w:val="24"/>
        </w:rPr>
        <w:t xml:space="preserve"> Function/Requirement</w:t>
      </w:r>
    </w:p>
    <w:p w:rsidR="001640FA" w:rsidRPr="00F02179" w:rsidRDefault="001640FA" w:rsidP="008103F6">
      <w:pPr>
        <w:rPr>
          <w:rFonts w:eastAsia="微軟正黑體" w:cstheme="minorHAnsi"/>
          <w:szCs w:val="24"/>
        </w:rPr>
      </w:pPr>
      <w:r w:rsidRPr="00F02179">
        <w:rPr>
          <w:rFonts w:eastAsia="微軟正黑體" w:cstheme="minorHAnsi"/>
          <w:szCs w:val="24"/>
        </w:rPr>
        <w:t>提供分行</w:t>
      </w:r>
      <w:r w:rsidR="00EC0CB8" w:rsidRPr="00F02179">
        <w:rPr>
          <w:rFonts w:eastAsia="微軟正黑體" w:cstheme="minorHAnsi"/>
          <w:szCs w:val="24"/>
        </w:rPr>
        <w:t>系統進行現鈔交易時，</w:t>
      </w:r>
      <w:r w:rsidRPr="00F02179">
        <w:rPr>
          <w:rFonts w:eastAsia="微軟正黑體" w:cstheme="minorHAnsi"/>
          <w:szCs w:val="24"/>
        </w:rPr>
        <w:t>查詢外幣存款帳號各幣別之已收匯差現鈔數資料。</w:t>
      </w:r>
    </w:p>
    <w:p w:rsidR="00EC0CB8" w:rsidRPr="00F02179" w:rsidRDefault="00EC0CB8" w:rsidP="00EC0CB8">
      <w:pPr>
        <w:pStyle w:val="af2"/>
        <w:numPr>
          <w:ilvl w:val="0"/>
          <w:numId w:val="189"/>
        </w:numPr>
        <w:ind w:leftChars="0"/>
        <w:rPr>
          <w:rFonts w:eastAsia="微軟正黑體" w:cstheme="minorHAnsi"/>
          <w:szCs w:val="24"/>
        </w:rPr>
      </w:pPr>
      <w:r w:rsidRPr="00F02179">
        <w:rPr>
          <w:rFonts w:eastAsia="微軟正黑體" w:cstheme="minorHAnsi"/>
          <w:szCs w:val="24"/>
        </w:rPr>
        <w:t>批次作業：每日</w:t>
      </w:r>
      <w:r w:rsidRPr="00F02179">
        <w:rPr>
          <w:rFonts w:eastAsia="微軟正黑體" w:cstheme="minorHAnsi"/>
          <w:szCs w:val="24"/>
        </w:rPr>
        <w:t>(</w:t>
      </w:r>
      <w:r w:rsidRPr="00F02179">
        <w:rPr>
          <w:rFonts w:eastAsia="微軟正黑體" w:cstheme="minorHAnsi"/>
          <w:szCs w:val="24"/>
        </w:rPr>
        <w:t>營業日</w:t>
      </w:r>
      <w:r w:rsidRPr="00F02179">
        <w:rPr>
          <w:rFonts w:eastAsia="微軟正黑體" w:cstheme="minorHAnsi"/>
          <w:szCs w:val="24"/>
        </w:rPr>
        <w:t>)</w:t>
      </w:r>
      <w:r w:rsidRPr="00F02179">
        <w:rPr>
          <w:rFonts w:eastAsia="微軟正黑體" w:cstheme="minorHAnsi"/>
          <w:szCs w:val="24"/>
        </w:rPr>
        <w:t>夜間批次更新外幣存款帳戶當日已收匯差現鈔數。</w:t>
      </w:r>
    </w:p>
    <w:p w:rsidR="00EC0CB8" w:rsidRPr="00F02179" w:rsidRDefault="00EC0CB8" w:rsidP="00C74CCF">
      <w:pPr>
        <w:pStyle w:val="a5"/>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累計</w:t>
      </w:r>
      <w:r w:rsidR="002A2F05" w:rsidRPr="00F02179">
        <w:rPr>
          <w:rFonts w:asciiTheme="minorHAnsi" w:eastAsia="微軟正黑體" w:hAnsiTheme="minorHAnsi" w:cstheme="minorHAnsi"/>
        </w:rPr>
        <w:t>「</w:t>
      </w:r>
      <w:r w:rsidRPr="00F02179">
        <w:rPr>
          <w:rFonts w:asciiTheme="minorHAnsi" w:eastAsia="微軟正黑體" w:hAnsiTheme="minorHAnsi" w:cstheme="minorHAnsi"/>
        </w:rPr>
        <w:t>有收取手續費之外幣現鈔存入交易</w:t>
      </w:r>
      <w:r w:rsidR="002A2F05" w:rsidRPr="00F02179">
        <w:rPr>
          <w:rFonts w:asciiTheme="minorHAnsi" w:eastAsia="微軟正黑體" w:hAnsiTheme="minorHAnsi" w:cstheme="minorHAnsi"/>
        </w:rPr>
        <w:t>」</w:t>
      </w:r>
      <w:r w:rsidRPr="00F02179">
        <w:rPr>
          <w:rFonts w:asciiTheme="minorHAnsi" w:eastAsia="微軟正黑體" w:hAnsiTheme="minorHAnsi" w:cstheme="minorHAnsi"/>
        </w:rPr>
        <w:t>之現鈔存入金額。</w:t>
      </w:r>
    </w:p>
    <w:p w:rsidR="00C74CCF" w:rsidRPr="00F02179" w:rsidRDefault="00C74CCF" w:rsidP="004F3E43">
      <w:pPr>
        <w:pStyle w:val="a5"/>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當已收匯差現鈔數</w:t>
      </w:r>
      <w:r w:rsidRPr="00F02179">
        <w:rPr>
          <w:rFonts w:asciiTheme="minorHAnsi" w:eastAsia="微軟正黑體" w:hAnsiTheme="minorHAnsi" w:cstheme="minorHAnsi"/>
        </w:rPr>
        <w:t>&gt; 0</w:t>
      </w:r>
      <w:r w:rsidRPr="00F02179">
        <w:rPr>
          <w:rFonts w:asciiTheme="minorHAnsi" w:eastAsia="微軟正黑體" w:hAnsiTheme="minorHAnsi" w:cstheme="minorHAnsi"/>
        </w:rPr>
        <w:t>時，將「未收取手續費之外幣現鈔提取交易」之現鈔提取金額做為已收匯差現鈔數減項；當已收匯差現鈔數</w:t>
      </w:r>
      <w:r w:rsidRPr="00F02179">
        <w:rPr>
          <w:rFonts w:asciiTheme="minorHAnsi" w:eastAsia="微軟正黑體" w:hAnsiTheme="minorHAnsi" w:cstheme="minorHAnsi"/>
        </w:rPr>
        <w:t xml:space="preserve"> = 0</w:t>
      </w:r>
      <w:r w:rsidRPr="00F02179">
        <w:rPr>
          <w:rFonts w:asciiTheme="minorHAnsi" w:eastAsia="微軟正黑體" w:hAnsiTheme="minorHAnsi" w:cstheme="minorHAnsi"/>
        </w:rPr>
        <w:t>時，外幣現鈔提取交易不進行已收匯差現鈔數處理。</w:t>
      </w:r>
    </w:p>
    <w:p w:rsidR="00EC0CB8" w:rsidRPr="00F02179" w:rsidRDefault="00EC0CB8" w:rsidP="004F3E43">
      <w:pPr>
        <w:ind w:left="0" w:firstLine="0"/>
        <w:rPr>
          <w:rFonts w:eastAsia="微軟正黑體" w:cstheme="minorHAnsi"/>
          <w:szCs w:val="24"/>
        </w:rPr>
      </w:pPr>
    </w:p>
    <w:p w:rsidR="00B46AAB" w:rsidRPr="00F02179" w:rsidRDefault="00B46AAB" w:rsidP="00B46AAB">
      <w:pPr>
        <w:pStyle w:val="af2"/>
        <w:numPr>
          <w:ilvl w:val="0"/>
          <w:numId w:val="189"/>
        </w:numPr>
        <w:ind w:leftChars="0"/>
        <w:rPr>
          <w:rFonts w:eastAsia="微軟正黑體" w:cstheme="minorHAnsi"/>
          <w:szCs w:val="24"/>
        </w:rPr>
      </w:pPr>
      <w:r w:rsidRPr="00F02179">
        <w:rPr>
          <w:rFonts w:eastAsia="微軟正黑體" w:cstheme="minorHAnsi"/>
          <w:szCs w:val="24"/>
        </w:rPr>
        <w:t>連線交易：</w:t>
      </w:r>
      <w:r w:rsidR="00EC0CB8" w:rsidRPr="00F02179">
        <w:rPr>
          <w:rFonts w:eastAsia="微軟正黑體" w:cstheme="minorHAnsi"/>
          <w:szCs w:val="24"/>
        </w:rPr>
        <w:t>提查詢外幣存款帳號各幣別之已收匯差現鈔數資料。由前一營業日批次更新之外幣存款帳戶當日已收匯差現鈔數與本日</w:t>
      </w:r>
      <w:r w:rsidR="00EC0CB8" w:rsidRPr="00F02179">
        <w:rPr>
          <w:rFonts w:eastAsia="微軟正黑體" w:cstheme="minorHAnsi"/>
          <w:szCs w:val="24"/>
        </w:rPr>
        <w:t>(</w:t>
      </w:r>
      <w:r w:rsidR="00EC0CB8" w:rsidRPr="00F02179">
        <w:rPr>
          <w:rFonts w:eastAsia="微軟正黑體" w:cstheme="minorHAnsi"/>
          <w:szCs w:val="24"/>
        </w:rPr>
        <w:t>營業日</w:t>
      </w:r>
      <w:r w:rsidR="00EC0CB8" w:rsidRPr="00F02179">
        <w:rPr>
          <w:rFonts w:eastAsia="微軟正黑體" w:cstheme="minorHAnsi"/>
          <w:szCs w:val="24"/>
        </w:rPr>
        <w:t>)</w:t>
      </w:r>
      <w:r w:rsidR="00EC0CB8" w:rsidRPr="00F02179">
        <w:rPr>
          <w:rFonts w:eastAsia="微軟正黑體" w:cstheme="minorHAnsi"/>
          <w:szCs w:val="24"/>
        </w:rPr>
        <w:t>外幣現鈔交易進處計算處理後，提供最新已收匯差現鈔數資料。</w:t>
      </w:r>
    </w:p>
    <w:p w:rsidR="00B46AAB" w:rsidRPr="00F02179" w:rsidRDefault="00B46AAB" w:rsidP="00B46AAB">
      <w:pPr>
        <w:pStyle w:val="af2"/>
        <w:numPr>
          <w:ilvl w:val="3"/>
          <w:numId w:val="189"/>
        </w:numPr>
        <w:ind w:leftChars="0"/>
        <w:outlineLvl w:val="3"/>
        <w:rPr>
          <w:rFonts w:eastAsia="微軟正黑體" w:cstheme="minorHAnsi"/>
          <w:bCs/>
          <w:iCs/>
          <w:kern w:val="0"/>
          <w:szCs w:val="24"/>
        </w:rPr>
      </w:pPr>
      <w:r w:rsidRPr="00F02179">
        <w:rPr>
          <w:rFonts w:eastAsia="微軟正黑體" w:cstheme="minorHAnsi"/>
          <w:bCs/>
          <w:iCs/>
          <w:kern w:val="0"/>
          <w:szCs w:val="24"/>
        </w:rPr>
        <w:t>使用者介面</w:t>
      </w:r>
      <w:r w:rsidRPr="00F02179">
        <w:rPr>
          <w:rFonts w:eastAsia="微軟正黑體" w:cstheme="minorHAnsi"/>
          <w:bCs/>
          <w:iCs/>
          <w:kern w:val="0"/>
          <w:szCs w:val="24"/>
        </w:rPr>
        <w:t xml:space="preserve"> User Interface</w:t>
      </w:r>
    </w:p>
    <w:p w:rsidR="00B46AAB" w:rsidRPr="00F02179" w:rsidRDefault="00B46AAB" w:rsidP="000F50BB">
      <w:pPr>
        <w:rPr>
          <w:rFonts w:eastAsia="微軟正黑體" w:cstheme="minorHAnsi"/>
          <w:szCs w:val="24"/>
        </w:rPr>
      </w:pPr>
      <w:r w:rsidRPr="00F02179">
        <w:rPr>
          <w:rFonts w:eastAsia="微軟正黑體" w:cstheme="minorHAnsi"/>
          <w:szCs w:val="24"/>
        </w:rPr>
        <w:t>此功能僅提供查詢及已收匯差現鈔數資料更新，無使用者介面</w:t>
      </w:r>
    </w:p>
    <w:p w:rsidR="00B46AAB" w:rsidRPr="00F02179" w:rsidRDefault="00B46AAB" w:rsidP="00B46AAB">
      <w:pPr>
        <w:pStyle w:val="af2"/>
        <w:numPr>
          <w:ilvl w:val="3"/>
          <w:numId w:val="189"/>
        </w:numPr>
        <w:ind w:leftChars="0"/>
        <w:outlineLvl w:val="3"/>
        <w:rPr>
          <w:rFonts w:eastAsia="微軟正黑體" w:cstheme="minorHAnsi"/>
          <w:szCs w:val="24"/>
        </w:rPr>
      </w:pPr>
      <w:r w:rsidRPr="00F02179">
        <w:rPr>
          <w:rFonts w:eastAsia="微軟正黑體" w:cstheme="minorHAnsi"/>
          <w:bCs/>
          <w:iCs/>
          <w:kern w:val="0"/>
          <w:szCs w:val="24"/>
        </w:rPr>
        <w:t>欄位屬性</w:t>
      </w:r>
      <w:r w:rsidRPr="00F02179">
        <w:rPr>
          <w:rFonts w:eastAsia="微軟正黑體" w:cstheme="minorHAnsi"/>
          <w:bCs/>
          <w:iCs/>
          <w:kern w:val="0"/>
          <w:szCs w:val="24"/>
        </w:rPr>
        <w:t xml:space="preserve"> Field Properties</w:t>
      </w:r>
    </w:p>
    <w:p w:rsidR="00B46AAB" w:rsidRPr="00F02179" w:rsidRDefault="00B46AAB" w:rsidP="00B46AAB">
      <w:pPr>
        <w:pStyle w:val="af2"/>
        <w:numPr>
          <w:ilvl w:val="0"/>
          <w:numId w:val="190"/>
        </w:numPr>
        <w:ind w:leftChars="0"/>
        <w:rPr>
          <w:rFonts w:eastAsia="微軟正黑體" w:cstheme="minorHAnsi"/>
          <w:szCs w:val="24"/>
        </w:rPr>
      </w:pPr>
      <w:r w:rsidRPr="00F02179">
        <w:rPr>
          <w:rFonts w:eastAsia="微軟正黑體" w:cstheme="minorHAnsi"/>
          <w:szCs w:val="24"/>
        </w:rPr>
        <w:t>輸入欄位：</w:t>
      </w:r>
    </w:p>
    <w:tbl>
      <w:tblPr>
        <w:tblStyle w:val="af1"/>
        <w:tblW w:w="0" w:type="auto"/>
        <w:tblLook w:val="04A0"/>
      </w:tblPr>
      <w:tblGrid>
        <w:gridCol w:w="762"/>
        <w:gridCol w:w="1643"/>
        <w:gridCol w:w="1276"/>
        <w:gridCol w:w="709"/>
        <w:gridCol w:w="1275"/>
        <w:gridCol w:w="3256"/>
      </w:tblGrid>
      <w:tr w:rsidR="00EC0CB8" w:rsidRPr="00F02179" w:rsidTr="00736EB2">
        <w:tc>
          <w:tcPr>
            <w:tcW w:w="762"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說明</w:t>
            </w:r>
          </w:p>
        </w:tc>
      </w:tr>
      <w:tr w:rsidR="00EC0CB8" w:rsidRPr="00F02179" w:rsidTr="00736EB2">
        <w:tc>
          <w:tcPr>
            <w:tcW w:w="762" w:type="dxa"/>
            <w:vAlign w:val="center"/>
          </w:tcPr>
          <w:p w:rsidR="00EC0CB8" w:rsidRPr="00F02179" w:rsidRDefault="00EC0CB8" w:rsidP="00EC0CB8">
            <w:pPr>
              <w:pStyle w:val="af2"/>
              <w:numPr>
                <w:ilvl w:val="0"/>
                <w:numId w:val="52"/>
              </w:numPr>
              <w:ind w:leftChars="0"/>
              <w:rPr>
                <w:rFonts w:eastAsia="微軟正黑體" w:cstheme="minorHAnsi"/>
              </w:rPr>
            </w:pPr>
          </w:p>
        </w:tc>
        <w:tc>
          <w:tcPr>
            <w:tcW w:w="1643"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帳號</w:t>
            </w:r>
          </w:p>
        </w:tc>
        <w:tc>
          <w:tcPr>
            <w:tcW w:w="1276"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EC0CB8" w:rsidRPr="00F02179" w:rsidRDefault="00EC0CB8" w:rsidP="00736EB2">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14</w:t>
            </w:r>
          </w:p>
        </w:tc>
        <w:tc>
          <w:tcPr>
            <w:tcW w:w="3256" w:type="dxa"/>
            <w:vAlign w:val="center"/>
          </w:tcPr>
          <w:p w:rsidR="00EC0CB8" w:rsidRPr="00F02179" w:rsidRDefault="00EC0CB8" w:rsidP="00736EB2">
            <w:pPr>
              <w:rPr>
                <w:rFonts w:eastAsia="微軟正黑體" w:cstheme="minorHAnsi"/>
                <w:sz w:val="22"/>
              </w:rPr>
            </w:pPr>
          </w:p>
        </w:tc>
      </w:tr>
      <w:tr w:rsidR="00EC0CB8" w:rsidRPr="00F02179" w:rsidTr="00736EB2">
        <w:tc>
          <w:tcPr>
            <w:tcW w:w="762" w:type="dxa"/>
            <w:vAlign w:val="center"/>
          </w:tcPr>
          <w:p w:rsidR="00EC0CB8" w:rsidRPr="00F02179" w:rsidRDefault="00EC0CB8" w:rsidP="00EC0CB8">
            <w:pPr>
              <w:pStyle w:val="af2"/>
              <w:numPr>
                <w:ilvl w:val="0"/>
                <w:numId w:val="52"/>
              </w:numPr>
              <w:ind w:leftChars="0"/>
              <w:rPr>
                <w:rFonts w:eastAsia="微軟正黑體" w:cstheme="minorHAnsi"/>
              </w:rPr>
            </w:pPr>
          </w:p>
        </w:tc>
        <w:tc>
          <w:tcPr>
            <w:tcW w:w="1643"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幣別</w:t>
            </w:r>
          </w:p>
        </w:tc>
        <w:tc>
          <w:tcPr>
            <w:tcW w:w="1276"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文數字</w:t>
            </w:r>
          </w:p>
        </w:tc>
        <w:tc>
          <w:tcPr>
            <w:tcW w:w="709" w:type="dxa"/>
            <w:vAlign w:val="center"/>
          </w:tcPr>
          <w:p w:rsidR="00EC0CB8" w:rsidRPr="00F02179" w:rsidRDefault="00EC0CB8" w:rsidP="00736EB2">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3</w:t>
            </w:r>
          </w:p>
        </w:tc>
        <w:tc>
          <w:tcPr>
            <w:tcW w:w="3256" w:type="dxa"/>
            <w:vAlign w:val="center"/>
          </w:tcPr>
          <w:p w:rsidR="00EC0CB8" w:rsidRPr="00F02179" w:rsidRDefault="00EC0CB8" w:rsidP="00736EB2">
            <w:pPr>
              <w:rPr>
                <w:rFonts w:eastAsia="微軟正黑體" w:cstheme="minorHAnsi"/>
                <w:sz w:val="22"/>
              </w:rPr>
            </w:pPr>
          </w:p>
        </w:tc>
      </w:tr>
    </w:tbl>
    <w:p w:rsidR="00B46AAB" w:rsidRPr="00F02179" w:rsidRDefault="00B46AAB" w:rsidP="00B46AAB">
      <w:pPr>
        <w:pStyle w:val="af2"/>
        <w:numPr>
          <w:ilvl w:val="0"/>
          <w:numId w:val="190"/>
        </w:numPr>
        <w:ind w:leftChars="0"/>
        <w:rPr>
          <w:rFonts w:eastAsia="微軟正黑體" w:cstheme="minorHAnsi"/>
          <w:szCs w:val="24"/>
        </w:rPr>
      </w:pPr>
      <w:r w:rsidRPr="00F02179">
        <w:rPr>
          <w:rFonts w:eastAsia="微軟正黑體" w:cstheme="minorHAnsi"/>
          <w:szCs w:val="24"/>
        </w:rPr>
        <w:t>輸出欄位</w:t>
      </w:r>
    </w:p>
    <w:tbl>
      <w:tblPr>
        <w:tblStyle w:val="af1"/>
        <w:tblW w:w="0" w:type="auto"/>
        <w:tblLook w:val="04A0"/>
      </w:tblPr>
      <w:tblGrid>
        <w:gridCol w:w="762"/>
        <w:gridCol w:w="1643"/>
        <w:gridCol w:w="1276"/>
        <w:gridCol w:w="709"/>
        <w:gridCol w:w="1275"/>
        <w:gridCol w:w="3256"/>
      </w:tblGrid>
      <w:tr w:rsidR="00EC0CB8" w:rsidRPr="00F02179" w:rsidTr="00736EB2">
        <w:tc>
          <w:tcPr>
            <w:tcW w:w="762"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EC0CB8" w:rsidRPr="00F02179" w:rsidRDefault="00EC0CB8" w:rsidP="00736EB2">
            <w:pPr>
              <w:ind w:left="0" w:firstLine="0"/>
              <w:jc w:val="center"/>
              <w:rPr>
                <w:rFonts w:eastAsia="微軟正黑體" w:cstheme="minorHAnsi"/>
                <w:b/>
                <w:bCs/>
              </w:rPr>
            </w:pPr>
            <w:r w:rsidRPr="00F02179">
              <w:rPr>
                <w:rFonts w:eastAsia="微軟正黑體" w:cstheme="minorHAnsi"/>
                <w:b/>
                <w:bCs/>
              </w:rPr>
              <w:t>說明</w:t>
            </w:r>
          </w:p>
        </w:tc>
      </w:tr>
      <w:tr w:rsidR="00EC0CB8" w:rsidRPr="00F02179" w:rsidTr="00736EB2">
        <w:tc>
          <w:tcPr>
            <w:tcW w:w="762" w:type="dxa"/>
            <w:vAlign w:val="center"/>
          </w:tcPr>
          <w:p w:rsidR="00EC0CB8" w:rsidRPr="00F02179" w:rsidRDefault="00EC0CB8" w:rsidP="000F50BB">
            <w:pPr>
              <w:pStyle w:val="af2"/>
              <w:numPr>
                <w:ilvl w:val="0"/>
                <w:numId w:val="191"/>
              </w:numPr>
              <w:ind w:leftChars="0"/>
              <w:rPr>
                <w:rFonts w:eastAsia="微軟正黑體" w:cstheme="minorHAnsi"/>
              </w:rPr>
            </w:pPr>
          </w:p>
        </w:tc>
        <w:tc>
          <w:tcPr>
            <w:tcW w:w="1643"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帳號</w:t>
            </w:r>
          </w:p>
        </w:tc>
        <w:tc>
          <w:tcPr>
            <w:tcW w:w="1276"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EC0CB8" w:rsidRPr="00F02179" w:rsidRDefault="00EC0CB8" w:rsidP="00736EB2">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14</w:t>
            </w:r>
          </w:p>
        </w:tc>
        <w:tc>
          <w:tcPr>
            <w:tcW w:w="3256" w:type="dxa"/>
            <w:vAlign w:val="center"/>
          </w:tcPr>
          <w:p w:rsidR="00EC0CB8" w:rsidRPr="00F02179" w:rsidRDefault="00EC0CB8" w:rsidP="00736EB2">
            <w:pPr>
              <w:rPr>
                <w:rFonts w:eastAsia="微軟正黑體" w:cstheme="minorHAnsi"/>
                <w:sz w:val="22"/>
              </w:rPr>
            </w:pPr>
          </w:p>
        </w:tc>
      </w:tr>
      <w:tr w:rsidR="00EC0CB8" w:rsidRPr="00F02179" w:rsidTr="00736EB2">
        <w:tc>
          <w:tcPr>
            <w:tcW w:w="762" w:type="dxa"/>
            <w:vAlign w:val="center"/>
          </w:tcPr>
          <w:p w:rsidR="00EC0CB8" w:rsidRPr="00F02179" w:rsidRDefault="00EC0CB8" w:rsidP="000F50BB">
            <w:pPr>
              <w:pStyle w:val="af2"/>
              <w:numPr>
                <w:ilvl w:val="0"/>
                <w:numId w:val="191"/>
              </w:numPr>
              <w:ind w:leftChars="0"/>
              <w:rPr>
                <w:rFonts w:eastAsia="微軟正黑體" w:cstheme="minorHAnsi"/>
              </w:rPr>
            </w:pPr>
          </w:p>
        </w:tc>
        <w:tc>
          <w:tcPr>
            <w:tcW w:w="1643"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幣別</w:t>
            </w:r>
          </w:p>
        </w:tc>
        <w:tc>
          <w:tcPr>
            <w:tcW w:w="1276"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文數字</w:t>
            </w:r>
          </w:p>
        </w:tc>
        <w:tc>
          <w:tcPr>
            <w:tcW w:w="709" w:type="dxa"/>
            <w:vAlign w:val="center"/>
          </w:tcPr>
          <w:p w:rsidR="00EC0CB8" w:rsidRPr="00F02179" w:rsidRDefault="00EC0CB8" w:rsidP="00736EB2">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C0CB8" w:rsidRPr="00F02179" w:rsidRDefault="00EC0CB8" w:rsidP="00736EB2">
            <w:pPr>
              <w:ind w:left="0" w:firstLine="0"/>
              <w:rPr>
                <w:rFonts w:eastAsia="微軟正黑體" w:cstheme="minorHAnsi"/>
                <w:szCs w:val="24"/>
              </w:rPr>
            </w:pPr>
            <w:r w:rsidRPr="00F02179">
              <w:rPr>
                <w:rFonts w:eastAsia="微軟正黑體" w:cstheme="minorHAnsi"/>
                <w:szCs w:val="24"/>
              </w:rPr>
              <w:t>3</w:t>
            </w:r>
          </w:p>
        </w:tc>
        <w:tc>
          <w:tcPr>
            <w:tcW w:w="3256" w:type="dxa"/>
            <w:vAlign w:val="center"/>
          </w:tcPr>
          <w:p w:rsidR="00EC0CB8" w:rsidRPr="00F02179" w:rsidRDefault="00EC0CB8" w:rsidP="00736EB2">
            <w:pPr>
              <w:rPr>
                <w:rFonts w:eastAsia="微軟正黑體" w:cstheme="minorHAnsi"/>
                <w:sz w:val="22"/>
              </w:rPr>
            </w:pPr>
          </w:p>
        </w:tc>
      </w:tr>
      <w:tr w:rsidR="00EC0CB8" w:rsidRPr="00F02179" w:rsidTr="00736EB2">
        <w:tc>
          <w:tcPr>
            <w:tcW w:w="762" w:type="dxa"/>
            <w:vAlign w:val="center"/>
          </w:tcPr>
          <w:p w:rsidR="00EC0CB8" w:rsidRPr="00F02179" w:rsidRDefault="00EC0CB8" w:rsidP="000F50BB">
            <w:pPr>
              <w:pStyle w:val="af2"/>
              <w:numPr>
                <w:ilvl w:val="0"/>
                <w:numId w:val="191"/>
              </w:numPr>
              <w:ind w:leftChars="0"/>
              <w:rPr>
                <w:rFonts w:eastAsia="微軟正黑體" w:cstheme="minorHAnsi"/>
              </w:rPr>
            </w:pPr>
          </w:p>
        </w:tc>
        <w:tc>
          <w:tcPr>
            <w:tcW w:w="1643" w:type="dxa"/>
            <w:vAlign w:val="center"/>
          </w:tcPr>
          <w:p w:rsidR="00EC0CB8" w:rsidRPr="00F02179" w:rsidRDefault="00EC0CB8" w:rsidP="00EC0CB8">
            <w:pPr>
              <w:ind w:left="0" w:firstLine="0"/>
              <w:rPr>
                <w:rFonts w:eastAsia="微軟正黑體" w:cstheme="minorHAnsi"/>
                <w:szCs w:val="24"/>
              </w:rPr>
            </w:pPr>
            <w:r w:rsidRPr="00F02179">
              <w:rPr>
                <w:rFonts w:eastAsia="微軟正黑體" w:cstheme="minorHAnsi"/>
                <w:szCs w:val="24"/>
              </w:rPr>
              <w:t>已收匯差現鈔數</w:t>
            </w:r>
          </w:p>
        </w:tc>
        <w:tc>
          <w:tcPr>
            <w:tcW w:w="1276" w:type="dxa"/>
            <w:vAlign w:val="center"/>
          </w:tcPr>
          <w:p w:rsidR="00EC0CB8" w:rsidRPr="00F02179" w:rsidRDefault="00EC0CB8" w:rsidP="00EC0CB8">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EC0CB8" w:rsidRPr="00F02179" w:rsidRDefault="00EC0CB8" w:rsidP="00EC0CB8">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C0CB8" w:rsidRPr="00F02179" w:rsidRDefault="00EC0CB8" w:rsidP="00EC0CB8">
            <w:pPr>
              <w:ind w:left="0" w:firstLine="0"/>
              <w:rPr>
                <w:rFonts w:eastAsia="微軟正黑體" w:cstheme="minorHAnsi"/>
                <w:szCs w:val="24"/>
              </w:rPr>
            </w:pPr>
            <w:r w:rsidRPr="00F02179">
              <w:rPr>
                <w:rFonts w:eastAsia="微軟正黑體" w:cstheme="minorHAnsi"/>
                <w:szCs w:val="24"/>
              </w:rPr>
              <w:t>9(13)V99</w:t>
            </w:r>
          </w:p>
        </w:tc>
        <w:tc>
          <w:tcPr>
            <w:tcW w:w="3256" w:type="dxa"/>
            <w:vAlign w:val="center"/>
          </w:tcPr>
          <w:p w:rsidR="00EC0CB8" w:rsidRPr="00F02179" w:rsidRDefault="00EC0CB8" w:rsidP="00EC0CB8">
            <w:pPr>
              <w:rPr>
                <w:rFonts w:eastAsia="微軟正黑體" w:cstheme="minorHAnsi"/>
                <w:sz w:val="22"/>
              </w:rPr>
            </w:pPr>
          </w:p>
        </w:tc>
      </w:tr>
    </w:tbl>
    <w:p w:rsidR="00B46AAB" w:rsidRPr="00F02179" w:rsidRDefault="00B46AAB" w:rsidP="000F50BB">
      <w:pPr>
        <w:ind w:left="0" w:firstLine="0"/>
        <w:rPr>
          <w:rFonts w:cstheme="minorHAnsi"/>
        </w:rPr>
      </w:pPr>
    </w:p>
    <w:p w:rsidR="004D5CFE" w:rsidRPr="00F02179" w:rsidRDefault="004D5CFE" w:rsidP="004D5CFE">
      <w:pPr>
        <w:ind w:left="0" w:firstLine="0"/>
        <w:outlineLvl w:val="2"/>
        <w:rPr>
          <w:rFonts w:eastAsia="微軟正黑體" w:cstheme="minorHAnsi"/>
          <w:szCs w:val="24"/>
        </w:rPr>
      </w:pPr>
      <w:bookmarkStart w:id="195" w:name="_Toc170379651"/>
      <w:r w:rsidRPr="00F02179">
        <w:rPr>
          <w:rFonts w:eastAsia="微軟正黑體" w:cstheme="minorHAnsi"/>
        </w:rPr>
        <w:t>2.3.14</w:t>
      </w:r>
      <w:r w:rsidR="008103F6" w:rsidRPr="00F02179">
        <w:rPr>
          <w:rFonts w:eastAsia="微軟正黑體" w:cstheme="minorHAnsi"/>
          <w:szCs w:val="24"/>
        </w:rPr>
        <w:t>退票處理</w:t>
      </w:r>
      <w:r w:rsidR="003A41E3" w:rsidRPr="00F02179">
        <w:rPr>
          <w:rFonts w:eastAsia="微軟正黑體" w:cstheme="minorHAnsi"/>
          <w:szCs w:val="24"/>
        </w:rPr>
        <w:t>(15</w:t>
      </w:r>
      <w:r w:rsidR="001B046B" w:rsidRPr="00F02179">
        <w:rPr>
          <w:rFonts w:eastAsia="微軟正黑體" w:cstheme="minorHAnsi"/>
          <w:szCs w:val="24"/>
        </w:rPr>
        <w:t>54/150</w:t>
      </w:r>
      <w:r w:rsidR="00484873" w:rsidRPr="00F02179">
        <w:rPr>
          <w:rFonts w:eastAsia="微軟正黑體" w:cstheme="minorHAnsi"/>
          <w:szCs w:val="24"/>
        </w:rPr>
        <w:t>3</w:t>
      </w:r>
      <w:r w:rsidR="001B046B" w:rsidRPr="00F02179">
        <w:rPr>
          <w:rFonts w:eastAsia="微軟正黑體" w:cstheme="minorHAnsi"/>
          <w:szCs w:val="24"/>
        </w:rPr>
        <w:t>/1534/1536/1019</w:t>
      </w:r>
      <w:r w:rsidR="003A41E3" w:rsidRPr="00F02179">
        <w:rPr>
          <w:rFonts w:eastAsia="微軟正黑體" w:cstheme="minorHAnsi"/>
          <w:szCs w:val="24"/>
        </w:rPr>
        <w:t>)</w:t>
      </w:r>
      <w:bookmarkEnd w:id="195"/>
    </w:p>
    <w:p w:rsidR="00724628" w:rsidRPr="00F02179" w:rsidRDefault="00724628" w:rsidP="00724628">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2.3.14.1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1B046B" w:rsidRPr="00F02179" w:rsidRDefault="00DB2ADE" w:rsidP="001B046B">
      <w:pPr>
        <w:spacing w:line="0" w:lineRule="atLeast"/>
        <w:rPr>
          <w:rFonts w:eastAsia="微軟正黑體" w:cstheme="minorHAnsi"/>
          <w:szCs w:val="24"/>
        </w:rPr>
      </w:pPr>
      <w:r w:rsidRPr="00F02179">
        <w:rPr>
          <w:rFonts w:eastAsia="微軟正黑體" w:cstheme="minorHAnsi"/>
        </w:rPr>
        <w:t>提供票據存款戶退票處理</w:t>
      </w:r>
      <w:r w:rsidRPr="00F02179">
        <w:rPr>
          <w:rFonts w:eastAsia="微軟正黑體" w:cstheme="minorHAnsi"/>
        </w:rPr>
        <w:t>(</w:t>
      </w:r>
      <w:r w:rsidRPr="00F02179">
        <w:rPr>
          <w:rFonts w:eastAsia="微軟正黑體" w:cstheme="minorHAnsi"/>
        </w:rPr>
        <w:t>含登錄、維護及刪除</w:t>
      </w:r>
      <w:r w:rsidRPr="00F02179">
        <w:rPr>
          <w:rFonts w:eastAsia="微軟正黑體" w:cstheme="minorHAnsi"/>
        </w:rPr>
        <w:t>)</w:t>
      </w:r>
      <w:r w:rsidRPr="00F02179">
        <w:rPr>
          <w:rFonts w:eastAsia="微軟正黑體" w:cstheme="minorHAnsi"/>
        </w:rPr>
        <w:t>、退票手續費收取</w:t>
      </w:r>
      <w:r w:rsidR="001B046B" w:rsidRPr="00F02179">
        <w:rPr>
          <w:rFonts w:eastAsia="微軟正黑體" w:cstheme="minorHAnsi"/>
        </w:rPr>
        <w:t>、</w:t>
      </w:r>
      <w:r w:rsidRPr="00F02179">
        <w:rPr>
          <w:rFonts w:eastAsia="微軟正黑體" w:cstheme="minorHAnsi"/>
        </w:rPr>
        <w:t>退票查詢及</w:t>
      </w:r>
      <w:r w:rsidR="001B046B" w:rsidRPr="00F02179">
        <w:rPr>
          <w:rFonts w:eastAsia="微軟正黑體" w:cstheme="minorHAnsi"/>
          <w:szCs w:val="24"/>
        </w:rPr>
        <w:t>交換</w:t>
      </w:r>
    </w:p>
    <w:p w:rsidR="00DB2ADE" w:rsidRPr="00F02179" w:rsidRDefault="001B046B" w:rsidP="001B046B">
      <w:pPr>
        <w:spacing w:line="0" w:lineRule="atLeast"/>
        <w:ind w:leftChars="75" w:left="660"/>
        <w:rPr>
          <w:rFonts w:eastAsia="微軟正黑體" w:cstheme="minorHAnsi"/>
        </w:rPr>
      </w:pPr>
      <w:r w:rsidRPr="00F02179">
        <w:rPr>
          <w:rFonts w:eastAsia="微軟正黑體" w:cstheme="minorHAnsi"/>
          <w:szCs w:val="24"/>
        </w:rPr>
        <w:t>提回退票管理</w:t>
      </w:r>
      <w:r w:rsidRPr="00F02179">
        <w:rPr>
          <w:rFonts w:eastAsia="微軟正黑體" w:cstheme="minorHAnsi"/>
          <w:szCs w:val="24"/>
        </w:rPr>
        <w:t>/</w:t>
      </w:r>
      <w:r w:rsidRPr="00F02179">
        <w:rPr>
          <w:rFonts w:eastAsia="微軟正黑體" w:cstheme="minorHAnsi"/>
          <w:szCs w:val="24"/>
        </w:rPr>
        <w:t>列印</w:t>
      </w:r>
      <w:r w:rsidR="00DB2ADE" w:rsidRPr="00F02179">
        <w:rPr>
          <w:rFonts w:eastAsia="微軟正黑體" w:cstheme="minorHAnsi"/>
        </w:rPr>
        <w:t>。</w:t>
      </w:r>
    </w:p>
    <w:p w:rsidR="00DB2ADE" w:rsidRPr="00F02179" w:rsidRDefault="00DB2ADE" w:rsidP="00DB2ADE">
      <w:pPr>
        <w:pStyle w:val="af2"/>
        <w:numPr>
          <w:ilvl w:val="0"/>
          <w:numId w:val="216"/>
        </w:numPr>
        <w:spacing w:line="0" w:lineRule="atLeast"/>
        <w:ind w:leftChars="75" w:left="540"/>
        <w:rPr>
          <w:rFonts w:eastAsia="微軟正黑體" w:cstheme="minorHAnsi"/>
        </w:rPr>
      </w:pPr>
      <w:r w:rsidRPr="00F02179">
        <w:rPr>
          <w:rFonts w:eastAsia="微軟正黑體" w:cstheme="minorHAnsi"/>
        </w:rPr>
        <w:lastRenderedPageBreak/>
        <w:t>執行退票處理時需檢核當日連線報表「</w:t>
      </w:r>
      <w:r w:rsidRPr="00F02179">
        <w:rPr>
          <w:rFonts w:eastAsia="微軟正黑體" w:cstheme="minorHAnsi"/>
          <w:szCs w:val="24"/>
        </w:rPr>
        <w:t>DCALX010</w:t>
      </w:r>
      <w:r w:rsidRPr="00F02179">
        <w:rPr>
          <w:rFonts w:eastAsia="微軟正黑體" w:cstheme="minorHAnsi"/>
          <w:szCs w:val="24"/>
        </w:rPr>
        <w:t>」是否已產生，若當日</w:t>
      </w:r>
      <w:r w:rsidRPr="00F02179">
        <w:rPr>
          <w:rFonts w:eastAsia="微軟正黑體" w:cstheme="minorHAnsi"/>
        </w:rPr>
        <w:t>連線報表「</w:t>
      </w:r>
      <w:r w:rsidRPr="00F02179">
        <w:rPr>
          <w:rFonts w:eastAsia="微軟正黑體" w:cstheme="minorHAnsi"/>
          <w:szCs w:val="24"/>
        </w:rPr>
        <w:t>DCALX010</w:t>
      </w:r>
      <w:r w:rsidRPr="00F02179">
        <w:rPr>
          <w:rFonts w:eastAsia="微軟正黑體" w:cstheme="minorHAnsi"/>
          <w:szCs w:val="24"/>
        </w:rPr>
        <w:t>」已產生，須於</w:t>
      </w:r>
      <w:r w:rsidRPr="00F02179">
        <w:rPr>
          <w:rFonts w:eastAsia="微軟正黑體" w:cstheme="minorHAnsi"/>
          <w:szCs w:val="24"/>
        </w:rPr>
        <w:t>1019</w:t>
      </w:r>
      <w:r w:rsidRPr="00F02179">
        <w:rPr>
          <w:rFonts w:eastAsia="微軟正黑體" w:cstheme="minorHAnsi"/>
          <w:szCs w:val="24"/>
        </w:rPr>
        <w:t>執行重新開啟功能後方可進行退票處理。</w:t>
      </w:r>
      <w:r w:rsidRPr="00F02179">
        <w:rPr>
          <w:rFonts w:eastAsia="微軟正黑體" w:cstheme="minorHAnsi"/>
          <w:szCs w:val="24"/>
        </w:rPr>
        <w:t>(</w:t>
      </w:r>
      <w:r w:rsidRPr="00F02179">
        <w:rPr>
          <w:rFonts w:eastAsia="微軟正黑體" w:cstheme="minorHAnsi"/>
          <w:szCs w:val="24"/>
        </w:rPr>
        <w:t>參閱</w:t>
      </w:r>
      <w:r w:rsidRPr="00F02179">
        <w:rPr>
          <w:rFonts w:eastAsia="微軟正黑體" w:cstheme="minorHAnsi"/>
          <w:szCs w:val="24"/>
        </w:rPr>
        <w:t>BRD SCSB-NCBS-MID-BRD-</w:t>
      </w:r>
      <w:r w:rsidRPr="00F02179">
        <w:rPr>
          <w:rFonts w:eastAsia="微軟正黑體" w:cstheme="minorHAnsi"/>
          <w:szCs w:val="24"/>
        </w:rPr>
        <w:t>連線報表</w:t>
      </w:r>
      <w:r w:rsidRPr="00F02179">
        <w:rPr>
          <w:rFonts w:eastAsia="微軟正黑體" w:cstheme="minorHAnsi"/>
          <w:szCs w:val="24"/>
        </w:rPr>
        <w:t>(</w:t>
      </w:r>
      <w:r w:rsidRPr="00F02179">
        <w:rPr>
          <w:rFonts w:eastAsia="微軟正黑體" w:cstheme="minorHAnsi"/>
          <w:szCs w:val="24"/>
        </w:rPr>
        <w:t>存款</w:t>
      </w:r>
      <w:r w:rsidRPr="00F02179">
        <w:rPr>
          <w:rFonts w:eastAsia="微軟正黑體" w:cstheme="minorHAnsi"/>
          <w:szCs w:val="24"/>
        </w:rPr>
        <w:t>).docx)</w:t>
      </w:r>
    </w:p>
    <w:p w:rsidR="00DB2ADE" w:rsidRPr="00F02179" w:rsidRDefault="00DB2ADE" w:rsidP="00DB2ADE">
      <w:pPr>
        <w:pStyle w:val="af2"/>
        <w:numPr>
          <w:ilvl w:val="0"/>
          <w:numId w:val="201"/>
        </w:numPr>
        <w:spacing w:line="0" w:lineRule="atLeast"/>
        <w:ind w:leftChars="225" w:left="900"/>
        <w:rPr>
          <w:rFonts w:eastAsia="微軟正黑體" w:cstheme="minorHAnsi"/>
        </w:rPr>
      </w:pPr>
      <w:r w:rsidRPr="00F02179">
        <w:rPr>
          <w:rFonts w:eastAsia="微軟正黑體" w:cstheme="minorHAnsi"/>
        </w:rPr>
        <w:t>退票登錄</w:t>
      </w:r>
      <w:r w:rsidR="001B046B" w:rsidRPr="00F02179">
        <w:rPr>
          <w:rFonts w:eastAsia="微軟正黑體" w:cstheme="minorHAnsi"/>
        </w:rPr>
        <w:t>(1554)</w:t>
      </w:r>
      <w:r w:rsidRPr="00F02179">
        <w:rPr>
          <w:rFonts w:eastAsia="微軟正黑體" w:cstheme="minorHAnsi"/>
        </w:rPr>
        <w:t>：</w:t>
      </w:r>
    </w:p>
    <w:p w:rsidR="00DB2ADE" w:rsidRPr="00F02179" w:rsidRDefault="00DB2ADE" w:rsidP="00DB2ADE">
      <w:pPr>
        <w:pStyle w:val="af2"/>
        <w:numPr>
          <w:ilvl w:val="0"/>
          <w:numId w:val="217"/>
        </w:numPr>
        <w:spacing w:line="0" w:lineRule="atLeast"/>
        <w:ind w:leftChars="375" w:left="1184" w:hanging="284"/>
        <w:rPr>
          <w:rFonts w:eastAsia="微軟正黑體" w:cstheme="minorHAnsi"/>
        </w:rPr>
      </w:pPr>
      <w:r w:rsidRPr="00F02179">
        <w:rPr>
          <w:rFonts w:eastAsia="微軟正黑體" w:cstheme="minorHAnsi"/>
        </w:rPr>
        <w:t>退票登錄檢核：退票登錄時進行下列檢核</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退票類型為</w:t>
      </w:r>
      <w:r w:rsidRPr="00F02179">
        <w:rPr>
          <w:rFonts w:eastAsia="微軟正黑體" w:cstheme="minorHAnsi"/>
        </w:rPr>
        <w:t>1=</w:t>
      </w:r>
      <w:r w:rsidRPr="00F02179">
        <w:rPr>
          <w:rFonts w:eastAsia="微軟正黑體" w:cstheme="minorHAnsi"/>
        </w:rPr>
        <w:t>交換退票及</w:t>
      </w:r>
      <w:r w:rsidRPr="00F02179">
        <w:rPr>
          <w:rFonts w:eastAsia="微軟正黑體" w:cstheme="minorHAnsi"/>
        </w:rPr>
        <w:t>2=</w:t>
      </w:r>
      <w:r w:rsidRPr="00F02179">
        <w:rPr>
          <w:rFonts w:eastAsia="微軟正黑體" w:cstheme="minorHAnsi"/>
        </w:rPr>
        <w:t>非交換退票且退票理由非</w:t>
      </w:r>
      <w:r w:rsidRPr="00F02179">
        <w:rPr>
          <w:rFonts w:eastAsia="微軟正黑體" w:cstheme="minorHAnsi"/>
        </w:rPr>
        <w:t>91</w:t>
      </w:r>
      <w:r w:rsidR="00A96857" w:rsidRPr="00F02179">
        <w:rPr>
          <w:rFonts w:eastAsia="微軟正黑體" w:cstheme="minorHAnsi"/>
        </w:rPr>
        <w:t>、</w:t>
      </w:r>
      <w:r w:rsidRPr="00F02179">
        <w:rPr>
          <w:rFonts w:eastAsia="微軟正黑體" w:cstheme="minorHAnsi"/>
        </w:rPr>
        <w:t>92</w:t>
      </w:r>
      <w:r w:rsidR="00A96857" w:rsidRPr="00F02179">
        <w:rPr>
          <w:rFonts w:eastAsia="微軟正黑體" w:cstheme="minorHAnsi"/>
        </w:rPr>
        <w:t>及</w:t>
      </w:r>
      <w:r w:rsidR="00A96857" w:rsidRPr="00F02179">
        <w:rPr>
          <w:rFonts w:eastAsia="微軟正黑體" w:cstheme="minorHAnsi"/>
        </w:rPr>
        <w:t>99</w:t>
      </w:r>
      <w:r w:rsidRPr="00F02179">
        <w:rPr>
          <w:rFonts w:eastAsia="微軟正黑體" w:cstheme="minorHAnsi"/>
        </w:rPr>
        <w:t>時，若該票據不存在當日交換票據提回檔中，回覆訊息「</w:t>
      </w:r>
      <w:r w:rsidRPr="00F02179">
        <w:rPr>
          <w:rFonts w:eastAsia="微軟正黑體" w:cstheme="minorHAnsi"/>
        </w:rPr>
        <w:t>B134</w:t>
      </w:r>
      <w:r w:rsidRPr="00F02179">
        <w:rPr>
          <w:rFonts w:eastAsia="微軟正黑體" w:cstheme="minorHAnsi"/>
        </w:rPr>
        <w:t>：非交換提回票」。</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退票類型為</w:t>
      </w:r>
      <w:r w:rsidRPr="00F02179">
        <w:rPr>
          <w:rFonts w:eastAsia="微軟正黑體" w:cstheme="minorHAnsi"/>
        </w:rPr>
        <w:t>1=</w:t>
      </w:r>
      <w:r w:rsidRPr="00F02179">
        <w:rPr>
          <w:rFonts w:eastAsia="微軟正黑體" w:cstheme="minorHAnsi"/>
        </w:rPr>
        <w:t>交換退票及</w:t>
      </w:r>
      <w:r w:rsidRPr="00F02179">
        <w:rPr>
          <w:rFonts w:eastAsia="微軟正黑體" w:cstheme="minorHAnsi"/>
        </w:rPr>
        <w:t>2=</w:t>
      </w:r>
      <w:r w:rsidRPr="00F02179">
        <w:rPr>
          <w:rFonts w:eastAsia="微軟正黑體" w:cstheme="minorHAnsi"/>
        </w:rPr>
        <w:t>非交換退票且退票理由為</w:t>
      </w:r>
      <w:r w:rsidRPr="00F02179">
        <w:rPr>
          <w:rFonts w:eastAsia="微軟正黑體" w:cstheme="minorHAnsi"/>
        </w:rPr>
        <w:t>01~06</w:t>
      </w:r>
      <w:r w:rsidRPr="00F02179">
        <w:rPr>
          <w:rFonts w:eastAsia="微軟正黑體" w:cstheme="minorHAnsi"/>
        </w:rPr>
        <w:t>時，該票據存在當日交換票據提回檔中且兌付狀態為已兌付，回覆訊息「</w:t>
      </w:r>
      <w:r w:rsidRPr="00F02179">
        <w:rPr>
          <w:rFonts w:eastAsia="微軟正黑體" w:cstheme="minorHAnsi"/>
        </w:rPr>
        <w:t>B141</w:t>
      </w:r>
      <w:r w:rsidRPr="00F02179">
        <w:rPr>
          <w:rFonts w:eastAsia="微軟正黑體" w:cstheme="minorHAnsi"/>
        </w:rPr>
        <w:t>：該票據已付訖請檢查退票理由」。</w:t>
      </w:r>
    </w:p>
    <w:p w:rsidR="00DB2ADE" w:rsidRPr="00F02179" w:rsidRDefault="00E80075"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退</w:t>
      </w:r>
      <w:r w:rsidR="00DB2ADE" w:rsidRPr="00F02179">
        <w:rPr>
          <w:rFonts w:eastAsia="微軟正黑體" w:cstheme="minorHAnsi"/>
        </w:rPr>
        <w:t>票類型為</w:t>
      </w:r>
      <w:r w:rsidR="00DB2ADE" w:rsidRPr="00F02179">
        <w:rPr>
          <w:rFonts w:eastAsia="微軟正黑體" w:cstheme="minorHAnsi"/>
        </w:rPr>
        <w:t>1=</w:t>
      </w:r>
      <w:r w:rsidR="00DB2ADE" w:rsidRPr="00F02179">
        <w:rPr>
          <w:rFonts w:eastAsia="微軟正黑體" w:cstheme="minorHAnsi"/>
        </w:rPr>
        <w:t>交換退票及</w:t>
      </w:r>
      <w:r w:rsidR="00DB2ADE" w:rsidRPr="00F02179">
        <w:rPr>
          <w:rFonts w:eastAsia="微軟正黑體" w:cstheme="minorHAnsi"/>
        </w:rPr>
        <w:t>2=</w:t>
      </w:r>
      <w:r w:rsidR="00DB2ADE" w:rsidRPr="00F02179">
        <w:rPr>
          <w:rFonts w:eastAsia="微軟正黑體" w:cstheme="minorHAnsi"/>
        </w:rPr>
        <w:t>非交換退票時且退票理由非</w:t>
      </w:r>
      <w:r w:rsidR="00DB2ADE" w:rsidRPr="00F02179">
        <w:rPr>
          <w:rFonts w:eastAsia="微軟正黑體" w:cstheme="minorHAnsi"/>
        </w:rPr>
        <w:t>91</w:t>
      </w:r>
      <w:r w:rsidR="00A96857" w:rsidRPr="00F02179">
        <w:rPr>
          <w:rFonts w:eastAsia="微軟正黑體" w:cstheme="minorHAnsi"/>
        </w:rPr>
        <w:t>、</w:t>
      </w:r>
      <w:r w:rsidR="00DB2ADE" w:rsidRPr="00F02179">
        <w:rPr>
          <w:rFonts w:eastAsia="微軟正黑體" w:cstheme="minorHAnsi"/>
        </w:rPr>
        <w:t>92</w:t>
      </w:r>
      <w:r w:rsidR="00A96857" w:rsidRPr="00F02179">
        <w:rPr>
          <w:rFonts w:eastAsia="微軟正黑體" w:cstheme="minorHAnsi"/>
        </w:rPr>
        <w:t>及</w:t>
      </w:r>
      <w:r w:rsidR="00A96857" w:rsidRPr="00F02179">
        <w:rPr>
          <w:rFonts w:eastAsia="微軟正黑體" w:cstheme="minorHAnsi"/>
        </w:rPr>
        <w:t>99</w:t>
      </w:r>
      <w:r w:rsidR="00DB2ADE" w:rsidRPr="00F02179">
        <w:rPr>
          <w:rFonts w:eastAsia="微軟正黑體" w:cstheme="minorHAnsi"/>
        </w:rPr>
        <w:t>時，該票據存在當日交換票據提回檔中且兌付狀態為已兌付並已將託收票金額入帳，回覆訊息「</w:t>
      </w:r>
      <w:r w:rsidR="00DB2ADE" w:rsidRPr="00F02179">
        <w:rPr>
          <w:rFonts w:eastAsia="微軟正黑體" w:cstheme="minorHAnsi"/>
        </w:rPr>
        <w:t>B367</w:t>
      </w:r>
      <w:r w:rsidR="00DB2ADE" w:rsidRPr="00F02179">
        <w:rPr>
          <w:rFonts w:eastAsia="微軟正黑體" w:cstheme="minorHAnsi"/>
        </w:rPr>
        <w:t>：託收自行票已入帳」。</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票匯中心執行退票</w:t>
      </w:r>
      <w:r w:rsidR="00A96857" w:rsidRPr="00F02179">
        <w:rPr>
          <w:rFonts w:eastAsia="微軟正黑體" w:cstheme="minorHAnsi"/>
        </w:rPr>
        <w:t>且退票種類為</w:t>
      </w:r>
      <w:r w:rsidR="00A96857" w:rsidRPr="00F02179">
        <w:rPr>
          <w:rFonts w:eastAsia="微軟正黑體" w:cstheme="minorHAnsi"/>
        </w:rPr>
        <w:t>2=</w:t>
      </w:r>
      <w:r w:rsidR="00A96857" w:rsidRPr="00F02179">
        <w:rPr>
          <w:rFonts w:eastAsia="微軟正黑體" w:cstheme="minorHAnsi"/>
        </w:rPr>
        <w:t>非交換退票</w:t>
      </w:r>
      <w:r w:rsidRPr="00F02179">
        <w:rPr>
          <w:rFonts w:eastAsia="微軟正黑體" w:cstheme="minorHAnsi"/>
        </w:rPr>
        <w:t>時，回覆訊息「</w:t>
      </w:r>
      <w:r w:rsidRPr="00F02179">
        <w:rPr>
          <w:rFonts w:eastAsia="微軟正黑體" w:cstheme="minorHAnsi"/>
        </w:rPr>
        <w:t>B001</w:t>
      </w:r>
      <w:r w:rsidRPr="00F02179">
        <w:rPr>
          <w:rFonts w:eastAsia="微軟正黑體" w:cstheme="minorHAnsi"/>
        </w:rPr>
        <w:t>：本交易須Ｂ級主管放行」。</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登錄非自行退票時，回覆訊息「</w:t>
      </w:r>
      <w:r w:rsidRPr="00F02179">
        <w:rPr>
          <w:rFonts w:eastAsia="微軟正黑體" w:cstheme="minorHAnsi"/>
        </w:rPr>
        <w:t>B025</w:t>
      </w:r>
      <w:r w:rsidRPr="00F02179">
        <w:rPr>
          <w:rFonts w:eastAsia="微軟正黑體" w:cstheme="minorHAnsi"/>
        </w:rPr>
        <w:t>：帳號為聯行帳號」。</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退票類型為</w:t>
      </w:r>
      <w:r w:rsidRPr="00F02179">
        <w:rPr>
          <w:rFonts w:eastAsia="微軟正黑體" w:cstheme="minorHAnsi"/>
        </w:rPr>
        <w:t>1=</w:t>
      </w:r>
      <w:r w:rsidRPr="00F02179">
        <w:rPr>
          <w:rFonts w:eastAsia="微軟正黑體" w:cstheme="minorHAnsi"/>
        </w:rPr>
        <w:t>交換退票及</w:t>
      </w:r>
      <w:r w:rsidRPr="00F02179">
        <w:rPr>
          <w:rFonts w:eastAsia="微軟正黑體" w:cstheme="minorHAnsi"/>
        </w:rPr>
        <w:t>2=</w:t>
      </w:r>
      <w:r w:rsidRPr="00F02179">
        <w:rPr>
          <w:rFonts w:eastAsia="微軟正黑體" w:cstheme="minorHAnsi"/>
        </w:rPr>
        <w:t>非交換退票且退票理由非</w:t>
      </w:r>
      <w:r w:rsidRPr="00F02179">
        <w:rPr>
          <w:rFonts w:eastAsia="微軟正黑體" w:cstheme="minorHAnsi"/>
        </w:rPr>
        <w:t>91</w:t>
      </w:r>
      <w:r w:rsidR="00A96857" w:rsidRPr="00F02179">
        <w:rPr>
          <w:rFonts w:eastAsia="微軟正黑體" w:cstheme="minorHAnsi"/>
        </w:rPr>
        <w:t>、</w:t>
      </w:r>
      <w:r w:rsidRPr="00F02179">
        <w:rPr>
          <w:rFonts w:eastAsia="微軟正黑體" w:cstheme="minorHAnsi"/>
        </w:rPr>
        <w:t>92</w:t>
      </w:r>
      <w:r w:rsidR="00A96857" w:rsidRPr="00F02179">
        <w:rPr>
          <w:rFonts w:eastAsia="微軟正黑體" w:cstheme="minorHAnsi"/>
        </w:rPr>
        <w:t>及</w:t>
      </w:r>
      <w:r w:rsidR="00A96857" w:rsidRPr="00F02179">
        <w:rPr>
          <w:rFonts w:eastAsia="微軟正黑體" w:cstheme="minorHAnsi"/>
        </w:rPr>
        <w:t>99</w:t>
      </w:r>
      <w:r w:rsidRPr="00F02179">
        <w:rPr>
          <w:rFonts w:eastAsia="微軟正黑體" w:cstheme="minorHAnsi"/>
        </w:rPr>
        <w:t>時，若該票據存在當日交換票據提回檔中，比對核心交換票據提回檔金額、提示行、提示帳號，比對不符則回覆錯誤訊息「退票登錄資料與兌付檔不符，請檢查金額、提示行及提示票據」。</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退票類型為</w:t>
      </w:r>
      <w:r w:rsidRPr="00F02179">
        <w:rPr>
          <w:rFonts w:eastAsia="微軟正黑體" w:cstheme="minorHAnsi"/>
        </w:rPr>
        <w:t>1=</w:t>
      </w:r>
      <w:r w:rsidRPr="00F02179">
        <w:rPr>
          <w:rFonts w:eastAsia="微軟正黑體" w:cstheme="minorHAnsi"/>
        </w:rPr>
        <w:t>交換退票及</w:t>
      </w:r>
      <w:r w:rsidRPr="00F02179">
        <w:rPr>
          <w:rFonts w:eastAsia="微軟正黑體" w:cstheme="minorHAnsi"/>
        </w:rPr>
        <w:t>2=</w:t>
      </w:r>
      <w:r w:rsidRPr="00F02179">
        <w:rPr>
          <w:rFonts w:eastAsia="微軟正黑體" w:cstheme="minorHAnsi"/>
        </w:rPr>
        <w:t>非交換退票且退票理由非</w:t>
      </w:r>
      <w:r w:rsidRPr="00F02179">
        <w:rPr>
          <w:rFonts w:eastAsia="微軟正黑體" w:cstheme="minorHAnsi"/>
        </w:rPr>
        <w:t>91</w:t>
      </w:r>
      <w:r w:rsidR="00A96857" w:rsidRPr="00F02179">
        <w:rPr>
          <w:rFonts w:eastAsia="微軟正黑體" w:cstheme="minorHAnsi"/>
        </w:rPr>
        <w:t>、</w:t>
      </w:r>
      <w:r w:rsidRPr="00F02179">
        <w:rPr>
          <w:rFonts w:eastAsia="微軟正黑體" w:cstheme="minorHAnsi"/>
        </w:rPr>
        <w:t>92</w:t>
      </w:r>
      <w:r w:rsidR="00A96857" w:rsidRPr="00F02179">
        <w:rPr>
          <w:rFonts w:eastAsia="微軟正黑體" w:cstheme="minorHAnsi"/>
        </w:rPr>
        <w:t>及</w:t>
      </w:r>
      <w:r w:rsidR="00A96857" w:rsidRPr="00F02179">
        <w:rPr>
          <w:rFonts w:eastAsia="微軟正黑體" w:cstheme="minorHAnsi"/>
        </w:rPr>
        <w:t>99</w:t>
      </w:r>
      <w:r w:rsidRPr="00F02179">
        <w:rPr>
          <w:rFonts w:eastAsia="微軟正黑體" w:cstheme="minorHAnsi"/>
        </w:rPr>
        <w:t>時，檢核票據狀態，票據狀態為贖回付訖及作廢則回覆錯誤訊息「票據狀態錯誤」。</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該票號曾退票過，若重提退票輸入</w:t>
      </w:r>
      <w:r w:rsidRPr="00F02179">
        <w:rPr>
          <w:rFonts w:eastAsia="微軟正黑體" w:cstheme="minorHAnsi"/>
        </w:rPr>
        <w:t>N</w:t>
      </w:r>
      <w:r w:rsidRPr="00F02179">
        <w:rPr>
          <w:rFonts w:eastAsia="微軟正黑體" w:cstheme="minorHAnsi"/>
        </w:rPr>
        <w:t>，則回覆錯誤訊息「該票據為重提退票」。</w:t>
      </w:r>
    </w:p>
    <w:p w:rsidR="00DB2ADE" w:rsidRPr="00F02179" w:rsidRDefault="00DB2ADE" w:rsidP="00DB2ADE">
      <w:pPr>
        <w:pStyle w:val="af2"/>
        <w:numPr>
          <w:ilvl w:val="0"/>
          <w:numId w:val="218"/>
        </w:numPr>
        <w:spacing w:line="0" w:lineRule="atLeast"/>
        <w:ind w:leftChars="493" w:left="1543"/>
        <w:rPr>
          <w:rFonts w:eastAsia="微軟正黑體" w:cstheme="minorHAnsi"/>
        </w:rPr>
      </w:pPr>
      <w:r w:rsidRPr="00F02179">
        <w:rPr>
          <w:rFonts w:eastAsia="微軟正黑體" w:cstheme="minorHAnsi"/>
        </w:rPr>
        <w:t>該票號曾退票過，需檢核此次金額與之前是否相同，若不相同則回覆錯誤訊息「該票據為重提退票金額錯誤」。</w:t>
      </w:r>
    </w:p>
    <w:p w:rsidR="00DB2ADE" w:rsidRPr="00F02179" w:rsidRDefault="00DB2ADE" w:rsidP="00DB2ADE">
      <w:pPr>
        <w:pStyle w:val="af2"/>
        <w:numPr>
          <w:ilvl w:val="0"/>
          <w:numId w:val="217"/>
        </w:numPr>
        <w:spacing w:line="0" w:lineRule="atLeast"/>
        <w:ind w:leftChars="375" w:left="1184" w:hanging="284"/>
        <w:rPr>
          <w:rFonts w:eastAsia="微軟正黑體" w:cstheme="minorHAnsi"/>
        </w:rPr>
      </w:pPr>
      <w:r w:rsidRPr="00F02179">
        <w:rPr>
          <w:rFonts w:eastAsia="微軟正黑體" w:cstheme="minorHAnsi"/>
        </w:rPr>
        <w:t>退票登錄成功後，退票類型為</w:t>
      </w:r>
      <w:r w:rsidRPr="00F02179">
        <w:rPr>
          <w:rFonts w:eastAsia="微軟正黑體" w:cstheme="minorHAnsi"/>
        </w:rPr>
        <w:t>1=</w:t>
      </w:r>
      <w:r w:rsidRPr="00F02179">
        <w:rPr>
          <w:rFonts w:eastAsia="微軟正黑體" w:cstheme="minorHAnsi"/>
        </w:rPr>
        <w:t>交換退票及</w:t>
      </w:r>
      <w:r w:rsidRPr="00F02179">
        <w:rPr>
          <w:rFonts w:eastAsia="微軟正黑體" w:cstheme="minorHAnsi"/>
        </w:rPr>
        <w:t>2=</w:t>
      </w:r>
      <w:r w:rsidRPr="00F02179">
        <w:rPr>
          <w:rFonts w:eastAsia="微軟正黑體" w:cstheme="minorHAnsi"/>
        </w:rPr>
        <w:t>非交換退票且退票理由非</w:t>
      </w:r>
      <w:r w:rsidRPr="00F02179">
        <w:rPr>
          <w:rFonts w:eastAsia="微軟正黑體" w:cstheme="minorHAnsi"/>
        </w:rPr>
        <w:t>91</w:t>
      </w:r>
      <w:r w:rsidR="00A96857" w:rsidRPr="00F02179">
        <w:rPr>
          <w:rFonts w:eastAsia="微軟正黑體" w:cstheme="minorHAnsi"/>
        </w:rPr>
        <w:t>、</w:t>
      </w:r>
      <w:r w:rsidRPr="00F02179">
        <w:rPr>
          <w:rFonts w:eastAsia="微軟正黑體" w:cstheme="minorHAnsi"/>
        </w:rPr>
        <w:t>92</w:t>
      </w:r>
      <w:r w:rsidR="00A96857" w:rsidRPr="00F02179">
        <w:rPr>
          <w:rFonts w:eastAsia="微軟正黑體" w:cstheme="minorHAnsi"/>
        </w:rPr>
        <w:t>及</w:t>
      </w:r>
      <w:r w:rsidR="00A96857" w:rsidRPr="00F02179">
        <w:rPr>
          <w:rFonts w:eastAsia="微軟正黑體" w:cstheme="minorHAnsi"/>
        </w:rPr>
        <w:t>99</w:t>
      </w:r>
      <w:r w:rsidRPr="00F02179">
        <w:rPr>
          <w:rFonts w:eastAsia="微軟正黑體" w:cstheme="minorHAnsi"/>
        </w:rPr>
        <w:t>時，更新核心交換票據提回檔狀態為已退票並由核心進行已兌付票據交易更正及暫停該筆票據即時兌付功能。。</w:t>
      </w:r>
    </w:p>
    <w:p w:rsidR="00DB2ADE" w:rsidRPr="00F02179" w:rsidRDefault="00DB2ADE" w:rsidP="00DB2ADE">
      <w:pPr>
        <w:pStyle w:val="af2"/>
        <w:numPr>
          <w:ilvl w:val="0"/>
          <w:numId w:val="217"/>
        </w:numPr>
        <w:spacing w:line="0" w:lineRule="atLeast"/>
        <w:ind w:leftChars="375" w:left="1184" w:hanging="284"/>
        <w:rPr>
          <w:rFonts w:eastAsia="微軟正黑體" w:cstheme="minorHAnsi"/>
        </w:rPr>
      </w:pPr>
      <w:r w:rsidRPr="00F02179">
        <w:rPr>
          <w:rFonts w:eastAsia="微軟正黑體" w:cstheme="minorHAnsi"/>
        </w:rPr>
        <w:t>退票理由區分為票信種類退票理由及非票信種類退票理由，同一張票據相同票信種類退票僅記錄第一筆退票登錄為該票信種類登錄，後續若有相同票信</w:t>
      </w:r>
      <w:r w:rsidRPr="00F02179">
        <w:rPr>
          <w:rFonts w:eastAsia="微軟正黑體" w:cstheme="minorHAnsi"/>
        </w:rPr>
        <w:lastRenderedPageBreak/>
        <w:t>種類退票理由則不視為票信類退票。票信退票種類與退票理由對應如下：</w:t>
      </w:r>
    </w:p>
    <w:tbl>
      <w:tblPr>
        <w:tblStyle w:val="af1"/>
        <w:tblW w:w="0" w:type="auto"/>
        <w:tblInd w:w="704" w:type="dxa"/>
        <w:tblLook w:val="04A0"/>
      </w:tblPr>
      <w:tblGrid>
        <w:gridCol w:w="4394"/>
        <w:gridCol w:w="3198"/>
      </w:tblGrid>
      <w:tr w:rsidR="00DB2ADE" w:rsidRPr="00F02179" w:rsidTr="008759D7">
        <w:tc>
          <w:tcPr>
            <w:tcW w:w="4394" w:type="dxa"/>
            <w:shd w:val="clear" w:color="auto" w:fill="F2F2F2" w:themeFill="background1" w:themeFillShade="F2"/>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票信種類</w:t>
            </w:r>
          </w:p>
        </w:tc>
        <w:tc>
          <w:tcPr>
            <w:tcW w:w="3198" w:type="dxa"/>
            <w:shd w:val="clear" w:color="auto" w:fill="F2F2F2" w:themeFill="background1" w:themeFillShade="F2"/>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退票理由</w:t>
            </w:r>
          </w:p>
        </w:tc>
      </w:tr>
      <w:tr w:rsidR="00DB2ADE" w:rsidRPr="00F02179" w:rsidTr="008759D7">
        <w:tc>
          <w:tcPr>
            <w:tcW w:w="4394"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存款不足</w:t>
            </w:r>
          </w:p>
        </w:tc>
        <w:tc>
          <w:tcPr>
            <w:tcW w:w="3198"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1</w:t>
            </w:r>
            <w:r w:rsidRPr="00F02179">
              <w:rPr>
                <w:rFonts w:eastAsia="微軟正黑體" w:cstheme="minorHAnsi"/>
              </w:rPr>
              <w:t>、</w:t>
            </w:r>
            <w:r w:rsidRPr="00F02179">
              <w:rPr>
                <w:rFonts w:eastAsia="微軟正黑體" w:cstheme="minorHAnsi"/>
              </w:rPr>
              <w:t>2</w:t>
            </w:r>
            <w:r w:rsidRPr="00F02179">
              <w:rPr>
                <w:rFonts w:eastAsia="微軟正黑體" w:cstheme="minorHAnsi"/>
              </w:rPr>
              <w:t>、</w:t>
            </w:r>
            <w:r w:rsidRPr="00F02179">
              <w:rPr>
                <w:rFonts w:eastAsia="微軟正黑體" w:cstheme="minorHAnsi"/>
              </w:rPr>
              <w:t>3</w:t>
            </w:r>
            <w:r w:rsidR="00D01841" w:rsidRPr="00F02179">
              <w:rPr>
                <w:rFonts w:eastAsia="微軟正黑體" w:cstheme="minorHAnsi"/>
              </w:rPr>
              <w:t>、</w:t>
            </w:r>
            <w:r w:rsidR="00D01841" w:rsidRPr="00F02179">
              <w:rPr>
                <w:rFonts w:eastAsia="微軟正黑體" w:cstheme="minorHAnsi"/>
              </w:rPr>
              <w:t>4</w:t>
            </w:r>
            <w:r w:rsidRPr="00F02179">
              <w:rPr>
                <w:rFonts w:eastAsia="微軟正黑體" w:cstheme="minorHAnsi"/>
              </w:rPr>
              <w:t>、</w:t>
            </w:r>
            <w:r w:rsidRPr="00F02179">
              <w:rPr>
                <w:rFonts w:eastAsia="微軟正黑體" w:cstheme="minorHAnsi"/>
              </w:rPr>
              <w:t>5</w:t>
            </w:r>
            <w:r w:rsidRPr="00F02179">
              <w:rPr>
                <w:rFonts w:eastAsia="微軟正黑體" w:cstheme="minorHAnsi"/>
              </w:rPr>
              <w:t>、</w:t>
            </w:r>
            <w:r w:rsidRPr="00F02179">
              <w:rPr>
                <w:rFonts w:eastAsia="微軟正黑體" w:cstheme="minorHAnsi"/>
              </w:rPr>
              <w:t>6</w:t>
            </w:r>
            <w:r w:rsidRPr="00F02179">
              <w:rPr>
                <w:rFonts w:eastAsia="微軟正黑體" w:cstheme="minorHAnsi"/>
              </w:rPr>
              <w:t>、</w:t>
            </w:r>
            <w:r w:rsidRPr="00F02179">
              <w:rPr>
                <w:rFonts w:eastAsia="微軟正黑體" w:cstheme="minorHAnsi"/>
              </w:rPr>
              <w:t>7</w:t>
            </w:r>
            <w:r w:rsidRPr="00F02179">
              <w:rPr>
                <w:rFonts w:eastAsia="微軟正黑體" w:cstheme="minorHAnsi"/>
              </w:rPr>
              <w:t>、</w:t>
            </w:r>
            <w:r w:rsidRPr="00F02179">
              <w:rPr>
                <w:rFonts w:eastAsia="微軟正黑體" w:cstheme="minorHAnsi"/>
              </w:rPr>
              <w:t>51</w:t>
            </w:r>
            <w:r w:rsidRPr="00F02179">
              <w:rPr>
                <w:rFonts w:eastAsia="微軟正黑體" w:cstheme="minorHAnsi"/>
              </w:rPr>
              <w:t>、</w:t>
            </w:r>
            <w:r w:rsidRPr="00F02179">
              <w:rPr>
                <w:rFonts w:eastAsia="微軟正黑體" w:cstheme="minorHAnsi"/>
              </w:rPr>
              <w:t>52</w:t>
            </w:r>
            <w:r w:rsidRPr="00F02179">
              <w:rPr>
                <w:rFonts w:eastAsia="微軟正黑體" w:cstheme="minorHAnsi"/>
              </w:rPr>
              <w:t>、</w:t>
            </w:r>
            <w:r w:rsidRPr="00F02179">
              <w:rPr>
                <w:rFonts w:eastAsia="微軟正黑體" w:cstheme="minorHAnsi"/>
              </w:rPr>
              <w:t>53</w:t>
            </w:r>
            <w:r w:rsidR="00D01841" w:rsidRPr="00F02179">
              <w:rPr>
                <w:rFonts w:eastAsia="微軟正黑體" w:cstheme="minorHAnsi"/>
              </w:rPr>
              <w:t>、</w:t>
            </w:r>
            <w:r w:rsidR="00D01841" w:rsidRPr="00F02179">
              <w:rPr>
                <w:rFonts w:eastAsia="微軟正黑體" w:cstheme="minorHAnsi"/>
              </w:rPr>
              <w:t>56</w:t>
            </w:r>
            <w:r w:rsidRPr="00F02179">
              <w:rPr>
                <w:rFonts w:eastAsia="微軟正黑體" w:cstheme="minorHAnsi"/>
              </w:rPr>
              <w:t>、</w:t>
            </w:r>
            <w:r w:rsidRPr="00F02179">
              <w:rPr>
                <w:rFonts w:eastAsia="微軟正黑體" w:cstheme="minorHAnsi"/>
              </w:rPr>
              <w:t>57</w:t>
            </w:r>
          </w:p>
        </w:tc>
      </w:tr>
      <w:tr w:rsidR="00DB2ADE" w:rsidRPr="00F02179" w:rsidTr="008759D7">
        <w:tc>
          <w:tcPr>
            <w:tcW w:w="4394"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簽章不符</w:t>
            </w:r>
          </w:p>
        </w:tc>
        <w:tc>
          <w:tcPr>
            <w:tcW w:w="3198"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2</w:t>
            </w:r>
            <w:r w:rsidRPr="00F02179">
              <w:rPr>
                <w:rFonts w:eastAsia="微軟正黑體" w:cstheme="minorHAnsi"/>
              </w:rPr>
              <w:t>、</w:t>
            </w:r>
            <w:r w:rsidRPr="00F02179">
              <w:rPr>
                <w:rFonts w:eastAsia="微軟正黑體" w:cstheme="minorHAnsi"/>
              </w:rPr>
              <w:t>11</w:t>
            </w:r>
            <w:r w:rsidRPr="00F02179">
              <w:rPr>
                <w:rFonts w:eastAsia="微軟正黑體" w:cstheme="minorHAnsi"/>
              </w:rPr>
              <w:t>、</w:t>
            </w:r>
            <w:r w:rsidRPr="00F02179">
              <w:rPr>
                <w:rFonts w:eastAsia="微軟正黑體" w:cstheme="minorHAnsi"/>
              </w:rPr>
              <w:t>52</w:t>
            </w:r>
            <w:r w:rsidRPr="00F02179">
              <w:rPr>
                <w:rFonts w:eastAsia="微軟正黑體" w:cstheme="minorHAnsi"/>
              </w:rPr>
              <w:t>、</w:t>
            </w:r>
            <w:r w:rsidRPr="00F02179">
              <w:rPr>
                <w:rFonts w:eastAsia="微軟正黑體" w:cstheme="minorHAnsi"/>
              </w:rPr>
              <w:t>61</w:t>
            </w:r>
          </w:p>
        </w:tc>
      </w:tr>
      <w:tr w:rsidR="00DB2ADE" w:rsidRPr="00F02179" w:rsidTr="008759D7">
        <w:tc>
          <w:tcPr>
            <w:tcW w:w="4394" w:type="dxa"/>
          </w:tcPr>
          <w:p w:rsidR="00DB2ADE" w:rsidRPr="00F02179" w:rsidRDefault="00DB2ADE" w:rsidP="008759D7">
            <w:pPr>
              <w:spacing w:line="0" w:lineRule="atLeast"/>
              <w:ind w:leftChars="75" w:left="180" w:firstLine="0"/>
              <w:rPr>
                <w:rFonts w:eastAsia="微軟正黑體" w:cstheme="minorHAnsi"/>
              </w:rPr>
            </w:pPr>
            <w:r w:rsidRPr="00F02179">
              <w:rPr>
                <w:rFonts w:eastAsia="微軟正黑體" w:cstheme="minorHAnsi"/>
              </w:rPr>
              <w:t>擅自指定金融業者為本票之擔當付款人</w:t>
            </w:r>
          </w:p>
        </w:tc>
        <w:tc>
          <w:tcPr>
            <w:tcW w:w="3198"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12</w:t>
            </w:r>
            <w:r w:rsidRPr="00F02179">
              <w:rPr>
                <w:rFonts w:eastAsia="微軟正黑體" w:cstheme="minorHAnsi"/>
              </w:rPr>
              <w:t>、</w:t>
            </w:r>
            <w:r w:rsidRPr="00F02179">
              <w:rPr>
                <w:rFonts w:eastAsia="微軟正黑體" w:cstheme="minorHAnsi"/>
              </w:rPr>
              <w:t>62</w:t>
            </w:r>
          </w:p>
        </w:tc>
      </w:tr>
      <w:tr w:rsidR="00DB2ADE" w:rsidRPr="00F02179" w:rsidTr="008759D7">
        <w:tc>
          <w:tcPr>
            <w:tcW w:w="4394"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本票提示期限經過前撤銷付款委託</w:t>
            </w:r>
          </w:p>
        </w:tc>
        <w:tc>
          <w:tcPr>
            <w:tcW w:w="3198" w:type="dxa"/>
          </w:tcPr>
          <w:p w:rsidR="00DB2ADE" w:rsidRPr="00F02179" w:rsidRDefault="00DB2ADE" w:rsidP="008759D7">
            <w:pPr>
              <w:pStyle w:val="af2"/>
              <w:spacing w:line="0" w:lineRule="atLeast"/>
              <w:ind w:leftChars="75" w:left="180" w:firstLine="0"/>
              <w:rPr>
                <w:rFonts w:eastAsia="微軟正黑體" w:cstheme="minorHAnsi"/>
              </w:rPr>
            </w:pPr>
            <w:r w:rsidRPr="00F02179">
              <w:rPr>
                <w:rFonts w:eastAsia="微軟正黑體" w:cstheme="minorHAnsi"/>
              </w:rPr>
              <w:t>13</w:t>
            </w:r>
            <w:r w:rsidRPr="00F02179">
              <w:rPr>
                <w:rFonts w:eastAsia="微軟正黑體" w:cstheme="minorHAnsi"/>
              </w:rPr>
              <w:t>、</w:t>
            </w:r>
            <w:r w:rsidR="00D01841" w:rsidRPr="00F02179">
              <w:rPr>
                <w:rFonts w:eastAsia="微軟正黑體" w:cstheme="minorHAnsi"/>
              </w:rPr>
              <w:t>63</w:t>
            </w:r>
          </w:p>
        </w:tc>
      </w:tr>
    </w:tbl>
    <w:p w:rsidR="00DB2ADE" w:rsidRPr="00F02179" w:rsidRDefault="00DB2ADE" w:rsidP="00DB2ADE">
      <w:pPr>
        <w:pStyle w:val="af2"/>
        <w:numPr>
          <w:ilvl w:val="0"/>
          <w:numId w:val="201"/>
        </w:numPr>
        <w:spacing w:line="0" w:lineRule="atLeast"/>
        <w:ind w:leftChars="225" w:left="900"/>
        <w:rPr>
          <w:rFonts w:eastAsia="微軟正黑體" w:cstheme="minorHAnsi"/>
        </w:rPr>
      </w:pPr>
      <w:r w:rsidRPr="00F02179">
        <w:rPr>
          <w:rFonts w:eastAsia="微軟正黑體" w:cstheme="minorHAnsi"/>
        </w:rPr>
        <w:t>維護：僅可執行當日退票登錄之退票資料維護。</w:t>
      </w:r>
    </w:p>
    <w:p w:rsidR="00DB2ADE" w:rsidRPr="00F02179" w:rsidRDefault="00DB2ADE" w:rsidP="00DB2ADE">
      <w:pPr>
        <w:pStyle w:val="af2"/>
        <w:numPr>
          <w:ilvl w:val="0"/>
          <w:numId w:val="201"/>
        </w:numPr>
        <w:spacing w:line="0" w:lineRule="atLeast"/>
        <w:ind w:leftChars="225" w:left="900"/>
        <w:rPr>
          <w:rFonts w:eastAsia="微軟正黑體" w:cstheme="minorHAnsi"/>
        </w:rPr>
      </w:pPr>
      <w:r w:rsidRPr="00F02179">
        <w:rPr>
          <w:rFonts w:eastAsia="微軟正黑體" w:cstheme="minorHAnsi"/>
        </w:rPr>
        <w:t>刪除：僅可執行當日退票登錄之退票資料維護。</w:t>
      </w:r>
    </w:p>
    <w:p w:rsidR="00DB2ADE" w:rsidRPr="00F02179" w:rsidRDefault="00DB2ADE" w:rsidP="00DB2ADE">
      <w:pPr>
        <w:pStyle w:val="af2"/>
        <w:numPr>
          <w:ilvl w:val="0"/>
          <w:numId w:val="216"/>
        </w:numPr>
        <w:spacing w:line="0" w:lineRule="atLeast"/>
        <w:ind w:leftChars="75" w:left="540"/>
        <w:rPr>
          <w:rFonts w:eastAsia="微軟正黑體" w:cstheme="minorHAnsi"/>
        </w:rPr>
      </w:pPr>
      <w:r w:rsidRPr="00F02179">
        <w:rPr>
          <w:rFonts w:eastAsia="微軟正黑體" w:cstheme="minorHAnsi"/>
        </w:rPr>
        <w:t>退票手續費收取</w:t>
      </w:r>
      <w:r w:rsidR="001B046B" w:rsidRPr="00F02179">
        <w:rPr>
          <w:rFonts w:eastAsia="微軟正黑體" w:cstheme="minorHAnsi"/>
        </w:rPr>
        <w:t>(150</w:t>
      </w:r>
      <w:r w:rsidR="00484873" w:rsidRPr="00F02179">
        <w:rPr>
          <w:rFonts w:eastAsia="微軟正黑體" w:cstheme="minorHAnsi"/>
        </w:rPr>
        <w:t>3</w:t>
      </w:r>
      <w:r w:rsidR="001B046B" w:rsidRPr="00F02179">
        <w:rPr>
          <w:rFonts w:eastAsia="微軟正黑體" w:cstheme="minorHAnsi"/>
        </w:rPr>
        <w:t>)</w:t>
      </w:r>
      <w:r w:rsidRPr="00F02179">
        <w:rPr>
          <w:rFonts w:eastAsia="微軟正黑體" w:cstheme="minorHAnsi"/>
        </w:rPr>
        <w:t>：</w:t>
      </w:r>
    </w:p>
    <w:p w:rsidR="00DB2ADE" w:rsidRPr="00F02179" w:rsidRDefault="00DB2ADE" w:rsidP="00DB2ADE">
      <w:pPr>
        <w:pStyle w:val="a5"/>
        <w:spacing w:before="48"/>
        <w:ind w:left="772" w:hanging="284"/>
        <w:rPr>
          <w:rFonts w:asciiTheme="minorHAnsi" w:eastAsia="微軟正黑體" w:hAnsiTheme="minorHAnsi" w:cstheme="minorHAnsi"/>
        </w:rPr>
      </w:pPr>
      <w:r w:rsidRPr="00F02179">
        <w:rPr>
          <w:rFonts w:asciiTheme="minorHAnsi" w:eastAsia="微軟正黑體" w:hAnsiTheme="minorHAnsi" w:cstheme="minorHAnsi"/>
        </w:rPr>
        <w:t>存款中台每日批次自動發送交易至新核心收取退票違約金，每筆退票紀錄收取退存款中台每日批次自動發送交易至新核心收取退票違約金，每筆退票紀錄收取退票違約金新台幣貳百元，退票違約金交易明細備註顯示票號。退票違約金收取退票類型為</w:t>
      </w:r>
      <w:r w:rsidRPr="00F02179">
        <w:rPr>
          <w:rFonts w:asciiTheme="minorHAnsi" w:eastAsia="微軟正黑體" w:hAnsiTheme="minorHAnsi" w:cstheme="minorHAnsi"/>
        </w:rPr>
        <w:t>1:</w:t>
      </w:r>
      <w:r w:rsidRPr="00F02179">
        <w:rPr>
          <w:rFonts w:asciiTheme="minorHAnsi" w:eastAsia="微軟正黑體" w:hAnsiTheme="minorHAnsi" w:cstheme="minorHAnsi"/>
        </w:rPr>
        <w:t>交換退票、</w:t>
      </w:r>
      <w:r w:rsidRPr="00F02179">
        <w:rPr>
          <w:rFonts w:asciiTheme="minorHAnsi" w:eastAsia="微軟正黑體" w:hAnsiTheme="minorHAnsi" w:cstheme="minorHAnsi"/>
        </w:rPr>
        <w:t>2:</w:t>
      </w:r>
      <w:r w:rsidRPr="00F02179">
        <w:rPr>
          <w:rFonts w:asciiTheme="minorHAnsi" w:eastAsia="微軟正黑體" w:hAnsiTheme="minorHAnsi" w:cstheme="minorHAnsi"/>
        </w:rPr>
        <w:t>非交換退票、</w:t>
      </w:r>
      <w:r w:rsidRPr="00F02179">
        <w:rPr>
          <w:rFonts w:asciiTheme="minorHAnsi" w:eastAsia="微軟正黑體" w:hAnsiTheme="minorHAnsi" w:cstheme="minorHAnsi"/>
        </w:rPr>
        <w:t>4:</w:t>
      </w:r>
      <w:r w:rsidRPr="00F02179">
        <w:rPr>
          <w:rFonts w:asciiTheme="minorHAnsi" w:eastAsia="微軟正黑體" w:hAnsiTheme="minorHAnsi" w:cstheme="minorHAnsi"/>
        </w:rPr>
        <w:t>非當日退票，重提退票仍需收取退票違約金。退票當日未收取到退票違約金，存款中台批次連續自扣</w:t>
      </w:r>
      <w:r w:rsidRPr="00F02179">
        <w:rPr>
          <w:rFonts w:asciiTheme="minorHAnsi" w:eastAsia="微軟正黑體" w:hAnsiTheme="minorHAnsi" w:cstheme="minorHAnsi"/>
        </w:rPr>
        <w:t>30</w:t>
      </w:r>
      <w:r w:rsidRPr="00F02179">
        <w:rPr>
          <w:rFonts w:asciiTheme="minorHAnsi" w:eastAsia="微軟正黑體" w:hAnsiTheme="minorHAnsi" w:cstheme="minorHAnsi"/>
        </w:rPr>
        <w:t>天</w:t>
      </w:r>
      <w:r w:rsidRPr="00F02179">
        <w:rPr>
          <w:rFonts w:asciiTheme="minorHAnsi" w:eastAsia="微軟正黑體" w:hAnsiTheme="minorHAnsi" w:cstheme="minorHAnsi"/>
        </w:rPr>
        <w:t>(</w:t>
      </w:r>
      <w:r w:rsidRPr="00F02179">
        <w:rPr>
          <w:rFonts w:asciiTheme="minorHAnsi" w:eastAsia="微軟正黑體" w:hAnsiTheme="minorHAnsi" w:cstheme="minorHAnsi"/>
        </w:rPr>
        <w:t>營業日</w:t>
      </w:r>
      <w:r w:rsidRPr="00F02179">
        <w:rPr>
          <w:rFonts w:asciiTheme="minorHAnsi" w:eastAsia="微軟正黑體" w:hAnsiTheme="minorHAnsi" w:cstheme="minorHAnsi"/>
        </w:rPr>
        <w:t>)</w:t>
      </w:r>
      <w:r w:rsidRPr="00F02179">
        <w:rPr>
          <w:rFonts w:asciiTheme="minorHAnsi" w:eastAsia="微軟正黑體" w:hAnsiTheme="minorHAnsi" w:cstheme="minorHAnsi"/>
        </w:rPr>
        <w:t>。</w:t>
      </w:r>
    </w:p>
    <w:p w:rsidR="00DB2ADE" w:rsidRPr="00F02179" w:rsidRDefault="00DB2ADE" w:rsidP="00DB2ADE">
      <w:pPr>
        <w:pStyle w:val="a5"/>
        <w:spacing w:before="48"/>
        <w:ind w:leftChars="278" w:left="951" w:hanging="284"/>
        <w:rPr>
          <w:rFonts w:asciiTheme="minorHAnsi" w:eastAsia="微軟正黑體" w:hAnsiTheme="minorHAnsi" w:cstheme="minorHAnsi"/>
        </w:rPr>
      </w:pPr>
      <w:r w:rsidRPr="00F02179">
        <w:rPr>
          <w:rFonts w:asciiTheme="minorHAnsi" w:eastAsia="微軟正黑體" w:hAnsiTheme="minorHAnsi" w:cstheme="minorHAnsi"/>
        </w:rPr>
        <w:t>分行系統提供退票違約金查詢及補收退票違約金功能</w:t>
      </w:r>
    </w:p>
    <w:p w:rsidR="00BA239A" w:rsidRPr="00F02179" w:rsidRDefault="00204DFE" w:rsidP="00204DFE">
      <w:pPr>
        <w:pStyle w:val="a5"/>
        <w:numPr>
          <w:ilvl w:val="2"/>
          <w:numId w:val="201"/>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退票違約金查詢：進入退票違約金作業交易，「功能」選擇</w:t>
      </w:r>
      <w:r w:rsidRPr="00F02179">
        <w:rPr>
          <w:rFonts w:asciiTheme="minorHAnsi" w:eastAsia="微軟正黑體" w:hAnsiTheme="minorHAnsi" w:cstheme="minorHAnsi"/>
        </w:rPr>
        <w:t>”1:</w:t>
      </w:r>
      <w:r w:rsidRPr="00F02179">
        <w:rPr>
          <w:rFonts w:asciiTheme="minorHAnsi" w:eastAsia="微軟正黑體" w:hAnsiTheme="minorHAnsi" w:cstheme="minorHAnsi"/>
        </w:rPr>
        <w:t>查詢</w:t>
      </w:r>
      <w:r w:rsidRPr="00F02179">
        <w:rPr>
          <w:rFonts w:asciiTheme="minorHAnsi" w:eastAsia="微軟正黑體" w:hAnsiTheme="minorHAnsi" w:cstheme="minorHAnsi"/>
        </w:rPr>
        <w:t>”</w:t>
      </w:r>
      <w:r w:rsidRPr="00F02179">
        <w:rPr>
          <w:rFonts w:asciiTheme="minorHAnsi" w:eastAsia="微軟正黑體" w:hAnsiTheme="minorHAnsi" w:cstheme="minorHAnsi"/>
        </w:rPr>
        <w:t>，「查詢分行」及「查詢帳號」可擇一必填，輸入「查詢分行」時查詢該分行所有退票違約金資料；輸入「查詢帳號」時查詢該帳號所有退票違約金資訊。不開放「違約金收取方式」欄位。可輸入「退票日期」起迄日及「退票違約金收取狀態」</w:t>
      </w:r>
      <w:r w:rsidRPr="00F02179">
        <w:rPr>
          <w:rFonts w:asciiTheme="minorHAnsi" w:eastAsia="微軟正黑體" w:hAnsiTheme="minorHAnsi" w:cstheme="minorHAnsi"/>
        </w:rPr>
        <w:t>(1.</w:t>
      </w:r>
      <w:r w:rsidRPr="00F02179">
        <w:rPr>
          <w:rFonts w:asciiTheme="minorHAnsi" w:eastAsia="微軟正黑體" w:hAnsiTheme="minorHAnsi" w:cstheme="minorHAnsi"/>
        </w:rPr>
        <w:t>未收取</w:t>
      </w:r>
      <w:r w:rsidRPr="00F02179">
        <w:rPr>
          <w:rFonts w:asciiTheme="minorHAnsi" w:eastAsia="微軟正黑體" w:hAnsiTheme="minorHAnsi" w:cstheme="minorHAnsi"/>
        </w:rPr>
        <w:t>/2.</w:t>
      </w:r>
      <w:r w:rsidRPr="00F02179">
        <w:rPr>
          <w:rFonts w:asciiTheme="minorHAnsi" w:eastAsia="微軟正黑體" w:hAnsiTheme="minorHAnsi" w:cstheme="minorHAnsi"/>
        </w:rPr>
        <w:t>已收取</w:t>
      </w:r>
      <w:r w:rsidRPr="00F02179">
        <w:rPr>
          <w:rFonts w:asciiTheme="minorHAnsi" w:eastAsia="微軟正黑體" w:hAnsiTheme="minorHAnsi" w:cstheme="minorHAnsi"/>
        </w:rPr>
        <w:t>/3.</w:t>
      </w:r>
      <w:r w:rsidRPr="00F02179">
        <w:rPr>
          <w:rFonts w:asciiTheme="minorHAnsi" w:eastAsia="微軟正黑體" w:hAnsiTheme="minorHAnsi" w:cstheme="minorHAnsi"/>
        </w:rPr>
        <w:t>處理中</w:t>
      </w:r>
      <w:r w:rsidRPr="00F02179">
        <w:rPr>
          <w:rFonts w:asciiTheme="minorHAnsi" w:eastAsia="微軟正黑體" w:hAnsiTheme="minorHAnsi" w:cstheme="minorHAnsi"/>
        </w:rPr>
        <w:t>/4.</w:t>
      </w:r>
      <w:r w:rsidRPr="00F02179">
        <w:rPr>
          <w:rFonts w:asciiTheme="minorHAnsi" w:eastAsia="微軟正黑體" w:hAnsiTheme="minorHAnsi" w:cstheme="minorHAnsi"/>
        </w:rPr>
        <w:t>全部</w:t>
      </w:r>
      <w:r w:rsidRPr="00F02179">
        <w:rPr>
          <w:rFonts w:asciiTheme="minorHAnsi" w:eastAsia="微軟正黑體" w:hAnsiTheme="minorHAnsi" w:cstheme="minorHAnsi"/>
        </w:rPr>
        <w:t>)</w:t>
      </w:r>
      <w:r w:rsidRPr="00F02179">
        <w:rPr>
          <w:rFonts w:asciiTheme="minorHAnsi" w:eastAsia="微軟正黑體" w:hAnsiTheme="minorHAnsi" w:cstheme="minorHAnsi"/>
        </w:rPr>
        <w:t>進行查詢。查詢結果顯示退票違約金清單，顯示欄位參考</w:t>
      </w:r>
      <w:r w:rsidRPr="00F02179">
        <w:rPr>
          <w:rFonts w:asciiTheme="minorHAnsi" w:eastAsia="微軟正黑體" w:hAnsiTheme="minorHAnsi" w:cstheme="minorHAnsi"/>
        </w:rPr>
        <w:t>2.3</w:t>
      </w:r>
      <w:r w:rsidRPr="00F02179">
        <w:rPr>
          <w:rFonts w:asciiTheme="minorHAnsi" w:eastAsia="微軟正黑體" w:hAnsiTheme="minorHAnsi" w:cstheme="minorHAnsi"/>
        </w:rPr>
        <w:t>章節。</w:t>
      </w:r>
    </w:p>
    <w:p w:rsidR="00204DFE" w:rsidRPr="00F02179" w:rsidRDefault="00204DFE" w:rsidP="00204DFE">
      <w:pPr>
        <w:pStyle w:val="a5"/>
        <w:numPr>
          <w:ilvl w:val="2"/>
          <w:numId w:val="201"/>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退票違約金補收狀態查詢：退票違約金查詢清單提供「補收狀態」查詢，顯示該筆退票違約金收取狀態明細。顯示欄位參考</w:t>
      </w:r>
      <w:r w:rsidRPr="00F02179">
        <w:rPr>
          <w:rFonts w:asciiTheme="minorHAnsi" w:eastAsia="微軟正黑體" w:hAnsiTheme="minorHAnsi" w:cstheme="minorHAnsi"/>
        </w:rPr>
        <w:t>2.3</w:t>
      </w:r>
      <w:r w:rsidRPr="00F02179">
        <w:rPr>
          <w:rFonts w:asciiTheme="minorHAnsi" w:eastAsia="微軟正黑體" w:hAnsiTheme="minorHAnsi" w:cstheme="minorHAnsi"/>
        </w:rPr>
        <w:t>章節。</w:t>
      </w:r>
    </w:p>
    <w:p w:rsidR="00204DFE" w:rsidRPr="00F02179" w:rsidRDefault="00204DFE" w:rsidP="00204DFE">
      <w:pPr>
        <w:pStyle w:val="a5"/>
        <w:numPr>
          <w:ilvl w:val="2"/>
          <w:numId w:val="201"/>
        </w:numPr>
        <w:spacing w:before="48"/>
        <w:ind w:left="1237" w:hanging="284"/>
        <w:rPr>
          <w:rFonts w:asciiTheme="minorHAnsi" w:eastAsia="微軟正黑體" w:hAnsiTheme="minorHAnsi" w:cstheme="minorHAnsi"/>
        </w:rPr>
      </w:pPr>
      <w:r w:rsidRPr="00F02179">
        <w:rPr>
          <w:rFonts w:asciiTheme="minorHAnsi" w:eastAsia="微軟正黑體" w:hAnsiTheme="minorHAnsi" w:cstheme="minorHAnsi"/>
        </w:rPr>
        <w:t>補收退票違約金：進入退票違約金作業交易，功能選擇</w:t>
      </w:r>
      <w:r w:rsidRPr="00F02179">
        <w:rPr>
          <w:rFonts w:asciiTheme="minorHAnsi" w:eastAsia="微軟正黑體" w:hAnsiTheme="minorHAnsi" w:cstheme="minorHAnsi"/>
        </w:rPr>
        <w:t>”2:</w:t>
      </w:r>
      <w:r w:rsidRPr="00F02179">
        <w:rPr>
          <w:rFonts w:asciiTheme="minorHAnsi" w:eastAsia="微軟正黑體" w:hAnsiTheme="minorHAnsi" w:cstheme="minorHAnsi"/>
        </w:rPr>
        <w:t>補收退票違約金</w:t>
      </w:r>
      <w:r w:rsidRPr="00F02179">
        <w:rPr>
          <w:rFonts w:asciiTheme="minorHAnsi" w:eastAsia="微軟正黑體" w:hAnsiTheme="minorHAnsi" w:cstheme="minorHAnsi"/>
        </w:rPr>
        <w:t>”</w:t>
      </w:r>
      <w:r w:rsidRPr="00F02179">
        <w:rPr>
          <w:rFonts w:asciiTheme="minorHAnsi" w:eastAsia="微軟正黑體" w:hAnsiTheme="minorHAnsi" w:cstheme="minorHAnsi"/>
        </w:rPr>
        <w:t>，「查詢分行」不開放輸入僅開放輸入「查詢帳號」且帳號為必填欄位，「違約金收取方式」為必填欄位，「退票違約金收取狀態」系統預設為</w:t>
      </w:r>
      <w:r w:rsidRPr="00F02179">
        <w:rPr>
          <w:rFonts w:asciiTheme="minorHAnsi" w:eastAsia="微軟正黑體" w:hAnsiTheme="minorHAnsi" w:cstheme="minorHAnsi"/>
        </w:rPr>
        <w:t>”1:</w:t>
      </w:r>
      <w:r w:rsidRPr="00F02179">
        <w:rPr>
          <w:rFonts w:asciiTheme="minorHAnsi" w:eastAsia="微軟正黑體" w:hAnsiTheme="minorHAnsi" w:cstheme="minorHAnsi"/>
        </w:rPr>
        <w:t>未收取</w:t>
      </w:r>
      <w:r w:rsidRPr="00F02179">
        <w:rPr>
          <w:rFonts w:asciiTheme="minorHAnsi" w:eastAsia="微軟正黑體" w:hAnsiTheme="minorHAnsi" w:cstheme="minorHAnsi"/>
        </w:rPr>
        <w:t>”</w:t>
      </w:r>
      <w:r w:rsidRPr="00F02179">
        <w:rPr>
          <w:rFonts w:asciiTheme="minorHAnsi" w:eastAsia="微軟正黑體" w:hAnsiTheme="minorHAnsi" w:cstheme="minorHAnsi"/>
        </w:rPr>
        <w:t>且不開放修改，可輸入「退票日期」起迄日進行查詢。查詢結果顯示退票違約金清單，清單中每筆交易提供</w:t>
      </w:r>
      <w:r w:rsidRPr="00F02179">
        <w:rPr>
          <w:rFonts w:asciiTheme="minorHAnsi" w:eastAsia="微軟正黑體" w:hAnsiTheme="minorHAnsi" w:cstheme="minorHAnsi"/>
        </w:rPr>
        <w:t>Check Box</w:t>
      </w:r>
      <w:r w:rsidRPr="00F02179">
        <w:rPr>
          <w:rFonts w:asciiTheme="minorHAnsi" w:eastAsia="微軟正黑體" w:hAnsiTheme="minorHAnsi" w:cstheme="minorHAnsi"/>
        </w:rPr>
        <w:t>供櫃員選擇要收取之退票違約金進行退票違約金收取。</w:t>
      </w:r>
    </w:p>
    <w:p w:rsidR="00204DFE" w:rsidRPr="00F02179" w:rsidRDefault="00204DFE" w:rsidP="00204DFE">
      <w:pPr>
        <w:pStyle w:val="a5"/>
        <w:numPr>
          <w:ilvl w:val="2"/>
          <w:numId w:val="201"/>
        </w:numPr>
        <w:spacing w:before="48"/>
        <w:ind w:leftChars="472" w:left="1417" w:hanging="284"/>
        <w:rPr>
          <w:rFonts w:asciiTheme="minorHAnsi" w:eastAsia="微軟正黑體" w:hAnsiTheme="minorHAnsi" w:cstheme="minorHAnsi"/>
        </w:rPr>
      </w:pPr>
      <w:r w:rsidRPr="00F02179">
        <w:rPr>
          <w:rFonts w:asciiTheme="minorHAnsi" w:eastAsia="微軟正黑體" w:hAnsiTheme="minorHAnsi" w:cstheme="minorHAnsi"/>
        </w:rPr>
        <w:t>退票違約金帳務處理：</w:t>
      </w:r>
    </w:p>
    <w:p w:rsidR="00204DFE" w:rsidRPr="00F02179" w:rsidRDefault="00204DFE" w:rsidP="00204DFE">
      <w:pPr>
        <w:pStyle w:val="a5"/>
        <w:numPr>
          <w:ilvl w:val="0"/>
          <w:numId w:val="0"/>
        </w:numPr>
        <w:spacing w:before="48"/>
        <w:ind w:leftChars="590" w:left="1416"/>
        <w:rPr>
          <w:rFonts w:asciiTheme="minorHAnsi" w:eastAsia="微軟正黑體" w:hAnsiTheme="minorHAnsi" w:cstheme="minorHAnsi"/>
        </w:rPr>
      </w:pPr>
      <w:r w:rsidRPr="00F02179">
        <w:rPr>
          <w:rFonts w:asciiTheme="minorHAnsi" w:eastAsia="微軟正黑體" w:hAnsiTheme="minorHAnsi" w:cstheme="minorHAnsi"/>
        </w:rPr>
        <w:lastRenderedPageBreak/>
        <w:t>DR</w:t>
      </w:r>
      <w:r w:rsidRPr="00F02179">
        <w:rPr>
          <w:rFonts w:asciiTheme="minorHAnsi" w:eastAsia="微軟正黑體" w:hAnsiTheme="minorHAnsi" w:cstheme="minorHAnsi"/>
        </w:rPr>
        <w:t>：櫃員帶處理科目</w:t>
      </w:r>
      <w:r w:rsidRPr="00F02179">
        <w:rPr>
          <w:rFonts w:asciiTheme="minorHAnsi" w:eastAsia="微軟正黑體" w:hAnsiTheme="minorHAnsi" w:cstheme="minorHAnsi"/>
        </w:rPr>
        <w:t>/</w:t>
      </w:r>
      <w:r w:rsidRPr="00F02179">
        <w:rPr>
          <w:rFonts w:asciiTheme="minorHAnsi" w:eastAsia="微軟正黑體" w:hAnsiTheme="minorHAnsi" w:cstheme="minorHAnsi"/>
        </w:rPr>
        <w:t>現金</w:t>
      </w:r>
      <w:r w:rsidRPr="00F02179">
        <w:rPr>
          <w:rFonts w:asciiTheme="minorHAnsi" w:eastAsia="微軟正黑體" w:hAnsiTheme="minorHAnsi" w:cstheme="minorHAnsi"/>
        </w:rPr>
        <w:t>/</w:t>
      </w:r>
      <w:r w:rsidRPr="00F02179">
        <w:rPr>
          <w:rFonts w:asciiTheme="minorHAnsi" w:eastAsia="微軟正黑體" w:hAnsiTheme="minorHAnsi" w:cstheme="minorHAnsi"/>
        </w:rPr>
        <w:t>客戶帳戶</w:t>
      </w:r>
      <w:r w:rsidRPr="00F02179">
        <w:rPr>
          <w:rFonts w:asciiTheme="minorHAnsi" w:eastAsia="微軟正黑體" w:hAnsiTheme="minorHAnsi" w:cstheme="minorHAnsi"/>
        </w:rPr>
        <w:t xml:space="preserve">      $200</w:t>
      </w:r>
    </w:p>
    <w:p w:rsidR="00204DFE" w:rsidRPr="00F02179" w:rsidRDefault="00204DFE" w:rsidP="00204DFE">
      <w:pPr>
        <w:pStyle w:val="a5"/>
        <w:numPr>
          <w:ilvl w:val="0"/>
          <w:numId w:val="0"/>
        </w:numPr>
        <w:spacing w:before="48"/>
        <w:ind w:leftChars="590" w:left="1416" w:firstLineChars="100" w:firstLine="240"/>
        <w:rPr>
          <w:rFonts w:asciiTheme="minorHAnsi" w:eastAsia="微軟正黑體" w:hAnsiTheme="minorHAnsi" w:cstheme="minorHAnsi"/>
        </w:rPr>
      </w:pPr>
      <w:r w:rsidRPr="00F02179">
        <w:rPr>
          <w:rFonts w:asciiTheme="minorHAnsi" w:eastAsia="微軟正黑體" w:hAnsiTheme="minorHAnsi" w:cstheme="minorHAnsi"/>
        </w:rPr>
        <w:t>CR</w:t>
      </w:r>
      <w:r w:rsidRPr="00F02179">
        <w:rPr>
          <w:rFonts w:asciiTheme="minorHAnsi" w:eastAsia="微軟正黑體" w:hAnsiTheme="minorHAnsi" w:cstheme="minorHAnsi"/>
        </w:rPr>
        <w:t>：</w:t>
      </w:r>
      <w:r w:rsidRPr="00F02179">
        <w:rPr>
          <w:rFonts w:asciiTheme="minorHAnsi" w:eastAsia="微軟正黑體" w:hAnsiTheme="minorHAnsi" w:cstheme="minorHAnsi"/>
        </w:rPr>
        <w:t xml:space="preserve">2178-015 </w:t>
      </w:r>
      <w:r w:rsidRPr="00F02179">
        <w:rPr>
          <w:rFonts w:asciiTheme="minorHAnsi" w:eastAsia="微軟正黑體" w:hAnsiTheme="minorHAnsi" w:cstheme="minorHAnsi"/>
        </w:rPr>
        <w:t>其他應付款</w:t>
      </w:r>
      <w:r w:rsidRPr="00F02179">
        <w:rPr>
          <w:rFonts w:asciiTheme="minorHAnsi" w:eastAsia="微軟正黑體" w:hAnsiTheme="minorHAnsi" w:cstheme="minorHAnsi"/>
        </w:rPr>
        <w:t>-</w:t>
      </w:r>
      <w:r w:rsidRPr="00F02179">
        <w:rPr>
          <w:rFonts w:asciiTheme="minorHAnsi" w:eastAsia="微軟正黑體" w:hAnsiTheme="minorHAnsi" w:cstheme="minorHAnsi"/>
        </w:rPr>
        <w:t>退票違約金</w:t>
      </w:r>
      <w:r w:rsidRPr="00F02179">
        <w:rPr>
          <w:rFonts w:asciiTheme="minorHAnsi" w:eastAsia="微軟正黑體" w:hAnsiTheme="minorHAnsi" w:cstheme="minorHAnsi"/>
        </w:rPr>
        <w:t xml:space="preserve"> $150/</w:t>
      </w:r>
      <w:r w:rsidRPr="00F02179">
        <w:rPr>
          <w:rFonts w:asciiTheme="minorHAnsi" w:eastAsia="微軟正黑體" w:hAnsiTheme="minorHAnsi" w:cstheme="minorHAnsi"/>
        </w:rPr>
        <w:t>張</w:t>
      </w:r>
    </w:p>
    <w:p w:rsidR="00204DFE" w:rsidRPr="00F02179" w:rsidRDefault="00204DFE" w:rsidP="004F3E43">
      <w:pPr>
        <w:pStyle w:val="a5"/>
        <w:numPr>
          <w:ilvl w:val="0"/>
          <w:numId w:val="0"/>
        </w:numPr>
        <w:spacing w:before="48"/>
        <w:ind w:leftChars="590" w:left="1416" w:firstLineChars="100" w:firstLine="240"/>
        <w:rPr>
          <w:rFonts w:asciiTheme="minorHAnsi" w:eastAsia="微軟正黑體" w:hAnsiTheme="minorHAnsi" w:cstheme="minorHAnsi"/>
        </w:rPr>
      </w:pPr>
      <w:r w:rsidRPr="00F02179">
        <w:rPr>
          <w:rFonts w:asciiTheme="minorHAnsi" w:eastAsia="微軟正黑體" w:hAnsiTheme="minorHAnsi" w:cstheme="minorHAnsi"/>
        </w:rPr>
        <w:t>CR</w:t>
      </w:r>
      <w:r w:rsidRPr="00F02179">
        <w:rPr>
          <w:rFonts w:asciiTheme="minorHAnsi" w:eastAsia="微軟正黑體" w:hAnsiTheme="minorHAnsi" w:cstheme="minorHAnsi"/>
        </w:rPr>
        <w:t>：</w:t>
      </w:r>
      <w:r w:rsidRPr="00F02179">
        <w:rPr>
          <w:rFonts w:asciiTheme="minorHAnsi" w:eastAsia="微軟正黑體" w:hAnsiTheme="minorHAnsi" w:cstheme="minorHAnsi"/>
        </w:rPr>
        <w:t xml:space="preserve">4516-052 </w:t>
      </w:r>
      <w:r w:rsidRPr="00F02179">
        <w:rPr>
          <w:rFonts w:asciiTheme="minorHAnsi" w:eastAsia="微軟正黑體" w:hAnsiTheme="minorHAnsi" w:cstheme="minorHAnsi"/>
        </w:rPr>
        <w:t>手續費收入</w:t>
      </w:r>
      <w:r w:rsidRPr="00F02179">
        <w:rPr>
          <w:rFonts w:asciiTheme="minorHAnsi" w:eastAsia="微軟正黑體" w:hAnsiTheme="minorHAnsi" w:cstheme="minorHAnsi"/>
        </w:rPr>
        <w:t>-</w:t>
      </w:r>
      <w:r w:rsidRPr="00F02179">
        <w:rPr>
          <w:rFonts w:asciiTheme="minorHAnsi" w:eastAsia="微軟正黑體" w:hAnsiTheme="minorHAnsi" w:cstheme="minorHAnsi"/>
        </w:rPr>
        <w:t>退票違約金</w:t>
      </w:r>
      <w:r w:rsidRPr="00F02179">
        <w:rPr>
          <w:rFonts w:asciiTheme="minorHAnsi" w:eastAsia="微軟正黑體" w:hAnsiTheme="minorHAnsi" w:cstheme="minorHAnsi"/>
        </w:rPr>
        <w:t xml:space="preserve"> $50/</w:t>
      </w:r>
      <w:r w:rsidRPr="00F02179">
        <w:rPr>
          <w:rFonts w:asciiTheme="minorHAnsi" w:eastAsia="微軟正黑體" w:hAnsiTheme="minorHAnsi" w:cstheme="minorHAnsi"/>
        </w:rPr>
        <w:t>張</w:t>
      </w:r>
    </w:p>
    <w:p w:rsidR="00DB2ADE" w:rsidRPr="00F02179" w:rsidRDefault="00DB2ADE" w:rsidP="00DB2ADE">
      <w:pPr>
        <w:pStyle w:val="af2"/>
        <w:numPr>
          <w:ilvl w:val="0"/>
          <w:numId w:val="216"/>
        </w:numPr>
        <w:spacing w:line="0" w:lineRule="atLeast"/>
        <w:ind w:leftChars="75" w:left="540"/>
        <w:rPr>
          <w:rFonts w:eastAsia="微軟正黑體" w:cstheme="minorHAnsi"/>
        </w:rPr>
      </w:pPr>
      <w:r w:rsidRPr="00F02179">
        <w:rPr>
          <w:rFonts w:eastAsia="微軟正黑體" w:cstheme="minorHAnsi"/>
        </w:rPr>
        <w:t>退票紀錄查詢</w:t>
      </w:r>
      <w:r w:rsidR="001B046B" w:rsidRPr="00F02179">
        <w:rPr>
          <w:rFonts w:eastAsia="微軟正黑體" w:cstheme="minorHAnsi"/>
        </w:rPr>
        <w:t>(1534/1536)</w:t>
      </w:r>
      <w:r w:rsidRPr="00F02179">
        <w:rPr>
          <w:rFonts w:eastAsia="微軟正黑體" w:cstheme="minorHAnsi"/>
        </w:rPr>
        <w:t>：</w:t>
      </w:r>
      <w:r w:rsidR="00A22D13" w:rsidRPr="00F02179">
        <w:rPr>
          <w:rFonts w:eastAsia="微軟正黑體" w:cstheme="minorHAnsi"/>
        </w:rPr>
        <w:t>輸入帳號、退票種類、查詢起迄日及票號，畫面顯示</w:t>
      </w:r>
      <w:r w:rsidR="008E4DE9" w:rsidRPr="00F02179">
        <w:rPr>
          <w:rFonts w:eastAsia="微軟正黑體" w:cstheme="minorHAnsi"/>
        </w:rPr>
        <w:t>退票紀錄。</w:t>
      </w:r>
    </w:p>
    <w:p w:rsidR="00DB2ADE" w:rsidRPr="00F02179" w:rsidRDefault="001B046B" w:rsidP="00DB2ADE">
      <w:pPr>
        <w:pStyle w:val="af2"/>
        <w:numPr>
          <w:ilvl w:val="0"/>
          <w:numId w:val="216"/>
        </w:numPr>
        <w:spacing w:line="0" w:lineRule="atLeast"/>
        <w:ind w:leftChars="75" w:left="540"/>
        <w:rPr>
          <w:rFonts w:eastAsia="微軟正黑體" w:cstheme="minorHAnsi"/>
        </w:rPr>
      </w:pPr>
      <w:r w:rsidRPr="00F02179">
        <w:rPr>
          <w:rFonts w:eastAsia="微軟正黑體" w:cstheme="minorHAnsi"/>
          <w:szCs w:val="24"/>
        </w:rPr>
        <w:t>交換提回退票管理</w:t>
      </w:r>
      <w:r w:rsidRPr="00F02179">
        <w:rPr>
          <w:rFonts w:eastAsia="微軟正黑體" w:cstheme="minorHAnsi"/>
          <w:szCs w:val="24"/>
        </w:rPr>
        <w:t>/</w:t>
      </w:r>
      <w:r w:rsidRPr="00F02179">
        <w:rPr>
          <w:rFonts w:eastAsia="微軟正黑體" w:cstheme="minorHAnsi"/>
          <w:szCs w:val="24"/>
        </w:rPr>
        <w:t>列印</w:t>
      </w:r>
      <w:r w:rsidRPr="00F02179">
        <w:rPr>
          <w:rFonts w:eastAsia="微軟正黑體" w:cstheme="minorHAnsi"/>
          <w:szCs w:val="24"/>
        </w:rPr>
        <w:t>(1019)</w:t>
      </w:r>
      <w:r w:rsidRPr="00F02179">
        <w:rPr>
          <w:rFonts w:eastAsia="微軟正黑體" w:cstheme="minorHAnsi"/>
          <w:szCs w:val="24"/>
        </w:rPr>
        <w:t>：已於連線報表</w:t>
      </w:r>
      <w:r w:rsidRPr="00F02179">
        <w:rPr>
          <w:rFonts w:eastAsia="微軟正黑體" w:cstheme="minorHAnsi"/>
          <w:szCs w:val="24"/>
        </w:rPr>
        <w:t>-</w:t>
      </w:r>
      <w:r w:rsidRPr="00F02179">
        <w:rPr>
          <w:rFonts w:eastAsia="微軟正黑體" w:cstheme="minorHAnsi"/>
          <w:szCs w:val="24"/>
        </w:rPr>
        <w:t>存款需求討論。</w:t>
      </w:r>
      <w:r w:rsidRPr="00F02179">
        <w:rPr>
          <w:rFonts w:eastAsia="微軟正黑體" w:cstheme="minorHAnsi"/>
          <w:szCs w:val="24"/>
        </w:rPr>
        <w:t>(</w:t>
      </w:r>
      <w:r w:rsidRPr="00F02179">
        <w:rPr>
          <w:rFonts w:eastAsia="微軟正黑體" w:cstheme="minorHAnsi"/>
          <w:szCs w:val="24"/>
        </w:rPr>
        <w:t>參閱</w:t>
      </w:r>
      <w:r w:rsidRPr="00F02179">
        <w:rPr>
          <w:rFonts w:eastAsia="微軟正黑體" w:cstheme="minorHAnsi"/>
          <w:szCs w:val="24"/>
        </w:rPr>
        <w:t>BRD SCSB-NCBS-MID-BRD-</w:t>
      </w:r>
      <w:r w:rsidRPr="00F02179">
        <w:rPr>
          <w:rFonts w:eastAsia="微軟正黑體" w:cstheme="minorHAnsi"/>
          <w:szCs w:val="24"/>
        </w:rPr>
        <w:t>連線報表</w:t>
      </w:r>
      <w:r w:rsidRPr="00F02179">
        <w:rPr>
          <w:rFonts w:eastAsia="微軟正黑體" w:cstheme="minorHAnsi"/>
          <w:szCs w:val="24"/>
        </w:rPr>
        <w:t>(</w:t>
      </w:r>
      <w:r w:rsidRPr="00F02179">
        <w:rPr>
          <w:rFonts w:eastAsia="微軟正黑體" w:cstheme="minorHAnsi"/>
          <w:szCs w:val="24"/>
        </w:rPr>
        <w:t>存款</w:t>
      </w:r>
      <w:r w:rsidRPr="00F02179">
        <w:rPr>
          <w:rFonts w:eastAsia="微軟正黑體" w:cstheme="minorHAnsi"/>
          <w:szCs w:val="24"/>
        </w:rPr>
        <w:t>).docx)</w:t>
      </w:r>
    </w:p>
    <w:p w:rsidR="006072AC" w:rsidRPr="00F02179" w:rsidRDefault="006072AC" w:rsidP="004F3E43">
      <w:pPr>
        <w:ind w:left="0" w:firstLine="0"/>
        <w:rPr>
          <w:rFonts w:cstheme="minorHAnsi"/>
        </w:rPr>
      </w:pPr>
    </w:p>
    <w:p w:rsidR="00724628" w:rsidRPr="00F02179" w:rsidRDefault="00724628" w:rsidP="00724628">
      <w:pPr>
        <w:ind w:left="0" w:firstLine="0"/>
        <w:outlineLvl w:val="3"/>
        <w:rPr>
          <w:rFonts w:eastAsia="微軟正黑體" w:cstheme="minorHAnsi"/>
          <w:bCs/>
          <w:iCs/>
          <w:kern w:val="0"/>
          <w:szCs w:val="20"/>
        </w:rPr>
      </w:pPr>
      <w:r w:rsidRPr="00F02179">
        <w:rPr>
          <w:rFonts w:eastAsia="微軟正黑體" w:cstheme="minorHAnsi"/>
          <w:bCs/>
          <w:iCs/>
          <w:kern w:val="0"/>
          <w:szCs w:val="20"/>
        </w:rPr>
        <w:t>2.3.1</w:t>
      </w:r>
      <w:r w:rsidR="00992702" w:rsidRPr="00F02179">
        <w:rPr>
          <w:rFonts w:eastAsia="微軟正黑體" w:cstheme="minorHAnsi"/>
          <w:bCs/>
          <w:iCs/>
          <w:kern w:val="0"/>
          <w:szCs w:val="20"/>
        </w:rPr>
        <w:t>4</w:t>
      </w:r>
      <w:r w:rsidRPr="00F02179">
        <w:rPr>
          <w:rFonts w:eastAsia="微軟正黑體" w:cstheme="minorHAnsi"/>
          <w:bCs/>
          <w:iCs/>
          <w:kern w:val="0"/>
          <w:szCs w:val="20"/>
        </w:rPr>
        <w:t xml:space="preserve">.2 </w:t>
      </w: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E2727B" w:rsidRPr="00F02179" w:rsidRDefault="00E2727B" w:rsidP="00E2727B">
      <w:pPr>
        <w:rPr>
          <w:rFonts w:eastAsia="微軟正黑體" w:cstheme="minorHAnsi"/>
          <w:bCs/>
          <w:iCs/>
          <w:kern w:val="0"/>
          <w:szCs w:val="20"/>
        </w:rPr>
      </w:pPr>
      <w:r w:rsidRPr="00F02179">
        <w:rPr>
          <w:rFonts w:eastAsia="微軟正黑體" w:cstheme="minorHAnsi"/>
        </w:rPr>
        <w:t>本處提供為示意參考畫面，正式畫面請以分行系統產出為主。</w:t>
      </w:r>
    </w:p>
    <w:p w:rsidR="00A22D13" w:rsidRPr="00F02179" w:rsidRDefault="00A22D13">
      <w:pPr>
        <w:pStyle w:val="af2"/>
        <w:numPr>
          <w:ilvl w:val="0"/>
          <w:numId w:val="22"/>
        </w:numPr>
        <w:ind w:leftChars="0"/>
        <w:rPr>
          <w:rFonts w:eastAsia="微軟正黑體" w:cstheme="minorHAnsi"/>
        </w:rPr>
      </w:pPr>
      <w:r w:rsidRPr="00F02179">
        <w:rPr>
          <w:rFonts w:eastAsia="微軟正黑體" w:cstheme="minorHAnsi"/>
        </w:rPr>
        <w:t>退票登錄</w:t>
      </w:r>
      <w:r w:rsidRPr="00F02179">
        <w:rPr>
          <w:rFonts w:eastAsia="微軟正黑體" w:cstheme="minorHAnsi"/>
        </w:rPr>
        <w:t>(1554)</w:t>
      </w:r>
    </w:p>
    <w:p w:rsidR="00291912" w:rsidRPr="00F02179" w:rsidRDefault="00291912" w:rsidP="004F3E43">
      <w:pPr>
        <w:pStyle w:val="af2"/>
        <w:ind w:leftChars="125" w:left="300" w:firstLine="0"/>
        <w:rPr>
          <w:rFonts w:eastAsia="微軟正黑體" w:cstheme="minorHAnsi"/>
        </w:rPr>
      </w:pPr>
      <w:r w:rsidRPr="00F02179">
        <w:rPr>
          <w:rFonts w:cstheme="minorHAnsi"/>
          <w:noProof/>
        </w:rPr>
        <w:drawing>
          <wp:inline distT="0" distB="0" distL="0" distR="0">
            <wp:extent cx="5272686" cy="2603157"/>
            <wp:effectExtent l="0" t="0" r="4445" b="6985"/>
            <wp:docPr id="76" name="圖片 76"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descr="一張含有 文字, 電子產品, 螢幕擷取畫面, 軟體 的圖片&#10;&#10;自動產生的描述"/>
                    <pic:cNvPicPr>
                      <a:picLocks noChangeAspect="1" noChangeArrowheads="1"/>
                    </pic:cNvPicPr>
                  </pic:nvPicPr>
                  <pic:blipFill rotWithShape="1">
                    <a:blip r:embed="rId86" cstate="print"/>
                    <a:srcRect t="11903" b="26428"/>
                    <a:stretch/>
                  </pic:blipFill>
                  <pic:spPr bwMode="auto">
                    <a:xfrm>
                      <a:off x="0" y="0"/>
                      <a:ext cx="5273979" cy="26037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22D13" w:rsidRPr="00F02179" w:rsidRDefault="00A22D13">
      <w:pPr>
        <w:pStyle w:val="af2"/>
        <w:numPr>
          <w:ilvl w:val="0"/>
          <w:numId w:val="22"/>
        </w:numPr>
        <w:ind w:leftChars="75" w:left="540"/>
        <w:rPr>
          <w:rFonts w:eastAsia="微軟正黑體" w:cstheme="minorHAnsi"/>
        </w:rPr>
      </w:pPr>
      <w:r w:rsidRPr="00F02179">
        <w:rPr>
          <w:rFonts w:eastAsia="微軟正黑體" w:cstheme="minorHAnsi"/>
        </w:rPr>
        <w:t>退票手續費收取</w:t>
      </w:r>
      <w:r w:rsidRPr="00F02179">
        <w:rPr>
          <w:rFonts w:eastAsia="微軟正黑體" w:cstheme="minorHAnsi"/>
        </w:rPr>
        <w:t>(150</w:t>
      </w:r>
      <w:r w:rsidR="00A35EE7" w:rsidRPr="00F02179">
        <w:rPr>
          <w:rFonts w:eastAsia="微軟正黑體" w:cstheme="minorHAnsi"/>
        </w:rPr>
        <w:t>1</w:t>
      </w:r>
      <w:r w:rsidRPr="00F02179">
        <w:rPr>
          <w:rFonts w:eastAsia="微軟正黑體" w:cstheme="minorHAnsi"/>
        </w:rPr>
        <w:t>)</w:t>
      </w:r>
    </w:p>
    <w:p w:rsidR="00A22D13" w:rsidRPr="00F02179" w:rsidRDefault="00A22D13" w:rsidP="00A22D13">
      <w:pPr>
        <w:pStyle w:val="af2"/>
        <w:numPr>
          <w:ilvl w:val="0"/>
          <w:numId w:val="220"/>
        </w:numPr>
        <w:ind w:leftChars="225" w:left="900"/>
        <w:rPr>
          <w:rFonts w:eastAsia="微軟正黑體" w:cstheme="minorHAnsi"/>
        </w:rPr>
      </w:pPr>
      <w:r w:rsidRPr="00F02179">
        <w:rPr>
          <w:rFonts w:eastAsia="微軟正黑體" w:cstheme="minorHAnsi"/>
        </w:rPr>
        <w:t>輸入畫面：</w:t>
      </w:r>
    </w:p>
    <w:p w:rsidR="00A22D13" w:rsidRPr="00F02179" w:rsidRDefault="00A22D13" w:rsidP="004F3E43">
      <w:pPr>
        <w:pStyle w:val="af2"/>
        <w:ind w:leftChars="100" w:left="240" w:firstLine="0"/>
        <w:rPr>
          <w:rFonts w:eastAsia="微軟正黑體" w:cstheme="minorHAnsi"/>
        </w:rPr>
      </w:pPr>
      <w:r w:rsidRPr="00F02179">
        <w:rPr>
          <w:rFonts w:eastAsia="微軟正黑體" w:cstheme="minorHAnsi"/>
          <w:noProof/>
        </w:rPr>
        <w:drawing>
          <wp:inline distT="0" distB="0" distL="0" distR="0">
            <wp:extent cx="5245768" cy="2661456"/>
            <wp:effectExtent l="0" t="0" r="0" b="5715"/>
            <wp:docPr id="1719087226" name="圖片 1719087226"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87226" name="圖片 1719087226" descr="一張含有 文字, 螢幕擷取畫面, 數字, 字型 的圖片&#10;&#10;自動產生的描述"/>
                    <pic:cNvPicPr/>
                  </pic:nvPicPr>
                  <pic:blipFill>
                    <a:blip r:embed="rId87"/>
                    <a:stretch>
                      <a:fillRect/>
                    </a:stretch>
                  </pic:blipFill>
                  <pic:spPr>
                    <a:xfrm>
                      <a:off x="0" y="0"/>
                      <a:ext cx="5257885" cy="2667603"/>
                    </a:xfrm>
                    <a:prstGeom prst="rect">
                      <a:avLst/>
                    </a:prstGeom>
                  </pic:spPr>
                </pic:pic>
              </a:graphicData>
            </a:graphic>
          </wp:inline>
        </w:drawing>
      </w:r>
    </w:p>
    <w:p w:rsidR="00A22D13" w:rsidRPr="00F02179" w:rsidRDefault="00A22D13" w:rsidP="00A22D13">
      <w:pPr>
        <w:pStyle w:val="af2"/>
        <w:numPr>
          <w:ilvl w:val="0"/>
          <w:numId w:val="221"/>
        </w:numPr>
        <w:ind w:leftChars="375" w:left="1620"/>
        <w:rPr>
          <w:rFonts w:eastAsia="微軟正黑體" w:cstheme="minorHAnsi"/>
        </w:rPr>
      </w:pPr>
      <w:r w:rsidRPr="00F02179">
        <w:rPr>
          <w:rFonts w:eastAsia="微軟正黑體" w:cstheme="minorHAnsi"/>
        </w:rPr>
        <w:lastRenderedPageBreak/>
        <w:t>功能</w:t>
      </w:r>
      <w:r w:rsidRPr="00F02179">
        <w:rPr>
          <w:rFonts w:eastAsia="微軟正黑體" w:cstheme="minorHAnsi"/>
        </w:rPr>
        <w:t>=1:</w:t>
      </w:r>
      <w:r w:rsidRPr="00F02179">
        <w:rPr>
          <w:rFonts w:eastAsia="微軟正黑體" w:cstheme="minorHAnsi"/>
        </w:rPr>
        <w:t>查詢，點擊查詢後展開</w:t>
      </w:r>
      <w:r w:rsidRPr="00F02179">
        <w:rPr>
          <w:rFonts w:eastAsia="微軟正黑體" w:cstheme="minorHAnsi"/>
        </w:rPr>
        <w:t>i)</w:t>
      </w:r>
      <w:r w:rsidRPr="00F02179">
        <w:rPr>
          <w:rFonts w:eastAsia="微軟正黑體" w:cstheme="minorHAnsi"/>
        </w:rPr>
        <w:t>退票違約金查詢。</w:t>
      </w:r>
    </w:p>
    <w:p w:rsidR="00A22D13" w:rsidRPr="00F02179" w:rsidRDefault="00A22D13" w:rsidP="00A22D13">
      <w:pPr>
        <w:pStyle w:val="af2"/>
        <w:numPr>
          <w:ilvl w:val="0"/>
          <w:numId w:val="221"/>
        </w:numPr>
        <w:ind w:leftChars="375" w:left="1620"/>
        <w:rPr>
          <w:rFonts w:eastAsia="微軟正黑體" w:cstheme="minorHAnsi"/>
        </w:rPr>
      </w:pPr>
      <w:r w:rsidRPr="00F02179">
        <w:rPr>
          <w:rFonts w:eastAsia="微軟正黑體" w:cstheme="minorHAnsi"/>
        </w:rPr>
        <w:t>功能</w:t>
      </w:r>
      <w:r w:rsidRPr="00F02179">
        <w:rPr>
          <w:rFonts w:eastAsia="微軟正黑體" w:cstheme="minorHAnsi"/>
        </w:rPr>
        <w:t>=2:</w:t>
      </w:r>
      <w:r w:rsidRPr="00F02179">
        <w:rPr>
          <w:rFonts w:eastAsia="微軟正黑體" w:cstheme="minorHAnsi"/>
        </w:rPr>
        <w:t>補收退票違約金且違約金收取方式</w:t>
      </w:r>
      <w:r w:rsidRPr="00F02179">
        <w:rPr>
          <w:rFonts w:eastAsia="微軟正黑體" w:cstheme="minorHAnsi"/>
        </w:rPr>
        <w:t>=1:</w:t>
      </w:r>
      <w:r w:rsidRPr="00F02179">
        <w:rPr>
          <w:rFonts w:eastAsia="微軟正黑體" w:cstheme="minorHAnsi"/>
        </w:rPr>
        <w:t>現金，點擊查詢後展開</w:t>
      </w:r>
      <w:r w:rsidRPr="00F02179">
        <w:rPr>
          <w:rFonts w:eastAsia="微軟正黑體" w:cstheme="minorHAnsi"/>
        </w:rPr>
        <w:t>iii)</w:t>
      </w:r>
      <w:r w:rsidRPr="00F02179">
        <w:rPr>
          <w:rFonts w:eastAsia="微軟正黑體" w:cstheme="minorHAnsi"/>
        </w:rPr>
        <w:t>退票違約金收取作業</w:t>
      </w:r>
      <w:r w:rsidRPr="00F02179">
        <w:rPr>
          <w:rFonts w:eastAsia="微軟正黑體" w:cstheme="minorHAnsi"/>
        </w:rPr>
        <w:t>-</w:t>
      </w:r>
      <w:r w:rsidRPr="00F02179">
        <w:rPr>
          <w:rFonts w:eastAsia="微軟正黑體" w:cstheme="minorHAnsi"/>
        </w:rPr>
        <w:t>現金。</w:t>
      </w:r>
    </w:p>
    <w:p w:rsidR="00A22D13" w:rsidRPr="00F02179" w:rsidRDefault="00A22D13" w:rsidP="004F3E43">
      <w:pPr>
        <w:pStyle w:val="af2"/>
        <w:numPr>
          <w:ilvl w:val="0"/>
          <w:numId w:val="221"/>
        </w:numPr>
        <w:ind w:leftChars="375" w:left="1620"/>
        <w:rPr>
          <w:rFonts w:eastAsia="微軟正黑體" w:cstheme="minorHAnsi"/>
        </w:rPr>
      </w:pPr>
      <w:r w:rsidRPr="00F02179">
        <w:rPr>
          <w:rFonts w:eastAsia="微軟正黑體" w:cstheme="minorHAnsi"/>
        </w:rPr>
        <w:t>功能</w:t>
      </w:r>
      <w:r w:rsidRPr="00F02179">
        <w:rPr>
          <w:rFonts w:eastAsia="微軟正黑體" w:cstheme="minorHAnsi"/>
        </w:rPr>
        <w:t>=2:</w:t>
      </w:r>
      <w:r w:rsidRPr="00F02179">
        <w:rPr>
          <w:rFonts w:eastAsia="微軟正黑體" w:cstheme="minorHAnsi"/>
        </w:rPr>
        <w:t>補收退票違約金且違約金收取方式</w:t>
      </w:r>
      <w:r w:rsidRPr="00F02179">
        <w:rPr>
          <w:rFonts w:eastAsia="微軟正黑體" w:cstheme="minorHAnsi"/>
        </w:rPr>
        <w:t>=2:</w:t>
      </w:r>
      <w:r w:rsidRPr="00F02179">
        <w:rPr>
          <w:rFonts w:eastAsia="微軟正黑體" w:cstheme="minorHAnsi"/>
        </w:rPr>
        <w:t>轉帳，點擊查詢後展開</w:t>
      </w:r>
      <w:r w:rsidRPr="00F02179">
        <w:rPr>
          <w:rFonts w:eastAsia="微軟正黑體" w:cstheme="minorHAnsi"/>
        </w:rPr>
        <w:t>v)</w:t>
      </w:r>
      <w:r w:rsidRPr="00F02179">
        <w:rPr>
          <w:rFonts w:eastAsia="微軟正黑體" w:cstheme="minorHAnsi"/>
        </w:rPr>
        <w:t>退票違約金收取作業</w:t>
      </w:r>
      <w:r w:rsidRPr="00F02179">
        <w:rPr>
          <w:rFonts w:eastAsia="微軟正黑體" w:cstheme="minorHAnsi"/>
        </w:rPr>
        <w:t>-</w:t>
      </w:r>
      <w:r w:rsidRPr="00F02179">
        <w:rPr>
          <w:rFonts w:eastAsia="微軟正黑體" w:cstheme="minorHAnsi"/>
        </w:rPr>
        <w:t>轉帳。</w:t>
      </w:r>
    </w:p>
    <w:p w:rsidR="00A22D13" w:rsidRPr="00F02179" w:rsidRDefault="00A22D13" w:rsidP="00A22D13">
      <w:pPr>
        <w:pStyle w:val="af2"/>
        <w:numPr>
          <w:ilvl w:val="0"/>
          <w:numId w:val="220"/>
        </w:numPr>
        <w:ind w:leftChars="225" w:left="900"/>
        <w:rPr>
          <w:rFonts w:eastAsia="微軟正黑體" w:cstheme="minorHAnsi"/>
        </w:rPr>
      </w:pPr>
      <w:r w:rsidRPr="00F02179">
        <w:rPr>
          <w:rFonts w:eastAsia="微軟正黑體" w:cstheme="minorHAnsi"/>
        </w:rPr>
        <w:t>輸出畫面：</w:t>
      </w:r>
    </w:p>
    <w:p w:rsidR="00032D70" w:rsidRPr="00F02179" w:rsidRDefault="00032D70" w:rsidP="00032D70">
      <w:pPr>
        <w:pStyle w:val="af2"/>
        <w:numPr>
          <w:ilvl w:val="0"/>
          <w:numId w:val="222"/>
        </w:numPr>
        <w:ind w:leftChars="375" w:left="1620"/>
        <w:rPr>
          <w:rFonts w:eastAsia="微軟正黑體" w:cstheme="minorHAnsi"/>
        </w:rPr>
      </w:pPr>
      <w:r w:rsidRPr="00F02179">
        <w:rPr>
          <w:rFonts w:eastAsia="微軟正黑體" w:cstheme="minorHAnsi"/>
        </w:rPr>
        <w:t>退票違約金查詢：補收狀態可查詢每次扣款結果</w:t>
      </w:r>
      <w:r w:rsidRPr="00F02179">
        <w:rPr>
          <w:rFonts w:eastAsia="微軟正黑體" w:cstheme="minorHAnsi"/>
        </w:rPr>
        <w:t>(</w:t>
      </w:r>
      <w:r w:rsidRPr="00F02179">
        <w:rPr>
          <w:rFonts w:eastAsia="微軟正黑體" w:cstheme="minorHAnsi"/>
        </w:rPr>
        <w:t>批次</w:t>
      </w:r>
      <w:r w:rsidRPr="00F02179">
        <w:rPr>
          <w:rFonts w:eastAsia="微軟正黑體" w:cstheme="minorHAnsi"/>
        </w:rPr>
        <w:t>&amp;</w:t>
      </w:r>
      <w:r w:rsidRPr="00F02179">
        <w:rPr>
          <w:rFonts w:eastAsia="微軟正黑體" w:cstheme="minorHAnsi"/>
        </w:rPr>
        <w:t>臨櫃</w:t>
      </w:r>
      <w:r w:rsidRPr="00F02179">
        <w:rPr>
          <w:rFonts w:eastAsia="微軟正黑體" w:cstheme="minorHAnsi"/>
        </w:rPr>
        <w:t>)</w:t>
      </w:r>
      <w:r w:rsidRPr="00F02179">
        <w:rPr>
          <w:rFonts w:eastAsia="微軟正黑體" w:cstheme="minorHAnsi"/>
        </w:rPr>
        <w:t>，展開退票違約金補收狀態畫面。點擊「補收狀態」查詢按鈕展開</w:t>
      </w:r>
      <w:r w:rsidRPr="00F02179">
        <w:rPr>
          <w:rFonts w:eastAsia="微軟正黑體" w:cstheme="minorHAnsi"/>
        </w:rPr>
        <w:t>ii)</w:t>
      </w:r>
      <w:r w:rsidRPr="00F02179">
        <w:rPr>
          <w:rFonts w:eastAsia="微軟正黑體" w:cstheme="minorHAnsi"/>
        </w:rPr>
        <w:t>退票違約金補收狀態。</w:t>
      </w:r>
    </w:p>
    <w:p w:rsidR="00032D70" w:rsidRPr="00F02179" w:rsidRDefault="00032D70" w:rsidP="004F3E43">
      <w:pPr>
        <w:pStyle w:val="af2"/>
        <w:ind w:leftChars="100" w:left="240" w:firstLine="0"/>
        <w:rPr>
          <w:rFonts w:eastAsia="微軟正黑體" w:cstheme="minorHAnsi"/>
        </w:rPr>
      </w:pPr>
      <w:r w:rsidRPr="00F02179">
        <w:rPr>
          <w:rFonts w:eastAsia="微軟正黑體" w:cstheme="minorHAnsi"/>
          <w:noProof/>
        </w:rPr>
        <w:drawing>
          <wp:inline distT="0" distB="0" distL="0" distR="0">
            <wp:extent cx="5671185" cy="1540947"/>
            <wp:effectExtent l="0" t="0" r="5715" b="2540"/>
            <wp:docPr id="1601056357" name="圖片 160105635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56357" name="圖片 1601056357" descr="一張含有 文字, 螢幕擷取畫面, 字型, 數字 的圖片&#10;&#10;自動產生的描述"/>
                    <pic:cNvPicPr/>
                  </pic:nvPicPr>
                  <pic:blipFill>
                    <a:blip r:embed="rId88"/>
                    <a:stretch>
                      <a:fillRect/>
                    </a:stretch>
                  </pic:blipFill>
                  <pic:spPr>
                    <a:xfrm>
                      <a:off x="0" y="0"/>
                      <a:ext cx="5671185" cy="1540947"/>
                    </a:xfrm>
                    <a:prstGeom prst="rect">
                      <a:avLst/>
                    </a:prstGeom>
                  </pic:spPr>
                </pic:pic>
              </a:graphicData>
            </a:graphic>
          </wp:inline>
        </w:drawing>
      </w:r>
    </w:p>
    <w:p w:rsidR="00032D70" w:rsidRPr="00F02179" w:rsidRDefault="00032D70" w:rsidP="00032D70">
      <w:pPr>
        <w:pStyle w:val="af2"/>
        <w:numPr>
          <w:ilvl w:val="0"/>
          <w:numId w:val="222"/>
        </w:numPr>
        <w:ind w:leftChars="375" w:left="1620"/>
        <w:rPr>
          <w:rFonts w:eastAsia="微軟正黑體" w:cstheme="minorHAnsi"/>
        </w:rPr>
      </w:pPr>
      <w:r w:rsidRPr="00F02179">
        <w:rPr>
          <w:rFonts w:eastAsia="微軟正黑體" w:cstheme="minorHAnsi"/>
        </w:rPr>
        <w:t>退票違約金補收狀態。點擊關閉，關閉退票違約金補收狀態畫面。</w:t>
      </w:r>
    </w:p>
    <w:p w:rsidR="00032D70" w:rsidRPr="00F02179" w:rsidRDefault="00032D70" w:rsidP="004F3E43">
      <w:pPr>
        <w:pStyle w:val="af2"/>
        <w:ind w:leftChars="100" w:left="240" w:firstLine="0"/>
        <w:rPr>
          <w:rFonts w:eastAsia="微軟正黑體" w:cstheme="minorHAnsi"/>
        </w:rPr>
      </w:pPr>
      <w:r w:rsidRPr="00F02179">
        <w:rPr>
          <w:rFonts w:eastAsia="微軟正黑體" w:cstheme="minorHAnsi"/>
          <w:noProof/>
        </w:rPr>
        <w:drawing>
          <wp:anchor distT="0" distB="0" distL="114300" distR="114300" simplePos="0" relativeHeight="251759104" behindDoc="0" locked="0" layoutInCell="1" allowOverlap="1">
            <wp:simplePos x="1232170" y="914400"/>
            <wp:positionH relativeFrom="column">
              <wp:align>left</wp:align>
            </wp:positionH>
            <wp:positionV relativeFrom="paragraph">
              <wp:align>top</wp:align>
            </wp:positionV>
            <wp:extent cx="3057099" cy="3699447"/>
            <wp:effectExtent l="0" t="0" r="0" b="0"/>
            <wp:wrapSquare wrapText="bothSides"/>
            <wp:docPr id="894366156" name="圖片 894366156"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45020" name="圖片 1918145020" descr="一張含有 文字, 螢幕擷取畫面, 數字, 字型 的圖片&#10;&#10;自動產生的描述"/>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57099" cy="3699447"/>
                    </a:xfrm>
                    <a:prstGeom prst="rect">
                      <a:avLst/>
                    </a:prstGeom>
                  </pic:spPr>
                </pic:pic>
              </a:graphicData>
            </a:graphic>
          </wp:anchor>
        </w:drawing>
      </w:r>
      <w:r w:rsidR="008C19F4" w:rsidRPr="00F02179">
        <w:rPr>
          <w:rFonts w:eastAsia="微軟正黑體" w:cstheme="minorHAnsi"/>
        </w:rPr>
        <w:br w:type="textWrapping" w:clear="all"/>
      </w:r>
    </w:p>
    <w:p w:rsidR="00032D70" w:rsidRPr="00F02179" w:rsidRDefault="00032D70" w:rsidP="00032D70">
      <w:pPr>
        <w:pStyle w:val="af2"/>
        <w:numPr>
          <w:ilvl w:val="0"/>
          <w:numId w:val="222"/>
        </w:numPr>
        <w:ind w:leftChars="375" w:left="1620"/>
        <w:rPr>
          <w:rFonts w:eastAsia="微軟正黑體" w:cstheme="minorHAnsi"/>
        </w:rPr>
      </w:pPr>
      <w:r w:rsidRPr="00F02179">
        <w:rPr>
          <w:rFonts w:eastAsia="微軟正黑體" w:cstheme="minorHAnsi"/>
        </w:rPr>
        <w:t>退票違約金收取作業</w:t>
      </w:r>
      <w:r w:rsidRPr="00F02179">
        <w:rPr>
          <w:rFonts w:eastAsia="微軟正黑體" w:cstheme="minorHAnsi"/>
        </w:rPr>
        <w:t>-</w:t>
      </w:r>
      <w:r w:rsidRPr="00F02179">
        <w:rPr>
          <w:rFonts w:eastAsia="微軟正黑體" w:cstheme="minorHAnsi"/>
        </w:rPr>
        <w:t>現金</w:t>
      </w:r>
    </w:p>
    <w:p w:rsidR="00032D70" w:rsidRPr="00F02179" w:rsidRDefault="00032D70" w:rsidP="00032D70">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5671185" cy="1869440"/>
            <wp:effectExtent l="0" t="0" r="5715" b="0"/>
            <wp:docPr id="1636308748" name="圖片 1636308748"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08748" name="圖片 1636308748" descr="一張含有 文字, 螢幕擷取畫面, 字型, 數字 的圖片&#10;&#10;自動產生的描述"/>
                    <pic:cNvPicPr/>
                  </pic:nvPicPr>
                  <pic:blipFill>
                    <a:blip r:embed="rId90"/>
                    <a:stretch>
                      <a:fillRect/>
                    </a:stretch>
                  </pic:blipFill>
                  <pic:spPr>
                    <a:xfrm>
                      <a:off x="0" y="0"/>
                      <a:ext cx="5671185" cy="1869440"/>
                    </a:xfrm>
                    <a:prstGeom prst="rect">
                      <a:avLst/>
                    </a:prstGeom>
                  </pic:spPr>
                </pic:pic>
              </a:graphicData>
            </a:graphic>
          </wp:inline>
        </w:drawing>
      </w:r>
    </w:p>
    <w:p w:rsidR="00032D70" w:rsidRPr="00F02179" w:rsidRDefault="00032D70" w:rsidP="00032D70">
      <w:pPr>
        <w:pStyle w:val="af2"/>
        <w:numPr>
          <w:ilvl w:val="5"/>
          <w:numId w:val="49"/>
        </w:numPr>
        <w:ind w:leftChars="472" w:left="1417" w:hanging="284"/>
        <w:rPr>
          <w:rFonts w:eastAsia="微軟正黑體" w:cstheme="minorHAnsi"/>
        </w:rPr>
      </w:pPr>
      <w:r w:rsidRPr="00F02179">
        <w:rPr>
          <w:rFonts w:eastAsia="微軟正黑體" w:cstheme="minorHAnsi"/>
        </w:rPr>
        <w:t>僅顯示違約金收取狀態</w:t>
      </w:r>
      <w:r w:rsidRPr="00F02179">
        <w:rPr>
          <w:rFonts w:eastAsia="微軟正黑體" w:cstheme="minorHAnsi"/>
        </w:rPr>
        <w:t>=1:</w:t>
      </w:r>
      <w:r w:rsidRPr="00F02179">
        <w:rPr>
          <w:rFonts w:eastAsia="微軟正黑體" w:cstheme="minorHAnsi"/>
        </w:rPr>
        <w:t>未收取</w:t>
      </w:r>
    </w:p>
    <w:p w:rsidR="00032D70" w:rsidRPr="00F02179" w:rsidRDefault="00032D70" w:rsidP="00032D70">
      <w:pPr>
        <w:pStyle w:val="af2"/>
        <w:numPr>
          <w:ilvl w:val="5"/>
          <w:numId w:val="49"/>
        </w:numPr>
        <w:ind w:leftChars="472" w:left="1417" w:hanging="284"/>
        <w:rPr>
          <w:rFonts w:eastAsia="微軟正黑體" w:cstheme="minorHAnsi"/>
        </w:rPr>
      </w:pPr>
      <w:r w:rsidRPr="00F02179">
        <w:rPr>
          <w:rFonts w:eastAsia="微軟正黑體" w:cstheme="minorHAnsi"/>
        </w:rPr>
        <w:t>補收狀態：點擊後展開</w:t>
      </w:r>
      <w:r w:rsidRPr="00F02179">
        <w:rPr>
          <w:rFonts w:eastAsia="微軟正黑體" w:cstheme="minorHAnsi"/>
        </w:rPr>
        <w:t xml:space="preserve">ii) </w:t>
      </w:r>
      <w:r w:rsidRPr="00F02179">
        <w:rPr>
          <w:rFonts w:eastAsia="微軟正黑體" w:cstheme="minorHAnsi"/>
        </w:rPr>
        <w:t>退票違約金補收狀態</w:t>
      </w:r>
    </w:p>
    <w:p w:rsidR="00032D70" w:rsidRPr="00F02179" w:rsidRDefault="00032D70" w:rsidP="00032D70">
      <w:pPr>
        <w:pStyle w:val="af2"/>
        <w:numPr>
          <w:ilvl w:val="5"/>
          <w:numId w:val="49"/>
        </w:numPr>
        <w:ind w:leftChars="472" w:left="1417" w:hanging="284"/>
        <w:rPr>
          <w:rFonts w:eastAsia="微軟正黑體" w:cstheme="minorHAnsi"/>
        </w:rPr>
      </w:pPr>
      <w:r w:rsidRPr="00F02179">
        <w:rPr>
          <w:rFonts w:eastAsia="微軟正黑體" w:cstheme="minorHAnsi"/>
        </w:rPr>
        <w:t>於「收取違約金」選取要收取退票違約金的退票資料，點擊確認後，畫面跳出確認視窗顯示違約金收取方式、收取張數、總金額。</w:t>
      </w:r>
    </w:p>
    <w:p w:rsidR="00032D70" w:rsidRPr="00F02179" w:rsidRDefault="00032D70" w:rsidP="00032D70">
      <w:pPr>
        <w:pStyle w:val="af2"/>
        <w:numPr>
          <w:ilvl w:val="5"/>
          <w:numId w:val="49"/>
        </w:numPr>
        <w:ind w:leftChars="472" w:left="1417" w:hanging="284"/>
        <w:rPr>
          <w:rFonts w:eastAsia="微軟正黑體" w:cstheme="minorHAnsi"/>
        </w:rPr>
      </w:pPr>
      <w:r w:rsidRPr="00F02179">
        <w:rPr>
          <w:rFonts w:eastAsia="微軟正黑體" w:cstheme="minorHAnsi"/>
        </w:rPr>
        <w:t>於「收取違約金」選取要收取退票違約金的退票資料，點擊確認後，至核心進行交易檢核，檢核無誤交易送出。</w:t>
      </w:r>
    </w:p>
    <w:p w:rsidR="00032D70" w:rsidRPr="00F02179" w:rsidRDefault="00032D70" w:rsidP="004F3E43">
      <w:pPr>
        <w:pStyle w:val="af2"/>
        <w:numPr>
          <w:ilvl w:val="5"/>
          <w:numId w:val="49"/>
        </w:numPr>
        <w:ind w:leftChars="472" w:left="1417" w:hanging="284"/>
        <w:rPr>
          <w:rFonts w:eastAsia="微軟正黑體" w:cstheme="minorHAnsi"/>
        </w:rPr>
      </w:pPr>
      <w:r w:rsidRPr="00F02179">
        <w:rPr>
          <w:rFonts w:eastAsia="微軟正黑體" w:cstheme="minorHAnsi"/>
        </w:rPr>
        <w:t>交易送出後，存款中台發電文至新核心更新帳務，並更新核心處理結果至存款中台。</w:t>
      </w:r>
    </w:p>
    <w:p w:rsidR="00032D70" w:rsidRPr="00F02179" w:rsidRDefault="00032D70" w:rsidP="00032D70">
      <w:pPr>
        <w:pStyle w:val="af2"/>
        <w:numPr>
          <w:ilvl w:val="0"/>
          <w:numId w:val="222"/>
        </w:numPr>
        <w:ind w:leftChars="375" w:left="1620"/>
        <w:rPr>
          <w:rFonts w:eastAsia="微軟正黑體" w:cstheme="minorHAnsi"/>
        </w:rPr>
      </w:pPr>
      <w:r w:rsidRPr="00F02179">
        <w:rPr>
          <w:rFonts w:eastAsia="微軟正黑體" w:cstheme="minorHAnsi"/>
        </w:rPr>
        <w:t>退票違約金收取作業</w:t>
      </w:r>
      <w:r w:rsidRPr="00F02179">
        <w:rPr>
          <w:rFonts w:eastAsia="微軟正黑體" w:cstheme="minorHAnsi"/>
        </w:rPr>
        <w:t>-</w:t>
      </w:r>
      <w:r w:rsidRPr="00F02179">
        <w:rPr>
          <w:rFonts w:eastAsia="微軟正黑體" w:cstheme="minorHAnsi"/>
        </w:rPr>
        <w:t>轉帳</w:t>
      </w:r>
    </w:p>
    <w:p w:rsidR="00032D70" w:rsidRPr="00F02179" w:rsidRDefault="00032D70" w:rsidP="00032D70">
      <w:pPr>
        <w:pStyle w:val="af2"/>
        <w:ind w:leftChars="100" w:left="240" w:firstLine="0"/>
        <w:rPr>
          <w:rFonts w:eastAsia="微軟正黑體" w:cstheme="minorHAnsi"/>
        </w:rPr>
      </w:pPr>
      <w:r w:rsidRPr="00F02179">
        <w:rPr>
          <w:rFonts w:eastAsia="微軟正黑體" w:cstheme="minorHAnsi"/>
          <w:noProof/>
        </w:rPr>
        <w:drawing>
          <wp:inline distT="0" distB="0" distL="0" distR="0">
            <wp:extent cx="5671185" cy="2009140"/>
            <wp:effectExtent l="0" t="0" r="5715" b="0"/>
            <wp:docPr id="1411543286" name="圖片 1411543286"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3286" name="圖片 1411543286" descr="一張含有 文字, 螢幕擷取畫面, 數字, 字型 的圖片&#10;&#10;自動產生的描述"/>
                    <pic:cNvPicPr/>
                  </pic:nvPicPr>
                  <pic:blipFill>
                    <a:blip r:embed="rId91"/>
                    <a:stretch>
                      <a:fillRect/>
                    </a:stretch>
                  </pic:blipFill>
                  <pic:spPr>
                    <a:xfrm>
                      <a:off x="0" y="0"/>
                      <a:ext cx="5671185" cy="2009140"/>
                    </a:xfrm>
                    <a:prstGeom prst="rect">
                      <a:avLst/>
                    </a:prstGeom>
                  </pic:spPr>
                </pic:pic>
              </a:graphicData>
            </a:graphic>
          </wp:inline>
        </w:drawing>
      </w:r>
    </w:p>
    <w:p w:rsidR="00546D20" w:rsidRPr="00F02179" w:rsidRDefault="00546D20" w:rsidP="00546D20">
      <w:pPr>
        <w:pStyle w:val="af2"/>
        <w:numPr>
          <w:ilvl w:val="0"/>
          <w:numId w:val="223"/>
        </w:numPr>
        <w:ind w:leftChars="472" w:left="1417" w:hanging="284"/>
        <w:rPr>
          <w:rFonts w:eastAsia="微軟正黑體" w:cstheme="minorHAnsi"/>
        </w:rPr>
      </w:pPr>
      <w:r w:rsidRPr="00F02179">
        <w:rPr>
          <w:rFonts w:eastAsia="微軟正黑體" w:cstheme="minorHAnsi"/>
        </w:rPr>
        <w:t>僅顯示違約金收取狀態</w:t>
      </w:r>
      <w:r w:rsidRPr="00F02179">
        <w:rPr>
          <w:rFonts w:eastAsia="微軟正黑體" w:cstheme="minorHAnsi"/>
        </w:rPr>
        <w:t>=1:</w:t>
      </w:r>
      <w:r w:rsidRPr="00F02179">
        <w:rPr>
          <w:rFonts w:eastAsia="微軟正黑體" w:cstheme="minorHAnsi"/>
        </w:rPr>
        <w:t>未收取。</w:t>
      </w:r>
    </w:p>
    <w:p w:rsidR="00546D20" w:rsidRPr="00F02179" w:rsidRDefault="00546D20" w:rsidP="00546D20">
      <w:pPr>
        <w:pStyle w:val="af2"/>
        <w:numPr>
          <w:ilvl w:val="0"/>
          <w:numId w:val="223"/>
        </w:numPr>
        <w:ind w:leftChars="472" w:left="1417" w:hanging="284"/>
        <w:rPr>
          <w:rFonts w:eastAsia="微軟正黑體" w:cstheme="minorHAnsi"/>
        </w:rPr>
      </w:pPr>
      <w:r w:rsidRPr="00F02179">
        <w:rPr>
          <w:rFonts w:eastAsia="微軟正黑體" w:cstheme="minorHAnsi"/>
        </w:rPr>
        <w:t>補收狀態：點擊後展開</w:t>
      </w:r>
      <w:r w:rsidRPr="00F02179">
        <w:rPr>
          <w:rFonts w:eastAsia="微軟正黑體" w:cstheme="minorHAnsi"/>
        </w:rPr>
        <w:t xml:space="preserve">ii) </w:t>
      </w:r>
      <w:r w:rsidRPr="00F02179">
        <w:rPr>
          <w:rFonts w:eastAsia="微軟正黑體" w:cstheme="minorHAnsi"/>
        </w:rPr>
        <w:t>退票違約金補收狀態。</w:t>
      </w:r>
    </w:p>
    <w:p w:rsidR="00546D20" w:rsidRPr="00F02179" w:rsidRDefault="00546D20" w:rsidP="00546D20">
      <w:pPr>
        <w:pStyle w:val="af2"/>
        <w:numPr>
          <w:ilvl w:val="0"/>
          <w:numId w:val="223"/>
        </w:numPr>
        <w:ind w:leftChars="472" w:left="1417" w:hanging="284"/>
        <w:rPr>
          <w:rFonts w:eastAsia="微軟正黑體" w:cstheme="minorHAnsi"/>
        </w:rPr>
      </w:pPr>
      <w:r w:rsidRPr="00F02179">
        <w:rPr>
          <w:rFonts w:eastAsia="微軟正黑體" w:cstheme="minorHAnsi"/>
        </w:rPr>
        <w:t>「轉帳帳號」為選擇性輸入，若有輸入轉帳帳號則借方為轉帳帳號，若無輸入轉帳帳號則借方為櫃員暫收付科目。</w:t>
      </w:r>
    </w:p>
    <w:p w:rsidR="00546D20" w:rsidRPr="00F02179" w:rsidRDefault="00546D20" w:rsidP="00546D20">
      <w:pPr>
        <w:pStyle w:val="af2"/>
        <w:numPr>
          <w:ilvl w:val="0"/>
          <w:numId w:val="223"/>
        </w:numPr>
        <w:ind w:leftChars="472" w:left="1417" w:hanging="284"/>
        <w:rPr>
          <w:rFonts w:eastAsia="微軟正黑體" w:cstheme="minorHAnsi"/>
        </w:rPr>
      </w:pPr>
      <w:r w:rsidRPr="00F02179">
        <w:rPr>
          <w:rFonts w:eastAsia="微軟正黑體" w:cstheme="minorHAnsi"/>
        </w:rPr>
        <w:t>於「收取違約金」選取要收取退票違約金的退票資料，點擊確認後，至核心進行交易檢核，檢核無誤交易送出。</w:t>
      </w:r>
    </w:p>
    <w:p w:rsidR="00546D20" w:rsidRPr="00F02179" w:rsidRDefault="00546D20" w:rsidP="004F3E43">
      <w:pPr>
        <w:pStyle w:val="af2"/>
        <w:numPr>
          <w:ilvl w:val="0"/>
          <w:numId w:val="223"/>
        </w:numPr>
        <w:ind w:leftChars="472" w:left="1417" w:hanging="284"/>
        <w:rPr>
          <w:rFonts w:eastAsia="微軟正黑體" w:cstheme="minorHAnsi"/>
        </w:rPr>
      </w:pPr>
      <w:r w:rsidRPr="00F02179">
        <w:rPr>
          <w:rFonts w:eastAsia="微軟正黑體" w:cstheme="minorHAnsi"/>
        </w:rPr>
        <w:t>交易送出後，存款中台發電文至新核心更新帳務，並更新核心處理結果至存款中台。</w:t>
      </w:r>
    </w:p>
    <w:p w:rsidR="00A22D13" w:rsidRPr="00F02179" w:rsidRDefault="00A22D13">
      <w:pPr>
        <w:pStyle w:val="af2"/>
        <w:numPr>
          <w:ilvl w:val="0"/>
          <w:numId w:val="22"/>
        </w:numPr>
        <w:ind w:leftChars="75" w:left="540"/>
        <w:rPr>
          <w:rFonts w:eastAsia="微軟正黑體" w:cstheme="minorHAnsi"/>
        </w:rPr>
      </w:pPr>
      <w:r w:rsidRPr="00F02179">
        <w:rPr>
          <w:rFonts w:eastAsia="微軟正黑體" w:cstheme="minorHAnsi"/>
        </w:rPr>
        <w:t>退票紀錄查詢</w:t>
      </w:r>
      <w:r w:rsidRPr="00F02179">
        <w:rPr>
          <w:rFonts w:eastAsia="微軟正黑體" w:cstheme="minorHAnsi"/>
        </w:rPr>
        <w:t>(1534/1536)</w:t>
      </w:r>
    </w:p>
    <w:p w:rsidR="00546D20" w:rsidRPr="00F02179" w:rsidRDefault="00546D20" w:rsidP="00546D20">
      <w:pPr>
        <w:pStyle w:val="af2"/>
        <w:numPr>
          <w:ilvl w:val="0"/>
          <w:numId w:val="224"/>
        </w:numPr>
        <w:ind w:leftChars="225" w:left="900"/>
        <w:rPr>
          <w:rFonts w:eastAsia="微軟正黑體" w:cstheme="minorHAnsi"/>
        </w:rPr>
      </w:pPr>
      <w:r w:rsidRPr="00F02179">
        <w:rPr>
          <w:rFonts w:eastAsia="微軟正黑體" w:cstheme="minorHAnsi"/>
        </w:rPr>
        <w:lastRenderedPageBreak/>
        <w:t>輸入畫面：</w:t>
      </w:r>
    </w:p>
    <w:p w:rsidR="00546D20" w:rsidRPr="00F02179" w:rsidRDefault="00291912" w:rsidP="004F3E43">
      <w:pPr>
        <w:pStyle w:val="af2"/>
        <w:ind w:leftChars="375" w:left="900" w:firstLine="0"/>
        <w:rPr>
          <w:rFonts w:eastAsia="微軟正黑體" w:cstheme="minorHAnsi"/>
        </w:rPr>
      </w:pPr>
      <w:r w:rsidRPr="00F02179">
        <w:rPr>
          <w:rFonts w:eastAsia="微軟正黑體" w:cstheme="minorHAnsi"/>
          <w:noProof/>
        </w:rPr>
        <w:drawing>
          <wp:inline distT="0" distB="0" distL="0" distR="0">
            <wp:extent cx="3416476" cy="1930499"/>
            <wp:effectExtent l="0" t="0" r="0" b="0"/>
            <wp:docPr id="71678364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3640" name="圖片 1" descr="一張含有 文字, 螢幕擷取畫面, 字型, 數字 的圖片&#10;&#10;自動產生的描述"/>
                    <pic:cNvPicPr/>
                  </pic:nvPicPr>
                  <pic:blipFill>
                    <a:blip r:embed="rId92"/>
                    <a:stretch>
                      <a:fillRect/>
                    </a:stretch>
                  </pic:blipFill>
                  <pic:spPr>
                    <a:xfrm>
                      <a:off x="0" y="0"/>
                      <a:ext cx="3416476" cy="1930499"/>
                    </a:xfrm>
                    <a:prstGeom prst="rect">
                      <a:avLst/>
                    </a:prstGeom>
                  </pic:spPr>
                </pic:pic>
              </a:graphicData>
            </a:graphic>
          </wp:inline>
        </w:drawing>
      </w:r>
    </w:p>
    <w:p w:rsidR="00546D20" w:rsidRPr="00F02179" w:rsidRDefault="00546D20" w:rsidP="00546D20">
      <w:pPr>
        <w:pStyle w:val="af2"/>
        <w:numPr>
          <w:ilvl w:val="0"/>
          <w:numId w:val="224"/>
        </w:numPr>
        <w:ind w:leftChars="225" w:left="900"/>
        <w:rPr>
          <w:rFonts w:eastAsia="微軟正黑體" w:cstheme="minorHAnsi"/>
        </w:rPr>
      </w:pPr>
      <w:r w:rsidRPr="00F02179">
        <w:rPr>
          <w:rFonts w:eastAsia="微軟正黑體" w:cstheme="minorHAnsi"/>
        </w:rPr>
        <w:t>輸出畫面：</w:t>
      </w:r>
    </w:p>
    <w:p w:rsidR="00291912" w:rsidRPr="00F02179" w:rsidRDefault="00291912" w:rsidP="004F3E43">
      <w:pPr>
        <w:pStyle w:val="af2"/>
        <w:ind w:leftChars="75" w:left="180" w:firstLine="0"/>
        <w:rPr>
          <w:rFonts w:eastAsia="微軟正黑體" w:cstheme="minorHAnsi"/>
        </w:rPr>
      </w:pPr>
      <w:r w:rsidRPr="00F02179">
        <w:rPr>
          <w:rFonts w:eastAsia="微軟正黑體" w:cstheme="minorHAnsi"/>
          <w:noProof/>
        </w:rPr>
        <w:drawing>
          <wp:inline distT="0" distB="0" distL="0" distR="0">
            <wp:extent cx="5671185" cy="2702560"/>
            <wp:effectExtent l="0" t="0" r="5715" b="2540"/>
            <wp:docPr id="1757369045"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9045" name="圖片 1" descr="一張含有 文字, 螢幕擷取畫面, 數字, 字型 的圖片&#10;&#10;自動產生的描述"/>
                    <pic:cNvPicPr/>
                  </pic:nvPicPr>
                  <pic:blipFill>
                    <a:blip r:embed="rId93"/>
                    <a:stretch>
                      <a:fillRect/>
                    </a:stretch>
                  </pic:blipFill>
                  <pic:spPr>
                    <a:xfrm>
                      <a:off x="0" y="0"/>
                      <a:ext cx="5671185" cy="2702560"/>
                    </a:xfrm>
                    <a:prstGeom prst="rect">
                      <a:avLst/>
                    </a:prstGeom>
                  </pic:spPr>
                </pic:pic>
              </a:graphicData>
            </a:graphic>
          </wp:inline>
        </w:drawing>
      </w:r>
    </w:p>
    <w:p w:rsidR="00A22D13" w:rsidRPr="00F02179" w:rsidRDefault="00A22D13">
      <w:pPr>
        <w:pStyle w:val="af2"/>
        <w:numPr>
          <w:ilvl w:val="0"/>
          <w:numId w:val="22"/>
        </w:numPr>
        <w:ind w:leftChars="75" w:left="540"/>
        <w:rPr>
          <w:rFonts w:eastAsia="微軟正黑體" w:cstheme="minorHAnsi"/>
        </w:rPr>
      </w:pPr>
    </w:p>
    <w:p w:rsidR="00724628" w:rsidRPr="00F02179" w:rsidRDefault="00724628">
      <w:pPr>
        <w:pStyle w:val="af2"/>
        <w:numPr>
          <w:ilvl w:val="3"/>
          <w:numId w:val="29"/>
        </w:numPr>
        <w:ind w:leftChars="0"/>
        <w:outlineLvl w:val="3"/>
        <w:rPr>
          <w:rFonts w:eastAsia="微軟正黑體" w:cstheme="minorHAnsi"/>
          <w:bCs/>
          <w:iCs/>
          <w:kern w:val="0"/>
          <w:szCs w:val="20"/>
        </w:rPr>
      </w:pP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556E07" w:rsidRPr="00F02179" w:rsidRDefault="008047DC" w:rsidP="00AE1D94">
      <w:pPr>
        <w:pStyle w:val="af2"/>
        <w:numPr>
          <w:ilvl w:val="1"/>
          <w:numId w:val="25"/>
        </w:numPr>
        <w:ind w:leftChars="0" w:left="357" w:hanging="357"/>
        <w:rPr>
          <w:rFonts w:eastAsia="微軟正黑體" w:cstheme="minorHAnsi"/>
        </w:rPr>
      </w:pPr>
      <w:r w:rsidRPr="00F02179">
        <w:rPr>
          <w:rFonts w:eastAsia="微軟正黑體" w:cstheme="minorHAnsi"/>
        </w:rPr>
        <w:t>退票登錄</w:t>
      </w:r>
      <w:r w:rsidRPr="00F02179">
        <w:rPr>
          <w:rFonts w:eastAsia="微軟正黑體" w:cstheme="minorHAnsi"/>
        </w:rPr>
        <w:t>(1554)</w:t>
      </w:r>
      <w:r w:rsidR="00AE1D94" w:rsidRPr="00F02179">
        <w:rPr>
          <w:rFonts w:eastAsia="微軟正黑體" w:cstheme="minorHAnsi"/>
        </w:rPr>
        <w:t>：</w:t>
      </w:r>
    </w:p>
    <w:tbl>
      <w:tblPr>
        <w:tblStyle w:val="af1"/>
        <w:tblW w:w="0" w:type="auto"/>
        <w:tblLook w:val="04A0"/>
      </w:tblPr>
      <w:tblGrid>
        <w:gridCol w:w="762"/>
        <w:gridCol w:w="1643"/>
        <w:gridCol w:w="1276"/>
        <w:gridCol w:w="709"/>
        <w:gridCol w:w="1275"/>
        <w:gridCol w:w="3256"/>
      </w:tblGrid>
      <w:tr w:rsidR="00742473" w:rsidRPr="00F02179" w:rsidTr="008759D7">
        <w:tc>
          <w:tcPr>
            <w:tcW w:w="762" w:type="dxa"/>
            <w:tcBorders>
              <w:bottom w:val="single" w:sz="4" w:space="0" w:color="auto"/>
            </w:tcBorders>
            <w:shd w:val="pct12" w:color="auto" w:fill="auto"/>
          </w:tcPr>
          <w:p w:rsidR="00AF27AF" w:rsidRPr="00F02179" w:rsidRDefault="00AF27AF"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AF27AF" w:rsidRPr="00F02179" w:rsidRDefault="00AF27AF"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AF27AF" w:rsidRPr="00F02179" w:rsidRDefault="00AF27AF"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AF27AF" w:rsidRPr="00F02179" w:rsidRDefault="00AF27AF"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AF27AF" w:rsidRPr="00F02179" w:rsidRDefault="00AF27AF"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AF27AF" w:rsidRPr="00F02179" w:rsidRDefault="00AF27AF" w:rsidP="008759D7">
            <w:pPr>
              <w:ind w:leftChars="75" w:left="180" w:firstLine="0"/>
              <w:jc w:val="center"/>
              <w:rPr>
                <w:rFonts w:eastAsia="微軟正黑體" w:cstheme="minorHAnsi"/>
                <w:b/>
                <w:bCs/>
              </w:rPr>
            </w:pPr>
            <w:r w:rsidRPr="00F02179">
              <w:rPr>
                <w:rFonts w:eastAsia="微軟正黑體" w:cstheme="minorHAnsi"/>
                <w:b/>
                <w:bCs/>
              </w:rPr>
              <w:t>說明</w:t>
            </w:r>
          </w:p>
        </w:tc>
      </w:tr>
      <w:tr w:rsidR="00AF27AF" w:rsidRPr="00F02179" w:rsidTr="008759D7">
        <w:tc>
          <w:tcPr>
            <w:tcW w:w="762" w:type="dxa"/>
            <w:vAlign w:val="center"/>
          </w:tcPr>
          <w:p w:rsidR="00AF27AF" w:rsidRPr="00F02179" w:rsidRDefault="00AF27AF" w:rsidP="004F3E43">
            <w:pPr>
              <w:pStyle w:val="af2"/>
              <w:numPr>
                <w:ilvl w:val="0"/>
                <w:numId w:val="225"/>
              </w:numPr>
              <w:ind w:leftChars="75" w:left="660"/>
              <w:rPr>
                <w:rFonts w:eastAsia="微軟正黑體" w:cstheme="minorHAnsi"/>
              </w:rPr>
            </w:pPr>
          </w:p>
        </w:tc>
        <w:tc>
          <w:tcPr>
            <w:tcW w:w="1643"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功能</w:t>
            </w:r>
          </w:p>
        </w:tc>
        <w:tc>
          <w:tcPr>
            <w:tcW w:w="1276"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AF27AF" w:rsidRPr="00F02179" w:rsidRDefault="00AF27AF"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AF27AF" w:rsidRPr="00F02179" w:rsidRDefault="00AF27AF" w:rsidP="008759D7">
            <w:pPr>
              <w:ind w:leftChars="75" w:left="660"/>
              <w:rPr>
                <w:rFonts w:eastAsia="微軟正黑體" w:cstheme="minorHAnsi"/>
                <w:sz w:val="22"/>
              </w:rPr>
            </w:pPr>
            <w:r w:rsidRPr="00F02179">
              <w:rPr>
                <w:rFonts w:eastAsia="微軟正黑體" w:cstheme="minorHAnsi"/>
                <w:sz w:val="22"/>
              </w:rPr>
              <w:t>下拉選單：</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登錄</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維護</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3.</w:t>
            </w:r>
            <w:r w:rsidRPr="00F02179">
              <w:rPr>
                <w:rFonts w:eastAsia="微軟正黑體" w:cstheme="minorHAnsi"/>
                <w:sz w:val="22"/>
              </w:rPr>
              <w:t>刪除</w:t>
            </w:r>
          </w:p>
        </w:tc>
      </w:tr>
      <w:tr w:rsidR="00AF27AF" w:rsidRPr="00F02179" w:rsidTr="008759D7">
        <w:tc>
          <w:tcPr>
            <w:tcW w:w="762" w:type="dxa"/>
            <w:vAlign w:val="center"/>
          </w:tcPr>
          <w:p w:rsidR="00AF27AF" w:rsidRPr="00F02179" w:rsidRDefault="00AF27AF" w:rsidP="004F3E43">
            <w:pPr>
              <w:pStyle w:val="af2"/>
              <w:numPr>
                <w:ilvl w:val="0"/>
                <w:numId w:val="225"/>
              </w:numPr>
              <w:ind w:leftChars="75" w:left="660"/>
              <w:rPr>
                <w:rFonts w:eastAsia="微軟正黑體" w:cstheme="minorHAnsi"/>
              </w:rPr>
            </w:pPr>
          </w:p>
        </w:tc>
        <w:tc>
          <w:tcPr>
            <w:tcW w:w="1643"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退票類型</w:t>
            </w:r>
          </w:p>
        </w:tc>
        <w:tc>
          <w:tcPr>
            <w:tcW w:w="1276"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AF27AF" w:rsidRPr="00F02179" w:rsidRDefault="00AF27AF"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AF27AF" w:rsidRPr="00F02179" w:rsidRDefault="00AF27AF" w:rsidP="008759D7">
            <w:pPr>
              <w:ind w:leftChars="75" w:left="660"/>
              <w:rPr>
                <w:rFonts w:eastAsia="微軟正黑體" w:cstheme="minorHAnsi"/>
                <w:sz w:val="22"/>
              </w:rPr>
            </w:pPr>
            <w:r w:rsidRPr="00F02179">
              <w:rPr>
                <w:rFonts w:eastAsia="微軟正黑體" w:cstheme="minorHAnsi"/>
                <w:sz w:val="22"/>
              </w:rPr>
              <w:t>下拉選單：</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交換退票</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非交換退票</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3.</w:t>
            </w:r>
            <w:r w:rsidRPr="00F02179">
              <w:rPr>
                <w:rFonts w:eastAsia="微軟正黑體" w:cstheme="minorHAnsi"/>
                <w:sz w:val="22"/>
              </w:rPr>
              <w:t>補退票明細</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t>4.</w:t>
            </w:r>
            <w:r w:rsidRPr="00F02179">
              <w:rPr>
                <w:rFonts w:eastAsia="微軟正黑體" w:cstheme="minorHAnsi"/>
                <w:sz w:val="22"/>
              </w:rPr>
              <w:t>非當日退票</w:t>
            </w:r>
          </w:p>
          <w:p w:rsidR="00AF27AF" w:rsidRPr="00F02179" w:rsidRDefault="00AF27AF" w:rsidP="008759D7">
            <w:pPr>
              <w:ind w:leftChars="75" w:left="660"/>
              <w:rPr>
                <w:rFonts w:eastAsia="微軟正黑體" w:cstheme="minorHAnsi"/>
                <w:sz w:val="22"/>
              </w:rPr>
            </w:pPr>
            <w:r w:rsidRPr="00F02179">
              <w:rPr>
                <w:rFonts w:eastAsia="微軟正黑體" w:cstheme="minorHAnsi"/>
                <w:sz w:val="22"/>
              </w:rPr>
              <w:lastRenderedPageBreak/>
              <w:t>5.</w:t>
            </w:r>
            <w:r w:rsidRPr="00F02179">
              <w:rPr>
                <w:rFonts w:eastAsia="微軟正黑體" w:cstheme="minorHAnsi"/>
                <w:sz w:val="22"/>
              </w:rPr>
              <w:t>整批掛失</w:t>
            </w:r>
          </w:p>
        </w:tc>
      </w:tr>
      <w:tr w:rsidR="00AF27AF" w:rsidRPr="00F02179" w:rsidTr="008759D7">
        <w:tc>
          <w:tcPr>
            <w:tcW w:w="762" w:type="dxa"/>
            <w:vAlign w:val="center"/>
          </w:tcPr>
          <w:p w:rsidR="00AF27AF" w:rsidRPr="00F02179" w:rsidRDefault="00AF27AF" w:rsidP="004F3E43">
            <w:pPr>
              <w:pStyle w:val="af2"/>
              <w:numPr>
                <w:ilvl w:val="0"/>
                <w:numId w:val="225"/>
              </w:numPr>
              <w:ind w:leftChars="75" w:left="660"/>
              <w:rPr>
                <w:rFonts w:eastAsia="微軟正黑體" w:cstheme="minorHAnsi"/>
              </w:rPr>
            </w:pPr>
          </w:p>
        </w:tc>
        <w:tc>
          <w:tcPr>
            <w:tcW w:w="1643"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AF27AF" w:rsidRPr="00F02179" w:rsidRDefault="001E696E"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AF27AF" w:rsidRPr="00F02179" w:rsidRDefault="00AF27AF"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AF27AF" w:rsidRPr="00F02179" w:rsidRDefault="00AF27AF" w:rsidP="008759D7">
            <w:pPr>
              <w:ind w:leftChars="75" w:left="180" w:firstLine="0"/>
              <w:rPr>
                <w:rFonts w:eastAsia="微軟正黑體" w:cstheme="minorHAnsi"/>
                <w:sz w:val="22"/>
              </w:rPr>
            </w:pPr>
          </w:p>
        </w:tc>
      </w:tr>
      <w:tr w:rsidR="001E696E" w:rsidRPr="00F02179" w:rsidTr="008759D7">
        <w:tc>
          <w:tcPr>
            <w:tcW w:w="762" w:type="dxa"/>
            <w:vAlign w:val="center"/>
          </w:tcPr>
          <w:p w:rsidR="001E696E" w:rsidRPr="00F02179" w:rsidRDefault="001E696E" w:rsidP="001E696E">
            <w:pPr>
              <w:pStyle w:val="af2"/>
              <w:numPr>
                <w:ilvl w:val="0"/>
                <w:numId w:val="225"/>
              </w:numPr>
              <w:ind w:leftChars="75" w:left="660"/>
              <w:rPr>
                <w:rFonts w:eastAsia="微軟正黑體" w:cstheme="minorHAnsi"/>
              </w:rPr>
            </w:pPr>
          </w:p>
        </w:tc>
        <w:tc>
          <w:tcPr>
            <w:tcW w:w="1643"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1E696E" w:rsidRPr="00F02179" w:rsidRDefault="001E696E" w:rsidP="001E696E">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1E696E" w:rsidRPr="00F02179" w:rsidRDefault="001E696E" w:rsidP="001E696E">
            <w:pPr>
              <w:ind w:leftChars="75" w:left="180" w:firstLine="0"/>
              <w:rPr>
                <w:rFonts w:eastAsia="微軟正黑體" w:cstheme="minorHAnsi"/>
                <w:sz w:val="22"/>
              </w:rPr>
            </w:pPr>
          </w:p>
        </w:tc>
      </w:tr>
      <w:tr w:rsidR="001E696E" w:rsidRPr="00F02179" w:rsidTr="008759D7">
        <w:tc>
          <w:tcPr>
            <w:tcW w:w="762" w:type="dxa"/>
            <w:vAlign w:val="center"/>
          </w:tcPr>
          <w:p w:rsidR="001E696E" w:rsidRPr="00F02179" w:rsidRDefault="001E696E" w:rsidP="001E696E">
            <w:pPr>
              <w:pStyle w:val="af2"/>
              <w:numPr>
                <w:ilvl w:val="0"/>
                <w:numId w:val="225"/>
              </w:numPr>
              <w:ind w:leftChars="75" w:left="660"/>
              <w:rPr>
                <w:rFonts w:eastAsia="微軟正黑體" w:cstheme="minorHAnsi"/>
              </w:rPr>
            </w:pPr>
          </w:p>
        </w:tc>
        <w:tc>
          <w:tcPr>
            <w:tcW w:w="1643"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金額</w:t>
            </w:r>
          </w:p>
        </w:tc>
        <w:tc>
          <w:tcPr>
            <w:tcW w:w="1276"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1E696E" w:rsidRPr="00F02179" w:rsidRDefault="001E696E" w:rsidP="001E696E">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15</w:t>
            </w:r>
          </w:p>
        </w:tc>
        <w:tc>
          <w:tcPr>
            <w:tcW w:w="3256" w:type="dxa"/>
            <w:vAlign w:val="center"/>
          </w:tcPr>
          <w:p w:rsidR="001E696E" w:rsidRPr="00F02179" w:rsidRDefault="001E696E" w:rsidP="001E696E">
            <w:pPr>
              <w:ind w:leftChars="75" w:left="180" w:firstLine="0"/>
              <w:rPr>
                <w:rFonts w:eastAsia="微軟正黑體" w:cstheme="minorHAnsi"/>
                <w:sz w:val="22"/>
              </w:rPr>
            </w:pPr>
          </w:p>
        </w:tc>
      </w:tr>
      <w:tr w:rsidR="001E696E" w:rsidRPr="00F02179" w:rsidTr="008759D7">
        <w:tc>
          <w:tcPr>
            <w:tcW w:w="762" w:type="dxa"/>
            <w:vAlign w:val="center"/>
          </w:tcPr>
          <w:p w:rsidR="001E696E" w:rsidRPr="00F02179" w:rsidRDefault="001E696E" w:rsidP="004F3E43">
            <w:pPr>
              <w:pStyle w:val="af2"/>
              <w:numPr>
                <w:ilvl w:val="0"/>
                <w:numId w:val="225"/>
              </w:numPr>
              <w:ind w:leftChars="75" w:left="660"/>
              <w:rPr>
                <w:rFonts w:eastAsia="微軟正黑體" w:cstheme="minorHAnsi"/>
              </w:rPr>
            </w:pPr>
          </w:p>
        </w:tc>
        <w:tc>
          <w:tcPr>
            <w:tcW w:w="1643"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退票理由</w:t>
            </w:r>
          </w:p>
        </w:tc>
        <w:tc>
          <w:tcPr>
            <w:tcW w:w="1276"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1E696E" w:rsidRPr="00F02179" w:rsidRDefault="001E696E" w:rsidP="001E696E">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1E696E" w:rsidRPr="00F02179" w:rsidRDefault="001E696E" w:rsidP="001E696E">
            <w:pPr>
              <w:ind w:leftChars="75" w:left="180" w:firstLine="0"/>
              <w:rPr>
                <w:rFonts w:eastAsia="微軟正黑體" w:cstheme="minorHAnsi"/>
                <w:sz w:val="22"/>
              </w:rPr>
            </w:pPr>
            <w:r w:rsidRPr="00F02179">
              <w:rPr>
                <w:rFonts w:eastAsia="微軟正黑體" w:cstheme="minorHAnsi"/>
                <w:sz w:val="22"/>
              </w:rPr>
              <w:t>下拉選單，請參照附件退票理由</w:t>
            </w:r>
          </w:p>
        </w:tc>
      </w:tr>
      <w:tr w:rsidR="001E696E" w:rsidRPr="00F02179" w:rsidTr="008759D7">
        <w:tc>
          <w:tcPr>
            <w:tcW w:w="762" w:type="dxa"/>
            <w:vAlign w:val="center"/>
          </w:tcPr>
          <w:p w:rsidR="001E696E" w:rsidRPr="00F02179" w:rsidRDefault="001E696E" w:rsidP="004F3E43">
            <w:pPr>
              <w:pStyle w:val="af2"/>
              <w:numPr>
                <w:ilvl w:val="0"/>
                <w:numId w:val="225"/>
              </w:numPr>
              <w:ind w:leftChars="75" w:left="660"/>
              <w:rPr>
                <w:rFonts w:eastAsia="微軟正黑體" w:cstheme="minorHAnsi"/>
              </w:rPr>
            </w:pPr>
          </w:p>
        </w:tc>
        <w:tc>
          <w:tcPr>
            <w:tcW w:w="1643" w:type="dxa"/>
            <w:vAlign w:val="center"/>
          </w:tcPr>
          <w:p w:rsidR="001E696E" w:rsidRPr="00F02179" w:rsidRDefault="002F0E27" w:rsidP="001E696E">
            <w:pPr>
              <w:ind w:leftChars="75" w:left="180" w:firstLine="0"/>
              <w:rPr>
                <w:rFonts w:eastAsia="微軟正黑體" w:cstheme="minorHAnsi"/>
                <w:szCs w:val="24"/>
              </w:rPr>
            </w:pPr>
            <w:r w:rsidRPr="00F02179">
              <w:rPr>
                <w:rFonts w:eastAsia="微軟正黑體" w:cstheme="minorHAnsi"/>
                <w:szCs w:val="24"/>
              </w:rPr>
              <w:t>重提退票</w:t>
            </w:r>
          </w:p>
        </w:tc>
        <w:tc>
          <w:tcPr>
            <w:tcW w:w="1276" w:type="dxa"/>
            <w:vAlign w:val="center"/>
          </w:tcPr>
          <w:p w:rsidR="001E696E" w:rsidRPr="00F02179" w:rsidRDefault="002F0E27" w:rsidP="001E696E">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1E696E" w:rsidRPr="00F02179" w:rsidRDefault="002F0E27" w:rsidP="001E696E">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1E696E" w:rsidRPr="00F02179" w:rsidRDefault="002F0E27" w:rsidP="001E696E">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1E696E" w:rsidRPr="00F02179" w:rsidRDefault="002F0E27" w:rsidP="001E696E">
            <w:pPr>
              <w:ind w:leftChars="75" w:left="180" w:firstLine="0"/>
              <w:rPr>
                <w:rFonts w:eastAsia="微軟正黑體" w:cstheme="minorHAnsi"/>
                <w:sz w:val="22"/>
              </w:rPr>
            </w:pPr>
            <w:r w:rsidRPr="00F02179">
              <w:rPr>
                <w:rFonts w:eastAsia="微軟正黑體" w:cstheme="minorHAnsi"/>
                <w:sz w:val="22"/>
              </w:rPr>
              <w:t>Y/N</w:t>
            </w:r>
            <w:r w:rsidRPr="00F02179">
              <w:rPr>
                <w:rFonts w:eastAsia="微軟正黑體" w:cstheme="minorHAnsi"/>
                <w:sz w:val="22"/>
              </w:rPr>
              <w:t>，預設為</w:t>
            </w:r>
            <w:r w:rsidRPr="00F02179">
              <w:rPr>
                <w:rFonts w:eastAsia="微軟正黑體" w:cstheme="minorHAnsi"/>
                <w:sz w:val="22"/>
              </w:rPr>
              <w:t>N</w:t>
            </w:r>
          </w:p>
        </w:tc>
      </w:tr>
      <w:tr w:rsidR="001E696E" w:rsidRPr="00F02179" w:rsidTr="008759D7">
        <w:tc>
          <w:tcPr>
            <w:tcW w:w="762" w:type="dxa"/>
            <w:vAlign w:val="center"/>
          </w:tcPr>
          <w:p w:rsidR="001E696E" w:rsidRPr="00F02179" w:rsidRDefault="001E696E" w:rsidP="004F3E43">
            <w:pPr>
              <w:pStyle w:val="af2"/>
              <w:numPr>
                <w:ilvl w:val="0"/>
                <w:numId w:val="225"/>
              </w:numPr>
              <w:ind w:leftChars="75" w:left="660"/>
              <w:rPr>
                <w:rFonts w:eastAsia="微軟正黑體" w:cstheme="minorHAnsi"/>
              </w:rPr>
            </w:pPr>
          </w:p>
        </w:tc>
        <w:tc>
          <w:tcPr>
            <w:tcW w:w="1643" w:type="dxa"/>
            <w:vAlign w:val="center"/>
          </w:tcPr>
          <w:p w:rsidR="001E696E" w:rsidRPr="00F02179" w:rsidRDefault="002F0E27" w:rsidP="001E696E">
            <w:pPr>
              <w:ind w:leftChars="75" w:left="180" w:firstLine="0"/>
              <w:rPr>
                <w:rFonts w:eastAsia="微軟正黑體" w:cstheme="minorHAnsi"/>
                <w:szCs w:val="24"/>
              </w:rPr>
            </w:pPr>
            <w:r w:rsidRPr="00F02179">
              <w:rPr>
                <w:rFonts w:eastAsia="微軟正黑體" w:cstheme="minorHAnsi"/>
                <w:szCs w:val="24"/>
              </w:rPr>
              <w:t>退票提出行代碼</w:t>
            </w:r>
          </w:p>
        </w:tc>
        <w:tc>
          <w:tcPr>
            <w:tcW w:w="1276" w:type="dxa"/>
            <w:vAlign w:val="center"/>
          </w:tcPr>
          <w:p w:rsidR="001E696E" w:rsidRPr="00F02179" w:rsidRDefault="001E696E" w:rsidP="001E696E">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1E696E" w:rsidRPr="00F02179" w:rsidRDefault="001E696E" w:rsidP="001E696E">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1E696E" w:rsidRPr="00F02179" w:rsidRDefault="002F0E27" w:rsidP="001E696E">
            <w:pPr>
              <w:ind w:leftChars="75" w:left="180" w:firstLine="0"/>
              <w:rPr>
                <w:rFonts w:eastAsia="微軟正黑體" w:cstheme="minorHAnsi"/>
                <w:szCs w:val="24"/>
              </w:rPr>
            </w:pPr>
            <w:r w:rsidRPr="00F02179">
              <w:rPr>
                <w:rFonts w:eastAsia="微軟正黑體" w:cstheme="minorHAnsi"/>
                <w:szCs w:val="24"/>
              </w:rPr>
              <w:t>9</w:t>
            </w:r>
          </w:p>
        </w:tc>
        <w:tc>
          <w:tcPr>
            <w:tcW w:w="3256" w:type="dxa"/>
            <w:vAlign w:val="center"/>
          </w:tcPr>
          <w:p w:rsidR="001E696E" w:rsidRPr="00F02179" w:rsidRDefault="001E696E" w:rsidP="001E696E">
            <w:pPr>
              <w:ind w:leftChars="75" w:left="180" w:firstLine="0"/>
              <w:rPr>
                <w:rFonts w:eastAsia="微軟正黑體" w:cstheme="minorHAnsi"/>
                <w:sz w:val="22"/>
              </w:rPr>
            </w:pPr>
          </w:p>
        </w:tc>
      </w:tr>
      <w:tr w:rsidR="002F0E27" w:rsidRPr="00F02179" w:rsidTr="008759D7">
        <w:tc>
          <w:tcPr>
            <w:tcW w:w="762" w:type="dxa"/>
            <w:vAlign w:val="center"/>
          </w:tcPr>
          <w:p w:rsidR="002F0E27" w:rsidRPr="00F02179" w:rsidRDefault="002F0E27" w:rsidP="002F0E27">
            <w:pPr>
              <w:pStyle w:val="af2"/>
              <w:numPr>
                <w:ilvl w:val="0"/>
                <w:numId w:val="225"/>
              </w:numPr>
              <w:ind w:leftChars="75" w:left="660"/>
              <w:rPr>
                <w:rFonts w:eastAsia="微軟正黑體" w:cstheme="minorHAnsi"/>
              </w:rPr>
            </w:pPr>
          </w:p>
        </w:tc>
        <w:tc>
          <w:tcPr>
            <w:tcW w:w="1643" w:type="dxa"/>
            <w:vAlign w:val="center"/>
          </w:tcPr>
          <w:p w:rsidR="002F0E27" w:rsidRPr="00F02179" w:rsidRDefault="002F0E27" w:rsidP="002F0E27">
            <w:pPr>
              <w:ind w:leftChars="75" w:left="180" w:firstLine="0"/>
              <w:rPr>
                <w:rFonts w:eastAsia="微軟正黑體" w:cstheme="minorHAnsi"/>
                <w:szCs w:val="24"/>
              </w:rPr>
            </w:pPr>
            <w:r w:rsidRPr="00F02179">
              <w:rPr>
                <w:rFonts w:eastAsia="微軟正黑體" w:cstheme="minorHAnsi"/>
                <w:szCs w:val="24"/>
              </w:rPr>
              <w:t>提示行存款帳號</w:t>
            </w:r>
          </w:p>
        </w:tc>
        <w:tc>
          <w:tcPr>
            <w:tcW w:w="1276" w:type="dxa"/>
            <w:vAlign w:val="center"/>
          </w:tcPr>
          <w:p w:rsidR="002F0E27" w:rsidRPr="00F02179" w:rsidRDefault="002F0E27" w:rsidP="002F0E2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2F0E27" w:rsidRPr="00F02179" w:rsidRDefault="002F0E27" w:rsidP="002F0E2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2F0E27" w:rsidRPr="00F02179" w:rsidRDefault="002F0E27" w:rsidP="002F0E2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2F0E27" w:rsidRPr="00F02179" w:rsidRDefault="002F0E27" w:rsidP="002F0E27">
            <w:pPr>
              <w:ind w:leftChars="75" w:left="180" w:firstLine="0"/>
              <w:rPr>
                <w:rFonts w:eastAsia="微軟正黑體" w:cstheme="minorHAnsi"/>
                <w:sz w:val="22"/>
              </w:rPr>
            </w:pPr>
          </w:p>
        </w:tc>
      </w:tr>
      <w:tr w:rsidR="00880ED5" w:rsidRPr="00F02179" w:rsidTr="008759D7">
        <w:tc>
          <w:tcPr>
            <w:tcW w:w="762" w:type="dxa"/>
            <w:vAlign w:val="center"/>
          </w:tcPr>
          <w:p w:rsidR="00880ED5" w:rsidRPr="00F02179" w:rsidRDefault="00880ED5" w:rsidP="00880ED5">
            <w:pPr>
              <w:pStyle w:val="af2"/>
              <w:numPr>
                <w:ilvl w:val="0"/>
                <w:numId w:val="225"/>
              </w:numPr>
              <w:ind w:leftChars="75" w:left="660"/>
              <w:rPr>
                <w:rFonts w:eastAsia="微軟正黑體" w:cstheme="minorHAnsi"/>
              </w:rPr>
            </w:pPr>
          </w:p>
        </w:tc>
        <w:tc>
          <w:tcPr>
            <w:tcW w:w="1643"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票據種類</w:t>
            </w:r>
          </w:p>
        </w:tc>
        <w:tc>
          <w:tcPr>
            <w:tcW w:w="1276"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880ED5" w:rsidRPr="00F02179" w:rsidRDefault="00880ED5" w:rsidP="00880ED5">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下拉選單：</w:t>
            </w:r>
          </w:p>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1.</w:t>
            </w:r>
            <w:r w:rsidRPr="00F02179">
              <w:rPr>
                <w:rFonts w:eastAsia="微軟正黑體" w:cstheme="minorHAnsi"/>
                <w:sz w:val="22"/>
              </w:rPr>
              <w:t>支票</w:t>
            </w:r>
          </w:p>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2.</w:t>
            </w:r>
            <w:r w:rsidRPr="00F02179">
              <w:rPr>
                <w:rFonts w:eastAsia="微軟正黑體" w:cstheme="minorHAnsi"/>
                <w:sz w:val="22"/>
              </w:rPr>
              <w:t>限額支票</w:t>
            </w:r>
          </w:p>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3.</w:t>
            </w:r>
            <w:r w:rsidRPr="00F02179">
              <w:rPr>
                <w:rFonts w:eastAsia="微軟正黑體" w:cstheme="minorHAnsi"/>
                <w:sz w:val="22"/>
              </w:rPr>
              <w:t>本票</w:t>
            </w:r>
          </w:p>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4.</w:t>
            </w:r>
            <w:r w:rsidRPr="00F02179">
              <w:rPr>
                <w:rFonts w:eastAsia="微軟正黑體" w:cstheme="minorHAnsi"/>
                <w:sz w:val="22"/>
              </w:rPr>
              <w:t>匯票</w:t>
            </w:r>
          </w:p>
        </w:tc>
      </w:tr>
      <w:tr w:rsidR="00880ED5" w:rsidRPr="00F02179" w:rsidTr="008759D7">
        <w:tc>
          <w:tcPr>
            <w:tcW w:w="762" w:type="dxa"/>
            <w:vAlign w:val="center"/>
          </w:tcPr>
          <w:p w:rsidR="00880ED5" w:rsidRPr="00F02179" w:rsidRDefault="00880ED5" w:rsidP="00880ED5">
            <w:pPr>
              <w:pStyle w:val="af2"/>
              <w:numPr>
                <w:ilvl w:val="0"/>
                <w:numId w:val="225"/>
              </w:numPr>
              <w:ind w:leftChars="75" w:left="660"/>
              <w:rPr>
                <w:rFonts w:eastAsia="微軟正黑體" w:cstheme="minorHAnsi"/>
              </w:rPr>
            </w:pPr>
          </w:p>
        </w:tc>
        <w:tc>
          <w:tcPr>
            <w:tcW w:w="1643"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支票發票日</w:t>
            </w:r>
            <w:r w:rsidRPr="00F02179">
              <w:rPr>
                <w:rFonts w:eastAsia="微軟正黑體" w:cstheme="minorHAnsi"/>
                <w:szCs w:val="24"/>
              </w:rPr>
              <w:t>/</w:t>
            </w:r>
            <w:r w:rsidRPr="00F02179">
              <w:rPr>
                <w:rFonts w:eastAsia="微軟正黑體" w:cstheme="minorHAnsi"/>
                <w:szCs w:val="24"/>
              </w:rPr>
              <w:t>本票到期日</w:t>
            </w:r>
          </w:p>
        </w:tc>
        <w:tc>
          <w:tcPr>
            <w:tcW w:w="1276"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880ED5" w:rsidRPr="00F02179" w:rsidRDefault="00880ED5" w:rsidP="00880ED5">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YYYMMDD</w:t>
            </w:r>
          </w:p>
        </w:tc>
      </w:tr>
      <w:tr w:rsidR="00880ED5" w:rsidRPr="00F02179" w:rsidTr="008759D7">
        <w:tc>
          <w:tcPr>
            <w:tcW w:w="762" w:type="dxa"/>
            <w:vAlign w:val="center"/>
          </w:tcPr>
          <w:p w:rsidR="00880ED5" w:rsidRPr="00F02179" w:rsidRDefault="00880ED5" w:rsidP="00880ED5">
            <w:pPr>
              <w:pStyle w:val="af2"/>
              <w:numPr>
                <w:ilvl w:val="0"/>
                <w:numId w:val="225"/>
              </w:numPr>
              <w:ind w:leftChars="75" w:left="660"/>
              <w:rPr>
                <w:rFonts w:eastAsia="微軟正黑體" w:cstheme="minorHAnsi"/>
              </w:rPr>
            </w:pPr>
          </w:p>
        </w:tc>
        <w:tc>
          <w:tcPr>
            <w:tcW w:w="1643"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理由單號碼</w:t>
            </w:r>
          </w:p>
        </w:tc>
        <w:tc>
          <w:tcPr>
            <w:tcW w:w="1276"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880ED5" w:rsidRPr="00F02179" w:rsidRDefault="00880ED5" w:rsidP="00880ED5">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880ED5" w:rsidRPr="00F02179" w:rsidRDefault="00880ED5" w:rsidP="00880ED5">
            <w:pPr>
              <w:ind w:leftChars="75" w:left="180" w:firstLine="0"/>
              <w:rPr>
                <w:rFonts w:eastAsia="微軟正黑體" w:cstheme="minorHAnsi"/>
                <w:sz w:val="22"/>
              </w:rPr>
            </w:pPr>
          </w:p>
        </w:tc>
      </w:tr>
      <w:tr w:rsidR="00880ED5" w:rsidRPr="00F02179" w:rsidTr="008759D7">
        <w:tc>
          <w:tcPr>
            <w:tcW w:w="762" w:type="dxa"/>
            <w:vAlign w:val="center"/>
          </w:tcPr>
          <w:p w:rsidR="00880ED5" w:rsidRPr="00F02179" w:rsidRDefault="00880ED5" w:rsidP="00880ED5">
            <w:pPr>
              <w:pStyle w:val="af2"/>
              <w:numPr>
                <w:ilvl w:val="0"/>
                <w:numId w:val="225"/>
              </w:numPr>
              <w:ind w:leftChars="75" w:left="660"/>
              <w:rPr>
                <w:rFonts w:eastAsia="微軟正黑體" w:cstheme="minorHAnsi"/>
              </w:rPr>
            </w:pPr>
          </w:p>
        </w:tc>
        <w:tc>
          <w:tcPr>
            <w:tcW w:w="1643"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退票理由單列印</w:t>
            </w:r>
          </w:p>
        </w:tc>
        <w:tc>
          <w:tcPr>
            <w:tcW w:w="1276"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880ED5" w:rsidRPr="00F02179" w:rsidRDefault="00880ED5" w:rsidP="00880ED5">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880ED5" w:rsidRPr="00F02179" w:rsidRDefault="00880ED5" w:rsidP="00880ED5">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880ED5" w:rsidRPr="00F02179" w:rsidRDefault="00880ED5" w:rsidP="00880ED5">
            <w:pPr>
              <w:ind w:leftChars="75" w:left="180" w:firstLine="0"/>
              <w:rPr>
                <w:rFonts w:eastAsia="微軟正黑體" w:cstheme="minorHAnsi"/>
                <w:sz w:val="22"/>
              </w:rPr>
            </w:pPr>
            <w:r w:rsidRPr="00F02179">
              <w:rPr>
                <w:rFonts w:eastAsia="微軟正黑體" w:cstheme="minorHAnsi"/>
                <w:sz w:val="22"/>
              </w:rPr>
              <w:t>Y/N</w:t>
            </w:r>
            <w:r w:rsidRPr="00F02179">
              <w:rPr>
                <w:rFonts w:eastAsia="微軟正黑體" w:cstheme="minorHAnsi"/>
                <w:sz w:val="22"/>
              </w:rPr>
              <w:t>，預設為</w:t>
            </w:r>
            <w:r w:rsidRPr="00F02179">
              <w:rPr>
                <w:rFonts w:eastAsia="微軟正黑體" w:cstheme="minorHAnsi"/>
                <w:sz w:val="22"/>
              </w:rPr>
              <w:t>Y</w:t>
            </w:r>
          </w:p>
        </w:tc>
      </w:tr>
    </w:tbl>
    <w:p w:rsidR="00AF27AF" w:rsidRPr="00F02179" w:rsidRDefault="00AF27AF" w:rsidP="004F3E43">
      <w:pPr>
        <w:pStyle w:val="af2"/>
        <w:ind w:leftChars="224" w:left="538" w:firstLine="0"/>
        <w:rPr>
          <w:rFonts w:eastAsia="微軟正黑體" w:cstheme="minorHAnsi"/>
        </w:rPr>
      </w:pPr>
    </w:p>
    <w:p w:rsidR="008047DC" w:rsidRPr="00F02179" w:rsidRDefault="008047DC" w:rsidP="00AE1D94">
      <w:pPr>
        <w:pStyle w:val="af2"/>
        <w:numPr>
          <w:ilvl w:val="1"/>
          <w:numId w:val="25"/>
        </w:numPr>
        <w:ind w:leftChars="0" w:left="357" w:hanging="357"/>
        <w:rPr>
          <w:rFonts w:eastAsia="微軟正黑體" w:cstheme="minorHAnsi"/>
        </w:rPr>
      </w:pPr>
      <w:r w:rsidRPr="00F02179">
        <w:rPr>
          <w:rFonts w:eastAsia="微軟正黑體" w:cstheme="minorHAnsi"/>
        </w:rPr>
        <w:t>退票手續費收取</w:t>
      </w:r>
      <w:r w:rsidRPr="00F02179">
        <w:rPr>
          <w:rFonts w:eastAsia="微軟正黑體" w:cstheme="minorHAnsi"/>
        </w:rPr>
        <w:t>(150</w:t>
      </w:r>
      <w:r w:rsidR="00A35EE7" w:rsidRPr="00F02179">
        <w:rPr>
          <w:rFonts w:eastAsia="微軟正黑體" w:cstheme="minorHAnsi"/>
        </w:rPr>
        <w:t>1</w:t>
      </w:r>
      <w:r w:rsidRPr="00F02179">
        <w:rPr>
          <w:rFonts w:eastAsia="微軟正黑體" w:cstheme="minorHAnsi"/>
        </w:rPr>
        <w:t>)</w:t>
      </w:r>
    </w:p>
    <w:p w:rsidR="008C19F4" w:rsidRPr="00F02179" w:rsidRDefault="008C19F4" w:rsidP="008C19F4">
      <w:pPr>
        <w:pStyle w:val="af2"/>
        <w:numPr>
          <w:ilvl w:val="2"/>
          <w:numId w:val="25"/>
        </w:numPr>
        <w:ind w:leftChars="0" w:left="670" w:hanging="284"/>
        <w:rPr>
          <w:rFonts w:eastAsia="微軟正黑體" w:cstheme="minorHAnsi"/>
        </w:rPr>
      </w:pPr>
      <w:r w:rsidRPr="00F02179">
        <w:rPr>
          <w:rFonts w:eastAsia="微軟正黑體" w:cstheme="minorHAnsi"/>
        </w:rPr>
        <w:t>輸入畫面：</w:t>
      </w:r>
    </w:p>
    <w:p w:rsidR="00D17DC3" w:rsidRPr="00F02179" w:rsidRDefault="00D17DC3" w:rsidP="00D05E7F">
      <w:pPr>
        <w:pStyle w:val="af2"/>
        <w:numPr>
          <w:ilvl w:val="0"/>
          <w:numId w:val="227"/>
        </w:numPr>
        <w:ind w:leftChars="0" w:left="1237" w:hanging="284"/>
        <w:rPr>
          <w:rFonts w:eastAsia="微軟正黑體" w:cstheme="minorHAnsi"/>
        </w:rPr>
      </w:pPr>
      <w:r w:rsidRPr="00F02179">
        <w:rPr>
          <w:rFonts w:eastAsia="微軟正黑體" w:cstheme="minorHAnsi"/>
        </w:rPr>
        <w:t>查詢：</w:t>
      </w:r>
    </w:p>
    <w:tbl>
      <w:tblPr>
        <w:tblStyle w:val="af1"/>
        <w:tblW w:w="0" w:type="auto"/>
        <w:tblLook w:val="04A0"/>
      </w:tblPr>
      <w:tblGrid>
        <w:gridCol w:w="762"/>
        <w:gridCol w:w="1643"/>
        <w:gridCol w:w="1276"/>
        <w:gridCol w:w="709"/>
        <w:gridCol w:w="1275"/>
        <w:gridCol w:w="3256"/>
      </w:tblGrid>
      <w:tr w:rsidR="00742473" w:rsidRPr="00F02179" w:rsidTr="008759D7">
        <w:tc>
          <w:tcPr>
            <w:tcW w:w="762"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說明</w:t>
            </w: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功能</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660"/>
              <w:rPr>
                <w:rFonts w:eastAsia="微軟正黑體" w:cstheme="minorHAnsi"/>
                <w:sz w:val="22"/>
              </w:rPr>
            </w:pPr>
            <w:r w:rsidRPr="00F02179">
              <w:rPr>
                <w:rFonts w:eastAsia="微軟正黑體" w:cstheme="minorHAnsi"/>
                <w:sz w:val="22"/>
              </w:rPr>
              <w:t>下拉選單：</w:t>
            </w:r>
          </w:p>
          <w:p w:rsidR="00D17DC3" w:rsidRPr="00F02179" w:rsidRDefault="00D17DC3"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查詢</w:t>
            </w:r>
          </w:p>
          <w:p w:rsidR="00D17DC3" w:rsidRPr="00F02179" w:rsidRDefault="00D17DC3"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收取退票違約金</w:t>
            </w: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退票違約金收取方式</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660"/>
              <w:rPr>
                <w:rFonts w:eastAsia="微軟正黑體" w:cstheme="minorHAnsi"/>
                <w:sz w:val="22"/>
              </w:rPr>
            </w:pPr>
            <w:r w:rsidRPr="00F02179">
              <w:rPr>
                <w:rFonts w:eastAsia="微軟正黑體" w:cstheme="minorHAnsi"/>
                <w:sz w:val="22"/>
              </w:rPr>
              <w:t>下拉選單：</w:t>
            </w:r>
          </w:p>
          <w:p w:rsidR="00D17DC3" w:rsidRPr="00F02179" w:rsidRDefault="00D17DC3"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現金</w:t>
            </w:r>
          </w:p>
          <w:p w:rsidR="00D17DC3" w:rsidRPr="00F02179" w:rsidRDefault="00D17DC3"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轉帳</w:t>
            </w: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查詢分行</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分行及帳號為擇一必填</w:t>
            </w: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查詢帳號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退票起日</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退票起日</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4F3E43">
            <w:pPr>
              <w:pStyle w:val="af2"/>
              <w:numPr>
                <w:ilvl w:val="0"/>
                <w:numId w:val="226"/>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退票違約金收取狀態</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下拉選單：</w:t>
            </w:r>
          </w:p>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1.</w:t>
            </w:r>
            <w:r w:rsidRPr="00F02179">
              <w:rPr>
                <w:rFonts w:eastAsia="微軟正黑體" w:cstheme="minorHAnsi"/>
                <w:sz w:val="22"/>
              </w:rPr>
              <w:t>未收取</w:t>
            </w:r>
          </w:p>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2.</w:t>
            </w:r>
            <w:r w:rsidRPr="00F02179">
              <w:rPr>
                <w:rFonts w:eastAsia="微軟正黑體" w:cstheme="minorHAnsi"/>
                <w:sz w:val="22"/>
              </w:rPr>
              <w:t>已收取</w:t>
            </w:r>
          </w:p>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3.</w:t>
            </w:r>
            <w:r w:rsidRPr="00F02179">
              <w:rPr>
                <w:rFonts w:eastAsia="微軟正黑體" w:cstheme="minorHAnsi"/>
                <w:sz w:val="22"/>
              </w:rPr>
              <w:t>處理中</w:t>
            </w:r>
          </w:p>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4.</w:t>
            </w:r>
            <w:r w:rsidRPr="00F02179">
              <w:rPr>
                <w:rFonts w:eastAsia="微軟正黑體" w:cstheme="minorHAnsi"/>
                <w:sz w:val="22"/>
              </w:rPr>
              <w:t>全部</w:t>
            </w:r>
          </w:p>
        </w:tc>
      </w:tr>
    </w:tbl>
    <w:p w:rsidR="00D17DC3" w:rsidRPr="00F02179" w:rsidRDefault="00D17DC3" w:rsidP="00D05E7F">
      <w:pPr>
        <w:pStyle w:val="af2"/>
        <w:numPr>
          <w:ilvl w:val="0"/>
          <w:numId w:val="227"/>
        </w:numPr>
        <w:ind w:leftChars="472" w:left="1417" w:hanging="284"/>
        <w:rPr>
          <w:rFonts w:eastAsia="微軟正黑體" w:cstheme="minorHAnsi"/>
        </w:rPr>
      </w:pPr>
      <w:r w:rsidRPr="00F02179">
        <w:rPr>
          <w:rFonts w:eastAsia="微軟正黑體" w:cstheme="minorHAnsi"/>
        </w:rPr>
        <w:t>退票手續費收取</w:t>
      </w:r>
      <w:r w:rsidRPr="00F02179">
        <w:rPr>
          <w:rFonts w:eastAsia="微軟正黑體" w:cstheme="minorHAnsi"/>
        </w:rPr>
        <w:t>-</w:t>
      </w:r>
      <w:r w:rsidRPr="00F02179">
        <w:rPr>
          <w:rFonts w:eastAsia="微軟正黑體" w:cstheme="minorHAnsi"/>
        </w:rPr>
        <w:t>現金</w:t>
      </w:r>
    </w:p>
    <w:tbl>
      <w:tblPr>
        <w:tblStyle w:val="af1"/>
        <w:tblW w:w="0" w:type="auto"/>
        <w:tblLook w:val="04A0"/>
      </w:tblPr>
      <w:tblGrid>
        <w:gridCol w:w="762"/>
        <w:gridCol w:w="1643"/>
        <w:gridCol w:w="1276"/>
        <w:gridCol w:w="709"/>
        <w:gridCol w:w="1286"/>
        <w:gridCol w:w="3256"/>
      </w:tblGrid>
      <w:tr w:rsidR="00742473" w:rsidRPr="00F02179" w:rsidTr="008759D7">
        <w:tc>
          <w:tcPr>
            <w:tcW w:w="762"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說明</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違約金收取方式</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8921" w:type="dxa"/>
            <w:gridSpan w:val="6"/>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Details-</w:t>
            </w:r>
            <w:r w:rsidRPr="00F02179">
              <w:rPr>
                <w:rFonts w:eastAsia="微軟正黑體" w:cstheme="minorHAnsi"/>
                <w:sz w:val="22"/>
              </w:rPr>
              <w:t>退票清單</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D17DC3" w:rsidRPr="00F02179" w:rsidRDefault="00D17DC3" w:rsidP="008759D7">
            <w:pPr>
              <w:ind w:leftChars="75" w:left="66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退票日期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退票種類</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退票理由</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退票金額</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9(12)V99</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退票違約金收取狀態</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8"/>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收取違約金</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選擇後進行違約金收取</w:t>
            </w:r>
          </w:p>
        </w:tc>
      </w:tr>
    </w:tbl>
    <w:p w:rsidR="00D17DC3" w:rsidRPr="00F02179" w:rsidRDefault="00D17DC3" w:rsidP="00D05E7F">
      <w:pPr>
        <w:pStyle w:val="af2"/>
        <w:numPr>
          <w:ilvl w:val="0"/>
          <w:numId w:val="227"/>
        </w:numPr>
        <w:ind w:leftChars="472" w:left="1417" w:hanging="284"/>
        <w:rPr>
          <w:rFonts w:eastAsia="微軟正黑體" w:cstheme="minorHAnsi"/>
        </w:rPr>
      </w:pPr>
      <w:r w:rsidRPr="00F02179">
        <w:rPr>
          <w:rFonts w:eastAsia="微軟正黑體" w:cstheme="minorHAnsi"/>
        </w:rPr>
        <w:t>退票手續費收取</w:t>
      </w:r>
      <w:r w:rsidRPr="00F02179">
        <w:rPr>
          <w:rFonts w:eastAsia="微軟正黑體" w:cstheme="minorHAnsi"/>
        </w:rPr>
        <w:t>-</w:t>
      </w:r>
      <w:r w:rsidRPr="00F02179">
        <w:rPr>
          <w:rFonts w:eastAsia="微軟正黑體" w:cstheme="minorHAnsi"/>
        </w:rPr>
        <w:t>轉帳</w:t>
      </w:r>
    </w:p>
    <w:tbl>
      <w:tblPr>
        <w:tblStyle w:val="af1"/>
        <w:tblW w:w="0" w:type="auto"/>
        <w:tblLook w:val="04A0"/>
      </w:tblPr>
      <w:tblGrid>
        <w:gridCol w:w="762"/>
        <w:gridCol w:w="1643"/>
        <w:gridCol w:w="1276"/>
        <w:gridCol w:w="709"/>
        <w:gridCol w:w="1286"/>
        <w:gridCol w:w="3256"/>
      </w:tblGrid>
      <w:tr w:rsidR="00742473" w:rsidRPr="00F02179" w:rsidTr="008759D7">
        <w:tc>
          <w:tcPr>
            <w:tcW w:w="762"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說明</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違約金收取方式</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預設為查詢帳號</w:t>
            </w:r>
          </w:p>
        </w:tc>
      </w:tr>
      <w:tr w:rsidR="00D17DC3" w:rsidRPr="00F02179" w:rsidTr="008759D7">
        <w:tc>
          <w:tcPr>
            <w:tcW w:w="8921" w:type="dxa"/>
            <w:gridSpan w:val="6"/>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etails-</w:t>
            </w:r>
            <w:r w:rsidRPr="00F02179">
              <w:rPr>
                <w:rFonts w:eastAsia="微軟正黑體" w:cstheme="minorHAnsi"/>
                <w:sz w:val="22"/>
              </w:rPr>
              <w:t>退票清單</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D17DC3" w:rsidRPr="00F02179" w:rsidRDefault="00D17DC3" w:rsidP="008759D7">
            <w:pPr>
              <w:ind w:leftChars="75" w:left="66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退票日期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退票種類</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退票理由</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退票金額</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9(12)V99</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退票違約金收取狀態</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output</w:t>
            </w:r>
            <w:r w:rsidRPr="00F02179">
              <w:rPr>
                <w:rFonts w:eastAsia="微軟正黑體" w:cstheme="minorHAnsi"/>
                <w:sz w:val="22"/>
              </w:rPr>
              <w:t>欄位不可修改</w:t>
            </w:r>
          </w:p>
        </w:tc>
      </w:tr>
      <w:tr w:rsidR="00D17DC3" w:rsidRPr="00F02179" w:rsidTr="008759D7">
        <w:tc>
          <w:tcPr>
            <w:tcW w:w="762" w:type="dxa"/>
            <w:vAlign w:val="center"/>
          </w:tcPr>
          <w:p w:rsidR="00D17DC3" w:rsidRPr="00F02179" w:rsidRDefault="00D17DC3" w:rsidP="00D17DC3">
            <w:pPr>
              <w:pStyle w:val="af2"/>
              <w:numPr>
                <w:ilvl w:val="0"/>
                <w:numId w:val="149"/>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收取違約金</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選擇後進行違約金收取</w:t>
            </w:r>
          </w:p>
        </w:tc>
      </w:tr>
    </w:tbl>
    <w:p w:rsidR="00D17DC3" w:rsidRPr="00F02179" w:rsidRDefault="00D17DC3" w:rsidP="004F3E43">
      <w:pPr>
        <w:ind w:leftChars="75" w:left="660"/>
        <w:rPr>
          <w:rFonts w:eastAsia="微軟正黑體" w:cstheme="minorHAnsi"/>
        </w:rPr>
      </w:pPr>
    </w:p>
    <w:p w:rsidR="00D17DC3" w:rsidRPr="00F02179" w:rsidRDefault="00D17DC3" w:rsidP="008C19F4">
      <w:pPr>
        <w:pStyle w:val="af2"/>
        <w:numPr>
          <w:ilvl w:val="2"/>
          <w:numId w:val="25"/>
        </w:numPr>
        <w:ind w:leftChars="236" w:left="850" w:hanging="284"/>
        <w:rPr>
          <w:rFonts w:eastAsia="微軟正黑體" w:cstheme="minorHAnsi"/>
        </w:rPr>
      </w:pPr>
      <w:r w:rsidRPr="00F02179">
        <w:rPr>
          <w:rFonts w:eastAsia="微軟正黑體" w:cstheme="minorHAnsi"/>
        </w:rPr>
        <w:t>輸出畫面：</w:t>
      </w:r>
    </w:p>
    <w:p w:rsidR="00235352" w:rsidRPr="00F02179" w:rsidRDefault="00235352" w:rsidP="00D17DC3">
      <w:pPr>
        <w:pStyle w:val="af2"/>
        <w:numPr>
          <w:ilvl w:val="0"/>
          <w:numId w:val="228"/>
        </w:numPr>
        <w:ind w:leftChars="0" w:left="1237" w:hanging="284"/>
        <w:rPr>
          <w:rFonts w:eastAsia="微軟正黑體" w:cstheme="minorHAnsi"/>
        </w:rPr>
      </w:pPr>
      <w:r w:rsidRPr="00F02179">
        <w:rPr>
          <w:rFonts w:eastAsia="微軟正黑體" w:cstheme="minorHAnsi"/>
        </w:rPr>
        <w:t>查詢：</w:t>
      </w:r>
    </w:p>
    <w:tbl>
      <w:tblPr>
        <w:tblStyle w:val="af1"/>
        <w:tblW w:w="0" w:type="auto"/>
        <w:tblLook w:val="04A0"/>
      </w:tblPr>
      <w:tblGrid>
        <w:gridCol w:w="762"/>
        <w:gridCol w:w="1643"/>
        <w:gridCol w:w="1276"/>
        <w:gridCol w:w="709"/>
        <w:gridCol w:w="1286"/>
        <w:gridCol w:w="3256"/>
      </w:tblGrid>
      <w:tr w:rsidR="00D17DC3" w:rsidRPr="00F02179" w:rsidTr="008759D7">
        <w:tc>
          <w:tcPr>
            <w:tcW w:w="762"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D17DC3" w:rsidRPr="00F02179" w:rsidRDefault="00D17DC3" w:rsidP="008759D7">
            <w:pPr>
              <w:ind w:leftChars="75" w:left="180" w:firstLine="0"/>
              <w:jc w:val="center"/>
              <w:rPr>
                <w:rFonts w:eastAsia="微軟正黑體" w:cstheme="minorHAnsi"/>
                <w:b/>
                <w:bCs/>
              </w:rPr>
            </w:pPr>
            <w:r w:rsidRPr="00F02179">
              <w:rPr>
                <w:rFonts w:eastAsia="微軟正黑體" w:cstheme="minorHAnsi"/>
                <w:b/>
                <w:bCs/>
              </w:rPr>
              <w:t>說明</w:t>
            </w:r>
          </w:p>
        </w:tc>
      </w:tr>
      <w:tr w:rsidR="00D17DC3" w:rsidRPr="00F02179" w:rsidTr="008759D7">
        <w:tc>
          <w:tcPr>
            <w:tcW w:w="8921" w:type="dxa"/>
            <w:gridSpan w:val="6"/>
            <w:vAlign w:val="center"/>
          </w:tcPr>
          <w:p w:rsidR="00D17DC3" w:rsidRPr="00F02179" w:rsidRDefault="00D17DC3" w:rsidP="008759D7">
            <w:pPr>
              <w:ind w:leftChars="75" w:left="180" w:firstLine="0"/>
              <w:rPr>
                <w:rFonts w:eastAsia="微軟正黑體" w:cstheme="minorHAnsi"/>
                <w:sz w:val="22"/>
              </w:rPr>
            </w:pPr>
            <w:r w:rsidRPr="00F02179">
              <w:rPr>
                <w:rFonts w:eastAsia="微軟正黑體" w:cstheme="minorHAnsi"/>
                <w:sz w:val="22"/>
              </w:rPr>
              <w:t>Details-</w:t>
            </w:r>
            <w:r w:rsidRPr="00F02179">
              <w:rPr>
                <w:rFonts w:eastAsia="微軟正黑體" w:cstheme="minorHAnsi"/>
                <w:sz w:val="22"/>
              </w:rPr>
              <w:t>退票清單</w:t>
            </w: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D17DC3" w:rsidRPr="00F02179" w:rsidRDefault="00D17DC3" w:rsidP="008759D7">
            <w:pPr>
              <w:ind w:leftChars="75" w:left="660"/>
              <w:rPr>
                <w:rFonts w:eastAsia="微軟正黑體" w:cstheme="minorHAnsi"/>
                <w:sz w:val="22"/>
              </w:rPr>
            </w:pP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退票日期</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退票種類</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退票理由</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退票金額</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9(12)V99</w:t>
            </w:r>
          </w:p>
        </w:tc>
        <w:tc>
          <w:tcPr>
            <w:tcW w:w="3256" w:type="dxa"/>
            <w:vAlign w:val="center"/>
          </w:tcPr>
          <w:p w:rsidR="00D17DC3" w:rsidRPr="00F02179" w:rsidRDefault="00D17DC3" w:rsidP="008759D7">
            <w:pPr>
              <w:ind w:leftChars="75" w:left="180" w:firstLine="0"/>
              <w:rPr>
                <w:rFonts w:eastAsia="微軟正黑體" w:cstheme="minorHAnsi"/>
                <w:sz w:val="22"/>
              </w:rPr>
            </w:pPr>
          </w:p>
        </w:tc>
      </w:tr>
      <w:tr w:rsidR="00D17DC3" w:rsidRPr="00F02179" w:rsidTr="008759D7">
        <w:tc>
          <w:tcPr>
            <w:tcW w:w="762" w:type="dxa"/>
            <w:vAlign w:val="center"/>
          </w:tcPr>
          <w:p w:rsidR="00D17DC3" w:rsidRPr="00F02179" w:rsidRDefault="00D17DC3" w:rsidP="00D17DC3">
            <w:pPr>
              <w:pStyle w:val="af2"/>
              <w:numPr>
                <w:ilvl w:val="0"/>
                <w:numId w:val="150"/>
              </w:numPr>
              <w:ind w:leftChars="75" w:left="660"/>
              <w:rPr>
                <w:rFonts w:eastAsia="微軟正黑體" w:cstheme="minorHAnsi"/>
              </w:rPr>
            </w:pPr>
          </w:p>
        </w:tc>
        <w:tc>
          <w:tcPr>
            <w:tcW w:w="1643"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退票違約金收取狀態</w:t>
            </w:r>
          </w:p>
        </w:tc>
        <w:tc>
          <w:tcPr>
            <w:tcW w:w="1276"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D17DC3" w:rsidRPr="00F02179" w:rsidRDefault="00D17DC3"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D17DC3" w:rsidRPr="00F02179" w:rsidRDefault="00D17DC3"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D17DC3" w:rsidRPr="00F02179" w:rsidRDefault="00D17DC3" w:rsidP="008759D7">
            <w:pPr>
              <w:ind w:leftChars="75" w:left="180" w:firstLine="0"/>
              <w:rPr>
                <w:rFonts w:eastAsia="微軟正黑體" w:cstheme="minorHAnsi"/>
                <w:sz w:val="22"/>
              </w:rPr>
            </w:pPr>
          </w:p>
        </w:tc>
      </w:tr>
    </w:tbl>
    <w:p w:rsidR="00235352" w:rsidRPr="00F02179" w:rsidRDefault="00235352" w:rsidP="00D17DC3">
      <w:pPr>
        <w:pStyle w:val="af2"/>
        <w:numPr>
          <w:ilvl w:val="0"/>
          <w:numId w:val="228"/>
        </w:numPr>
        <w:ind w:leftChars="0" w:left="1237" w:hanging="284"/>
        <w:rPr>
          <w:rFonts w:eastAsia="微軟正黑體" w:cstheme="minorHAnsi"/>
        </w:rPr>
      </w:pPr>
      <w:r w:rsidRPr="00F02179">
        <w:rPr>
          <w:rFonts w:eastAsia="微軟正黑體" w:cstheme="minorHAnsi"/>
        </w:rPr>
        <w:t>退票手續費收取</w:t>
      </w:r>
      <w:r w:rsidRPr="00F02179">
        <w:rPr>
          <w:rFonts w:eastAsia="微軟正黑體" w:cstheme="minorHAnsi"/>
        </w:rPr>
        <w:t>-</w:t>
      </w:r>
      <w:r w:rsidRPr="00F02179">
        <w:rPr>
          <w:rFonts w:eastAsia="微軟正黑體" w:cstheme="minorHAnsi"/>
        </w:rPr>
        <w:t>現金</w:t>
      </w:r>
      <w:r w:rsidR="00462561" w:rsidRPr="00F02179">
        <w:rPr>
          <w:rFonts w:eastAsia="微軟正黑體" w:cstheme="minorHAnsi"/>
        </w:rPr>
        <w:t>：同「退票手續費收取</w:t>
      </w:r>
      <w:r w:rsidR="00462561" w:rsidRPr="00F02179">
        <w:rPr>
          <w:rFonts w:eastAsia="微軟正黑體" w:cstheme="minorHAnsi"/>
        </w:rPr>
        <w:t>-</w:t>
      </w:r>
      <w:r w:rsidR="00462561" w:rsidRPr="00F02179">
        <w:rPr>
          <w:rFonts w:eastAsia="微軟正黑體" w:cstheme="minorHAnsi"/>
        </w:rPr>
        <w:t>現金」輸入畫面</w:t>
      </w:r>
    </w:p>
    <w:p w:rsidR="00235352" w:rsidRPr="00F02179" w:rsidRDefault="00235352" w:rsidP="00D17DC3">
      <w:pPr>
        <w:pStyle w:val="af2"/>
        <w:numPr>
          <w:ilvl w:val="0"/>
          <w:numId w:val="228"/>
        </w:numPr>
        <w:ind w:leftChars="0" w:left="1237" w:hanging="284"/>
        <w:rPr>
          <w:rFonts w:eastAsia="微軟正黑體" w:cstheme="minorHAnsi"/>
        </w:rPr>
      </w:pPr>
      <w:r w:rsidRPr="00F02179">
        <w:rPr>
          <w:rFonts w:eastAsia="微軟正黑體" w:cstheme="minorHAnsi"/>
        </w:rPr>
        <w:t>退票手續費收取</w:t>
      </w:r>
      <w:r w:rsidRPr="00F02179">
        <w:rPr>
          <w:rFonts w:eastAsia="微軟正黑體" w:cstheme="minorHAnsi"/>
        </w:rPr>
        <w:t>-</w:t>
      </w:r>
      <w:r w:rsidRPr="00F02179">
        <w:rPr>
          <w:rFonts w:eastAsia="微軟正黑體" w:cstheme="minorHAnsi"/>
        </w:rPr>
        <w:t>轉帳</w:t>
      </w:r>
      <w:r w:rsidR="00462561" w:rsidRPr="00F02179">
        <w:rPr>
          <w:rFonts w:eastAsia="微軟正黑體" w:cstheme="minorHAnsi"/>
        </w:rPr>
        <w:t>：同「退票手續費收取</w:t>
      </w:r>
      <w:r w:rsidR="00462561" w:rsidRPr="00F02179">
        <w:rPr>
          <w:rFonts w:eastAsia="微軟正黑體" w:cstheme="minorHAnsi"/>
        </w:rPr>
        <w:t>-</w:t>
      </w:r>
      <w:r w:rsidR="00462561" w:rsidRPr="00F02179">
        <w:rPr>
          <w:rFonts w:eastAsia="微軟正黑體" w:cstheme="minorHAnsi"/>
        </w:rPr>
        <w:t>轉帳」輸入畫面</w:t>
      </w:r>
    </w:p>
    <w:p w:rsidR="00235352" w:rsidRPr="00F02179" w:rsidRDefault="00235352" w:rsidP="004F3E43">
      <w:pPr>
        <w:pStyle w:val="af2"/>
        <w:numPr>
          <w:ilvl w:val="0"/>
          <w:numId w:val="228"/>
        </w:numPr>
        <w:ind w:leftChars="0" w:left="1237" w:hanging="284"/>
        <w:rPr>
          <w:rFonts w:eastAsia="微軟正黑體" w:cstheme="minorHAnsi"/>
        </w:rPr>
      </w:pPr>
      <w:r w:rsidRPr="00F02179">
        <w:rPr>
          <w:rFonts w:eastAsia="微軟正黑體" w:cstheme="minorHAnsi"/>
        </w:rPr>
        <w:t>退票違約金收取明細</w:t>
      </w:r>
      <w:r w:rsidR="00462561" w:rsidRPr="00F02179">
        <w:rPr>
          <w:rFonts w:eastAsia="微軟正黑體" w:cstheme="minorHAnsi"/>
        </w:rPr>
        <w:t>：</w:t>
      </w:r>
    </w:p>
    <w:tbl>
      <w:tblPr>
        <w:tblStyle w:val="af1"/>
        <w:tblW w:w="0" w:type="auto"/>
        <w:tblLook w:val="04A0"/>
      </w:tblPr>
      <w:tblGrid>
        <w:gridCol w:w="762"/>
        <w:gridCol w:w="1643"/>
        <w:gridCol w:w="1276"/>
        <w:gridCol w:w="709"/>
        <w:gridCol w:w="1275"/>
        <w:gridCol w:w="3256"/>
      </w:tblGrid>
      <w:tr w:rsidR="00462561" w:rsidRPr="00F02179" w:rsidTr="00936FA8">
        <w:tc>
          <w:tcPr>
            <w:tcW w:w="762" w:type="dxa"/>
            <w:tcBorders>
              <w:bottom w:val="single" w:sz="4" w:space="0" w:color="auto"/>
            </w:tcBorders>
            <w:shd w:val="pct12" w:color="auto" w:fill="auto"/>
          </w:tcPr>
          <w:p w:rsidR="00462561" w:rsidRPr="00F02179" w:rsidRDefault="00462561" w:rsidP="00936FA8">
            <w:pPr>
              <w:ind w:left="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462561" w:rsidRPr="00F02179" w:rsidRDefault="00462561" w:rsidP="00936FA8">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462561" w:rsidRPr="00F02179" w:rsidRDefault="00462561" w:rsidP="00936FA8">
            <w:pPr>
              <w:ind w:left="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462561" w:rsidRPr="00F02179" w:rsidRDefault="00462561" w:rsidP="00936FA8">
            <w:pPr>
              <w:ind w:left="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462561" w:rsidRPr="00F02179" w:rsidRDefault="00462561" w:rsidP="00936FA8">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462561" w:rsidRPr="00F02179" w:rsidRDefault="00462561" w:rsidP="00936FA8">
            <w:pPr>
              <w:ind w:left="0" w:firstLine="0"/>
              <w:jc w:val="center"/>
              <w:rPr>
                <w:rFonts w:eastAsia="微軟正黑體" w:cstheme="minorHAnsi"/>
                <w:b/>
                <w:bCs/>
              </w:rPr>
            </w:pPr>
            <w:r w:rsidRPr="00F02179">
              <w:rPr>
                <w:rFonts w:eastAsia="微軟正黑體" w:cstheme="minorHAnsi"/>
                <w:b/>
                <w:bCs/>
              </w:rPr>
              <w:t>說明</w:t>
            </w: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帳號</w:t>
            </w:r>
          </w:p>
        </w:tc>
        <w:tc>
          <w:tcPr>
            <w:tcW w:w="1276"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462561" w:rsidRPr="00F02179" w:rsidRDefault="00462561" w:rsidP="00936FA8">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14</w:t>
            </w:r>
          </w:p>
        </w:tc>
        <w:tc>
          <w:tcPr>
            <w:tcW w:w="3256" w:type="dxa"/>
            <w:vAlign w:val="center"/>
          </w:tcPr>
          <w:p w:rsidR="00462561" w:rsidRPr="00F02179" w:rsidRDefault="00462561" w:rsidP="00936FA8">
            <w:pPr>
              <w:ind w:left="0" w:firstLine="0"/>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462561" w:rsidRPr="00F02179" w:rsidRDefault="00462561" w:rsidP="00936FA8">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7</w:t>
            </w:r>
          </w:p>
        </w:tc>
        <w:tc>
          <w:tcPr>
            <w:tcW w:w="3256" w:type="dxa"/>
            <w:vAlign w:val="center"/>
          </w:tcPr>
          <w:p w:rsidR="00462561" w:rsidRPr="00F02179" w:rsidRDefault="00462561" w:rsidP="00936FA8">
            <w:pPr>
              <w:ind w:left="0" w:firstLine="0"/>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退票日期</w:t>
            </w:r>
          </w:p>
        </w:tc>
        <w:tc>
          <w:tcPr>
            <w:tcW w:w="1276"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日期</w:t>
            </w:r>
          </w:p>
        </w:tc>
        <w:tc>
          <w:tcPr>
            <w:tcW w:w="709" w:type="dxa"/>
            <w:vAlign w:val="center"/>
          </w:tcPr>
          <w:p w:rsidR="00462561" w:rsidRPr="00F02179" w:rsidRDefault="00462561" w:rsidP="00936FA8">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8</w:t>
            </w:r>
          </w:p>
        </w:tc>
        <w:tc>
          <w:tcPr>
            <w:tcW w:w="3256" w:type="dxa"/>
            <w:vAlign w:val="center"/>
          </w:tcPr>
          <w:p w:rsidR="00462561" w:rsidRPr="00F02179" w:rsidRDefault="00462561" w:rsidP="00936FA8">
            <w:pPr>
              <w:ind w:left="0" w:firstLine="0"/>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退票種類</w:t>
            </w:r>
          </w:p>
        </w:tc>
        <w:tc>
          <w:tcPr>
            <w:tcW w:w="1276"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462561" w:rsidRPr="00F02179" w:rsidRDefault="00462561" w:rsidP="00936FA8">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936FA8">
            <w:pPr>
              <w:ind w:left="0" w:firstLine="0"/>
              <w:rPr>
                <w:rFonts w:eastAsia="微軟正黑體" w:cstheme="minorHAnsi"/>
                <w:szCs w:val="24"/>
              </w:rPr>
            </w:pPr>
            <w:r w:rsidRPr="00F02179">
              <w:rPr>
                <w:rFonts w:eastAsia="微軟正黑體" w:cstheme="minorHAnsi"/>
                <w:szCs w:val="24"/>
              </w:rPr>
              <w:t>2</w:t>
            </w:r>
          </w:p>
        </w:tc>
        <w:tc>
          <w:tcPr>
            <w:tcW w:w="3256" w:type="dxa"/>
            <w:vAlign w:val="center"/>
          </w:tcPr>
          <w:p w:rsidR="00462561" w:rsidRPr="00F02179" w:rsidRDefault="00462561" w:rsidP="00936FA8">
            <w:pPr>
              <w:ind w:left="0" w:firstLine="0"/>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退票理由</w:t>
            </w:r>
          </w:p>
        </w:tc>
        <w:tc>
          <w:tcPr>
            <w:tcW w:w="1276"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462561" w:rsidRPr="00F02179" w:rsidRDefault="00462561" w:rsidP="00462561">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2</w:t>
            </w:r>
          </w:p>
        </w:tc>
        <w:tc>
          <w:tcPr>
            <w:tcW w:w="3256" w:type="dxa"/>
            <w:vAlign w:val="center"/>
          </w:tcPr>
          <w:p w:rsidR="00462561" w:rsidRPr="00F02179" w:rsidRDefault="00462561" w:rsidP="00462561">
            <w:pPr>
              <w:ind w:left="0" w:firstLine="0"/>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退票金額</w:t>
            </w:r>
          </w:p>
        </w:tc>
        <w:tc>
          <w:tcPr>
            <w:tcW w:w="1276"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數字</w:t>
            </w:r>
          </w:p>
        </w:tc>
        <w:tc>
          <w:tcPr>
            <w:tcW w:w="709" w:type="dxa"/>
            <w:vAlign w:val="center"/>
          </w:tcPr>
          <w:p w:rsidR="00462561" w:rsidRPr="00F02179" w:rsidRDefault="00462561" w:rsidP="00462561">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9(12)V99</w:t>
            </w:r>
          </w:p>
        </w:tc>
        <w:tc>
          <w:tcPr>
            <w:tcW w:w="3256" w:type="dxa"/>
            <w:vAlign w:val="center"/>
          </w:tcPr>
          <w:p w:rsidR="00462561" w:rsidRPr="00F02179" w:rsidRDefault="00462561" w:rsidP="00462561">
            <w:pPr>
              <w:ind w:left="0" w:firstLine="0"/>
              <w:rPr>
                <w:rFonts w:eastAsia="微軟正黑體" w:cstheme="minorHAnsi"/>
                <w:sz w:val="22"/>
              </w:rPr>
            </w:pPr>
          </w:p>
        </w:tc>
      </w:tr>
      <w:tr w:rsidR="00462561" w:rsidRPr="00F02179" w:rsidTr="00936FA8">
        <w:tc>
          <w:tcPr>
            <w:tcW w:w="8921" w:type="dxa"/>
            <w:gridSpan w:val="6"/>
            <w:vAlign w:val="center"/>
          </w:tcPr>
          <w:p w:rsidR="00462561" w:rsidRPr="00F02179" w:rsidRDefault="00462561" w:rsidP="00462561">
            <w:pPr>
              <w:ind w:left="0" w:firstLine="0"/>
              <w:rPr>
                <w:rFonts w:eastAsia="微軟正黑體" w:cstheme="minorHAnsi"/>
                <w:sz w:val="22"/>
              </w:rPr>
            </w:pPr>
            <w:r w:rsidRPr="00F02179">
              <w:rPr>
                <w:rFonts w:eastAsia="微軟正黑體" w:cstheme="minorHAnsi"/>
                <w:sz w:val="22"/>
              </w:rPr>
              <w:t>Details-</w:t>
            </w:r>
            <w:r w:rsidRPr="00F02179">
              <w:rPr>
                <w:rFonts w:eastAsia="微軟正黑體" w:cstheme="minorHAnsi"/>
                <w:sz w:val="22"/>
              </w:rPr>
              <w:t>退票違約金補收狀態</w:t>
            </w: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A0430F" w:rsidP="00462561">
            <w:pPr>
              <w:ind w:left="0" w:firstLine="0"/>
              <w:rPr>
                <w:rFonts w:eastAsia="微軟正黑體" w:cstheme="minorHAnsi"/>
                <w:szCs w:val="24"/>
              </w:rPr>
            </w:pPr>
            <w:r w:rsidRPr="00F02179">
              <w:rPr>
                <w:rFonts w:eastAsia="微軟正黑體" w:cstheme="minorHAnsi"/>
                <w:szCs w:val="24"/>
              </w:rPr>
              <w:t>收取方式</w:t>
            </w:r>
          </w:p>
        </w:tc>
        <w:tc>
          <w:tcPr>
            <w:tcW w:w="1276" w:type="dxa"/>
            <w:vAlign w:val="center"/>
          </w:tcPr>
          <w:p w:rsidR="00462561" w:rsidRPr="00F02179" w:rsidRDefault="00A0430F" w:rsidP="00462561">
            <w:pPr>
              <w:ind w:left="0" w:firstLine="0"/>
              <w:rPr>
                <w:rFonts w:eastAsia="微軟正黑體" w:cstheme="minorHAnsi"/>
                <w:szCs w:val="24"/>
              </w:rPr>
            </w:pPr>
            <w:r w:rsidRPr="00F02179">
              <w:rPr>
                <w:rFonts w:eastAsia="微軟正黑體" w:cstheme="minorHAnsi"/>
                <w:szCs w:val="24"/>
              </w:rPr>
              <w:t>文</w:t>
            </w:r>
            <w:r w:rsidR="00462561" w:rsidRPr="00F02179">
              <w:rPr>
                <w:rFonts w:eastAsia="微軟正黑體" w:cstheme="minorHAnsi"/>
                <w:szCs w:val="24"/>
              </w:rPr>
              <w:t>數字</w:t>
            </w:r>
          </w:p>
        </w:tc>
        <w:tc>
          <w:tcPr>
            <w:tcW w:w="709" w:type="dxa"/>
            <w:vAlign w:val="center"/>
          </w:tcPr>
          <w:p w:rsidR="00462561" w:rsidRPr="00F02179" w:rsidRDefault="00462561" w:rsidP="00462561">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1</w:t>
            </w:r>
            <w:r w:rsidR="00A0430F" w:rsidRPr="00F02179">
              <w:rPr>
                <w:rFonts w:eastAsia="微軟正黑體" w:cstheme="minorHAnsi"/>
                <w:szCs w:val="24"/>
              </w:rPr>
              <w:t>0</w:t>
            </w:r>
          </w:p>
        </w:tc>
        <w:tc>
          <w:tcPr>
            <w:tcW w:w="3256" w:type="dxa"/>
            <w:vAlign w:val="center"/>
          </w:tcPr>
          <w:p w:rsidR="00462561" w:rsidRPr="00F02179" w:rsidRDefault="00462561" w:rsidP="00462561">
            <w:pPr>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A0430F" w:rsidP="00462561">
            <w:pPr>
              <w:ind w:left="0" w:firstLine="0"/>
              <w:rPr>
                <w:rFonts w:eastAsia="微軟正黑體" w:cstheme="minorHAnsi"/>
                <w:szCs w:val="24"/>
              </w:rPr>
            </w:pPr>
            <w:r w:rsidRPr="00F02179">
              <w:rPr>
                <w:rFonts w:eastAsia="微軟正黑體" w:cstheme="minorHAnsi"/>
                <w:szCs w:val="24"/>
              </w:rPr>
              <w:t>收取狀態</w:t>
            </w:r>
          </w:p>
        </w:tc>
        <w:tc>
          <w:tcPr>
            <w:tcW w:w="1276" w:type="dxa"/>
            <w:vAlign w:val="center"/>
          </w:tcPr>
          <w:p w:rsidR="00462561" w:rsidRPr="00F02179" w:rsidRDefault="00A0430F" w:rsidP="00462561">
            <w:pPr>
              <w:ind w:left="0" w:firstLine="0"/>
              <w:rPr>
                <w:rFonts w:eastAsia="微軟正黑體" w:cstheme="minorHAnsi"/>
                <w:szCs w:val="24"/>
              </w:rPr>
            </w:pPr>
            <w:r w:rsidRPr="00F02179">
              <w:rPr>
                <w:rFonts w:eastAsia="微軟正黑體" w:cstheme="minorHAnsi"/>
                <w:szCs w:val="24"/>
              </w:rPr>
              <w:t>文數字</w:t>
            </w:r>
          </w:p>
        </w:tc>
        <w:tc>
          <w:tcPr>
            <w:tcW w:w="709" w:type="dxa"/>
            <w:vAlign w:val="center"/>
          </w:tcPr>
          <w:p w:rsidR="00462561" w:rsidRPr="00F02179" w:rsidRDefault="00462561" w:rsidP="00462561">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A0430F" w:rsidP="00462561">
            <w:pPr>
              <w:ind w:left="0" w:firstLine="0"/>
              <w:rPr>
                <w:rFonts w:eastAsia="微軟正黑體" w:cstheme="minorHAnsi"/>
                <w:szCs w:val="24"/>
              </w:rPr>
            </w:pPr>
            <w:r w:rsidRPr="00F02179">
              <w:rPr>
                <w:rFonts w:eastAsia="微軟正黑體" w:cstheme="minorHAnsi"/>
                <w:szCs w:val="24"/>
              </w:rPr>
              <w:t>6</w:t>
            </w:r>
          </w:p>
        </w:tc>
        <w:tc>
          <w:tcPr>
            <w:tcW w:w="3256" w:type="dxa"/>
            <w:vAlign w:val="center"/>
          </w:tcPr>
          <w:p w:rsidR="00462561" w:rsidRPr="00F02179" w:rsidRDefault="00462561" w:rsidP="00462561">
            <w:pPr>
              <w:ind w:left="0" w:firstLine="0"/>
              <w:rPr>
                <w:rFonts w:eastAsia="微軟正黑體" w:cstheme="minorHAnsi"/>
                <w:sz w:val="22"/>
              </w:rPr>
            </w:pPr>
          </w:p>
        </w:tc>
      </w:tr>
      <w:tr w:rsidR="00462561" w:rsidRPr="00F02179" w:rsidTr="00936FA8">
        <w:tc>
          <w:tcPr>
            <w:tcW w:w="762" w:type="dxa"/>
            <w:vAlign w:val="center"/>
          </w:tcPr>
          <w:p w:rsidR="00462561" w:rsidRPr="00F02179" w:rsidRDefault="00462561">
            <w:pPr>
              <w:pStyle w:val="af2"/>
              <w:numPr>
                <w:ilvl w:val="0"/>
                <w:numId w:val="151"/>
              </w:numPr>
              <w:ind w:leftChars="0"/>
              <w:rPr>
                <w:rFonts w:eastAsia="微軟正黑體" w:cstheme="minorHAnsi"/>
              </w:rPr>
            </w:pPr>
          </w:p>
        </w:tc>
        <w:tc>
          <w:tcPr>
            <w:tcW w:w="1643" w:type="dxa"/>
            <w:vAlign w:val="center"/>
          </w:tcPr>
          <w:p w:rsidR="00462561" w:rsidRPr="00F02179" w:rsidRDefault="00A0430F" w:rsidP="00462561">
            <w:pPr>
              <w:ind w:left="0" w:firstLine="0"/>
              <w:rPr>
                <w:rFonts w:eastAsia="微軟正黑體" w:cstheme="minorHAnsi"/>
                <w:szCs w:val="24"/>
              </w:rPr>
            </w:pPr>
            <w:r w:rsidRPr="00F02179">
              <w:rPr>
                <w:rFonts w:eastAsia="微軟正黑體" w:cstheme="minorHAnsi"/>
                <w:szCs w:val="24"/>
              </w:rPr>
              <w:t>收取</w:t>
            </w:r>
            <w:r w:rsidR="00462561" w:rsidRPr="00F02179">
              <w:rPr>
                <w:rFonts w:eastAsia="微軟正黑體" w:cstheme="minorHAnsi"/>
                <w:szCs w:val="24"/>
              </w:rPr>
              <w:t>日期</w:t>
            </w:r>
          </w:p>
        </w:tc>
        <w:tc>
          <w:tcPr>
            <w:tcW w:w="1276"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日期</w:t>
            </w:r>
          </w:p>
        </w:tc>
        <w:tc>
          <w:tcPr>
            <w:tcW w:w="709" w:type="dxa"/>
            <w:vAlign w:val="center"/>
          </w:tcPr>
          <w:p w:rsidR="00462561" w:rsidRPr="00F02179" w:rsidRDefault="00462561" w:rsidP="00462561">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462561" w:rsidRPr="00F02179" w:rsidRDefault="00462561" w:rsidP="00462561">
            <w:pPr>
              <w:ind w:left="0" w:firstLine="0"/>
              <w:rPr>
                <w:rFonts w:eastAsia="微軟正黑體" w:cstheme="minorHAnsi"/>
                <w:szCs w:val="24"/>
              </w:rPr>
            </w:pPr>
            <w:r w:rsidRPr="00F02179">
              <w:rPr>
                <w:rFonts w:eastAsia="微軟正黑體" w:cstheme="minorHAnsi"/>
                <w:szCs w:val="24"/>
              </w:rPr>
              <w:t>8</w:t>
            </w:r>
          </w:p>
        </w:tc>
        <w:tc>
          <w:tcPr>
            <w:tcW w:w="3256" w:type="dxa"/>
            <w:vAlign w:val="center"/>
          </w:tcPr>
          <w:p w:rsidR="00462561" w:rsidRPr="00F02179" w:rsidRDefault="00462561" w:rsidP="00462561">
            <w:pPr>
              <w:ind w:left="0" w:firstLine="0"/>
              <w:rPr>
                <w:rFonts w:eastAsia="微軟正黑體" w:cstheme="minorHAnsi"/>
                <w:sz w:val="22"/>
              </w:rPr>
            </w:pPr>
          </w:p>
        </w:tc>
      </w:tr>
    </w:tbl>
    <w:p w:rsidR="008B1CE2" w:rsidRPr="00F02179" w:rsidRDefault="003455F4" w:rsidP="004F3E43">
      <w:pPr>
        <w:pStyle w:val="af2"/>
        <w:numPr>
          <w:ilvl w:val="1"/>
          <w:numId w:val="25"/>
        </w:numPr>
        <w:ind w:leftChars="0" w:left="357" w:hanging="357"/>
        <w:rPr>
          <w:rFonts w:eastAsia="微軟正黑體" w:cstheme="minorHAnsi"/>
        </w:rPr>
      </w:pPr>
      <w:r w:rsidRPr="00F02179">
        <w:rPr>
          <w:rFonts w:eastAsia="微軟正黑體" w:cstheme="minorHAnsi"/>
        </w:rPr>
        <w:t>退票紀錄查詢</w:t>
      </w:r>
      <w:r w:rsidRPr="00F02179">
        <w:rPr>
          <w:rFonts w:eastAsia="微軟正黑體" w:cstheme="minorHAnsi"/>
        </w:rPr>
        <w:t>(1534/1536)</w:t>
      </w:r>
      <w:r w:rsidR="00D17DC3" w:rsidRPr="00F02179">
        <w:rPr>
          <w:rFonts w:eastAsia="微軟正黑體" w:cstheme="minorHAnsi"/>
        </w:rPr>
        <w:t>：</w:t>
      </w:r>
    </w:p>
    <w:p w:rsidR="00D17DC3" w:rsidRPr="00F02179" w:rsidRDefault="003455F4" w:rsidP="003455F4">
      <w:pPr>
        <w:pStyle w:val="af2"/>
        <w:numPr>
          <w:ilvl w:val="2"/>
          <w:numId w:val="25"/>
        </w:numPr>
        <w:ind w:leftChars="236" w:left="850" w:hanging="284"/>
        <w:rPr>
          <w:rFonts w:eastAsia="微軟正黑體" w:cstheme="minorHAnsi"/>
        </w:rPr>
      </w:pPr>
      <w:r w:rsidRPr="00F02179">
        <w:rPr>
          <w:rFonts w:eastAsia="微軟正黑體" w:cstheme="minorHAnsi"/>
        </w:rPr>
        <w:t>輸入畫面：</w:t>
      </w:r>
    </w:p>
    <w:tbl>
      <w:tblPr>
        <w:tblStyle w:val="af1"/>
        <w:tblW w:w="0" w:type="auto"/>
        <w:tblLook w:val="04A0"/>
      </w:tblPr>
      <w:tblGrid>
        <w:gridCol w:w="762"/>
        <w:gridCol w:w="1643"/>
        <w:gridCol w:w="1276"/>
        <w:gridCol w:w="709"/>
        <w:gridCol w:w="1275"/>
        <w:gridCol w:w="3256"/>
      </w:tblGrid>
      <w:tr w:rsidR="005D4267" w:rsidRPr="00F02179" w:rsidTr="008759D7">
        <w:tc>
          <w:tcPr>
            <w:tcW w:w="762"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說明</w:t>
            </w:r>
          </w:p>
        </w:tc>
      </w:tr>
      <w:tr w:rsidR="005D4267" w:rsidRPr="00F02179" w:rsidTr="008759D7">
        <w:tc>
          <w:tcPr>
            <w:tcW w:w="762" w:type="dxa"/>
            <w:vAlign w:val="center"/>
          </w:tcPr>
          <w:p w:rsidR="005D4267" w:rsidRPr="00F02179" w:rsidRDefault="005D4267" w:rsidP="004F3E43">
            <w:pPr>
              <w:pStyle w:val="af2"/>
              <w:numPr>
                <w:ilvl w:val="0"/>
                <w:numId w:val="229"/>
              </w:numPr>
              <w:ind w:leftChars="75" w:left="660"/>
              <w:rPr>
                <w:rFonts w:eastAsia="微軟正黑體" w:cstheme="minorHAnsi"/>
              </w:rPr>
            </w:pPr>
          </w:p>
        </w:tc>
        <w:tc>
          <w:tcPr>
            <w:tcW w:w="1643"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5D4267" w:rsidRPr="00F02179" w:rsidRDefault="005D4267"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5D4267" w:rsidRPr="00F02179" w:rsidRDefault="005D4267" w:rsidP="008759D7">
            <w:pPr>
              <w:ind w:leftChars="75" w:left="180" w:firstLine="0"/>
              <w:rPr>
                <w:rFonts w:eastAsia="微軟正黑體" w:cstheme="minorHAnsi"/>
                <w:sz w:val="22"/>
              </w:rPr>
            </w:pPr>
          </w:p>
        </w:tc>
      </w:tr>
      <w:tr w:rsidR="005D4267" w:rsidRPr="00F02179" w:rsidTr="008759D7">
        <w:tc>
          <w:tcPr>
            <w:tcW w:w="762" w:type="dxa"/>
            <w:vAlign w:val="center"/>
          </w:tcPr>
          <w:p w:rsidR="005D4267" w:rsidRPr="00F02179" w:rsidRDefault="005D4267" w:rsidP="004F3E43">
            <w:pPr>
              <w:pStyle w:val="af2"/>
              <w:numPr>
                <w:ilvl w:val="0"/>
                <w:numId w:val="229"/>
              </w:numPr>
              <w:ind w:leftChars="75" w:left="660"/>
              <w:rPr>
                <w:rFonts w:eastAsia="微軟正黑體" w:cstheme="minorHAnsi"/>
              </w:rPr>
            </w:pPr>
          </w:p>
        </w:tc>
        <w:tc>
          <w:tcPr>
            <w:tcW w:w="1643"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退票種類</w:t>
            </w:r>
          </w:p>
        </w:tc>
        <w:tc>
          <w:tcPr>
            <w:tcW w:w="1276"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5D4267" w:rsidRPr="00F02179" w:rsidRDefault="005D4267"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5D4267" w:rsidRPr="00F02179" w:rsidRDefault="005D4267" w:rsidP="008759D7">
            <w:pPr>
              <w:ind w:leftChars="75" w:left="180" w:firstLine="0"/>
              <w:rPr>
                <w:rFonts w:eastAsia="微軟正黑體" w:cstheme="minorHAnsi"/>
                <w:sz w:val="22"/>
              </w:rPr>
            </w:pPr>
            <w:r w:rsidRPr="00F02179">
              <w:rPr>
                <w:rFonts w:eastAsia="微軟正黑體" w:cstheme="minorHAnsi"/>
                <w:sz w:val="22"/>
              </w:rPr>
              <w:t>下拉選單：</w:t>
            </w:r>
          </w:p>
          <w:p w:rsidR="005D4267" w:rsidRPr="00F02179" w:rsidRDefault="005D4267" w:rsidP="004F3E43">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票信類退票</w:t>
            </w:r>
          </w:p>
          <w:p w:rsidR="005D4267" w:rsidRPr="00F02179" w:rsidRDefault="005D4267" w:rsidP="004F3E43">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全部</w:t>
            </w:r>
          </w:p>
        </w:tc>
      </w:tr>
      <w:tr w:rsidR="005D4267" w:rsidRPr="00F02179" w:rsidTr="008759D7">
        <w:tc>
          <w:tcPr>
            <w:tcW w:w="762" w:type="dxa"/>
            <w:vAlign w:val="center"/>
          </w:tcPr>
          <w:p w:rsidR="005D4267" w:rsidRPr="00F02179" w:rsidRDefault="005D4267" w:rsidP="004F3E43">
            <w:pPr>
              <w:pStyle w:val="af2"/>
              <w:numPr>
                <w:ilvl w:val="0"/>
                <w:numId w:val="229"/>
              </w:numPr>
              <w:ind w:leftChars="75" w:left="660"/>
              <w:rPr>
                <w:rFonts w:eastAsia="微軟正黑體" w:cstheme="minorHAnsi"/>
              </w:rPr>
            </w:pPr>
          </w:p>
        </w:tc>
        <w:tc>
          <w:tcPr>
            <w:tcW w:w="1643"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查詢起日</w:t>
            </w:r>
          </w:p>
        </w:tc>
        <w:tc>
          <w:tcPr>
            <w:tcW w:w="1276"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5D4267" w:rsidRPr="00F02179" w:rsidRDefault="005D4267"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5D4267" w:rsidRPr="00F02179" w:rsidRDefault="005D4267" w:rsidP="008759D7">
            <w:pPr>
              <w:ind w:leftChars="75" w:left="180" w:firstLine="0"/>
              <w:rPr>
                <w:rFonts w:eastAsia="微軟正黑體" w:cstheme="minorHAnsi"/>
                <w:sz w:val="22"/>
              </w:rPr>
            </w:pPr>
          </w:p>
        </w:tc>
      </w:tr>
      <w:tr w:rsidR="005D4267" w:rsidRPr="00F02179" w:rsidTr="008759D7">
        <w:tc>
          <w:tcPr>
            <w:tcW w:w="762" w:type="dxa"/>
            <w:vAlign w:val="center"/>
          </w:tcPr>
          <w:p w:rsidR="005D4267" w:rsidRPr="00F02179" w:rsidRDefault="005D4267" w:rsidP="004F3E43">
            <w:pPr>
              <w:pStyle w:val="af2"/>
              <w:numPr>
                <w:ilvl w:val="0"/>
                <w:numId w:val="229"/>
              </w:numPr>
              <w:ind w:leftChars="75" w:left="660"/>
              <w:rPr>
                <w:rFonts w:eastAsia="微軟正黑體" w:cstheme="minorHAnsi"/>
              </w:rPr>
            </w:pPr>
          </w:p>
        </w:tc>
        <w:tc>
          <w:tcPr>
            <w:tcW w:w="1643" w:type="dxa"/>
            <w:vAlign w:val="center"/>
          </w:tcPr>
          <w:p w:rsidR="005D4267" w:rsidRPr="00F02179" w:rsidRDefault="005D4267" w:rsidP="005D4267">
            <w:pPr>
              <w:ind w:leftChars="75" w:left="180" w:firstLine="0"/>
              <w:rPr>
                <w:rFonts w:eastAsia="微軟正黑體" w:cstheme="minorHAnsi"/>
                <w:szCs w:val="24"/>
              </w:rPr>
            </w:pPr>
            <w:r w:rsidRPr="00F02179">
              <w:rPr>
                <w:rFonts w:eastAsia="微軟正黑體" w:cstheme="minorHAnsi"/>
                <w:szCs w:val="24"/>
              </w:rPr>
              <w:t>查詢迄日</w:t>
            </w:r>
          </w:p>
        </w:tc>
        <w:tc>
          <w:tcPr>
            <w:tcW w:w="1276" w:type="dxa"/>
            <w:vAlign w:val="center"/>
          </w:tcPr>
          <w:p w:rsidR="005D4267" w:rsidRPr="00F02179" w:rsidRDefault="005D4267" w:rsidP="005D4267">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5D4267" w:rsidRPr="00F02179" w:rsidRDefault="005D4267" w:rsidP="005D426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5D4267" w:rsidRPr="00F02179" w:rsidRDefault="005D4267" w:rsidP="005D4267">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5D4267" w:rsidRPr="00F02179" w:rsidRDefault="005D4267" w:rsidP="005D4267">
            <w:pPr>
              <w:ind w:leftChars="75" w:left="180" w:firstLine="0"/>
              <w:rPr>
                <w:rFonts w:eastAsia="微軟正黑體" w:cstheme="minorHAnsi"/>
                <w:sz w:val="22"/>
              </w:rPr>
            </w:pPr>
          </w:p>
        </w:tc>
      </w:tr>
      <w:tr w:rsidR="005D4267" w:rsidRPr="00F02179" w:rsidTr="008759D7">
        <w:tc>
          <w:tcPr>
            <w:tcW w:w="762" w:type="dxa"/>
            <w:vAlign w:val="center"/>
          </w:tcPr>
          <w:p w:rsidR="005D4267" w:rsidRPr="00F02179" w:rsidRDefault="005D4267" w:rsidP="004F3E43">
            <w:pPr>
              <w:pStyle w:val="af2"/>
              <w:numPr>
                <w:ilvl w:val="0"/>
                <w:numId w:val="229"/>
              </w:numPr>
              <w:ind w:leftChars="75" w:left="660"/>
              <w:rPr>
                <w:rFonts w:eastAsia="微軟正黑體" w:cstheme="minorHAnsi"/>
              </w:rPr>
            </w:pPr>
          </w:p>
        </w:tc>
        <w:tc>
          <w:tcPr>
            <w:tcW w:w="1643"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5D4267" w:rsidRPr="00F02179" w:rsidRDefault="005D4267"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5D4267" w:rsidRPr="00F02179" w:rsidRDefault="005D4267" w:rsidP="008759D7">
            <w:pPr>
              <w:ind w:leftChars="75" w:left="180" w:firstLine="0"/>
              <w:rPr>
                <w:rFonts w:eastAsia="微軟正黑體" w:cstheme="minorHAnsi"/>
                <w:sz w:val="22"/>
              </w:rPr>
            </w:pPr>
          </w:p>
        </w:tc>
      </w:tr>
    </w:tbl>
    <w:p w:rsidR="003455F4" w:rsidRPr="00F02179" w:rsidRDefault="003455F4" w:rsidP="004F3E43">
      <w:pPr>
        <w:pStyle w:val="af2"/>
        <w:ind w:leftChars="354" w:left="850" w:firstLine="0"/>
        <w:rPr>
          <w:rFonts w:eastAsia="微軟正黑體" w:cstheme="minorHAnsi"/>
        </w:rPr>
      </w:pPr>
    </w:p>
    <w:p w:rsidR="003455F4" w:rsidRPr="00F02179" w:rsidRDefault="003455F4" w:rsidP="003455F4">
      <w:pPr>
        <w:pStyle w:val="af2"/>
        <w:numPr>
          <w:ilvl w:val="2"/>
          <w:numId w:val="25"/>
        </w:numPr>
        <w:ind w:leftChars="236" w:left="850" w:hanging="284"/>
        <w:rPr>
          <w:rFonts w:eastAsia="微軟正黑體" w:cstheme="minorHAnsi"/>
        </w:rPr>
      </w:pPr>
      <w:r w:rsidRPr="00F02179">
        <w:rPr>
          <w:rFonts w:eastAsia="微軟正黑體" w:cstheme="minorHAnsi"/>
        </w:rPr>
        <w:t>輸出畫面：</w:t>
      </w:r>
    </w:p>
    <w:tbl>
      <w:tblPr>
        <w:tblStyle w:val="af1"/>
        <w:tblW w:w="0" w:type="auto"/>
        <w:tblLook w:val="04A0"/>
      </w:tblPr>
      <w:tblGrid>
        <w:gridCol w:w="762"/>
        <w:gridCol w:w="1643"/>
        <w:gridCol w:w="1276"/>
        <w:gridCol w:w="709"/>
        <w:gridCol w:w="1275"/>
        <w:gridCol w:w="3256"/>
      </w:tblGrid>
      <w:tr w:rsidR="005D4267" w:rsidRPr="00F02179" w:rsidTr="008759D7">
        <w:tc>
          <w:tcPr>
            <w:tcW w:w="762"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5D4267" w:rsidRPr="00F02179" w:rsidRDefault="005D4267" w:rsidP="008759D7">
            <w:pPr>
              <w:ind w:leftChars="75" w:left="180" w:firstLine="0"/>
              <w:jc w:val="center"/>
              <w:rPr>
                <w:rFonts w:eastAsia="微軟正黑體" w:cstheme="minorHAnsi"/>
                <w:b/>
                <w:bCs/>
              </w:rPr>
            </w:pPr>
            <w:r w:rsidRPr="00F02179">
              <w:rPr>
                <w:rFonts w:eastAsia="微軟正黑體" w:cstheme="minorHAnsi"/>
                <w:b/>
                <w:bCs/>
              </w:rPr>
              <w:t>說明</w:t>
            </w:r>
          </w:p>
        </w:tc>
      </w:tr>
      <w:tr w:rsidR="005D4267" w:rsidRPr="00F02179" w:rsidTr="008759D7">
        <w:tc>
          <w:tcPr>
            <w:tcW w:w="762" w:type="dxa"/>
            <w:vAlign w:val="center"/>
          </w:tcPr>
          <w:p w:rsidR="005D4267" w:rsidRPr="00F02179" w:rsidRDefault="005D4267" w:rsidP="004F3E43">
            <w:pPr>
              <w:pStyle w:val="af2"/>
              <w:numPr>
                <w:ilvl w:val="0"/>
                <w:numId w:val="231"/>
              </w:numPr>
              <w:ind w:leftChars="75" w:left="660"/>
              <w:rPr>
                <w:rFonts w:eastAsia="微軟正黑體" w:cstheme="minorHAnsi"/>
              </w:rPr>
            </w:pPr>
          </w:p>
        </w:tc>
        <w:tc>
          <w:tcPr>
            <w:tcW w:w="1643"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5D4267" w:rsidRPr="00F02179" w:rsidRDefault="005D4267"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5D4267" w:rsidRPr="00F02179" w:rsidRDefault="005D4267" w:rsidP="008759D7">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8759D7">
            <w:pPr>
              <w:ind w:leftChars="75" w:left="180" w:firstLine="0"/>
              <w:rPr>
                <w:rFonts w:eastAsia="微軟正黑體" w:cstheme="minorHAnsi"/>
                <w:szCs w:val="24"/>
              </w:rPr>
            </w:pPr>
            <w:r w:rsidRPr="00F02179">
              <w:rPr>
                <w:rFonts w:eastAsia="微軟正黑體" w:cstheme="minorHAnsi"/>
                <w:szCs w:val="24"/>
              </w:rPr>
              <w:t>戶名</w:t>
            </w:r>
          </w:p>
        </w:tc>
        <w:tc>
          <w:tcPr>
            <w:tcW w:w="1276" w:type="dxa"/>
            <w:vAlign w:val="center"/>
          </w:tcPr>
          <w:p w:rsidR="000C4DD0" w:rsidRPr="00F02179" w:rsidRDefault="000C4DD0" w:rsidP="008759D7">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0C4DD0" w:rsidRPr="00F02179" w:rsidRDefault="000C4DD0" w:rsidP="008759D7">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0C4DD0" w:rsidRPr="00F02179" w:rsidRDefault="000C4DD0" w:rsidP="008759D7">
            <w:pPr>
              <w:ind w:leftChars="75" w:left="180" w:firstLine="0"/>
              <w:rPr>
                <w:rFonts w:eastAsia="微軟正黑體" w:cstheme="minorHAnsi"/>
                <w:szCs w:val="24"/>
              </w:rPr>
            </w:pPr>
            <w:r w:rsidRPr="00F02179">
              <w:rPr>
                <w:rFonts w:eastAsia="微軟正黑體" w:cstheme="minorHAnsi"/>
                <w:szCs w:val="24"/>
              </w:rPr>
              <w:t>40</w:t>
            </w:r>
          </w:p>
        </w:tc>
        <w:tc>
          <w:tcPr>
            <w:tcW w:w="3256" w:type="dxa"/>
            <w:vAlign w:val="center"/>
          </w:tcPr>
          <w:p w:rsidR="000C4DD0" w:rsidRPr="00F02179" w:rsidRDefault="000C4DD0" w:rsidP="008759D7">
            <w:pPr>
              <w:ind w:leftChars="75" w:left="180" w:firstLine="0"/>
              <w:rPr>
                <w:rFonts w:eastAsia="微軟正黑體" w:cstheme="minorHAnsi"/>
                <w:sz w:val="22"/>
              </w:rPr>
            </w:pPr>
          </w:p>
        </w:tc>
      </w:tr>
      <w:tr w:rsidR="005D4267" w:rsidRPr="00F02179" w:rsidTr="008759D7">
        <w:tc>
          <w:tcPr>
            <w:tcW w:w="762" w:type="dxa"/>
            <w:vAlign w:val="center"/>
          </w:tcPr>
          <w:p w:rsidR="005D4267" w:rsidRPr="00F02179" w:rsidRDefault="005D4267" w:rsidP="004F3E43">
            <w:pPr>
              <w:pStyle w:val="af2"/>
              <w:numPr>
                <w:ilvl w:val="0"/>
                <w:numId w:val="231"/>
              </w:numPr>
              <w:ind w:leftChars="75" w:left="660"/>
              <w:rPr>
                <w:rFonts w:eastAsia="微軟正黑體" w:cstheme="minorHAnsi"/>
              </w:rPr>
            </w:pPr>
          </w:p>
        </w:tc>
        <w:tc>
          <w:tcPr>
            <w:tcW w:w="1643"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退票種類</w:t>
            </w:r>
          </w:p>
        </w:tc>
        <w:tc>
          <w:tcPr>
            <w:tcW w:w="1276"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5D4267" w:rsidRPr="00F02179" w:rsidRDefault="005D4267"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5D4267" w:rsidRPr="00F02179" w:rsidRDefault="005D4267"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5D4267" w:rsidRPr="00F02179" w:rsidRDefault="005D4267" w:rsidP="008759D7">
            <w:pPr>
              <w:ind w:leftChars="75" w:left="180" w:firstLine="0"/>
              <w:rPr>
                <w:rFonts w:eastAsia="微軟正黑體" w:cstheme="minorHAnsi"/>
                <w:sz w:val="22"/>
              </w:rPr>
            </w:pPr>
            <w:r w:rsidRPr="00F02179">
              <w:rPr>
                <w:rFonts w:eastAsia="微軟正黑體" w:cstheme="minorHAnsi"/>
                <w:sz w:val="22"/>
              </w:rPr>
              <w:t>下拉選單：</w:t>
            </w:r>
          </w:p>
          <w:p w:rsidR="005D4267" w:rsidRPr="00F02179" w:rsidRDefault="005D4267"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票信類退票</w:t>
            </w:r>
          </w:p>
          <w:p w:rsidR="005D4267" w:rsidRPr="00F02179" w:rsidRDefault="005D4267"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全部</w:t>
            </w:r>
          </w:p>
        </w:tc>
      </w:tr>
      <w:tr w:rsidR="005D4267" w:rsidRPr="00F02179" w:rsidTr="008759D7">
        <w:tc>
          <w:tcPr>
            <w:tcW w:w="762" w:type="dxa"/>
            <w:vAlign w:val="center"/>
          </w:tcPr>
          <w:p w:rsidR="005D4267" w:rsidRPr="00F02179" w:rsidRDefault="005D4267" w:rsidP="004F3E43">
            <w:pPr>
              <w:pStyle w:val="af2"/>
              <w:numPr>
                <w:ilvl w:val="0"/>
                <w:numId w:val="231"/>
              </w:numPr>
              <w:ind w:leftChars="75" w:left="660"/>
              <w:rPr>
                <w:rFonts w:eastAsia="微軟正黑體" w:cstheme="minorHAnsi"/>
              </w:rPr>
            </w:pPr>
          </w:p>
        </w:tc>
        <w:tc>
          <w:tcPr>
            <w:tcW w:w="1643" w:type="dxa"/>
            <w:vAlign w:val="center"/>
          </w:tcPr>
          <w:p w:rsidR="005D4267" w:rsidRPr="00F02179" w:rsidRDefault="000C4DD0" w:rsidP="008759D7">
            <w:pPr>
              <w:ind w:leftChars="75" w:left="180" w:firstLine="0"/>
              <w:rPr>
                <w:rFonts w:eastAsia="微軟正黑體" w:cstheme="minorHAnsi"/>
                <w:szCs w:val="24"/>
              </w:rPr>
            </w:pPr>
            <w:r w:rsidRPr="00F02179">
              <w:rPr>
                <w:rFonts w:eastAsia="微軟正黑體" w:cstheme="minorHAnsi"/>
                <w:szCs w:val="24"/>
              </w:rPr>
              <w:t>退票次數</w:t>
            </w:r>
            <w:r w:rsidRPr="00F02179">
              <w:rPr>
                <w:rFonts w:eastAsia="微軟正黑體" w:cstheme="minorHAnsi"/>
                <w:szCs w:val="24"/>
              </w:rPr>
              <w:t>-</w:t>
            </w:r>
            <w:r w:rsidRPr="00F02179">
              <w:rPr>
                <w:rFonts w:eastAsia="微軟正黑體" w:cstheme="minorHAnsi"/>
                <w:szCs w:val="24"/>
              </w:rPr>
              <w:t>存款不足</w:t>
            </w:r>
          </w:p>
        </w:tc>
        <w:tc>
          <w:tcPr>
            <w:tcW w:w="1276" w:type="dxa"/>
            <w:vAlign w:val="center"/>
          </w:tcPr>
          <w:p w:rsidR="005D4267" w:rsidRPr="00F02179" w:rsidRDefault="000C4DD0"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5D4267" w:rsidRPr="00F02179" w:rsidRDefault="000C4DD0"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5D4267" w:rsidRPr="00F02179" w:rsidRDefault="000C4DD0" w:rsidP="008759D7">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5D4267" w:rsidRPr="00F02179" w:rsidRDefault="005D4267" w:rsidP="008759D7">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註銷退票次數</w:t>
            </w:r>
            <w:r w:rsidRPr="00F02179">
              <w:rPr>
                <w:rFonts w:eastAsia="微軟正黑體" w:cstheme="minorHAnsi"/>
                <w:szCs w:val="24"/>
              </w:rPr>
              <w:t>-</w:t>
            </w:r>
            <w:r w:rsidRPr="00F02179">
              <w:rPr>
                <w:rFonts w:eastAsia="微軟正黑體" w:cstheme="minorHAnsi"/>
                <w:szCs w:val="24"/>
              </w:rPr>
              <w:t>存款不足</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退票次數</w:t>
            </w:r>
            <w:r w:rsidRPr="00F02179">
              <w:rPr>
                <w:rFonts w:eastAsia="微軟正黑體" w:cstheme="minorHAnsi"/>
                <w:szCs w:val="24"/>
              </w:rPr>
              <w:t>-</w:t>
            </w:r>
            <w:r w:rsidRPr="00F02179">
              <w:rPr>
                <w:rFonts w:eastAsia="微軟正黑體" w:cstheme="minorHAnsi"/>
                <w:szCs w:val="24"/>
              </w:rPr>
              <w:t>簽章不符</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註銷退票次數</w:t>
            </w:r>
            <w:r w:rsidRPr="00F02179">
              <w:rPr>
                <w:rFonts w:eastAsia="微軟正黑體" w:cstheme="minorHAnsi"/>
                <w:szCs w:val="24"/>
              </w:rPr>
              <w:t>-</w:t>
            </w:r>
            <w:r w:rsidRPr="00F02179">
              <w:rPr>
                <w:rFonts w:eastAsia="微軟正黑體" w:cstheme="minorHAnsi"/>
                <w:szCs w:val="24"/>
              </w:rPr>
              <w:t>簽章不符</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4F3E43">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退票次數</w:t>
            </w:r>
            <w:r w:rsidRPr="00F02179">
              <w:rPr>
                <w:rFonts w:eastAsia="微軟正黑體" w:cstheme="minorHAnsi"/>
                <w:szCs w:val="24"/>
              </w:rPr>
              <w:t>-</w:t>
            </w:r>
            <w:r w:rsidRPr="00F02179">
              <w:rPr>
                <w:rFonts w:eastAsia="微軟正黑體" w:cstheme="minorHAnsi"/>
                <w:szCs w:val="24"/>
              </w:rPr>
              <w:t>擅指</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4F3E43">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註銷退票次數</w:t>
            </w:r>
            <w:r w:rsidRPr="00F02179">
              <w:rPr>
                <w:rFonts w:eastAsia="微軟正黑體" w:cstheme="minorHAnsi"/>
                <w:szCs w:val="24"/>
              </w:rPr>
              <w:t>-</w:t>
            </w:r>
            <w:r w:rsidRPr="00F02179">
              <w:rPr>
                <w:rFonts w:eastAsia="微軟正黑體" w:cstheme="minorHAnsi"/>
                <w:szCs w:val="24"/>
              </w:rPr>
              <w:t>擅指</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4F3E43">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退票次數</w:t>
            </w:r>
            <w:r w:rsidRPr="00F02179">
              <w:rPr>
                <w:rFonts w:eastAsia="微軟正黑體" w:cstheme="minorHAnsi"/>
                <w:szCs w:val="24"/>
              </w:rPr>
              <w:t>-</w:t>
            </w:r>
            <w:r w:rsidRPr="00F02179">
              <w:rPr>
                <w:rFonts w:eastAsia="微軟正黑體" w:cstheme="minorHAnsi"/>
                <w:szCs w:val="24"/>
              </w:rPr>
              <w:t>撤付</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註銷退票次數</w:t>
            </w:r>
            <w:r w:rsidRPr="00F02179">
              <w:rPr>
                <w:rFonts w:eastAsia="微軟正黑體" w:cstheme="minorHAnsi"/>
                <w:szCs w:val="24"/>
              </w:rPr>
              <w:t>-</w:t>
            </w:r>
            <w:r w:rsidRPr="00F02179">
              <w:rPr>
                <w:rFonts w:eastAsia="微軟正黑體" w:cstheme="minorHAnsi"/>
                <w:szCs w:val="24"/>
              </w:rPr>
              <w:t>撤付</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3</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8921" w:type="dxa"/>
            <w:gridSpan w:val="6"/>
            <w:vAlign w:val="center"/>
          </w:tcPr>
          <w:p w:rsidR="000C4DD0" w:rsidRPr="00F02179" w:rsidRDefault="000C4DD0" w:rsidP="000C4DD0">
            <w:pPr>
              <w:ind w:leftChars="75" w:left="180" w:firstLine="0"/>
              <w:rPr>
                <w:rFonts w:eastAsia="微軟正黑體" w:cstheme="minorHAnsi"/>
                <w:sz w:val="22"/>
              </w:rPr>
            </w:pPr>
            <w:r w:rsidRPr="00F02179">
              <w:rPr>
                <w:rFonts w:eastAsia="微軟正黑體" w:cstheme="minorHAnsi"/>
                <w:sz w:val="22"/>
              </w:rPr>
              <w:t>Details-</w:t>
            </w:r>
            <w:r w:rsidRPr="00F02179">
              <w:rPr>
                <w:rFonts w:eastAsia="微軟正黑體" w:cstheme="minorHAnsi"/>
                <w:sz w:val="22"/>
              </w:rPr>
              <w:t>退票明細</w:t>
            </w:r>
          </w:p>
        </w:tc>
      </w:tr>
      <w:tr w:rsidR="000C4DD0" w:rsidRPr="00F02179" w:rsidTr="008759D7">
        <w:tc>
          <w:tcPr>
            <w:tcW w:w="762" w:type="dxa"/>
            <w:vAlign w:val="center"/>
          </w:tcPr>
          <w:p w:rsidR="000C4DD0" w:rsidRPr="00F02179" w:rsidRDefault="000C4DD0" w:rsidP="004F3E43">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退票日期</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退票金額</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15</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退票理由</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2</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退票理由說明</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20</w:t>
            </w:r>
          </w:p>
        </w:tc>
        <w:tc>
          <w:tcPr>
            <w:tcW w:w="3256" w:type="dxa"/>
            <w:vAlign w:val="center"/>
          </w:tcPr>
          <w:p w:rsidR="000C4DD0" w:rsidRPr="00F02179" w:rsidRDefault="000C4DD0" w:rsidP="000C4DD0">
            <w:pPr>
              <w:ind w:leftChars="75" w:left="180" w:firstLine="0"/>
              <w:rPr>
                <w:rFonts w:eastAsia="微軟正黑體" w:cstheme="minorHAnsi"/>
                <w:sz w:val="22"/>
              </w:rPr>
            </w:pPr>
            <w:r w:rsidRPr="00F02179">
              <w:rPr>
                <w:rFonts w:eastAsia="微軟正黑體" w:cstheme="minorHAnsi"/>
                <w:sz w:val="22"/>
              </w:rPr>
              <w:t>取退票理由說明前</w:t>
            </w:r>
            <w:r w:rsidRPr="00F02179">
              <w:rPr>
                <w:rFonts w:eastAsia="微軟正黑體" w:cstheme="minorHAnsi"/>
                <w:sz w:val="22"/>
              </w:rPr>
              <w:t>20</w:t>
            </w:r>
            <w:r w:rsidRPr="00F02179">
              <w:rPr>
                <w:rFonts w:eastAsia="微軟正黑體" w:cstheme="minorHAnsi"/>
                <w:sz w:val="22"/>
              </w:rPr>
              <w:t>個字</w:t>
            </w: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註銷日期</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註記原因</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10</w:t>
            </w:r>
          </w:p>
        </w:tc>
        <w:tc>
          <w:tcPr>
            <w:tcW w:w="3256" w:type="dxa"/>
            <w:vAlign w:val="center"/>
          </w:tcPr>
          <w:p w:rsidR="000C4DD0" w:rsidRPr="00F02179" w:rsidRDefault="000C4DD0" w:rsidP="000C4DD0">
            <w:pPr>
              <w:ind w:leftChars="75" w:left="180" w:firstLine="0"/>
              <w:rPr>
                <w:rFonts w:eastAsia="微軟正黑體" w:cstheme="minorHAnsi"/>
                <w:sz w:val="22"/>
              </w:rPr>
            </w:pPr>
            <w:r w:rsidRPr="00F02179">
              <w:rPr>
                <w:rFonts w:eastAsia="微軟正黑體" w:cstheme="minorHAnsi"/>
                <w:sz w:val="22"/>
              </w:rPr>
              <w:t>重提付迄</w:t>
            </w:r>
          </w:p>
          <w:p w:rsidR="000C4DD0" w:rsidRPr="00F02179" w:rsidRDefault="000C4DD0" w:rsidP="000C4DD0">
            <w:pPr>
              <w:ind w:leftChars="75" w:left="180" w:firstLine="0"/>
              <w:rPr>
                <w:rFonts w:eastAsia="微軟正黑體" w:cstheme="minorHAnsi"/>
                <w:sz w:val="22"/>
              </w:rPr>
            </w:pPr>
            <w:r w:rsidRPr="00F02179">
              <w:rPr>
                <w:rFonts w:eastAsia="微軟正黑體" w:cstheme="minorHAnsi"/>
                <w:sz w:val="22"/>
              </w:rPr>
              <w:t>提存備付</w:t>
            </w:r>
          </w:p>
          <w:p w:rsidR="000C4DD0" w:rsidRPr="00F02179" w:rsidRDefault="000C4DD0" w:rsidP="000C4DD0">
            <w:pPr>
              <w:ind w:leftChars="75" w:left="180" w:firstLine="0"/>
              <w:rPr>
                <w:rFonts w:eastAsia="微軟正黑體" w:cstheme="minorHAnsi"/>
                <w:sz w:val="22"/>
              </w:rPr>
            </w:pPr>
            <w:r w:rsidRPr="00F02179">
              <w:rPr>
                <w:rFonts w:eastAsia="微軟正黑體" w:cstheme="minorHAnsi"/>
                <w:sz w:val="22"/>
              </w:rPr>
              <w:t>贖回</w:t>
            </w: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提存日期</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解付日期</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0C4DD0" w:rsidRPr="00F02179" w:rsidRDefault="000C4DD0" w:rsidP="000C4DD0">
            <w:pPr>
              <w:ind w:leftChars="75" w:left="180" w:firstLine="0"/>
              <w:rPr>
                <w:rFonts w:eastAsia="微軟正黑體" w:cstheme="minorHAnsi"/>
                <w:sz w:val="22"/>
              </w:rPr>
            </w:pPr>
          </w:p>
        </w:tc>
      </w:tr>
      <w:tr w:rsidR="000C4DD0" w:rsidRPr="00F02179" w:rsidTr="008759D7">
        <w:tc>
          <w:tcPr>
            <w:tcW w:w="762" w:type="dxa"/>
            <w:vAlign w:val="center"/>
          </w:tcPr>
          <w:p w:rsidR="000C4DD0" w:rsidRPr="00F02179" w:rsidRDefault="000C4DD0" w:rsidP="000C4DD0">
            <w:pPr>
              <w:pStyle w:val="af2"/>
              <w:numPr>
                <w:ilvl w:val="0"/>
                <w:numId w:val="231"/>
              </w:numPr>
              <w:ind w:leftChars="75" w:left="660"/>
              <w:rPr>
                <w:rFonts w:eastAsia="微軟正黑體" w:cstheme="minorHAnsi"/>
              </w:rPr>
            </w:pPr>
          </w:p>
        </w:tc>
        <w:tc>
          <w:tcPr>
            <w:tcW w:w="1643"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付訖日期</w:t>
            </w:r>
          </w:p>
        </w:tc>
        <w:tc>
          <w:tcPr>
            <w:tcW w:w="1276"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日期</w:t>
            </w:r>
          </w:p>
        </w:tc>
        <w:tc>
          <w:tcPr>
            <w:tcW w:w="709" w:type="dxa"/>
            <w:vAlign w:val="center"/>
          </w:tcPr>
          <w:p w:rsidR="000C4DD0" w:rsidRPr="00F02179" w:rsidRDefault="000C4DD0" w:rsidP="000C4DD0">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0C4DD0" w:rsidRPr="00F02179" w:rsidRDefault="000C4DD0" w:rsidP="000C4DD0">
            <w:pPr>
              <w:ind w:leftChars="75" w:left="180" w:firstLine="0"/>
              <w:rPr>
                <w:rFonts w:eastAsia="微軟正黑體" w:cstheme="minorHAnsi"/>
                <w:szCs w:val="24"/>
              </w:rPr>
            </w:pPr>
            <w:r w:rsidRPr="00F02179">
              <w:rPr>
                <w:rFonts w:eastAsia="微軟正黑體" w:cstheme="minorHAnsi"/>
                <w:szCs w:val="24"/>
              </w:rPr>
              <w:t>8</w:t>
            </w:r>
          </w:p>
        </w:tc>
        <w:tc>
          <w:tcPr>
            <w:tcW w:w="3256" w:type="dxa"/>
            <w:vAlign w:val="center"/>
          </w:tcPr>
          <w:p w:rsidR="000C4DD0" w:rsidRPr="00F02179" w:rsidRDefault="000C4DD0" w:rsidP="000C4DD0">
            <w:pPr>
              <w:ind w:leftChars="75" w:left="180" w:firstLine="0"/>
              <w:rPr>
                <w:rFonts w:eastAsia="微軟正黑體" w:cstheme="minorHAnsi"/>
                <w:sz w:val="22"/>
              </w:rPr>
            </w:pPr>
          </w:p>
        </w:tc>
      </w:tr>
    </w:tbl>
    <w:p w:rsidR="005D4267" w:rsidRPr="00F02179" w:rsidRDefault="005D4267" w:rsidP="004F3E43">
      <w:pPr>
        <w:pStyle w:val="af2"/>
        <w:ind w:leftChars="0" w:left="670" w:firstLine="0"/>
        <w:rPr>
          <w:rFonts w:eastAsia="微軟正黑體" w:cstheme="minorHAnsi"/>
        </w:rPr>
      </w:pPr>
    </w:p>
    <w:p w:rsidR="00B720EC" w:rsidRPr="00F02179" w:rsidRDefault="00B720EC" w:rsidP="00B720EC">
      <w:pPr>
        <w:ind w:left="0" w:firstLine="0"/>
        <w:outlineLvl w:val="2"/>
        <w:rPr>
          <w:rFonts w:eastAsia="微軟正黑體" w:cstheme="minorHAnsi"/>
          <w:color w:val="000000" w:themeColor="text1"/>
        </w:rPr>
      </w:pPr>
      <w:bookmarkStart w:id="196" w:name="_Toc170379652"/>
      <w:r w:rsidRPr="00F02179">
        <w:rPr>
          <w:rFonts w:eastAsia="微軟正黑體" w:cstheme="minorHAnsi"/>
        </w:rPr>
        <w:t xml:space="preserve">2.3.15 </w:t>
      </w:r>
      <w:r w:rsidRPr="00F02179">
        <w:rPr>
          <w:rFonts w:eastAsia="微軟正黑體" w:cstheme="minorHAnsi"/>
          <w:color w:val="000000" w:themeColor="text1"/>
        </w:rPr>
        <w:t>清償處理</w:t>
      </w:r>
      <w:r w:rsidR="00A7626C" w:rsidRPr="00F02179">
        <w:rPr>
          <w:rFonts w:eastAsia="微軟正黑體" w:cstheme="minorHAnsi"/>
          <w:color w:val="000000" w:themeColor="text1"/>
        </w:rPr>
        <w:t>(1501/1504/1505)</w:t>
      </w:r>
      <w:bookmarkEnd w:id="196"/>
    </w:p>
    <w:p w:rsidR="00A7626C" w:rsidRPr="00F02179" w:rsidRDefault="00A7626C" w:rsidP="00A7626C">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2.3.15.1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A7626C" w:rsidRPr="00F02179" w:rsidRDefault="00A7626C" w:rsidP="00A7626C">
      <w:pPr>
        <w:spacing w:line="0" w:lineRule="atLeast"/>
        <w:rPr>
          <w:rFonts w:eastAsia="微軟正黑體" w:cstheme="minorHAnsi"/>
        </w:rPr>
      </w:pPr>
      <w:r w:rsidRPr="00F02179">
        <w:rPr>
          <w:rFonts w:eastAsia="微軟正黑體" w:cstheme="minorHAnsi"/>
        </w:rPr>
        <w:t>提供票據存款戶退票後清償處理，清償分</w:t>
      </w:r>
      <w:r w:rsidRPr="00F02179">
        <w:rPr>
          <w:rFonts w:eastAsia="微軟正黑體" w:cstheme="minorHAnsi"/>
        </w:rPr>
        <w:t>3</w:t>
      </w:r>
      <w:r w:rsidRPr="00F02179">
        <w:rPr>
          <w:rFonts w:eastAsia="微軟正黑體" w:cstheme="minorHAnsi"/>
        </w:rPr>
        <w:t>種，提存備付、贖回、重提付訖，</w:t>
      </w:r>
    </w:p>
    <w:p w:rsidR="00A7626C" w:rsidRPr="00F02179" w:rsidRDefault="00A7626C" w:rsidP="00A7626C">
      <w:pPr>
        <w:spacing w:line="0" w:lineRule="atLeast"/>
        <w:ind w:leftChars="75" w:left="660"/>
        <w:rPr>
          <w:rFonts w:eastAsia="微軟正黑體" w:cstheme="minorHAnsi"/>
        </w:rPr>
      </w:pPr>
      <w:r w:rsidRPr="00F02179">
        <w:rPr>
          <w:rFonts w:eastAsia="微軟正黑體" w:cstheme="minorHAnsi"/>
        </w:rPr>
        <w:t>處理流程如下說明。</w:t>
      </w:r>
    </w:p>
    <w:p w:rsidR="00A7626C" w:rsidRPr="00F02179" w:rsidRDefault="00A7626C" w:rsidP="004F3E43">
      <w:pPr>
        <w:pStyle w:val="af2"/>
        <w:numPr>
          <w:ilvl w:val="0"/>
          <w:numId w:val="234"/>
        </w:numPr>
        <w:spacing w:line="0" w:lineRule="atLeast"/>
        <w:ind w:leftChars="75" w:left="537" w:hanging="357"/>
        <w:rPr>
          <w:rFonts w:eastAsia="微軟正黑體" w:cstheme="minorHAnsi"/>
        </w:rPr>
      </w:pPr>
      <w:r w:rsidRPr="00F02179">
        <w:rPr>
          <w:rFonts w:eastAsia="微軟正黑體" w:cstheme="minorHAnsi"/>
        </w:rPr>
        <w:t>提存備付</w:t>
      </w:r>
      <w:r w:rsidRPr="00F02179">
        <w:rPr>
          <w:rFonts w:eastAsia="微軟正黑體" w:cstheme="minorHAnsi"/>
        </w:rPr>
        <w:t>(1504/1505)</w:t>
      </w:r>
      <w:r w:rsidRPr="00F02179">
        <w:rPr>
          <w:rFonts w:eastAsia="微軟正黑體" w:cstheme="minorHAnsi"/>
        </w:rPr>
        <w:t>：</w:t>
      </w:r>
    </w:p>
    <w:p w:rsidR="00A7626C" w:rsidRPr="00F02179" w:rsidRDefault="00A7626C" w:rsidP="00A7626C">
      <w:pPr>
        <w:pStyle w:val="af2"/>
        <w:numPr>
          <w:ilvl w:val="0"/>
          <w:numId w:val="202"/>
        </w:numPr>
        <w:spacing w:line="0" w:lineRule="atLeast"/>
        <w:ind w:leftChars="236" w:left="850" w:hanging="284"/>
        <w:rPr>
          <w:rFonts w:eastAsia="微軟正黑體" w:cstheme="minorHAnsi"/>
        </w:rPr>
      </w:pPr>
      <w:r w:rsidRPr="00F02179">
        <w:rPr>
          <w:rFonts w:eastAsia="微軟正黑體" w:cstheme="minorHAnsi"/>
        </w:rPr>
        <w:t>提存備付</w:t>
      </w:r>
      <w:r w:rsidRPr="00F02179">
        <w:rPr>
          <w:rFonts w:eastAsia="微軟正黑體" w:cstheme="minorHAnsi"/>
        </w:rPr>
        <w:t>(1504)</w:t>
      </w:r>
      <w:r w:rsidRPr="00F02179">
        <w:rPr>
          <w:rFonts w:eastAsia="微軟正黑體" w:cstheme="minorHAnsi"/>
        </w:rPr>
        <w:t>：</w:t>
      </w:r>
      <w:r w:rsidRPr="00F02179">
        <w:rPr>
          <w:rFonts w:eastAsia="微軟正黑體" w:cstheme="minorHAnsi"/>
          <w:szCs w:val="32"/>
        </w:rPr>
        <w:t>提供支票退票備付登錄或備付取消，可輸入交易類別、支票存款帳號、票據號碼、票據金額、備付款提存方式、手續費收取方式。交易類別提供</w:t>
      </w:r>
      <w:r w:rsidRPr="00F02179">
        <w:rPr>
          <w:rFonts w:eastAsia="微軟正黑體" w:cstheme="minorHAnsi"/>
          <w:szCs w:val="32"/>
        </w:rPr>
        <w:t>1=</w:t>
      </w:r>
      <w:r w:rsidRPr="00F02179">
        <w:rPr>
          <w:rFonts w:eastAsia="微軟正黑體" w:cstheme="minorHAnsi"/>
          <w:szCs w:val="32"/>
        </w:rPr>
        <w:t>備付登錄、</w:t>
      </w:r>
      <w:r w:rsidRPr="00F02179">
        <w:rPr>
          <w:rFonts w:eastAsia="微軟正黑體" w:cstheme="minorHAnsi"/>
          <w:szCs w:val="32"/>
        </w:rPr>
        <w:t>2=</w:t>
      </w:r>
      <w:r w:rsidRPr="00F02179">
        <w:rPr>
          <w:rFonts w:eastAsia="微軟正黑體" w:cstheme="minorHAnsi"/>
          <w:szCs w:val="32"/>
        </w:rPr>
        <w:t>備付取消。備付款提存方式提供</w:t>
      </w:r>
      <w:r w:rsidRPr="00F02179">
        <w:rPr>
          <w:rFonts w:eastAsia="微軟正黑體" w:cstheme="minorHAnsi"/>
          <w:szCs w:val="32"/>
        </w:rPr>
        <w:t>1=</w:t>
      </w:r>
      <w:r w:rsidRPr="00F02179">
        <w:rPr>
          <w:rFonts w:eastAsia="微軟正黑體" w:cstheme="minorHAnsi"/>
          <w:szCs w:val="32"/>
        </w:rPr>
        <w:t>現金、</w:t>
      </w:r>
      <w:r w:rsidRPr="00F02179">
        <w:rPr>
          <w:rFonts w:eastAsia="微軟正黑體" w:cstheme="minorHAnsi"/>
          <w:szCs w:val="32"/>
        </w:rPr>
        <w:t>2=</w:t>
      </w:r>
      <w:r w:rsidRPr="00F02179">
        <w:rPr>
          <w:rFonts w:eastAsia="微軟正黑體" w:cstheme="minorHAnsi"/>
          <w:szCs w:val="32"/>
        </w:rPr>
        <w:t>轉帳。當交易類別選擇</w:t>
      </w:r>
      <w:r w:rsidRPr="00F02179">
        <w:rPr>
          <w:rFonts w:eastAsia="微軟正黑體" w:cstheme="minorHAnsi"/>
          <w:szCs w:val="32"/>
        </w:rPr>
        <w:t>2=</w:t>
      </w:r>
      <w:r w:rsidRPr="00F02179">
        <w:rPr>
          <w:rFonts w:eastAsia="微軟正黑體" w:cstheme="minorHAnsi"/>
          <w:szCs w:val="32"/>
        </w:rPr>
        <w:t>備付取消時，輸入支票存款帳號、票據號碼後，自動代出票據金額、備付款提存方式、手續費收取方式，不可修改。</w:t>
      </w:r>
    </w:p>
    <w:p w:rsidR="00A7626C" w:rsidRPr="00F02179" w:rsidRDefault="00A7626C" w:rsidP="004F3E43">
      <w:pPr>
        <w:pStyle w:val="af2"/>
        <w:numPr>
          <w:ilvl w:val="0"/>
          <w:numId w:val="235"/>
        </w:numPr>
        <w:spacing w:line="0" w:lineRule="atLeast"/>
        <w:ind w:leftChars="278" w:left="951" w:hanging="284"/>
        <w:rPr>
          <w:rFonts w:eastAsia="微軟正黑體" w:cstheme="minorHAnsi"/>
          <w:szCs w:val="32"/>
        </w:rPr>
      </w:pPr>
      <w:r w:rsidRPr="00F02179">
        <w:rPr>
          <w:rFonts w:eastAsia="微軟正黑體" w:cstheme="minorHAnsi"/>
          <w:szCs w:val="32"/>
        </w:rPr>
        <w:lastRenderedPageBreak/>
        <w:t>提存備付需進行下列檢核：</w:t>
      </w:r>
    </w:p>
    <w:p w:rsidR="00A7626C" w:rsidRPr="00F02179" w:rsidRDefault="00A7626C" w:rsidP="00A7626C">
      <w:pPr>
        <w:pStyle w:val="af2"/>
        <w:numPr>
          <w:ilvl w:val="3"/>
          <w:numId w:val="201"/>
        </w:numPr>
        <w:spacing w:line="0" w:lineRule="atLeast"/>
        <w:ind w:leftChars="515" w:left="1520" w:hanging="284"/>
        <w:rPr>
          <w:rFonts w:eastAsia="微軟正黑體" w:cstheme="minorHAnsi"/>
          <w:szCs w:val="32"/>
        </w:rPr>
      </w:pPr>
      <w:r w:rsidRPr="00F02179">
        <w:rPr>
          <w:rFonts w:eastAsia="微軟正黑體" w:cstheme="minorHAnsi"/>
          <w:szCs w:val="32"/>
        </w:rPr>
        <w:t>該票號需存在未註銷之票信種類退票紀錄且票據金額需與退票登錄金額一致。</w:t>
      </w:r>
    </w:p>
    <w:p w:rsidR="00A7626C" w:rsidRPr="00F02179" w:rsidRDefault="00A7626C" w:rsidP="00A7626C">
      <w:pPr>
        <w:pStyle w:val="af2"/>
        <w:numPr>
          <w:ilvl w:val="3"/>
          <w:numId w:val="201"/>
        </w:numPr>
        <w:spacing w:line="0" w:lineRule="atLeast"/>
        <w:ind w:leftChars="515" w:left="1520" w:hanging="284"/>
        <w:rPr>
          <w:rFonts w:eastAsia="微軟正黑體" w:cstheme="minorHAnsi"/>
          <w:szCs w:val="32"/>
        </w:rPr>
      </w:pPr>
      <w:r w:rsidRPr="00F02179">
        <w:rPr>
          <w:rFonts w:eastAsia="微軟正黑體" w:cstheme="minorHAnsi"/>
          <w:szCs w:val="32"/>
        </w:rPr>
        <w:t>該票號票據狀態需為未處理。</w:t>
      </w:r>
    </w:p>
    <w:p w:rsidR="00A7626C" w:rsidRPr="00F02179" w:rsidRDefault="00A7626C" w:rsidP="004F3E43">
      <w:pPr>
        <w:pStyle w:val="af2"/>
        <w:numPr>
          <w:ilvl w:val="0"/>
          <w:numId w:val="235"/>
        </w:numPr>
        <w:spacing w:line="0" w:lineRule="atLeast"/>
        <w:ind w:leftChars="311" w:left="1466"/>
        <w:rPr>
          <w:rFonts w:eastAsia="微軟正黑體" w:cstheme="minorHAnsi"/>
        </w:rPr>
      </w:pPr>
      <w:r w:rsidRPr="00F02179">
        <w:rPr>
          <w:rFonts w:eastAsia="微軟正黑體" w:cstheme="minorHAnsi"/>
          <w:szCs w:val="32"/>
        </w:rPr>
        <w:t>備付登錄成功後需進行下列更新：</w:t>
      </w:r>
    </w:p>
    <w:p w:rsidR="00A7626C" w:rsidRPr="00F02179" w:rsidRDefault="00A7626C" w:rsidP="004F3E43">
      <w:pPr>
        <w:pStyle w:val="af2"/>
        <w:numPr>
          <w:ilvl w:val="0"/>
          <w:numId w:val="236"/>
        </w:numPr>
        <w:spacing w:line="0" w:lineRule="atLeast"/>
        <w:ind w:leftChars="472" w:left="1417" w:hanging="284"/>
        <w:rPr>
          <w:rFonts w:eastAsia="微軟正黑體" w:cstheme="minorHAnsi"/>
          <w:szCs w:val="32"/>
        </w:rPr>
      </w:pPr>
      <w:r w:rsidRPr="00F02179">
        <w:rPr>
          <w:rFonts w:eastAsia="微軟正黑體" w:cstheme="minorHAnsi"/>
          <w:szCs w:val="32"/>
        </w:rPr>
        <w:t>中台更新該票號所有未註銷之票信種類退票紀錄為註銷並記錄註銷日期及提存備付日期。</w:t>
      </w:r>
    </w:p>
    <w:p w:rsidR="00A7626C" w:rsidRPr="00F02179" w:rsidRDefault="00A7626C" w:rsidP="004F3E43">
      <w:pPr>
        <w:pStyle w:val="af2"/>
        <w:numPr>
          <w:ilvl w:val="0"/>
          <w:numId w:val="236"/>
        </w:numPr>
        <w:spacing w:line="0" w:lineRule="atLeast"/>
        <w:ind w:leftChars="472" w:left="1417" w:hanging="284"/>
        <w:rPr>
          <w:rFonts w:eastAsia="微軟正黑體" w:cstheme="minorHAnsi"/>
        </w:rPr>
      </w:pPr>
      <w:r w:rsidRPr="00F02179">
        <w:rPr>
          <w:rFonts w:eastAsia="微軟正黑體" w:cstheme="minorHAnsi"/>
        </w:rPr>
        <w:t>發送交易至核心將提存備付金額轉入提存備付科目並更新核心票據狀態為提存備付。</w:t>
      </w:r>
    </w:p>
    <w:p w:rsidR="00A7626C" w:rsidRPr="00F02179" w:rsidRDefault="00A7626C" w:rsidP="00A7626C">
      <w:pPr>
        <w:pStyle w:val="af2"/>
        <w:spacing w:line="0" w:lineRule="atLeast"/>
        <w:ind w:leftChars="633" w:left="1519" w:firstLine="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現金</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w:t>
      </w:r>
      <w:r w:rsidRPr="00F02179">
        <w:rPr>
          <w:rFonts w:eastAsia="微軟正黑體" w:cstheme="minorHAnsi"/>
          <w:color w:val="000000"/>
          <w:kern w:val="0"/>
          <w:szCs w:val="24"/>
        </w:rPr>
        <w:t>2178-014</w:t>
      </w:r>
      <w:r w:rsidRPr="00F02179">
        <w:rPr>
          <w:rFonts w:eastAsia="微軟正黑體" w:cstheme="minorHAnsi"/>
          <w:color w:val="000000"/>
          <w:kern w:val="0"/>
          <w:szCs w:val="24"/>
        </w:rPr>
        <w:t>註銷退票備付款</w:t>
      </w:r>
    </w:p>
    <w:p w:rsidR="00A7626C" w:rsidRPr="00F02179" w:rsidRDefault="00A7626C" w:rsidP="004F3E43">
      <w:pPr>
        <w:pStyle w:val="af2"/>
        <w:numPr>
          <w:ilvl w:val="0"/>
          <w:numId w:val="236"/>
        </w:numPr>
        <w:spacing w:line="0" w:lineRule="atLeast"/>
        <w:ind w:leftChars="472" w:left="1417" w:hanging="284"/>
        <w:rPr>
          <w:rFonts w:eastAsia="微軟正黑體" w:cstheme="minorHAnsi"/>
        </w:rPr>
      </w:pPr>
      <w:r w:rsidRPr="00F02179">
        <w:rPr>
          <w:rFonts w:eastAsia="微軟正黑體" w:cstheme="minorHAnsi"/>
        </w:rPr>
        <w:t>發送交易至核心收取退票註銷手續費。</w:t>
      </w:r>
    </w:p>
    <w:p w:rsidR="00A7626C" w:rsidRPr="00F02179" w:rsidRDefault="00A7626C" w:rsidP="00A7626C">
      <w:pPr>
        <w:pStyle w:val="af2"/>
        <w:spacing w:line="0" w:lineRule="atLeast"/>
        <w:ind w:leftChars="633" w:left="1519" w:firstLine="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現金</w:t>
      </w:r>
      <w:r w:rsidRPr="00F02179">
        <w:rPr>
          <w:rFonts w:eastAsia="微軟正黑體" w:cstheme="minorHAnsi"/>
          <w:szCs w:val="24"/>
        </w:rPr>
        <w:t xml:space="preserve">                         NT150</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w:t>
      </w:r>
      <w:r w:rsidRPr="00F02179">
        <w:rPr>
          <w:rFonts w:eastAsia="微軟正黑體" w:cstheme="minorHAnsi"/>
          <w:color w:val="000000"/>
          <w:kern w:val="0"/>
          <w:szCs w:val="24"/>
        </w:rPr>
        <w:t>2178-016</w:t>
      </w:r>
      <w:r w:rsidRPr="00F02179">
        <w:rPr>
          <w:rFonts w:eastAsia="微軟正黑體" w:cstheme="minorHAnsi"/>
          <w:color w:val="000000"/>
          <w:kern w:val="0"/>
          <w:szCs w:val="24"/>
        </w:rPr>
        <w:t>註銷退票手續費</w:t>
      </w:r>
      <w:r w:rsidRPr="00F02179">
        <w:rPr>
          <w:rFonts w:eastAsia="微軟正黑體" w:cstheme="minorHAnsi"/>
          <w:color w:val="000000"/>
          <w:kern w:val="0"/>
          <w:szCs w:val="24"/>
        </w:rPr>
        <w:t xml:space="preserve">               NT112</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xx-4516-051</w:t>
      </w:r>
      <w:r w:rsidRPr="00F02179">
        <w:rPr>
          <w:rFonts w:eastAsia="微軟正黑體" w:cstheme="minorHAnsi"/>
          <w:szCs w:val="24"/>
        </w:rPr>
        <w:t>手續費收入</w:t>
      </w:r>
      <w:r w:rsidRPr="00F02179">
        <w:rPr>
          <w:rFonts w:eastAsia="微軟正黑體" w:cstheme="minorHAnsi"/>
          <w:szCs w:val="24"/>
        </w:rPr>
        <w:t>-</w:t>
      </w:r>
      <w:r w:rsidRPr="00F02179">
        <w:rPr>
          <w:rFonts w:eastAsia="微軟正黑體" w:cstheme="minorHAnsi"/>
          <w:szCs w:val="24"/>
        </w:rPr>
        <w:t>註銷退票手續費</w:t>
      </w:r>
      <w:r w:rsidRPr="00F02179">
        <w:rPr>
          <w:rFonts w:eastAsia="微軟正黑體" w:cstheme="minorHAnsi"/>
          <w:szCs w:val="24"/>
        </w:rPr>
        <w:t xml:space="preserve">    NT38</w:t>
      </w:r>
    </w:p>
    <w:p w:rsidR="00A7626C" w:rsidRPr="00F02179" w:rsidRDefault="00A7626C" w:rsidP="004F3E43">
      <w:pPr>
        <w:pStyle w:val="af2"/>
        <w:numPr>
          <w:ilvl w:val="0"/>
          <w:numId w:val="235"/>
        </w:numPr>
        <w:spacing w:line="0" w:lineRule="atLeast"/>
        <w:ind w:leftChars="311" w:left="1466"/>
        <w:rPr>
          <w:rFonts w:eastAsia="微軟正黑體" w:cstheme="minorHAnsi"/>
        </w:rPr>
      </w:pPr>
      <w:r w:rsidRPr="00F02179">
        <w:rPr>
          <w:rFonts w:eastAsia="微軟正黑體" w:cstheme="minorHAnsi"/>
        </w:rPr>
        <w:t>備付取消需檢核票據狀態仍為提存備付，若票據狀態非提存備付回覆錯誤訊息「該票據非提存備付不可執行備付取消」，備付取消進行下列更新：</w:t>
      </w:r>
    </w:p>
    <w:p w:rsidR="00A7626C" w:rsidRPr="00F02179" w:rsidRDefault="00A7626C" w:rsidP="004F3E43">
      <w:pPr>
        <w:pStyle w:val="af2"/>
        <w:numPr>
          <w:ilvl w:val="0"/>
          <w:numId w:val="237"/>
        </w:numPr>
        <w:spacing w:line="0" w:lineRule="atLeast"/>
        <w:ind w:leftChars="472" w:left="1417" w:hanging="284"/>
        <w:rPr>
          <w:rFonts w:eastAsia="微軟正黑體" w:cstheme="minorHAnsi"/>
          <w:szCs w:val="32"/>
        </w:rPr>
      </w:pPr>
      <w:r w:rsidRPr="00F02179">
        <w:rPr>
          <w:rFonts w:eastAsia="微軟正黑體" w:cstheme="minorHAnsi"/>
          <w:szCs w:val="32"/>
        </w:rPr>
        <w:t>中台更新該票號註銷之票信種類退票紀錄至提存備付登錄前。</w:t>
      </w:r>
    </w:p>
    <w:p w:rsidR="00A7626C" w:rsidRPr="00F02179" w:rsidRDefault="00A7626C" w:rsidP="004F3E43">
      <w:pPr>
        <w:pStyle w:val="af2"/>
        <w:numPr>
          <w:ilvl w:val="0"/>
          <w:numId w:val="237"/>
        </w:numPr>
        <w:spacing w:line="0" w:lineRule="atLeast"/>
        <w:ind w:leftChars="472" w:left="1417" w:hanging="284"/>
        <w:rPr>
          <w:rFonts w:eastAsia="微軟正黑體" w:cstheme="minorHAnsi"/>
        </w:rPr>
      </w:pPr>
      <w:r w:rsidRPr="00F02179">
        <w:rPr>
          <w:rFonts w:eastAsia="微軟正黑體" w:cstheme="minorHAnsi"/>
        </w:rPr>
        <w:t>發送交易至核心將提存備付金額至提存備付科目轉出並更新核心票據狀態為未處理。</w:t>
      </w:r>
    </w:p>
    <w:p w:rsidR="00A7626C" w:rsidRPr="00F02179" w:rsidRDefault="00A7626C" w:rsidP="00A7626C">
      <w:pPr>
        <w:pStyle w:val="af2"/>
        <w:spacing w:line="0" w:lineRule="atLeast"/>
        <w:ind w:leftChars="633" w:left="1519" w:firstLine="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w:t>
      </w:r>
      <w:r w:rsidRPr="00F02179">
        <w:rPr>
          <w:rFonts w:eastAsia="微軟正黑體" w:cstheme="minorHAnsi"/>
          <w:szCs w:val="24"/>
        </w:rPr>
        <w:t>xx-</w:t>
      </w:r>
      <w:r w:rsidRPr="00F02179">
        <w:rPr>
          <w:rFonts w:eastAsia="微軟正黑體" w:cstheme="minorHAnsi"/>
          <w:color w:val="000000"/>
          <w:kern w:val="0"/>
          <w:szCs w:val="24"/>
        </w:rPr>
        <w:t>2178-014</w:t>
      </w:r>
      <w:r w:rsidRPr="00F02179">
        <w:rPr>
          <w:rFonts w:eastAsia="微軟正黑體" w:cstheme="minorHAnsi"/>
          <w:color w:val="000000"/>
          <w:kern w:val="0"/>
          <w:szCs w:val="24"/>
        </w:rPr>
        <w:t>註銷退票備付款</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現金</w:t>
      </w:r>
    </w:p>
    <w:p w:rsidR="00A7626C" w:rsidRPr="00F02179" w:rsidRDefault="00A7626C" w:rsidP="004F3E43">
      <w:pPr>
        <w:pStyle w:val="af2"/>
        <w:numPr>
          <w:ilvl w:val="0"/>
          <w:numId w:val="237"/>
        </w:numPr>
        <w:spacing w:line="0" w:lineRule="atLeast"/>
        <w:ind w:leftChars="472" w:left="1417" w:hanging="284"/>
        <w:rPr>
          <w:rFonts w:eastAsia="微軟正黑體" w:cstheme="minorHAnsi"/>
        </w:rPr>
      </w:pPr>
      <w:r w:rsidRPr="00F02179">
        <w:rPr>
          <w:rFonts w:eastAsia="微軟正黑體" w:cstheme="minorHAnsi"/>
        </w:rPr>
        <w:t>發送交易至核心退回退票註銷手續費。</w:t>
      </w:r>
    </w:p>
    <w:p w:rsidR="00A7626C" w:rsidRPr="00F02179" w:rsidRDefault="00A7626C" w:rsidP="00A7626C">
      <w:pPr>
        <w:pStyle w:val="af2"/>
        <w:spacing w:line="0" w:lineRule="atLeast"/>
        <w:ind w:leftChars="633" w:left="1519" w:firstLine="0"/>
        <w:rPr>
          <w:rFonts w:eastAsia="微軟正黑體" w:cstheme="minorHAnsi"/>
          <w:color w:val="000000"/>
          <w:kern w:val="0"/>
          <w:szCs w:val="24"/>
        </w:rPr>
      </w:pPr>
      <w:r w:rsidRPr="00F02179">
        <w:rPr>
          <w:rFonts w:eastAsia="微軟正黑體" w:cstheme="minorHAnsi"/>
          <w:szCs w:val="24"/>
        </w:rPr>
        <w:t>DR</w:t>
      </w:r>
      <w:r w:rsidRPr="00F02179">
        <w:rPr>
          <w:rFonts w:eastAsia="微軟正黑體" w:cstheme="minorHAnsi"/>
          <w:szCs w:val="24"/>
        </w:rPr>
        <w:t>：</w:t>
      </w:r>
      <w:r w:rsidRPr="00F02179">
        <w:rPr>
          <w:rFonts w:eastAsia="微軟正黑體" w:cstheme="minorHAnsi"/>
          <w:szCs w:val="24"/>
        </w:rPr>
        <w:t>xx-</w:t>
      </w:r>
      <w:r w:rsidRPr="00F02179">
        <w:rPr>
          <w:rFonts w:eastAsia="微軟正黑體" w:cstheme="minorHAnsi"/>
          <w:color w:val="000000"/>
          <w:kern w:val="0"/>
          <w:szCs w:val="24"/>
        </w:rPr>
        <w:t>2178-016</w:t>
      </w:r>
      <w:r w:rsidRPr="00F02179">
        <w:rPr>
          <w:rFonts w:eastAsia="微軟正黑體" w:cstheme="minorHAnsi"/>
          <w:color w:val="000000"/>
          <w:kern w:val="0"/>
          <w:szCs w:val="24"/>
        </w:rPr>
        <w:t>註銷退票手續費</w:t>
      </w:r>
      <w:r w:rsidRPr="00F02179">
        <w:rPr>
          <w:rFonts w:eastAsia="微軟正黑體" w:cstheme="minorHAnsi"/>
          <w:color w:val="000000"/>
          <w:kern w:val="0"/>
          <w:szCs w:val="24"/>
        </w:rPr>
        <w:t xml:space="preserve">               NT112</w:t>
      </w:r>
    </w:p>
    <w:p w:rsidR="00A7626C" w:rsidRPr="00F02179" w:rsidRDefault="00A7626C" w:rsidP="00A7626C">
      <w:pPr>
        <w:pStyle w:val="af2"/>
        <w:spacing w:line="0" w:lineRule="atLeast"/>
        <w:ind w:leftChars="633" w:left="1519" w:firstLine="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w:t>
      </w:r>
      <w:r w:rsidRPr="00F02179">
        <w:rPr>
          <w:rFonts w:eastAsia="微軟正黑體" w:cstheme="minorHAnsi"/>
          <w:szCs w:val="24"/>
        </w:rPr>
        <w:t>xx-4516-051</w:t>
      </w:r>
      <w:r w:rsidRPr="00F02179">
        <w:rPr>
          <w:rFonts w:eastAsia="微軟正黑體" w:cstheme="minorHAnsi"/>
          <w:szCs w:val="24"/>
        </w:rPr>
        <w:t>手續費收入</w:t>
      </w:r>
      <w:r w:rsidRPr="00F02179">
        <w:rPr>
          <w:rFonts w:eastAsia="微軟正黑體" w:cstheme="minorHAnsi"/>
          <w:szCs w:val="24"/>
        </w:rPr>
        <w:t>-</w:t>
      </w:r>
      <w:r w:rsidRPr="00F02179">
        <w:rPr>
          <w:rFonts w:eastAsia="微軟正黑體" w:cstheme="minorHAnsi"/>
          <w:szCs w:val="24"/>
        </w:rPr>
        <w:t>註銷退票手續費</w:t>
      </w:r>
      <w:r w:rsidRPr="00F02179">
        <w:rPr>
          <w:rFonts w:eastAsia="微軟正黑體" w:cstheme="minorHAnsi"/>
          <w:szCs w:val="24"/>
        </w:rPr>
        <w:t xml:space="preserve">    NT38</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現金</w:t>
      </w:r>
      <w:r w:rsidRPr="00F02179">
        <w:rPr>
          <w:rFonts w:eastAsia="微軟正黑體" w:cstheme="minorHAnsi"/>
          <w:szCs w:val="24"/>
        </w:rPr>
        <w:t xml:space="preserve">                    NT150</w:t>
      </w:r>
    </w:p>
    <w:p w:rsidR="00A7626C" w:rsidRPr="00F02179" w:rsidRDefault="00A7626C" w:rsidP="00A7626C">
      <w:pPr>
        <w:pStyle w:val="af2"/>
        <w:numPr>
          <w:ilvl w:val="0"/>
          <w:numId w:val="202"/>
        </w:numPr>
        <w:spacing w:line="0" w:lineRule="atLeast"/>
        <w:ind w:leftChars="236" w:left="850" w:hanging="284"/>
        <w:rPr>
          <w:rFonts w:eastAsia="微軟正黑體" w:cstheme="minorHAnsi"/>
        </w:rPr>
      </w:pPr>
      <w:r w:rsidRPr="00F02179">
        <w:rPr>
          <w:rFonts w:eastAsia="微軟正黑體" w:cstheme="minorHAnsi"/>
        </w:rPr>
        <w:t>提存備付</w:t>
      </w:r>
      <w:r w:rsidRPr="00F02179">
        <w:rPr>
          <w:rFonts w:eastAsia="微軟正黑體" w:cstheme="minorHAnsi"/>
        </w:rPr>
        <w:t>-</w:t>
      </w:r>
      <w:r w:rsidRPr="00F02179">
        <w:rPr>
          <w:rFonts w:eastAsia="微軟正黑體" w:cstheme="minorHAnsi"/>
        </w:rPr>
        <w:t>付訖：提存備付票據重新提回進行兌付時由核心自動由註銷退票備付款進行兌付並將票據狀態更新為提存付訖。</w:t>
      </w:r>
    </w:p>
    <w:p w:rsidR="00A7626C" w:rsidRPr="00F02179" w:rsidRDefault="00A7626C" w:rsidP="00A7626C">
      <w:pPr>
        <w:pStyle w:val="af2"/>
        <w:numPr>
          <w:ilvl w:val="0"/>
          <w:numId w:val="202"/>
        </w:numPr>
        <w:spacing w:line="0" w:lineRule="atLeast"/>
        <w:ind w:leftChars="236" w:left="850" w:hanging="284"/>
        <w:rPr>
          <w:rFonts w:eastAsia="微軟正黑體" w:cstheme="minorHAnsi"/>
        </w:rPr>
      </w:pPr>
      <w:r w:rsidRPr="00F02179">
        <w:rPr>
          <w:rFonts w:eastAsia="微軟正黑體" w:cstheme="minorHAnsi"/>
        </w:rPr>
        <w:t>提存備付</w:t>
      </w:r>
      <w:r w:rsidRPr="00F02179">
        <w:rPr>
          <w:rFonts w:eastAsia="微軟正黑體" w:cstheme="minorHAnsi"/>
        </w:rPr>
        <w:t>-</w:t>
      </w:r>
      <w:r w:rsidRPr="00F02179">
        <w:rPr>
          <w:rFonts w:eastAsia="微軟正黑體" w:cstheme="minorHAnsi"/>
        </w:rPr>
        <w:t>解付</w:t>
      </w:r>
      <w:r w:rsidRPr="00F02179">
        <w:rPr>
          <w:rFonts w:eastAsia="微軟正黑體" w:cstheme="minorHAnsi"/>
        </w:rPr>
        <w:t>(1505)</w:t>
      </w:r>
      <w:r w:rsidRPr="00F02179">
        <w:rPr>
          <w:rFonts w:eastAsia="微軟正黑體" w:cstheme="minorHAnsi"/>
        </w:rPr>
        <w:t>：提存滿三年票據未重提請求付款，歸還客戶提存備付款。</w:t>
      </w:r>
    </w:p>
    <w:p w:rsidR="00A7626C" w:rsidRPr="00F02179" w:rsidRDefault="00A7626C" w:rsidP="00A7626C">
      <w:pPr>
        <w:pStyle w:val="af2"/>
        <w:numPr>
          <w:ilvl w:val="0"/>
          <w:numId w:val="203"/>
        </w:numPr>
        <w:spacing w:line="0" w:lineRule="atLeast"/>
        <w:ind w:leftChars="472" w:left="1417" w:hanging="284"/>
        <w:rPr>
          <w:rFonts w:eastAsia="微軟正黑體" w:cstheme="minorHAnsi"/>
          <w:szCs w:val="32"/>
        </w:rPr>
      </w:pPr>
      <w:r w:rsidRPr="00F02179">
        <w:rPr>
          <w:rFonts w:eastAsia="微軟正黑體" w:cstheme="minorHAnsi"/>
          <w:szCs w:val="32"/>
        </w:rPr>
        <w:t>提存備付</w:t>
      </w:r>
      <w:r w:rsidRPr="00F02179">
        <w:rPr>
          <w:rFonts w:eastAsia="微軟正黑體" w:cstheme="minorHAnsi"/>
          <w:szCs w:val="32"/>
        </w:rPr>
        <w:t>-</w:t>
      </w:r>
      <w:r w:rsidRPr="00F02179">
        <w:rPr>
          <w:rFonts w:eastAsia="微軟正黑體" w:cstheme="minorHAnsi"/>
          <w:szCs w:val="32"/>
        </w:rPr>
        <w:t>解付需檢核該票據狀態為提存備付。</w:t>
      </w:r>
    </w:p>
    <w:p w:rsidR="00A7626C" w:rsidRPr="00F02179" w:rsidRDefault="00A7626C" w:rsidP="00A7626C">
      <w:pPr>
        <w:pStyle w:val="af2"/>
        <w:numPr>
          <w:ilvl w:val="0"/>
          <w:numId w:val="203"/>
        </w:numPr>
        <w:spacing w:line="0" w:lineRule="atLeast"/>
        <w:ind w:leftChars="472" w:left="1417" w:hanging="284"/>
        <w:rPr>
          <w:rFonts w:eastAsia="微軟正黑體" w:cstheme="minorHAnsi"/>
          <w:szCs w:val="32"/>
        </w:rPr>
      </w:pPr>
      <w:r w:rsidRPr="00F02179">
        <w:rPr>
          <w:rFonts w:eastAsia="微軟正黑體" w:cstheme="minorHAnsi"/>
          <w:szCs w:val="32"/>
        </w:rPr>
        <w:t>提存備付</w:t>
      </w:r>
      <w:r w:rsidRPr="00F02179">
        <w:rPr>
          <w:rFonts w:eastAsia="微軟正黑體" w:cstheme="minorHAnsi"/>
          <w:szCs w:val="32"/>
        </w:rPr>
        <w:t>-</w:t>
      </w:r>
      <w:r w:rsidRPr="00F02179">
        <w:rPr>
          <w:rFonts w:eastAsia="微軟正黑體" w:cstheme="minorHAnsi"/>
          <w:szCs w:val="32"/>
        </w:rPr>
        <w:t>解付成功後需進行下列更新</w:t>
      </w:r>
    </w:p>
    <w:p w:rsidR="00A7626C" w:rsidRPr="00F02179" w:rsidRDefault="00A7626C" w:rsidP="00A7626C">
      <w:pPr>
        <w:pStyle w:val="af2"/>
        <w:numPr>
          <w:ilvl w:val="0"/>
          <w:numId w:val="204"/>
        </w:numPr>
        <w:spacing w:line="0" w:lineRule="atLeast"/>
        <w:ind w:leftChars="590" w:left="1776"/>
        <w:rPr>
          <w:rFonts w:eastAsia="微軟正黑體" w:cstheme="minorHAnsi"/>
          <w:szCs w:val="32"/>
        </w:rPr>
      </w:pPr>
      <w:r w:rsidRPr="00F02179">
        <w:rPr>
          <w:rFonts w:eastAsia="微軟正黑體" w:cstheme="minorHAnsi"/>
          <w:szCs w:val="32"/>
        </w:rPr>
        <w:t>中台更新該票號註銷之票信種類退票紀錄解付日期。</w:t>
      </w:r>
    </w:p>
    <w:p w:rsidR="00A7626C" w:rsidRPr="00F02179" w:rsidRDefault="00A7626C" w:rsidP="00A7626C">
      <w:pPr>
        <w:pStyle w:val="af2"/>
        <w:numPr>
          <w:ilvl w:val="0"/>
          <w:numId w:val="204"/>
        </w:numPr>
        <w:spacing w:line="0" w:lineRule="atLeast"/>
        <w:ind w:leftChars="590" w:left="1776"/>
        <w:rPr>
          <w:rFonts w:eastAsia="微軟正黑體" w:cstheme="minorHAnsi"/>
          <w:szCs w:val="32"/>
        </w:rPr>
      </w:pPr>
      <w:r w:rsidRPr="00F02179">
        <w:rPr>
          <w:rFonts w:eastAsia="微軟正黑體" w:cstheme="minorHAnsi"/>
        </w:rPr>
        <w:t>發送交易至核心將提存備付金額轉至提存備付科目轉出至客戶帳並更</w:t>
      </w:r>
      <w:r w:rsidRPr="00F02179">
        <w:rPr>
          <w:rFonts w:eastAsia="微軟正黑體" w:cstheme="minorHAnsi"/>
        </w:rPr>
        <w:lastRenderedPageBreak/>
        <w:t>新核心票據狀態為未處理。</w:t>
      </w:r>
    </w:p>
    <w:p w:rsidR="00A7626C" w:rsidRPr="00F02179" w:rsidRDefault="00A7626C" w:rsidP="00A7626C">
      <w:pPr>
        <w:pStyle w:val="af2"/>
        <w:spacing w:line="0" w:lineRule="atLeast"/>
        <w:ind w:leftChars="740" w:left="1776" w:firstLine="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w:t>
      </w:r>
      <w:r w:rsidRPr="00F02179">
        <w:rPr>
          <w:rFonts w:eastAsia="微軟正黑體" w:cstheme="minorHAnsi"/>
          <w:szCs w:val="24"/>
        </w:rPr>
        <w:t xml:space="preserve"> xx-</w:t>
      </w:r>
      <w:r w:rsidRPr="00F02179">
        <w:rPr>
          <w:rFonts w:eastAsia="微軟正黑體" w:cstheme="minorHAnsi"/>
          <w:color w:val="000000"/>
          <w:kern w:val="0"/>
          <w:szCs w:val="24"/>
        </w:rPr>
        <w:t>2178-014</w:t>
      </w:r>
      <w:r w:rsidRPr="00F02179">
        <w:rPr>
          <w:rFonts w:eastAsia="微軟正黑體" w:cstheme="minorHAnsi"/>
          <w:color w:val="000000"/>
          <w:kern w:val="0"/>
          <w:szCs w:val="24"/>
        </w:rPr>
        <w:t>註銷退票備付款</w:t>
      </w:r>
    </w:p>
    <w:p w:rsidR="00A7626C" w:rsidRPr="00F02179" w:rsidRDefault="00A7626C" w:rsidP="00A7626C">
      <w:pPr>
        <w:pStyle w:val="af2"/>
        <w:spacing w:line="0" w:lineRule="atLeast"/>
        <w:ind w:leftChars="740" w:left="1776" w:firstLine="0"/>
        <w:rPr>
          <w:rFonts w:eastAsia="微軟正黑體" w:cstheme="minorHAnsi"/>
          <w:szCs w:val="32"/>
        </w:rPr>
      </w:pPr>
      <w:r w:rsidRPr="00F02179">
        <w:rPr>
          <w:rFonts w:eastAsia="微軟正黑體" w:cstheme="minorHAnsi"/>
          <w:szCs w:val="24"/>
        </w:rPr>
        <w:t xml:space="preserve">  CR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客戶帳號</w:t>
      </w:r>
      <w:r w:rsidRPr="00F02179">
        <w:rPr>
          <w:rFonts w:eastAsia="微軟正黑體" w:cstheme="minorHAnsi"/>
          <w:szCs w:val="24"/>
        </w:rPr>
        <w:t>(</w:t>
      </w:r>
      <w:r w:rsidRPr="00F02179">
        <w:rPr>
          <w:rFonts w:eastAsia="微軟正黑體" w:cstheme="minorHAnsi"/>
          <w:szCs w:val="24"/>
        </w:rPr>
        <w:t>支存</w:t>
      </w:r>
      <w:r w:rsidRPr="00F02179">
        <w:rPr>
          <w:rFonts w:eastAsia="微軟正黑體" w:cstheme="minorHAnsi"/>
          <w:szCs w:val="24"/>
        </w:rPr>
        <w:t>/</w:t>
      </w:r>
      <w:r w:rsidRPr="00F02179">
        <w:rPr>
          <w:rFonts w:eastAsia="微軟正黑體" w:cstheme="minorHAnsi"/>
          <w:szCs w:val="24"/>
        </w:rPr>
        <w:t>活存</w:t>
      </w:r>
      <w:r w:rsidRPr="00F02179">
        <w:rPr>
          <w:rFonts w:eastAsia="微軟正黑體" w:cstheme="minorHAnsi"/>
          <w:szCs w:val="24"/>
        </w:rPr>
        <w:t>)</w:t>
      </w:r>
    </w:p>
    <w:p w:rsidR="00A7626C" w:rsidRPr="00F02179" w:rsidRDefault="0066674A" w:rsidP="004F3E43">
      <w:pPr>
        <w:pStyle w:val="af2"/>
        <w:numPr>
          <w:ilvl w:val="0"/>
          <w:numId w:val="234"/>
        </w:numPr>
        <w:spacing w:line="0" w:lineRule="atLeast"/>
        <w:ind w:leftChars="75" w:left="464" w:hanging="284"/>
        <w:rPr>
          <w:rFonts w:eastAsia="微軟正黑體" w:cstheme="minorHAnsi"/>
        </w:rPr>
      </w:pPr>
      <w:r w:rsidRPr="00F02179">
        <w:rPr>
          <w:rFonts w:eastAsia="微軟正黑體" w:cstheme="minorHAnsi"/>
        </w:rPr>
        <w:t>支票存款退票紀錄註銷</w:t>
      </w:r>
      <w:r w:rsidR="00A7626C" w:rsidRPr="00F02179">
        <w:rPr>
          <w:rFonts w:eastAsia="微軟正黑體" w:cstheme="minorHAnsi"/>
        </w:rPr>
        <w:t>(1501)</w:t>
      </w:r>
      <w:r w:rsidR="00A7626C" w:rsidRPr="00F02179">
        <w:rPr>
          <w:rFonts w:eastAsia="微軟正黑體" w:cstheme="minorHAnsi"/>
        </w:rPr>
        <w:t>：此交易提供客戶持已退票票據至分行進行贖回或已退票之票據經由提回重新兌付成功後，進行後續退票註銷作業。此交易提供登錄及取消功能。</w:t>
      </w:r>
      <w:r w:rsidR="00A7626C" w:rsidRPr="00F02179">
        <w:rPr>
          <w:rFonts w:eastAsia="微軟正黑體" w:cstheme="minorHAnsi"/>
          <w:szCs w:val="32"/>
        </w:rPr>
        <w:t>依序輸入交易類別、帳號、票據號碼、票據金額、註銷方式、註銷手續費收取方式、連動轉帳帳號、票據號碼</w:t>
      </w:r>
      <w:r w:rsidR="00A7626C" w:rsidRPr="00F02179">
        <w:rPr>
          <w:rFonts w:eastAsia="微軟正黑體" w:cstheme="minorHAnsi"/>
          <w:szCs w:val="32"/>
        </w:rPr>
        <w:t>/</w:t>
      </w:r>
      <w:r w:rsidR="00A7626C" w:rsidRPr="00F02179">
        <w:rPr>
          <w:rFonts w:eastAsia="微軟正黑體" w:cstheme="minorHAnsi"/>
          <w:szCs w:val="32"/>
        </w:rPr>
        <w:t>備註。交易類別提供</w:t>
      </w:r>
      <w:r w:rsidR="00A7626C" w:rsidRPr="00F02179">
        <w:rPr>
          <w:rFonts w:eastAsia="微軟正黑體" w:cstheme="minorHAnsi"/>
          <w:szCs w:val="32"/>
        </w:rPr>
        <w:t>1=</w:t>
      </w:r>
      <w:r w:rsidR="00A7626C" w:rsidRPr="00F02179">
        <w:rPr>
          <w:rFonts w:eastAsia="微軟正黑體" w:cstheme="minorHAnsi"/>
          <w:szCs w:val="32"/>
        </w:rPr>
        <w:t>登錄、</w:t>
      </w:r>
      <w:r w:rsidR="00A7626C" w:rsidRPr="00F02179">
        <w:rPr>
          <w:rFonts w:eastAsia="微軟正黑體" w:cstheme="minorHAnsi"/>
          <w:szCs w:val="32"/>
        </w:rPr>
        <w:t>2=</w:t>
      </w:r>
      <w:r w:rsidR="00A7626C" w:rsidRPr="00F02179">
        <w:rPr>
          <w:rFonts w:eastAsia="微軟正黑體" w:cstheme="minorHAnsi"/>
          <w:szCs w:val="32"/>
        </w:rPr>
        <w:t>取消。輸入</w:t>
      </w:r>
      <w:r w:rsidR="00A7626C" w:rsidRPr="00F02179">
        <w:rPr>
          <w:rFonts w:eastAsia="微軟正黑體" w:cstheme="minorHAnsi"/>
          <w:szCs w:val="32"/>
        </w:rPr>
        <w:t>2=</w:t>
      </w:r>
      <w:r w:rsidR="00A7626C" w:rsidRPr="00F02179">
        <w:rPr>
          <w:rFonts w:eastAsia="微軟正黑體" w:cstheme="minorHAnsi"/>
          <w:szCs w:val="32"/>
        </w:rPr>
        <w:t>取消時輸入帳號、票號自動帶出票據金額、註銷方式、註銷手續費收取方式、連動轉帳帳號、票據號碼</w:t>
      </w:r>
      <w:r w:rsidR="00A7626C" w:rsidRPr="00F02179">
        <w:rPr>
          <w:rFonts w:eastAsia="微軟正黑體" w:cstheme="minorHAnsi"/>
          <w:szCs w:val="32"/>
        </w:rPr>
        <w:t>/</w:t>
      </w:r>
      <w:r w:rsidR="00A7626C" w:rsidRPr="00F02179">
        <w:rPr>
          <w:rFonts w:eastAsia="微軟正黑體" w:cstheme="minorHAnsi"/>
          <w:szCs w:val="32"/>
        </w:rPr>
        <w:t>備註，不提供修改。註銷方式提供</w:t>
      </w:r>
      <w:r w:rsidR="00A7626C" w:rsidRPr="00F02179">
        <w:rPr>
          <w:rFonts w:eastAsia="微軟正黑體" w:cstheme="minorHAnsi"/>
          <w:szCs w:val="32"/>
        </w:rPr>
        <w:t>1=</w:t>
      </w:r>
      <w:r w:rsidR="00A7626C" w:rsidRPr="00F02179">
        <w:rPr>
          <w:rFonts w:eastAsia="微軟正黑體" w:cstheme="minorHAnsi"/>
          <w:szCs w:val="32"/>
        </w:rPr>
        <w:t>贖回、</w:t>
      </w:r>
      <w:r w:rsidR="00A7626C" w:rsidRPr="00F02179">
        <w:rPr>
          <w:rFonts w:eastAsia="微軟正黑體" w:cstheme="minorHAnsi"/>
          <w:szCs w:val="32"/>
        </w:rPr>
        <w:t>2=</w:t>
      </w:r>
      <w:r w:rsidR="00A7626C" w:rsidRPr="00F02179">
        <w:rPr>
          <w:rFonts w:eastAsia="微軟正黑體" w:cstheme="minorHAnsi"/>
          <w:szCs w:val="32"/>
        </w:rPr>
        <w:t>重</w:t>
      </w:r>
      <w:r w:rsidRPr="00F02179">
        <w:rPr>
          <w:rFonts w:eastAsia="微軟正黑體" w:cstheme="minorHAnsi"/>
          <w:szCs w:val="32"/>
        </w:rPr>
        <w:t>新提示</w:t>
      </w:r>
      <w:r w:rsidR="00A7626C" w:rsidRPr="00F02179">
        <w:rPr>
          <w:rFonts w:eastAsia="微軟正黑體" w:cstheme="minorHAnsi"/>
          <w:szCs w:val="32"/>
        </w:rPr>
        <w:t>。註銷手續費收取方式提供</w:t>
      </w:r>
      <w:r w:rsidR="00A7626C" w:rsidRPr="00F02179">
        <w:rPr>
          <w:rFonts w:eastAsia="微軟正黑體" w:cstheme="minorHAnsi"/>
          <w:szCs w:val="32"/>
        </w:rPr>
        <w:t>1=</w:t>
      </w:r>
      <w:r w:rsidR="00A7626C" w:rsidRPr="00F02179">
        <w:rPr>
          <w:rFonts w:eastAsia="微軟正黑體" w:cstheme="minorHAnsi"/>
          <w:szCs w:val="32"/>
        </w:rPr>
        <w:t>現金、</w:t>
      </w:r>
      <w:r w:rsidR="00A7626C" w:rsidRPr="00F02179">
        <w:rPr>
          <w:rFonts w:eastAsia="微軟正黑體" w:cstheme="minorHAnsi"/>
          <w:szCs w:val="32"/>
        </w:rPr>
        <w:t>2=</w:t>
      </w:r>
      <w:r w:rsidR="00A7626C" w:rsidRPr="00F02179">
        <w:rPr>
          <w:rFonts w:eastAsia="微軟正黑體" w:cstheme="minorHAnsi"/>
          <w:szCs w:val="32"/>
        </w:rPr>
        <w:t>轉帳。</w:t>
      </w:r>
    </w:p>
    <w:p w:rsidR="00A7626C" w:rsidRPr="00F02179" w:rsidRDefault="00A7626C" w:rsidP="00A7626C">
      <w:pPr>
        <w:pStyle w:val="af2"/>
        <w:numPr>
          <w:ilvl w:val="0"/>
          <w:numId w:val="205"/>
        </w:numPr>
        <w:spacing w:line="0" w:lineRule="atLeast"/>
        <w:ind w:leftChars="236" w:left="850" w:hanging="284"/>
        <w:rPr>
          <w:rFonts w:eastAsia="微軟正黑體" w:cstheme="minorHAnsi"/>
        </w:rPr>
      </w:pPr>
      <w:r w:rsidRPr="00F02179">
        <w:rPr>
          <w:rFonts w:eastAsia="微軟正黑體" w:cstheme="minorHAnsi"/>
        </w:rPr>
        <w:t>贖回：</w:t>
      </w:r>
    </w:p>
    <w:p w:rsidR="00A7626C" w:rsidRPr="00F02179" w:rsidRDefault="00A7626C" w:rsidP="004F3E43">
      <w:pPr>
        <w:pStyle w:val="af2"/>
        <w:numPr>
          <w:ilvl w:val="0"/>
          <w:numId w:val="238"/>
        </w:numPr>
        <w:spacing w:line="0" w:lineRule="atLeast"/>
        <w:ind w:leftChars="311" w:left="1466"/>
        <w:rPr>
          <w:rFonts w:eastAsia="微軟正黑體" w:cstheme="minorHAnsi"/>
          <w:szCs w:val="32"/>
        </w:rPr>
      </w:pPr>
      <w:r w:rsidRPr="00F02179">
        <w:rPr>
          <w:rFonts w:eastAsia="微軟正黑體" w:cstheme="minorHAnsi"/>
          <w:szCs w:val="32"/>
        </w:rPr>
        <w:t>贖回需進行下列檢核：</w:t>
      </w:r>
    </w:p>
    <w:p w:rsidR="00A7626C" w:rsidRPr="00F02179" w:rsidRDefault="00A7626C" w:rsidP="004F3E43">
      <w:pPr>
        <w:pStyle w:val="af2"/>
        <w:numPr>
          <w:ilvl w:val="0"/>
          <w:numId w:val="239"/>
        </w:numPr>
        <w:spacing w:line="0" w:lineRule="atLeast"/>
        <w:ind w:leftChars="472" w:left="1417" w:hanging="284"/>
        <w:rPr>
          <w:rFonts w:eastAsia="微軟正黑體" w:cstheme="minorHAnsi"/>
          <w:szCs w:val="32"/>
        </w:rPr>
      </w:pPr>
      <w:r w:rsidRPr="00F02179">
        <w:rPr>
          <w:rFonts w:eastAsia="微軟正黑體" w:cstheme="minorHAnsi"/>
          <w:szCs w:val="32"/>
        </w:rPr>
        <w:t>檢核票據狀態需為未處理。</w:t>
      </w:r>
    </w:p>
    <w:p w:rsidR="00A7626C" w:rsidRPr="00F02179" w:rsidRDefault="00A7626C" w:rsidP="004F3E43">
      <w:pPr>
        <w:pStyle w:val="af2"/>
        <w:numPr>
          <w:ilvl w:val="0"/>
          <w:numId w:val="239"/>
        </w:numPr>
        <w:spacing w:line="0" w:lineRule="atLeast"/>
        <w:ind w:leftChars="472" w:left="1417" w:hanging="284"/>
        <w:rPr>
          <w:rFonts w:eastAsia="微軟正黑體" w:cstheme="minorHAnsi"/>
          <w:szCs w:val="32"/>
        </w:rPr>
      </w:pPr>
      <w:r w:rsidRPr="00F02179">
        <w:rPr>
          <w:rFonts w:eastAsia="微軟正黑體" w:cstheme="minorHAnsi"/>
          <w:szCs w:val="32"/>
        </w:rPr>
        <w:t>該票號需存在票信種類退票紀錄</w:t>
      </w:r>
      <w:r w:rsidRPr="00F02179">
        <w:rPr>
          <w:rFonts w:eastAsia="微軟正黑體" w:cstheme="minorHAnsi"/>
          <w:szCs w:val="32"/>
        </w:rPr>
        <w:t>(</w:t>
      </w:r>
      <w:r w:rsidRPr="00F02179">
        <w:rPr>
          <w:rFonts w:eastAsia="微軟正黑體" w:cstheme="minorHAnsi"/>
          <w:szCs w:val="32"/>
        </w:rPr>
        <w:t>含註銷及未註銷</w:t>
      </w:r>
      <w:r w:rsidRPr="00F02179">
        <w:rPr>
          <w:rFonts w:eastAsia="微軟正黑體" w:cstheme="minorHAnsi"/>
          <w:szCs w:val="32"/>
        </w:rPr>
        <w:t>)</w:t>
      </w:r>
      <w:r w:rsidRPr="00F02179">
        <w:rPr>
          <w:rFonts w:eastAsia="微軟正黑體" w:cstheme="minorHAnsi"/>
          <w:szCs w:val="32"/>
        </w:rPr>
        <w:t>且票據金額需與退票登錄金額一致。</w:t>
      </w:r>
    </w:p>
    <w:p w:rsidR="00A7626C" w:rsidRPr="00F02179" w:rsidRDefault="00A7626C" w:rsidP="004F3E43">
      <w:pPr>
        <w:pStyle w:val="af2"/>
        <w:numPr>
          <w:ilvl w:val="0"/>
          <w:numId w:val="239"/>
        </w:numPr>
        <w:spacing w:line="0" w:lineRule="atLeast"/>
        <w:ind w:leftChars="472" w:left="1417" w:hanging="284"/>
        <w:rPr>
          <w:rFonts w:eastAsia="微軟正黑體" w:cstheme="minorHAnsi"/>
          <w:szCs w:val="32"/>
        </w:rPr>
      </w:pPr>
      <w:r w:rsidRPr="00F02179">
        <w:rPr>
          <w:rFonts w:eastAsia="微軟正黑體" w:cstheme="minorHAnsi"/>
          <w:szCs w:val="32"/>
        </w:rPr>
        <w:t>若該票號之票信種類退票紀錄為註銷，回覆警示訊息「該票據為提存備付解付後贖回，不需再收取手續費」並清空「註銷手續費收取方式」、「連動轉帳帳號」、「票據號碼</w:t>
      </w:r>
      <w:r w:rsidRPr="00F02179">
        <w:rPr>
          <w:rFonts w:eastAsia="微軟正黑體" w:cstheme="minorHAnsi"/>
          <w:szCs w:val="32"/>
        </w:rPr>
        <w:t>/</w:t>
      </w:r>
      <w:r w:rsidRPr="00F02179">
        <w:rPr>
          <w:rFonts w:eastAsia="微軟正黑體" w:cstheme="minorHAnsi"/>
          <w:szCs w:val="32"/>
        </w:rPr>
        <w:t>備註」欄位且不開放輸入手續費相關欄位。</w:t>
      </w:r>
    </w:p>
    <w:p w:rsidR="00A7626C" w:rsidRPr="00F02179" w:rsidRDefault="00A7626C" w:rsidP="004F3E43">
      <w:pPr>
        <w:pStyle w:val="af2"/>
        <w:numPr>
          <w:ilvl w:val="0"/>
          <w:numId w:val="238"/>
        </w:numPr>
        <w:spacing w:line="0" w:lineRule="atLeast"/>
        <w:ind w:leftChars="311" w:left="1466"/>
        <w:rPr>
          <w:rFonts w:eastAsia="微軟正黑體" w:cstheme="minorHAnsi"/>
          <w:szCs w:val="32"/>
        </w:rPr>
      </w:pPr>
      <w:r w:rsidRPr="00F02179">
        <w:rPr>
          <w:rFonts w:eastAsia="微軟正黑體" w:cstheme="minorHAnsi"/>
          <w:szCs w:val="32"/>
        </w:rPr>
        <w:t>贖回登錄成功後需進行下列更新：</w:t>
      </w:r>
    </w:p>
    <w:p w:rsidR="00A7626C" w:rsidRPr="00F02179" w:rsidRDefault="00A7626C" w:rsidP="004F3E43">
      <w:pPr>
        <w:pStyle w:val="af2"/>
        <w:numPr>
          <w:ilvl w:val="0"/>
          <w:numId w:val="240"/>
        </w:numPr>
        <w:spacing w:line="0" w:lineRule="atLeast"/>
        <w:ind w:leftChars="472" w:left="1417" w:hanging="284"/>
        <w:rPr>
          <w:rFonts w:eastAsia="微軟正黑體" w:cstheme="minorHAnsi"/>
          <w:szCs w:val="32"/>
        </w:rPr>
      </w:pPr>
      <w:r w:rsidRPr="00F02179">
        <w:rPr>
          <w:rFonts w:eastAsia="微軟正黑體" w:cstheme="minorHAnsi"/>
          <w:szCs w:val="32"/>
        </w:rPr>
        <w:t>中台更新該票號所有未註銷之票信種類退票紀錄為註銷並記錄註銷日期。</w:t>
      </w:r>
    </w:p>
    <w:p w:rsidR="00A7626C" w:rsidRPr="00F02179" w:rsidRDefault="00A7626C" w:rsidP="004F3E43">
      <w:pPr>
        <w:pStyle w:val="af2"/>
        <w:numPr>
          <w:ilvl w:val="0"/>
          <w:numId w:val="240"/>
        </w:numPr>
        <w:spacing w:line="0" w:lineRule="atLeast"/>
        <w:ind w:leftChars="472" w:left="1417" w:hanging="284"/>
        <w:rPr>
          <w:rFonts w:eastAsia="微軟正黑體" w:cstheme="minorHAnsi"/>
        </w:rPr>
      </w:pPr>
      <w:r w:rsidRPr="00F02179">
        <w:rPr>
          <w:rFonts w:eastAsia="微軟正黑體" w:cstheme="minorHAnsi"/>
        </w:rPr>
        <w:t>發送交易至核心更新核心票據狀態為清償付訖。</w:t>
      </w:r>
    </w:p>
    <w:p w:rsidR="00A7626C" w:rsidRPr="00F02179" w:rsidRDefault="00A7626C" w:rsidP="004F3E43">
      <w:pPr>
        <w:pStyle w:val="af2"/>
        <w:numPr>
          <w:ilvl w:val="0"/>
          <w:numId w:val="240"/>
        </w:numPr>
        <w:spacing w:line="0" w:lineRule="atLeast"/>
        <w:ind w:leftChars="472" w:left="1417" w:hanging="284"/>
        <w:rPr>
          <w:rFonts w:eastAsia="微軟正黑體" w:cstheme="minorHAnsi"/>
        </w:rPr>
      </w:pPr>
      <w:r w:rsidRPr="00F02179">
        <w:rPr>
          <w:rFonts w:eastAsia="微軟正黑體" w:cstheme="minorHAnsi"/>
        </w:rPr>
        <w:t>若「</w:t>
      </w:r>
      <w:r w:rsidRPr="00F02179">
        <w:rPr>
          <w:rFonts w:eastAsia="微軟正黑體" w:cstheme="minorHAnsi"/>
          <w:szCs w:val="32"/>
        </w:rPr>
        <w:t>註銷手續費收取方式」有值，</w:t>
      </w:r>
      <w:r w:rsidRPr="00F02179">
        <w:rPr>
          <w:rFonts w:eastAsia="微軟正黑體" w:cstheme="minorHAnsi"/>
        </w:rPr>
        <w:t>發送交易至核心收取退票註銷手續費。</w:t>
      </w:r>
    </w:p>
    <w:p w:rsidR="00A7626C" w:rsidRPr="00F02179" w:rsidRDefault="00A7626C" w:rsidP="00A7626C">
      <w:pPr>
        <w:pStyle w:val="af2"/>
        <w:spacing w:line="0" w:lineRule="atLeast"/>
        <w:ind w:leftChars="633" w:left="1519" w:firstLine="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現金</w:t>
      </w:r>
      <w:r w:rsidRPr="00F02179">
        <w:rPr>
          <w:rFonts w:eastAsia="微軟正黑體" w:cstheme="minorHAnsi"/>
          <w:szCs w:val="24"/>
        </w:rPr>
        <w:t xml:space="preserve">                         NT150</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w:t>
      </w:r>
      <w:r w:rsidRPr="00F02179">
        <w:rPr>
          <w:rFonts w:eastAsia="微軟正黑體" w:cstheme="minorHAnsi"/>
          <w:color w:val="000000"/>
          <w:kern w:val="0"/>
          <w:szCs w:val="24"/>
        </w:rPr>
        <w:t>2178-016</w:t>
      </w:r>
      <w:r w:rsidRPr="00F02179">
        <w:rPr>
          <w:rFonts w:eastAsia="微軟正黑體" w:cstheme="minorHAnsi"/>
          <w:color w:val="000000"/>
          <w:kern w:val="0"/>
          <w:szCs w:val="24"/>
        </w:rPr>
        <w:t>註銷退票手續費</w:t>
      </w:r>
      <w:r w:rsidRPr="00F02179">
        <w:rPr>
          <w:rFonts w:eastAsia="微軟正黑體" w:cstheme="minorHAnsi"/>
          <w:color w:val="000000"/>
          <w:kern w:val="0"/>
          <w:szCs w:val="24"/>
        </w:rPr>
        <w:t xml:space="preserve">               NT112</w:t>
      </w:r>
    </w:p>
    <w:p w:rsidR="00A7626C" w:rsidRPr="00F02179" w:rsidRDefault="00A7626C" w:rsidP="00A7626C">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xx-4516-051</w:t>
      </w:r>
      <w:r w:rsidRPr="00F02179">
        <w:rPr>
          <w:rFonts w:eastAsia="微軟正黑體" w:cstheme="minorHAnsi"/>
          <w:szCs w:val="24"/>
        </w:rPr>
        <w:t>手續費收入</w:t>
      </w:r>
      <w:r w:rsidRPr="00F02179">
        <w:rPr>
          <w:rFonts w:eastAsia="微軟正黑體" w:cstheme="minorHAnsi"/>
          <w:szCs w:val="24"/>
        </w:rPr>
        <w:t>-</w:t>
      </w:r>
      <w:r w:rsidRPr="00F02179">
        <w:rPr>
          <w:rFonts w:eastAsia="微軟正黑體" w:cstheme="minorHAnsi"/>
          <w:szCs w:val="24"/>
        </w:rPr>
        <w:t>註銷退票手續費</w:t>
      </w:r>
      <w:r w:rsidRPr="00F02179">
        <w:rPr>
          <w:rFonts w:eastAsia="微軟正黑體" w:cstheme="minorHAnsi"/>
          <w:szCs w:val="24"/>
        </w:rPr>
        <w:t xml:space="preserve">    NT38</w:t>
      </w:r>
    </w:p>
    <w:p w:rsidR="00A7626C" w:rsidRPr="00F02179" w:rsidRDefault="00A7626C" w:rsidP="004F3E43">
      <w:pPr>
        <w:pStyle w:val="af2"/>
        <w:numPr>
          <w:ilvl w:val="0"/>
          <w:numId w:val="238"/>
        </w:numPr>
        <w:spacing w:line="0" w:lineRule="atLeast"/>
        <w:ind w:leftChars="311" w:left="1466"/>
        <w:rPr>
          <w:rFonts w:eastAsia="微軟正黑體" w:cstheme="minorHAnsi"/>
        </w:rPr>
      </w:pPr>
      <w:r w:rsidRPr="00F02179">
        <w:rPr>
          <w:rFonts w:eastAsia="微軟正黑體" w:cstheme="minorHAnsi"/>
        </w:rPr>
        <w:t>贖回取消需檢核票據狀態為贖回付訖，若票據狀態非贖回付訖回覆錯誤訊息「該票據非贖回付訖不可執行贖回取消」，贖回取消成功後進行下列更新：</w:t>
      </w:r>
    </w:p>
    <w:p w:rsidR="00A7626C" w:rsidRPr="00F02179" w:rsidRDefault="00A7626C" w:rsidP="004F3E43">
      <w:pPr>
        <w:pStyle w:val="af2"/>
        <w:numPr>
          <w:ilvl w:val="0"/>
          <w:numId w:val="241"/>
        </w:numPr>
        <w:spacing w:line="0" w:lineRule="atLeast"/>
        <w:ind w:leftChars="472" w:left="1417" w:hanging="284"/>
        <w:rPr>
          <w:rFonts w:eastAsia="微軟正黑體" w:cstheme="minorHAnsi"/>
          <w:szCs w:val="32"/>
        </w:rPr>
      </w:pPr>
      <w:r w:rsidRPr="00F02179">
        <w:rPr>
          <w:rFonts w:eastAsia="微軟正黑體" w:cstheme="minorHAnsi"/>
          <w:szCs w:val="32"/>
        </w:rPr>
        <w:t>中台更新該票號註銷之票信種類退票紀錄回覆至贖回作業前。</w:t>
      </w:r>
    </w:p>
    <w:p w:rsidR="00A7626C" w:rsidRPr="00F02179" w:rsidRDefault="00A7626C" w:rsidP="004F3E43">
      <w:pPr>
        <w:pStyle w:val="af2"/>
        <w:numPr>
          <w:ilvl w:val="0"/>
          <w:numId w:val="241"/>
        </w:numPr>
        <w:spacing w:line="0" w:lineRule="atLeast"/>
        <w:ind w:leftChars="472" w:left="1417" w:hanging="284"/>
        <w:rPr>
          <w:rFonts w:eastAsia="微軟正黑體" w:cstheme="minorHAnsi"/>
        </w:rPr>
      </w:pPr>
      <w:r w:rsidRPr="00F02179">
        <w:rPr>
          <w:rFonts w:eastAsia="微軟正黑體" w:cstheme="minorHAnsi"/>
        </w:rPr>
        <w:t>發送交易至核心更新核心票據狀態為未處理。</w:t>
      </w:r>
    </w:p>
    <w:p w:rsidR="00A7626C" w:rsidRPr="00F02179" w:rsidRDefault="00E86C1C" w:rsidP="000E22BD">
      <w:pPr>
        <w:pStyle w:val="af2"/>
        <w:numPr>
          <w:ilvl w:val="0"/>
          <w:numId w:val="241"/>
        </w:numPr>
        <w:spacing w:line="0" w:lineRule="atLeast"/>
        <w:ind w:leftChars="472" w:left="1417" w:hanging="284"/>
        <w:rPr>
          <w:rFonts w:eastAsia="微軟正黑體" w:cstheme="minorHAnsi"/>
          <w:szCs w:val="32"/>
        </w:rPr>
      </w:pPr>
      <w:r w:rsidRPr="00F02179">
        <w:rPr>
          <w:rFonts w:eastAsia="微軟正黑體" w:cstheme="minorHAnsi"/>
        </w:rPr>
        <w:t>贖回取消成功後回覆警示訊息「請另行處理註銷退票手續費退款作業」</w:t>
      </w:r>
    </w:p>
    <w:p w:rsidR="00A7626C" w:rsidRPr="00F02179" w:rsidRDefault="00A7626C" w:rsidP="00A7626C">
      <w:pPr>
        <w:pStyle w:val="af2"/>
        <w:numPr>
          <w:ilvl w:val="0"/>
          <w:numId w:val="205"/>
        </w:numPr>
        <w:spacing w:line="0" w:lineRule="atLeast"/>
        <w:ind w:leftChars="236" w:left="850" w:hanging="284"/>
        <w:rPr>
          <w:rFonts w:eastAsia="微軟正黑體" w:cstheme="minorHAnsi"/>
        </w:rPr>
      </w:pPr>
      <w:r w:rsidRPr="00F02179">
        <w:rPr>
          <w:rFonts w:eastAsia="微軟正黑體" w:cstheme="minorHAnsi"/>
        </w:rPr>
        <w:t>重提</w:t>
      </w:r>
      <w:r w:rsidR="0066674A" w:rsidRPr="00F02179">
        <w:rPr>
          <w:rFonts w:eastAsia="微軟正黑體" w:cstheme="minorHAnsi"/>
        </w:rPr>
        <w:t>提示</w:t>
      </w:r>
      <w:r w:rsidRPr="00F02179">
        <w:rPr>
          <w:rFonts w:eastAsia="微軟正黑體" w:cstheme="minorHAnsi"/>
        </w:rPr>
        <w:t>：</w:t>
      </w:r>
    </w:p>
    <w:p w:rsidR="00A7626C" w:rsidRPr="00F02179" w:rsidRDefault="00A7626C" w:rsidP="00A7626C">
      <w:pPr>
        <w:pStyle w:val="af2"/>
        <w:numPr>
          <w:ilvl w:val="0"/>
          <w:numId w:val="206"/>
        </w:numPr>
        <w:spacing w:line="0" w:lineRule="atLeast"/>
        <w:ind w:leftChars="472" w:left="1417" w:hanging="284"/>
        <w:rPr>
          <w:rFonts w:eastAsia="微軟正黑體" w:cstheme="minorHAnsi"/>
          <w:szCs w:val="32"/>
        </w:rPr>
      </w:pPr>
      <w:r w:rsidRPr="00F02179">
        <w:rPr>
          <w:rFonts w:eastAsia="微軟正黑體" w:cstheme="minorHAnsi"/>
          <w:szCs w:val="32"/>
        </w:rPr>
        <w:lastRenderedPageBreak/>
        <w:t>重</w:t>
      </w:r>
      <w:r w:rsidR="0066674A" w:rsidRPr="00F02179">
        <w:rPr>
          <w:rFonts w:eastAsia="微軟正黑體" w:cstheme="minorHAnsi"/>
          <w:szCs w:val="32"/>
        </w:rPr>
        <w:t>新提示</w:t>
      </w:r>
      <w:r w:rsidRPr="00F02179">
        <w:rPr>
          <w:rFonts w:eastAsia="微軟正黑體" w:cstheme="minorHAnsi"/>
          <w:szCs w:val="32"/>
        </w:rPr>
        <w:t>需進行下列檢核：</w:t>
      </w:r>
    </w:p>
    <w:p w:rsidR="00A7626C" w:rsidRPr="00F02179" w:rsidRDefault="00A7626C" w:rsidP="00A7626C">
      <w:pPr>
        <w:pStyle w:val="af2"/>
        <w:numPr>
          <w:ilvl w:val="0"/>
          <w:numId w:val="208"/>
        </w:numPr>
        <w:spacing w:line="0" w:lineRule="atLeast"/>
        <w:ind w:leftChars="590" w:left="1776"/>
        <w:rPr>
          <w:rFonts w:eastAsia="微軟正黑體" w:cstheme="minorHAnsi"/>
          <w:szCs w:val="32"/>
        </w:rPr>
      </w:pPr>
      <w:r w:rsidRPr="00F02179">
        <w:rPr>
          <w:rFonts w:eastAsia="微軟正黑體" w:cstheme="minorHAnsi"/>
          <w:szCs w:val="32"/>
        </w:rPr>
        <w:t>檢核票據狀態需為重提付訖。</w:t>
      </w:r>
    </w:p>
    <w:p w:rsidR="00A7626C" w:rsidRPr="00F02179" w:rsidRDefault="00A7626C" w:rsidP="00A7626C">
      <w:pPr>
        <w:pStyle w:val="af2"/>
        <w:numPr>
          <w:ilvl w:val="0"/>
          <w:numId w:val="208"/>
        </w:numPr>
        <w:spacing w:line="0" w:lineRule="atLeast"/>
        <w:ind w:leftChars="590" w:left="1776"/>
        <w:rPr>
          <w:rFonts w:eastAsia="微軟正黑體" w:cstheme="minorHAnsi"/>
          <w:szCs w:val="32"/>
        </w:rPr>
      </w:pPr>
      <w:r w:rsidRPr="00F02179">
        <w:rPr>
          <w:rFonts w:eastAsia="微軟正黑體" w:cstheme="minorHAnsi"/>
          <w:szCs w:val="32"/>
        </w:rPr>
        <w:t>該票號需存在票信種類未註銷之退票紀錄且票據金額需與退票登錄金額一致。</w:t>
      </w:r>
    </w:p>
    <w:p w:rsidR="00A7626C" w:rsidRPr="00F02179" w:rsidRDefault="00A7626C" w:rsidP="00A7626C">
      <w:pPr>
        <w:pStyle w:val="af2"/>
        <w:numPr>
          <w:ilvl w:val="0"/>
          <w:numId w:val="206"/>
        </w:numPr>
        <w:spacing w:line="0" w:lineRule="atLeast"/>
        <w:ind w:leftChars="472" w:left="1417" w:hanging="284"/>
        <w:rPr>
          <w:rFonts w:eastAsia="微軟正黑體" w:cstheme="minorHAnsi"/>
          <w:szCs w:val="32"/>
        </w:rPr>
      </w:pPr>
      <w:r w:rsidRPr="00F02179">
        <w:rPr>
          <w:rFonts w:eastAsia="微軟正黑體" w:cstheme="minorHAnsi"/>
          <w:szCs w:val="32"/>
        </w:rPr>
        <w:t>重</w:t>
      </w:r>
      <w:r w:rsidR="0066674A" w:rsidRPr="00F02179">
        <w:rPr>
          <w:rFonts w:eastAsia="微軟正黑體" w:cstheme="minorHAnsi"/>
          <w:szCs w:val="32"/>
        </w:rPr>
        <w:t>新提示</w:t>
      </w:r>
      <w:r w:rsidRPr="00F02179">
        <w:rPr>
          <w:rFonts w:eastAsia="微軟正黑體" w:cstheme="minorHAnsi"/>
          <w:szCs w:val="32"/>
        </w:rPr>
        <w:t>登錄成功後需進行下列更新：</w:t>
      </w:r>
    </w:p>
    <w:p w:rsidR="00A7626C" w:rsidRPr="00F02179" w:rsidRDefault="00A7626C" w:rsidP="00A7626C">
      <w:pPr>
        <w:pStyle w:val="af2"/>
        <w:numPr>
          <w:ilvl w:val="0"/>
          <w:numId w:val="207"/>
        </w:numPr>
        <w:spacing w:line="0" w:lineRule="atLeast"/>
        <w:ind w:leftChars="590" w:left="1776"/>
        <w:rPr>
          <w:rFonts w:eastAsia="微軟正黑體" w:cstheme="minorHAnsi"/>
          <w:szCs w:val="32"/>
        </w:rPr>
      </w:pPr>
      <w:r w:rsidRPr="00F02179">
        <w:rPr>
          <w:rFonts w:eastAsia="微軟正黑體" w:cstheme="minorHAnsi"/>
          <w:szCs w:val="32"/>
        </w:rPr>
        <w:t>中台更新該票號所有未註銷之票信種類退票紀錄為註銷並記錄註銷日期。</w:t>
      </w:r>
    </w:p>
    <w:p w:rsidR="00A7626C" w:rsidRPr="00F02179" w:rsidRDefault="00A7626C" w:rsidP="00A7626C">
      <w:pPr>
        <w:pStyle w:val="af2"/>
        <w:numPr>
          <w:ilvl w:val="0"/>
          <w:numId w:val="207"/>
        </w:numPr>
        <w:spacing w:line="0" w:lineRule="atLeast"/>
        <w:ind w:leftChars="590" w:left="1776"/>
        <w:rPr>
          <w:rFonts w:eastAsia="微軟正黑體" w:cstheme="minorHAnsi"/>
          <w:szCs w:val="32"/>
        </w:rPr>
      </w:pPr>
      <w:r w:rsidRPr="00F02179">
        <w:rPr>
          <w:rFonts w:eastAsia="微軟正黑體" w:cstheme="minorHAnsi"/>
        </w:rPr>
        <w:t>發送交易至核心收取退票註銷手續費。</w:t>
      </w:r>
    </w:p>
    <w:p w:rsidR="00A7626C" w:rsidRPr="00F02179" w:rsidRDefault="00A7626C" w:rsidP="004F3E43">
      <w:pPr>
        <w:spacing w:line="0" w:lineRule="atLeast"/>
        <w:ind w:leftChars="590" w:left="1416" w:firstLineChars="100" w:firstLine="240"/>
        <w:rPr>
          <w:rFonts w:eastAsia="微軟正黑體" w:cstheme="minorHAnsi"/>
          <w:szCs w:val="24"/>
        </w:rPr>
      </w:pPr>
      <w:r w:rsidRPr="00F02179">
        <w:rPr>
          <w:rFonts w:eastAsia="微軟正黑體" w:cstheme="minorHAnsi"/>
          <w:szCs w:val="24"/>
        </w:rPr>
        <w:t>DR</w:t>
      </w:r>
      <w:r w:rsidRPr="00F02179">
        <w:rPr>
          <w:rFonts w:eastAsia="微軟正黑體" w:cstheme="minorHAnsi"/>
          <w:szCs w:val="24"/>
        </w:rPr>
        <w:t>：櫃員待處理科目</w:t>
      </w:r>
      <w:r w:rsidRPr="00F02179">
        <w:rPr>
          <w:rFonts w:eastAsia="微軟正黑體" w:cstheme="minorHAnsi"/>
          <w:szCs w:val="24"/>
        </w:rPr>
        <w:t>/</w:t>
      </w:r>
      <w:r w:rsidRPr="00F02179">
        <w:rPr>
          <w:rFonts w:eastAsia="微軟正黑體" w:cstheme="minorHAnsi"/>
          <w:szCs w:val="24"/>
        </w:rPr>
        <w:t>現金</w:t>
      </w:r>
      <w:r w:rsidRPr="00F02179">
        <w:rPr>
          <w:rFonts w:eastAsia="微軟正黑體" w:cstheme="minorHAnsi"/>
          <w:szCs w:val="24"/>
        </w:rPr>
        <w:t xml:space="preserve">                         NT150</w:t>
      </w:r>
    </w:p>
    <w:p w:rsidR="00A7626C" w:rsidRPr="00F02179" w:rsidRDefault="00A7626C" w:rsidP="004F3E43">
      <w:pPr>
        <w:spacing w:line="0" w:lineRule="atLeast"/>
        <w:ind w:leftChars="158" w:left="379" w:firstLineChars="600" w:firstLine="1440"/>
        <w:rPr>
          <w:rFonts w:eastAsia="微軟正黑體" w:cstheme="minorHAnsi"/>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w:t>
      </w:r>
      <w:r w:rsidRPr="00F02179">
        <w:rPr>
          <w:rFonts w:eastAsia="微軟正黑體" w:cstheme="minorHAnsi"/>
          <w:color w:val="000000"/>
          <w:kern w:val="0"/>
          <w:szCs w:val="24"/>
        </w:rPr>
        <w:t>2178-016</w:t>
      </w:r>
      <w:r w:rsidRPr="00F02179">
        <w:rPr>
          <w:rFonts w:eastAsia="微軟正黑體" w:cstheme="minorHAnsi"/>
          <w:color w:val="000000"/>
          <w:kern w:val="0"/>
          <w:szCs w:val="24"/>
        </w:rPr>
        <w:t>註銷退票手續費</w:t>
      </w:r>
      <w:r w:rsidRPr="00F02179">
        <w:rPr>
          <w:rFonts w:eastAsia="微軟正黑體" w:cstheme="minorHAnsi"/>
          <w:color w:val="000000"/>
          <w:kern w:val="0"/>
          <w:szCs w:val="24"/>
        </w:rPr>
        <w:t xml:space="preserve">                NT112</w:t>
      </w:r>
    </w:p>
    <w:p w:rsidR="00A7626C" w:rsidRPr="00F02179" w:rsidRDefault="00A7626C" w:rsidP="004F3E43">
      <w:pPr>
        <w:spacing w:line="0" w:lineRule="atLeast"/>
        <w:ind w:leftChars="158" w:left="379" w:firstLineChars="600" w:firstLine="1440"/>
        <w:rPr>
          <w:rFonts w:eastAsia="微軟正黑體" w:cstheme="minorHAnsi"/>
          <w:szCs w:val="32"/>
        </w:rPr>
      </w:pPr>
      <w:r w:rsidRPr="00F02179">
        <w:rPr>
          <w:rFonts w:eastAsia="微軟正黑體" w:cstheme="minorHAnsi"/>
          <w:szCs w:val="24"/>
        </w:rPr>
        <w:t>CR</w:t>
      </w:r>
      <w:r w:rsidRPr="00F02179">
        <w:rPr>
          <w:rFonts w:eastAsia="微軟正黑體" w:cstheme="minorHAnsi"/>
          <w:szCs w:val="24"/>
        </w:rPr>
        <w:t>：</w:t>
      </w:r>
      <w:r w:rsidRPr="00F02179">
        <w:rPr>
          <w:rFonts w:eastAsia="微軟正黑體" w:cstheme="minorHAnsi"/>
          <w:szCs w:val="24"/>
        </w:rPr>
        <w:t>xx-4516-051</w:t>
      </w:r>
      <w:r w:rsidRPr="00F02179">
        <w:rPr>
          <w:rFonts w:eastAsia="微軟正黑體" w:cstheme="minorHAnsi"/>
          <w:szCs w:val="24"/>
        </w:rPr>
        <w:t>手續費收入</w:t>
      </w:r>
      <w:r w:rsidRPr="00F02179">
        <w:rPr>
          <w:rFonts w:eastAsia="微軟正黑體" w:cstheme="minorHAnsi"/>
          <w:szCs w:val="24"/>
        </w:rPr>
        <w:t>-</w:t>
      </w:r>
      <w:r w:rsidRPr="00F02179">
        <w:rPr>
          <w:rFonts w:eastAsia="微軟正黑體" w:cstheme="minorHAnsi"/>
          <w:szCs w:val="24"/>
        </w:rPr>
        <w:t>註銷退票手續費</w:t>
      </w:r>
      <w:r w:rsidRPr="00F02179">
        <w:rPr>
          <w:rFonts w:eastAsia="微軟正黑體" w:cstheme="minorHAnsi"/>
          <w:szCs w:val="24"/>
        </w:rPr>
        <w:t xml:space="preserve">     NT38</w:t>
      </w:r>
    </w:p>
    <w:p w:rsidR="00A7626C" w:rsidRPr="00F02179" w:rsidRDefault="00A7626C" w:rsidP="00A7626C">
      <w:pPr>
        <w:pStyle w:val="af2"/>
        <w:numPr>
          <w:ilvl w:val="0"/>
          <w:numId w:val="206"/>
        </w:numPr>
        <w:spacing w:line="0" w:lineRule="atLeast"/>
        <w:ind w:leftChars="472" w:left="1417" w:hanging="284"/>
        <w:rPr>
          <w:rFonts w:eastAsia="微軟正黑體" w:cstheme="minorHAnsi"/>
          <w:szCs w:val="32"/>
        </w:rPr>
      </w:pPr>
      <w:r w:rsidRPr="00F02179">
        <w:rPr>
          <w:rFonts w:eastAsia="微軟正黑體" w:cstheme="minorHAnsi"/>
        </w:rPr>
        <w:t>重提付訖取消需檢核票據狀態為重提付訖，若票據狀態非重提付訖回覆錯誤訊息。</w:t>
      </w:r>
    </w:p>
    <w:p w:rsidR="00A7626C" w:rsidRPr="00F02179" w:rsidRDefault="00A7626C" w:rsidP="00A7626C">
      <w:pPr>
        <w:pStyle w:val="af2"/>
        <w:numPr>
          <w:ilvl w:val="0"/>
          <w:numId w:val="209"/>
        </w:numPr>
        <w:spacing w:line="0" w:lineRule="atLeast"/>
        <w:ind w:leftChars="590" w:left="1776"/>
        <w:rPr>
          <w:rFonts w:eastAsia="微軟正黑體" w:cstheme="minorHAnsi"/>
          <w:szCs w:val="32"/>
        </w:rPr>
      </w:pPr>
      <w:r w:rsidRPr="00F02179">
        <w:rPr>
          <w:rFonts w:eastAsia="微軟正黑體" w:cstheme="minorHAnsi"/>
          <w:szCs w:val="32"/>
        </w:rPr>
        <w:t>中台更新該票號註銷之票信種類退票紀錄回復至重提付訖作業前。</w:t>
      </w:r>
    </w:p>
    <w:p w:rsidR="00E86C1C" w:rsidRPr="00F02179" w:rsidRDefault="00E86C1C" w:rsidP="00A7626C">
      <w:pPr>
        <w:pStyle w:val="af2"/>
        <w:numPr>
          <w:ilvl w:val="0"/>
          <w:numId w:val="209"/>
        </w:numPr>
        <w:spacing w:line="0" w:lineRule="atLeast"/>
        <w:ind w:leftChars="590" w:left="1776"/>
        <w:rPr>
          <w:rFonts w:eastAsia="微軟正黑體" w:cstheme="minorHAnsi"/>
          <w:szCs w:val="32"/>
        </w:rPr>
      </w:pPr>
      <w:r w:rsidRPr="00F02179">
        <w:rPr>
          <w:rFonts w:eastAsia="微軟正黑體" w:cstheme="minorHAnsi"/>
        </w:rPr>
        <w:t>重提付訖取消成功後回覆警示訊息「請另行處理註銷退票手續費退款作業」</w:t>
      </w:r>
    </w:p>
    <w:p w:rsidR="00566B67" w:rsidRPr="00F02179" w:rsidRDefault="00566B67" w:rsidP="000E22BD">
      <w:pPr>
        <w:ind w:left="0" w:firstLine="0"/>
        <w:rPr>
          <w:rFonts w:cstheme="minorHAnsi"/>
          <w:szCs w:val="24"/>
        </w:rPr>
      </w:pPr>
    </w:p>
    <w:p w:rsidR="002B242F" w:rsidRPr="00F02179" w:rsidRDefault="002B242F">
      <w:pPr>
        <w:pStyle w:val="af2"/>
        <w:numPr>
          <w:ilvl w:val="3"/>
          <w:numId w:val="190"/>
        </w:numPr>
        <w:ind w:leftChars="0"/>
        <w:outlineLvl w:val="3"/>
        <w:rPr>
          <w:rFonts w:eastAsia="微軟正黑體" w:cstheme="minorHAnsi"/>
          <w:bCs/>
          <w:iCs/>
          <w:kern w:val="0"/>
          <w:szCs w:val="20"/>
        </w:rPr>
      </w:pP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66674A" w:rsidRPr="00F02179" w:rsidRDefault="0066674A" w:rsidP="0066674A">
      <w:pPr>
        <w:pStyle w:val="af2"/>
        <w:numPr>
          <w:ilvl w:val="0"/>
          <w:numId w:val="210"/>
        </w:numPr>
        <w:ind w:leftChars="75" w:left="540"/>
        <w:rPr>
          <w:rFonts w:eastAsia="微軟正黑體" w:cstheme="minorHAnsi"/>
        </w:rPr>
      </w:pPr>
      <w:r w:rsidRPr="00F02179">
        <w:rPr>
          <w:rFonts w:eastAsia="微軟正黑體" w:cstheme="minorHAnsi"/>
        </w:rPr>
        <w:t>提存備付：</w:t>
      </w:r>
    </w:p>
    <w:p w:rsidR="0066674A" w:rsidRPr="00F02179" w:rsidRDefault="0066674A" w:rsidP="004F3E43">
      <w:pPr>
        <w:pStyle w:val="af2"/>
        <w:numPr>
          <w:ilvl w:val="2"/>
          <w:numId w:val="227"/>
        </w:numPr>
        <w:ind w:leftChars="278" w:left="951" w:hanging="284"/>
        <w:rPr>
          <w:rFonts w:eastAsia="微軟正黑體" w:cstheme="minorHAnsi"/>
        </w:rPr>
      </w:pPr>
      <w:r w:rsidRPr="00F02179">
        <w:rPr>
          <w:rFonts w:eastAsia="微軟正黑體" w:cstheme="minorHAnsi"/>
        </w:rPr>
        <w:t>提存備付</w:t>
      </w:r>
      <w:r w:rsidRPr="00F02179">
        <w:rPr>
          <w:rFonts w:eastAsia="微軟正黑體" w:cstheme="minorHAnsi"/>
        </w:rPr>
        <w:t>(1504)</w:t>
      </w:r>
    </w:p>
    <w:p w:rsidR="0066674A" w:rsidRPr="00F02179" w:rsidRDefault="007F42C0" w:rsidP="004F3E43">
      <w:pPr>
        <w:pStyle w:val="af2"/>
        <w:ind w:leftChars="197" w:left="473" w:firstLine="0"/>
        <w:rPr>
          <w:rFonts w:eastAsia="微軟正黑體" w:cstheme="minorHAnsi"/>
        </w:rPr>
      </w:pPr>
      <w:r w:rsidRPr="00F02179">
        <w:rPr>
          <w:rFonts w:eastAsia="微軟正黑體" w:cstheme="minorHAnsi"/>
          <w:noProof/>
        </w:rPr>
        <w:drawing>
          <wp:inline distT="0" distB="0" distL="0" distR="0">
            <wp:extent cx="5350374" cy="3437334"/>
            <wp:effectExtent l="0" t="0" r="3175" b="0"/>
            <wp:docPr id="682842877"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2877" name="圖片 1" descr="一張含有 文字, 螢幕擷取畫面, 字型, 數字 的圖片&#10;&#10;自動產生的描述"/>
                    <pic:cNvPicPr/>
                  </pic:nvPicPr>
                  <pic:blipFill>
                    <a:blip r:embed="rId94"/>
                    <a:stretch>
                      <a:fillRect/>
                    </a:stretch>
                  </pic:blipFill>
                  <pic:spPr>
                    <a:xfrm>
                      <a:off x="0" y="0"/>
                      <a:ext cx="5368000" cy="3448658"/>
                    </a:xfrm>
                    <a:prstGeom prst="rect">
                      <a:avLst/>
                    </a:prstGeom>
                  </pic:spPr>
                </pic:pic>
              </a:graphicData>
            </a:graphic>
          </wp:inline>
        </w:drawing>
      </w:r>
    </w:p>
    <w:p w:rsidR="0066674A" w:rsidRPr="00F02179" w:rsidRDefault="0066674A" w:rsidP="004F3E43">
      <w:pPr>
        <w:pStyle w:val="af2"/>
        <w:numPr>
          <w:ilvl w:val="2"/>
          <w:numId w:val="227"/>
        </w:numPr>
        <w:ind w:leftChars="278" w:left="951" w:hanging="284"/>
        <w:rPr>
          <w:rFonts w:eastAsia="微軟正黑體" w:cstheme="minorHAnsi"/>
        </w:rPr>
      </w:pPr>
      <w:r w:rsidRPr="00F02179">
        <w:rPr>
          <w:rFonts w:eastAsia="微軟正黑體" w:cstheme="minorHAnsi"/>
        </w:rPr>
        <w:lastRenderedPageBreak/>
        <w:t>提存備付</w:t>
      </w:r>
      <w:r w:rsidRPr="00F02179">
        <w:rPr>
          <w:rFonts w:eastAsia="微軟正黑體" w:cstheme="minorHAnsi"/>
        </w:rPr>
        <w:t>-</w:t>
      </w:r>
      <w:r w:rsidRPr="00F02179">
        <w:rPr>
          <w:rFonts w:eastAsia="微軟正黑體" w:cstheme="minorHAnsi"/>
        </w:rPr>
        <w:t>解付</w:t>
      </w:r>
      <w:r w:rsidRPr="00F02179">
        <w:rPr>
          <w:rFonts w:eastAsia="微軟正黑體" w:cstheme="minorHAnsi"/>
        </w:rPr>
        <w:t>(1505)</w:t>
      </w:r>
    </w:p>
    <w:p w:rsidR="00910605" w:rsidRPr="00F02179" w:rsidRDefault="007F42C0" w:rsidP="004F3E43">
      <w:pPr>
        <w:pStyle w:val="af2"/>
        <w:ind w:leftChars="197" w:left="473" w:firstLine="0"/>
        <w:rPr>
          <w:rFonts w:eastAsia="微軟正黑體" w:cstheme="minorHAnsi"/>
        </w:rPr>
      </w:pPr>
      <w:r w:rsidRPr="00F02179">
        <w:rPr>
          <w:rFonts w:eastAsia="微軟正黑體" w:cstheme="minorHAnsi"/>
          <w:noProof/>
        </w:rPr>
        <w:drawing>
          <wp:inline distT="0" distB="0" distL="0" distR="0">
            <wp:extent cx="5349875" cy="3118074"/>
            <wp:effectExtent l="0" t="0" r="3175" b="6350"/>
            <wp:docPr id="1907733507"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3507" name="圖片 1" descr="一張含有 文字, 螢幕擷取畫面, 字型, 數字 的圖片&#10;&#10;自動產生的描述"/>
                    <pic:cNvPicPr/>
                  </pic:nvPicPr>
                  <pic:blipFill>
                    <a:blip r:embed="rId95"/>
                    <a:stretch>
                      <a:fillRect/>
                    </a:stretch>
                  </pic:blipFill>
                  <pic:spPr>
                    <a:xfrm>
                      <a:off x="0" y="0"/>
                      <a:ext cx="5362047" cy="3125169"/>
                    </a:xfrm>
                    <a:prstGeom prst="rect">
                      <a:avLst/>
                    </a:prstGeom>
                  </pic:spPr>
                </pic:pic>
              </a:graphicData>
            </a:graphic>
          </wp:inline>
        </w:drawing>
      </w:r>
    </w:p>
    <w:p w:rsidR="0066674A" w:rsidRPr="00F02179" w:rsidRDefault="0066674A" w:rsidP="0066674A">
      <w:pPr>
        <w:pStyle w:val="af2"/>
        <w:numPr>
          <w:ilvl w:val="0"/>
          <w:numId w:val="210"/>
        </w:numPr>
        <w:ind w:leftChars="75" w:left="540"/>
        <w:rPr>
          <w:rFonts w:eastAsia="微軟正黑體" w:cstheme="minorHAnsi"/>
        </w:rPr>
      </w:pPr>
      <w:r w:rsidRPr="00F02179">
        <w:rPr>
          <w:rFonts w:eastAsia="微軟正黑體" w:cstheme="minorHAnsi"/>
        </w:rPr>
        <w:t>支票存款退票紀錄註銷</w:t>
      </w:r>
      <w:r w:rsidRPr="00F02179">
        <w:rPr>
          <w:rFonts w:eastAsia="微軟正黑體" w:cstheme="minorHAnsi"/>
        </w:rPr>
        <w:t>(1501)</w:t>
      </w:r>
      <w:r w:rsidRPr="00F02179">
        <w:rPr>
          <w:rFonts w:eastAsia="微軟正黑體" w:cstheme="minorHAnsi"/>
        </w:rPr>
        <w:t>：</w:t>
      </w:r>
    </w:p>
    <w:p w:rsidR="0066674A" w:rsidRPr="00F02179" w:rsidRDefault="001F635E" w:rsidP="004F3E43">
      <w:pPr>
        <w:pStyle w:val="af2"/>
        <w:ind w:leftChars="225" w:left="540" w:firstLine="0"/>
        <w:rPr>
          <w:rFonts w:eastAsia="微軟正黑體" w:cstheme="minorHAnsi"/>
        </w:rPr>
      </w:pPr>
      <w:r w:rsidRPr="00F02179">
        <w:rPr>
          <w:rFonts w:eastAsia="微軟正黑體" w:cstheme="minorHAnsi"/>
          <w:noProof/>
        </w:rPr>
        <w:drawing>
          <wp:inline distT="0" distB="0" distL="0" distR="0">
            <wp:extent cx="5252133" cy="4084072"/>
            <wp:effectExtent l="0" t="0" r="5715" b="0"/>
            <wp:docPr id="197597760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7603" name="圖片 1" descr="一張含有 文字, 螢幕擷取畫面, 字型, 數字 的圖片&#10;&#10;自動產生的描述"/>
                    <pic:cNvPicPr/>
                  </pic:nvPicPr>
                  <pic:blipFill>
                    <a:blip r:embed="rId96"/>
                    <a:stretch>
                      <a:fillRect/>
                    </a:stretch>
                  </pic:blipFill>
                  <pic:spPr>
                    <a:xfrm>
                      <a:off x="0" y="0"/>
                      <a:ext cx="5255257" cy="4086501"/>
                    </a:xfrm>
                    <a:prstGeom prst="rect">
                      <a:avLst/>
                    </a:prstGeom>
                  </pic:spPr>
                </pic:pic>
              </a:graphicData>
            </a:graphic>
          </wp:inline>
        </w:drawing>
      </w:r>
    </w:p>
    <w:p w:rsidR="002B242F" w:rsidRPr="00F02179" w:rsidRDefault="002B242F" w:rsidP="004F3E43">
      <w:pPr>
        <w:pStyle w:val="af2"/>
        <w:numPr>
          <w:ilvl w:val="3"/>
          <w:numId w:val="210"/>
        </w:numPr>
        <w:ind w:leftChars="75" w:left="1260"/>
        <w:outlineLvl w:val="3"/>
        <w:rPr>
          <w:rFonts w:eastAsia="微軟正黑體" w:cstheme="minorHAnsi"/>
          <w:bCs/>
          <w:iCs/>
          <w:kern w:val="0"/>
          <w:szCs w:val="20"/>
        </w:rPr>
      </w:pPr>
      <w:r w:rsidRPr="00F02179">
        <w:rPr>
          <w:rFonts w:eastAsia="微軟正黑體" w:cstheme="minorHAnsi"/>
        </w:rPr>
        <w:t>欄位屬性</w:t>
      </w:r>
      <w:r w:rsidRPr="00F02179">
        <w:rPr>
          <w:rFonts w:eastAsia="微軟正黑體" w:cstheme="minorHAnsi"/>
        </w:rPr>
        <w:t xml:space="preserve"> Field Properties</w:t>
      </w:r>
    </w:p>
    <w:p w:rsidR="000772A4" w:rsidRPr="00F02179" w:rsidRDefault="000772A4" w:rsidP="000772A4">
      <w:pPr>
        <w:pStyle w:val="af2"/>
        <w:numPr>
          <w:ilvl w:val="0"/>
          <w:numId w:val="211"/>
        </w:numPr>
        <w:ind w:leftChars="75" w:left="540"/>
        <w:rPr>
          <w:rFonts w:eastAsia="微軟正黑體" w:cstheme="minorHAnsi"/>
        </w:rPr>
      </w:pPr>
      <w:r w:rsidRPr="00F02179">
        <w:rPr>
          <w:rFonts w:eastAsia="微軟正黑體" w:cstheme="minorHAnsi"/>
        </w:rPr>
        <w:t>提存備付：</w:t>
      </w:r>
    </w:p>
    <w:p w:rsidR="000772A4" w:rsidRPr="00F02179" w:rsidRDefault="000772A4" w:rsidP="000772A4">
      <w:pPr>
        <w:pStyle w:val="af2"/>
        <w:numPr>
          <w:ilvl w:val="0"/>
          <w:numId w:val="212"/>
        </w:numPr>
        <w:ind w:leftChars="278" w:left="951" w:hanging="284"/>
        <w:rPr>
          <w:rFonts w:eastAsia="微軟正黑體" w:cstheme="minorHAnsi"/>
        </w:rPr>
      </w:pPr>
      <w:r w:rsidRPr="00F02179">
        <w:rPr>
          <w:rFonts w:eastAsia="微軟正黑體" w:cstheme="minorHAnsi"/>
        </w:rPr>
        <w:t>提存備付</w:t>
      </w:r>
      <w:r w:rsidRPr="00F02179">
        <w:rPr>
          <w:rFonts w:eastAsia="微軟正黑體" w:cstheme="minorHAnsi"/>
        </w:rPr>
        <w:t>(1504)</w:t>
      </w:r>
    </w:p>
    <w:tbl>
      <w:tblPr>
        <w:tblStyle w:val="af1"/>
        <w:tblW w:w="0" w:type="auto"/>
        <w:tblLook w:val="04A0"/>
      </w:tblPr>
      <w:tblGrid>
        <w:gridCol w:w="762"/>
        <w:gridCol w:w="1643"/>
        <w:gridCol w:w="1276"/>
        <w:gridCol w:w="709"/>
        <w:gridCol w:w="1286"/>
        <w:gridCol w:w="3256"/>
      </w:tblGrid>
      <w:tr w:rsidR="00C45409" w:rsidRPr="00F02179" w:rsidTr="008759D7">
        <w:tc>
          <w:tcPr>
            <w:tcW w:w="762"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lastRenderedPageBreak/>
              <w:t>編號</w:t>
            </w:r>
          </w:p>
        </w:tc>
        <w:tc>
          <w:tcPr>
            <w:tcW w:w="1643"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說明</w:t>
            </w:r>
          </w:p>
        </w:tc>
      </w:tr>
      <w:tr w:rsidR="00C45409" w:rsidRPr="00F02179" w:rsidTr="008759D7">
        <w:tc>
          <w:tcPr>
            <w:tcW w:w="762" w:type="dxa"/>
            <w:vAlign w:val="center"/>
          </w:tcPr>
          <w:p w:rsidR="00C45409" w:rsidRPr="00F02179" w:rsidRDefault="00C45409" w:rsidP="004F3E43">
            <w:pPr>
              <w:pStyle w:val="af2"/>
              <w:numPr>
                <w:ilvl w:val="0"/>
                <w:numId w:val="213"/>
              </w:numPr>
              <w:ind w:leftChars="75" w:left="660"/>
              <w:rPr>
                <w:rFonts w:eastAsia="微軟正黑體" w:cstheme="minorHAnsi"/>
              </w:rPr>
            </w:pPr>
          </w:p>
        </w:tc>
        <w:tc>
          <w:tcPr>
            <w:tcW w:w="1643"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功能</w:t>
            </w:r>
          </w:p>
        </w:tc>
        <w:tc>
          <w:tcPr>
            <w:tcW w:w="1276"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A5081B" w:rsidRPr="00F02179" w:rsidRDefault="00A5081B" w:rsidP="008759D7">
            <w:pPr>
              <w:ind w:leftChars="75" w:left="660"/>
              <w:rPr>
                <w:rFonts w:eastAsia="微軟正黑體" w:cstheme="minorHAnsi"/>
                <w:sz w:val="22"/>
              </w:rPr>
            </w:pPr>
            <w:r w:rsidRPr="00F02179">
              <w:rPr>
                <w:rFonts w:eastAsia="微軟正黑體" w:cstheme="minorHAnsi"/>
                <w:sz w:val="22"/>
              </w:rPr>
              <w:t>下拉選單：</w:t>
            </w:r>
          </w:p>
          <w:p w:rsidR="00C45409" w:rsidRPr="00F02179" w:rsidRDefault="00C45409"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備付登錄</w:t>
            </w:r>
          </w:p>
          <w:p w:rsidR="00C45409" w:rsidRPr="00F02179" w:rsidRDefault="00C45409"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備付取消</w:t>
            </w:r>
          </w:p>
        </w:tc>
      </w:tr>
      <w:tr w:rsidR="00C45409" w:rsidRPr="00F02179" w:rsidTr="008759D7">
        <w:tc>
          <w:tcPr>
            <w:tcW w:w="762" w:type="dxa"/>
            <w:vAlign w:val="center"/>
          </w:tcPr>
          <w:p w:rsidR="00C45409" w:rsidRPr="00F02179" w:rsidRDefault="00C45409" w:rsidP="00C45409">
            <w:pPr>
              <w:pStyle w:val="af2"/>
              <w:numPr>
                <w:ilvl w:val="0"/>
                <w:numId w:val="213"/>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C45409" w:rsidRPr="00F02179" w:rsidRDefault="00C45409" w:rsidP="00C45409">
            <w:pPr>
              <w:ind w:leftChars="75" w:left="660"/>
              <w:rPr>
                <w:rFonts w:eastAsia="微軟正黑體" w:cstheme="minorHAnsi"/>
                <w:sz w:val="22"/>
              </w:rPr>
            </w:pPr>
          </w:p>
        </w:tc>
      </w:tr>
      <w:tr w:rsidR="00C45409" w:rsidRPr="00F02179" w:rsidTr="008759D7">
        <w:tc>
          <w:tcPr>
            <w:tcW w:w="762" w:type="dxa"/>
            <w:vAlign w:val="center"/>
          </w:tcPr>
          <w:p w:rsidR="00C45409" w:rsidRPr="00F02179" w:rsidRDefault="00C45409" w:rsidP="004F3E43">
            <w:pPr>
              <w:pStyle w:val="af2"/>
              <w:numPr>
                <w:ilvl w:val="0"/>
                <w:numId w:val="213"/>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C45409" w:rsidRPr="00F02179" w:rsidRDefault="00C45409" w:rsidP="00C45409">
            <w:pPr>
              <w:ind w:leftChars="75" w:left="660"/>
              <w:rPr>
                <w:rFonts w:eastAsia="微軟正黑體" w:cstheme="minorHAnsi"/>
                <w:sz w:val="22"/>
              </w:rPr>
            </w:pPr>
          </w:p>
        </w:tc>
      </w:tr>
      <w:tr w:rsidR="00C45409" w:rsidRPr="00F02179" w:rsidTr="008759D7">
        <w:tc>
          <w:tcPr>
            <w:tcW w:w="762" w:type="dxa"/>
            <w:vAlign w:val="center"/>
          </w:tcPr>
          <w:p w:rsidR="00C45409" w:rsidRPr="00F02179" w:rsidRDefault="00C45409" w:rsidP="00C45409">
            <w:pPr>
              <w:pStyle w:val="af2"/>
              <w:numPr>
                <w:ilvl w:val="0"/>
                <w:numId w:val="213"/>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票據金額</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9(13)V99</w:t>
            </w:r>
          </w:p>
        </w:tc>
        <w:tc>
          <w:tcPr>
            <w:tcW w:w="3256" w:type="dxa"/>
            <w:vAlign w:val="center"/>
          </w:tcPr>
          <w:p w:rsidR="00A5081B" w:rsidRPr="00F02179" w:rsidRDefault="00A5081B" w:rsidP="00C45409">
            <w:pPr>
              <w:ind w:leftChars="75" w:left="660"/>
              <w:rPr>
                <w:rFonts w:eastAsia="微軟正黑體" w:cstheme="minorHAnsi"/>
                <w:sz w:val="22"/>
              </w:rPr>
            </w:pPr>
            <w:r w:rsidRPr="00F02179">
              <w:rPr>
                <w:rFonts w:eastAsia="微軟正黑體" w:cstheme="minorHAnsi"/>
                <w:sz w:val="22"/>
              </w:rPr>
              <w:t>若選擇</w:t>
            </w:r>
            <w:r w:rsidRPr="00F02179">
              <w:rPr>
                <w:rFonts w:eastAsia="微軟正黑體" w:cstheme="minorHAnsi"/>
                <w:sz w:val="22"/>
              </w:rPr>
              <w:t>2=</w:t>
            </w:r>
            <w:r w:rsidRPr="00F02179">
              <w:rPr>
                <w:rFonts w:eastAsia="微軟正黑體" w:cstheme="minorHAnsi"/>
                <w:sz w:val="22"/>
              </w:rPr>
              <w:t>備付取消，此欄位由</w:t>
            </w:r>
          </w:p>
          <w:p w:rsidR="00C45409" w:rsidRPr="00F02179" w:rsidRDefault="00A5081B" w:rsidP="00C45409">
            <w:pPr>
              <w:ind w:leftChars="75" w:left="660"/>
              <w:rPr>
                <w:rFonts w:eastAsia="微軟正黑體" w:cstheme="minorHAnsi"/>
                <w:sz w:val="22"/>
              </w:rPr>
            </w:pPr>
            <w:r w:rsidRPr="00F02179">
              <w:rPr>
                <w:rFonts w:eastAsia="微軟正黑體" w:cstheme="minorHAnsi"/>
                <w:sz w:val="22"/>
              </w:rPr>
              <w:t>系統帶出不可修改</w:t>
            </w:r>
          </w:p>
        </w:tc>
      </w:tr>
      <w:tr w:rsidR="00C45409" w:rsidRPr="00F02179" w:rsidTr="008759D7">
        <w:tc>
          <w:tcPr>
            <w:tcW w:w="762" w:type="dxa"/>
            <w:vAlign w:val="center"/>
          </w:tcPr>
          <w:p w:rsidR="00C45409" w:rsidRPr="00F02179" w:rsidRDefault="00C45409" w:rsidP="004F3E43">
            <w:pPr>
              <w:pStyle w:val="af2"/>
              <w:numPr>
                <w:ilvl w:val="0"/>
                <w:numId w:val="213"/>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備付款收取方式</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A5081B" w:rsidRPr="00F02179" w:rsidRDefault="00A5081B" w:rsidP="00A5081B">
            <w:pPr>
              <w:ind w:leftChars="75" w:left="660"/>
              <w:rPr>
                <w:rFonts w:eastAsia="微軟正黑體" w:cstheme="minorHAnsi"/>
                <w:sz w:val="22"/>
              </w:rPr>
            </w:pPr>
            <w:r w:rsidRPr="00F02179">
              <w:rPr>
                <w:rFonts w:eastAsia="微軟正黑體" w:cstheme="minorHAnsi"/>
                <w:sz w:val="22"/>
              </w:rPr>
              <w:t>下拉選單：</w:t>
            </w:r>
          </w:p>
          <w:p w:rsidR="00C45409" w:rsidRPr="00F02179" w:rsidRDefault="00C45409" w:rsidP="00C45409">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現金</w:t>
            </w:r>
          </w:p>
          <w:p w:rsidR="00C45409" w:rsidRPr="00F02179" w:rsidRDefault="00C45409" w:rsidP="00C45409">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轉帳</w:t>
            </w:r>
          </w:p>
          <w:p w:rsidR="00A5081B" w:rsidRPr="00F02179" w:rsidRDefault="00A5081B" w:rsidP="00A5081B">
            <w:pPr>
              <w:ind w:leftChars="75" w:left="660"/>
              <w:rPr>
                <w:rFonts w:eastAsia="微軟正黑體" w:cstheme="minorHAnsi"/>
                <w:sz w:val="22"/>
              </w:rPr>
            </w:pPr>
            <w:r w:rsidRPr="00F02179">
              <w:rPr>
                <w:rFonts w:eastAsia="微軟正黑體" w:cstheme="minorHAnsi"/>
                <w:sz w:val="22"/>
              </w:rPr>
              <w:t>若選擇</w:t>
            </w:r>
            <w:r w:rsidRPr="00F02179">
              <w:rPr>
                <w:rFonts w:eastAsia="微軟正黑體" w:cstheme="minorHAnsi"/>
                <w:sz w:val="22"/>
              </w:rPr>
              <w:t>2=</w:t>
            </w:r>
            <w:r w:rsidRPr="00F02179">
              <w:rPr>
                <w:rFonts w:eastAsia="微軟正黑體" w:cstheme="minorHAnsi"/>
                <w:sz w:val="22"/>
              </w:rPr>
              <w:t>備付取消，此欄位由</w:t>
            </w:r>
          </w:p>
          <w:p w:rsidR="00A5081B" w:rsidRPr="00F02179" w:rsidRDefault="00A5081B" w:rsidP="00A5081B">
            <w:pPr>
              <w:ind w:leftChars="75" w:left="660"/>
              <w:rPr>
                <w:rFonts w:eastAsia="微軟正黑體" w:cstheme="minorHAnsi"/>
                <w:sz w:val="22"/>
              </w:rPr>
            </w:pPr>
            <w:r w:rsidRPr="00F02179">
              <w:rPr>
                <w:rFonts w:eastAsia="微軟正黑體" w:cstheme="minorHAnsi"/>
                <w:sz w:val="22"/>
              </w:rPr>
              <w:t>系統帶出不可修改</w:t>
            </w:r>
          </w:p>
        </w:tc>
      </w:tr>
      <w:tr w:rsidR="00C45409" w:rsidRPr="00F02179" w:rsidTr="008759D7">
        <w:tc>
          <w:tcPr>
            <w:tcW w:w="762" w:type="dxa"/>
            <w:vAlign w:val="center"/>
          </w:tcPr>
          <w:p w:rsidR="00C45409" w:rsidRPr="00F02179" w:rsidRDefault="00C45409" w:rsidP="00C45409">
            <w:pPr>
              <w:pStyle w:val="af2"/>
              <w:numPr>
                <w:ilvl w:val="0"/>
                <w:numId w:val="213"/>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註銷手續費收取方式</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A5081B" w:rsidRPr="00F02179" w:rsidRDefault="00A5081B" w:rsidP="00A5081B">
            <w:pPr>
              <w:ind w:leftChars="75" w:left="660"/>
              <w:rPr>
                <w:rFonts w:eastAsia="微軟正黑體" w:cstheme="minorHAnsi"/>
                <w:sz w:val="22"/>
              </w:rPr>
            </w:pPr>
            <w:r w:rsidRPr="00F02179">
              <w:rPr>
                <w:rFonts w:eastAsia="微軟正黑體" w:cstheme="minorHAnsi"/>
                <w:sz w:val="22"/>
              </w:rPr>
              <w:t>下拉選單：</w:t>
            </w:r>
          </w:p>
          <w:p w:rsidR="00C45409" w:rsidRPr="00F02179" w:rsidRDefault="00C45409" w:rsidP="00C45409">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現金</w:t>
            </w:r>
          </w:p>
          <w:p w:rsidR="00C45409" w:rsidRPr="00F02179" w:rsidRDefault="00C45409" w:rsidP="00C45409">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轉帳</w:t>
            </w:r>
          </w:p>
          <w:p w:rsidR="00A5081B" w:rsidRPr="00F02179" w:rsidRDefault="00A5081B" w:rsidP="00A5081B">
            <w:pPr>
              <w:ind w:leftChars="75" w:left="660"/>
              <w:rPr>
                <w:rFonts w:eastAsia="微軟正黑體" w:cstheme="minorHAnsi"/>
                <w:sz w:val="22"/>
              </w:rPr>
            </w:pPr>
            <w:r w:rsidRPr="00F02179">
              <w:rPr>
                <w:rFonts w:eastAsia="微軟正黑體" w:cstheme="minorHAnsi"/>
                <w:sz w:val="22"/>
              </w:rPr>
              <w:t>若選擇</w:t>
            </w:r>
            <w:r w:rsidRPr="00F02179">
              <w:rPr>
                <w:rFonts w:eastAsia="微軟正黑體" w:cstheme="minorHAnsi"/>
                <w:sz w:val="22"/>
              </w:rPr>
              <w:t>2=</w:t>
            </w:r>
            <w:r w:rsidRPr="00F02179">
              <w:rPr>
                <w:rFonts w:eastAsia="微軟正黑體" w:cstheme="minorHAnsi"/>
                <w:sz w:val="22"/>
              </w:rPr>
              <w:t>備付取消，此欄位由</w:t>
            </w:r>
          </w:p>
          <w:p w:rsidR="00A5081B" w:rsidRPr="00F02179" w:rsidRDefault="00A5081B" w:rsidP="00A5081B">
            <w:pPr>
              <w:ind w:leftChars="75" w:left="660"/>
              <w:rPr>
                <w:rFonts w:eastAsia="微軟正黑體" w:cstheme="minorHAnsi"/>
                <w:sz w:val="22"/>
              </w:rPr>
            </w:pPr>
            <w:r w:rsidRPr="00F02179">
              <w:rPr>
                <w:rFonts w:eastAsia="微軟正黑體" w:cstheme="minorHAnsi"/>
                <w:sz w:val="22"/>
              </w:rPr>
              <w:t>系統帶出不可修改</w:t>
            </w:r>
          </w:p>
        </w:tc>
      </w:tr>
    </w:tbl>
    <w:p w:rsidR="000772A4" w:rsidRPr="00F02179" w:rsidRDefault="000772A4" w:rsidP="004F3E43">
      <w:pPr>
        <w:pStyle w:val="af2"/>
        <w:numPr>
          <w:ilvl w:val="0"/>
          <w:numId w:val="212"/>
        </w:numPr>
        <w:ind w:leftChars="278" w:left="951" w:hanging="284"/>
        <w:rPr>
          <w:rFonts w:eastAsia="微軟正黑體" w:cstheme="minorHAnsi"/>
        </w:rPr>
      </w:pPr>
      <w:r w:rsidRPr="00F02179">
        <w:rPr>
          <w:rFonts w:eastAsia="微軟正黑體" w:cstheme="minorHAnsi"/>
        </w:rPr>
        <w:t>提存備付</w:t>
      </w:r>
      <w:r w:rsidRPr="00F02179">
        <w:rPr>
          <w:rFonts w:eastAsia="微軟正黑體" w:cstheme="minorHAnsi"/>
        </w:rPr>
        <w:t>-</w:t>
      </w:r>
      <w:r w:rsidRPr="00F02179">
        <w:rPr>
          <w:rFonts w:eastAsia="微軟正黑體" w:cstheme="minorHAnsi"/>
        </w:rPr>
        <w:t>解付</w:t>
      </w:r>
      <w:r w:rsidRPr="00F02179">
        <w:rPr>
          <w:rFonts w:eastAsia="微軟正黑體" w:cstheme="minorHAnsi"/>
        </w:rPr>
        <w:t>(1505)</w:t>
      </w:r>
    </w:p>
    <w:tbl>
      <w:tblPr>
        <w:tblStyle w:val="af1"/>
        <w:tblW w:w="0" w:type="auto"/>
        <w:tblLook w:val="04A0"/>
      </w:tblPr>
      <w:tblGrid>
        <w:gridCol w:w="762"/>
        <w:gridCol w:w="1643"/>
        <w:gridCol w:w="1276"/>
        <w:gridCol w:w="709"/>
        <w:gridCol w:w="1286"/>
        <w:gridCol w:w="3256"/>
      </w:tblGrid>
      <w:tr w:rsidR="00C45409" w:rsidRPr="00F02179" w:rsidTr="008759D7">
        <w:tc>
          <w:tcPr>
            <w:tcW w:w="762"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C45409" w:rsidRPr="00F02179" w:rsidRDefault="00C45409" w:rsidP="008759D7">
            <w:pPr>
              <w:ind w:leftChars="75" w:left="180" w:firstLine="0"/>
              <w:jc w:val="center"/>
              <w:rPr>
                <w:rFonts w:eastAsia="微軟正黑體" w:cstheme="minorHAnsi"/>
                <w:b/>
                <w:bCs/>
              </w:rPr>
            </w:pPr>
            <w:r w:rsidRPr="00F02179">
              <w:rPr>
                <w:rFonts w:eastAsia="微軟正黑體" w:cstheme="minorHAnsi"/>
                <w:b/>
                <w:bCs/>
              </w:rPr>
              <w:t>說明</w:t>
            </w:r>
          </w:p>
        </w:tc>
      </w:tr>
      <w:tr w:rsidR="00C45409" w:rsidRPr="00F02179" w:rsidTr="008759D7">
        <w:tc>
          <w:tcPr>
            <w:tcW w:w="762" w:type="dxa"/>
            <w:vAlign w:val="center"/>
          </w:tcPr>
          <w:p w:rsidR="00C45409" w:rsidRPr="00F02179" w:rsidRDefault="00C45409" w:rsidP="004F3E43">
            <w:pPr>
              <w:pStyle w:val="af2"/>
              <w:numPr>
                <w:ilvl w:val="0"/>
                <w:numId w:val="214"/>
              </w:numPr>
              <w:ind w:leftChars="75" w:left="660"/>
              <w:rPr>
                <w:rFonts w:eastAsia="微軟正黑體" w:cstheme="minorHAnsi"/>
              </w:rPr>
            </w:pPr>
          </w:p>
        </w:tc>
        <w:tc>
          <w:tcPr>
            <w:tcW w:w="1643"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C45409" w:rsidRPr="00F02179" w:rsidRDefault="00C45409" w:rsidP="008759D7">
            <w:pPr>
              <w:ind w:leftChars="75" w:left="660"/>
              <w:rPr>
                <w:rFonts w:eastAsia="微軟正黑體" w:cstheme="minorHAnsi"/>
                <w:sz w:val="22"/>
              </w:rPr>
            </w:pPr>
          </w:p>
        </w:tc>
      </w:tr>
      <w:tr w:rsidR="00C45409" w:rsidRPr="00F02179" w:rsidTr="008759D7">
        <w:tc>
          <w:tcPr>
            <w:tcW w:w="762" w:type="dxa"/>
            <w:vAlign w:val="center"/>
          </w:tcPr>
          <w:p w:rsidR="00C45409" w:rsidRPr="00F02179" w:rsidRDefault="00C45409" w:rsidP="004F3E43">
            <w:pPr>
              <w:pStyle w:val="af2"/>
              <w:numPr>
                <w:ilvl w:val="0"/>
                <w:numId w:val="214"/>
              </w:numPr>
              <w:ind w:leftChars="75" w:left="660"/>
              <w:rPr>
                <w:rFonts w:eastAsia="微軟正黑體" w:cstheme="minorHAnsi"/>
              </w:rPr>
            </w:pPr>
          </w:p>
        </w:tc>
        <w:tc>
          <w:tcPr>
            <w:tcW w:w="1643"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8759D7">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C45409" w:rsidRPr="00F02179" w:rsidRDefault="00C45409" w:rsidP="008759D7">
            <w:pPr>
              <w:ind w:leftChars="75" w:left="660"/>
              <w:rPr>
                <w:rFonts w:eastAsia="微軟正黑體" w:cstheme="minorHAnsi"/>
                <w:sz w:val="22"/>
              </w:rPr>
            </w:pPr>
          </w:p>
        </w:tc>
      </w:tr>
      <w:tr w:rsidR="00C45409" w:rsidRPr="00F02179" w:rsidTr="008759D7">
        <w:tc>
          <w:tcPr>
            <w:tcW w:w="762" w:type="dxa"/>
            <w:vAlign w:val="center"/>
          </w:tcPr>
          <w:p w:rsidR="00C45409" w:rsidRPr="00F02179" w:rsidRDefault="00C45409" w:rsidP="00C45409">
            <w:pPr>
              <w:pStyle w:val="af2"/>
              <w:numPr>
                <w:ilvl w:val="0"/>
                <w:numId w:val="214"/>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票據金額</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9(13)V99</w:t>
            </w:r>
          </w:p>
        </w:tc>
        <w:tc>
          <w:tcPr>
            <w:tcW w:w="3256" w:type="dxa"/>
            <w:vAlign w:val="center"/>
          </w:tcPr>
          <w:p w:rsidR="00C45409" w:rsidRPr="00F02179" w:rsidRDefault="00C45409" w:rsidP="00C45409">
            <w:pPr>
              <w:ind w:leftChars="75" w:left="660"/>
              <w:rPr>
                <w:rFonts w:eastAsia="微軟正黑體" w:cstheme="minorHAnsi"/>
                <w:sz w:val="22"/>
              </w:rPr>
            </w:pPr>
          </w:p>
        </w:tc>
      </w:tr>
      <w:tr w:rsidR="00C45409" w:rsidRPr="00F02179" w:rsidTr="008759D7">
        <w:tc>
          <w:tcPr>
            <w:tcW w:w="762" w:type="dxa"/>
            <w:vAlign w:val="center"/>
          </w:tcPr>
          <w:p w:rsidR="00C45409" w:rsidRPr="00F02179" w:rsidRDefault="00C45409" w:rsidP="004F3E43">
            <w:pPr>
              <w:pStyle w:val="af2"/>
              <w:numPr>
                <w:ilvl w:val="0"/>
                <w:numId w:val="214"/>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轉入帳號</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C45409" w:rsidRPr="00F02179" w:rsidRDefault="00C45409" w:rsidP="00C45409">
            <w:pPr>
              <w:ind w:leftChars="75" w:left="660"/>
              <w:rPr>
                <w:rFonts w:eastAsia="微軟正黑體" w:cstheme="minorHAnsi"/>
                <w:sz w:val="22"/>
              </w:rPr>
            </w:pPr>
          </w:p>
        </w:tc>
      </w:tr>
      <w:tr w:rsidR="00C45409" w:rsidRPr="00F02179" w:rsidTr="008759D7">
        <w:tc>
          <w:tcPr>
            <w:tcW w:w="762" w:type="dxa"/>
            <w:vAlign w:val="center"/>
          </w:tcPr>
          <w:p w:rsidR="00C45409" w:rsidRPr="00F02179" w:rsidRDefault="00C45409" w:rsidP="004F3E43">
            <w:pPr>
              <w:pStyle w:val="af2"/>
              <w:numPr>
                <w:ilvl w:val="0"/>
                <w:numId w:val="214"/>
              </w:numPr>
              <w:ind w:leftChars="75" w:left="660"/>
              <w:rPr>
                <w:rFonts w:eastAsia="微軟正黑體" w:cstheme="minorHAnsi"/>
              </w:rPr>
            </w:pPr>
          </w:p>
        </w:tc>
        <w:tc>
          <w:tcPr>
            <w:tcW w:w="1643"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備註</w:t>
            </w:r>
            <w:r w:rsidRPr="00F02179">
              <w:rPr>
                <w:rFonts w:eastAsia="微軟正黑體" w:cstheme="minorHAnsi"/>
                <w:szCs w:val="24"/>
              </w:rPr>
              <w:t>/</w:t>
            </w:r>
            <w:r w:rsidRPr="00F02179">
              <w:rPr>
                <w:rFonts w:eastAsia="微軟正黑體" w:cstheme="minorHAnsi"/>
                <w:szCs w:val="24"/>
              </w:rPr>
              <w:t>票號</w:t>
            </w:r>
          </w:p>
        </w:tc>
        <w:tc>
          <w:tcPr>
            <w:tcW w:w="1276"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C45409" w:rsidRPr="00F02179" w:rsidRDefault="00C45409" w:rsidP="00C45409">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C45409" w:rsidRPr="00F02179" w:rsidRDefault="00C45409" w:rsidP="00C45409">
            <w:pPr>
              <w:ind w:leftChars="75" w:left="180" w:firstLine="0"/>
              <w:rPr>
                <w:rFonts w:eastAsia="微軟正黑體" w:cstheme="minorHAnsi"/>
                <w:szCs w:val="24"/>
              </w:rPr>
            </w:pPr>
            <w:r w:rsidRPr="00F02179">
              <w:rPr>
                <w:rFonts w:eastAsia="微軟正黑體" w:cstheme="minorHAnsi"/>
                <w:szCs w:val="24"/>
              </w:rPr>
              <w:t>16</w:t>
            </w:r>
          </w:p>
        </w:tc>
        <w:tc>
          <w:tcPr>
            <w:tcW w:w="3256" w:type="dxa"/>
            <w:vAlign w:val="center"/>
          </w:tcPr>
          <w:p w:rsidR="00C45409" w:rsidRPr="00F02179" w:rsidRDefault="00C45409" w:rsidP="00C45409">
            <w:pPr>
              <w:ind w:leftChars="75" w:left="660"/>
              <w:rPr>
                <w:rFonts w:eastAsia="微軟正黑體" w:cstheme="minorHAnsi"/>
                <w:sz w:val="22"/>
              </w:rPr>
            </w:pPr>
          </w:p>
        </w:tc>
      </w:tr>
    </w:tbl>
    <w:p w:rsidR="000772A4" w:rsidRPr="00F02179" w:rsidRDefault="000772A4" w:rsidP="004F3E43">
      <w:pPr>
        <w:pStyle w:val="af2"/>
        <w:numPr>
          <w:ilvl w:val="0"/>
          <w:numId w:val="211"/>
        </w:numPr>
        <w:ind w:leftChars="75" w:left="540"/>
        <w:rPr>
          <w:rFonts w:eastAsia="微軟正黑體" w:cstheme="minorHAnsi"/>
        </w:rPr>
      </w:pPr>
      <w:r w:rsidRPr="00F02179">
        <w:rPr>
          <w:rFonts w:eastAsia="微軟正黑體" w:cstheme="minorHAnsi"/>
        </w:rPr>
        <w:t>支票存款退票紀錄註銷</w:t>
      </w:r>
      <w:r w:rsidRPr="00F02179">
        <w:rPr>
          <w:rFonts w:eastAsia="微軟正黑體" w:cstheme="minorHAnsi"/>
        </w:rPr>
        <w:t>(1501)</w:t>
      </w:r>
    </w:p>
    <w:tbl>
      <w:tblPr>
        <w:tblStyle w:val="af1"/>
        <w:tblW w:w="0" w:type="auto"/>
        <w:tblLook w:val="04A0"/>
      </w:tblPr>
      <w:tblGrid>
        <w:gridCol w:w="762"/>
        <w:gridCol w:w="1643"/>
        <w:gridCol w:w="1276"/>
        <w:gridCol w:w="709"/>
        <w:gridCol w:w="1286"/>
        <w:gridCol w:w="3256"/>
      </w:tblGrid>
      <w:tr w:rsidR="00A5081B" w:rsidRPr="00F02179" w:rsidTr="008759D7">
        <w:tc>
          <w:tcPr>
            <w:tcW w:w="762" w:type="dxa"/>
            <w:tcBorders>
              <w:bottom w:val="single" w:sz="4" w:space="0" w:color="auto"/>
            </w:tcBorders>
            <w:shd w:val="pct12" w:color="auto" w:fill="auto"/>
          </w:tcPr>
          <w:p w:rsidR="00A5081B" w:rsidRPr="00F02179" w:rsidRDefault="00A5081B" w:rsidP="008759D7">
            <w:pPr>
              <w:ind w:leftChars="75" w:left="18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A5081B" w:rsidRPr="00F02179" w:rsidRDefault="00A5081B" w:rsidP="008759D7">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A5081B" w:rsidRPr="00F02179" w:rsidRDefault="00A5081B" w:rsidP="008759D7">
            <w:pPr>
              <w:ind w:leftChars="75" w:left="18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A5081B" w:rsidRPr="00F02179" w:rsidRDefault="00A5081B" w:rsidP="008759D7">
            <w:pPr>
              <w:ind w:leftChars="75" w:left="18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A5081B" w:rsidRPr="00F02179" w:rsidRDefault="00A5081B" w:rsidP="008759D7">
            <w:pPr>
              <w:ind w:leftChars="75" w:left="18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A5081B" w:rsidRPr="00F02179" w:rsidRDefault="00A5081B" w:rsidP="008759D7">
            <w:pPr>
              <w:ind w:leftChars="75" w:left="180" w:firstLine="0"/>
              <w:jc w:val="center"/>
              <w:rPr>
                <w:rFonts w:eastAsia="微軟正黑體" w:cstheme="minorHAnsi"/>
                <w:b/>
                <w:bCs/>
              </w:rPr>
            </w:pPr>
            <w:r w:rsidRPr="00F02179">
              <w:rPr>
                <w:rFonts w:eastAsia="微軟正黑體" w:cstheme="minorHAnsi"/>
                <w:b/>
                <w:bCs/>
              </w:rPr>
              <w:t>說明</w:t>
            </w:r>
          </w:p>
        </w:tc>
      </w:tr>
      <w:tr w:rsidR="00A5081B" w:rsidRPr="00F02179" w:rsidTr="008759D7">
        <w:tc>
          <w:tcPr>
            <w:tcW w:w="762" w:type="dxa"/>
            <w:vAlign w:val="center"/>
          </w:tcPr>
          <w:p w:rsidR="00A5081B" w:rsidRPr="00F02179" w:rsidRDefault="00A5081B" w:rsidP="004F3E43">
            <w:pPr>
              <w:pStyle w:val="af2"/>
              <w:numPr>
                <w:ilvl w:val="0"/>
                <w:numId w:val="215"/>
              </w:numPr>
              <w:ind w:leftChars="75" w:left="660"/>
              <w:rPr>
                <w:rFonts w:eastAsia="微軟正黑體" w:cstheme="minorHAnsi"/>
              </w:rPr>
            </w:pPr>
          </w:p>
        </w:tc>
        <w:tc>
          <w:tcPr>
            <w:tcW w:w="1643" w:type="dxa"/>
            <w:vAlign w:val="center"/>
          </w:tcPr>
          <w:p w:rsidR="00A5081B" w:rsidRPr="00F02179" w:rsidRDefault="00EE3CBC" w:rsidP="008759D7">
            <w:pPr>
              <w:ind w:leftChars="75" w:left="180" w:firstLine="0"/>
              <w:rPr>
                <w:rFonts w:eastAsia="微軟正黑體" w:cstheme="minorHAnsi"/>
                <w:szCs w:val="24"/>
              </w:rPr>
            </w:pPr>
            <w:r w:rsidRPr="00F02179">
              <w:rPr>
                <w:rFonts w:eastAsia="微軟正黑體" w:cstheme="minorHAnsi"/>
                <w:szCs w:val="24"/>
              </w:rPr>
              <w:t>功能</w:t>
            </w:r>
          </w:p>
        </w:tc>
        <w:tc>
          <w:tcPr>
            <w:tcW w:w="1276" w:type="dxa"/>
            <w:vAlign w:val="center"/>
          </w:tcPr>
          <w:p w:rsidR="00A5081B" w:rsidRPr="00F02179" w:rsidRDefault="00A5081B" w:rsidP="008759D7">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A5081B" w:rsidRPr="00F02179" w:rsidRDefault="00A5081B" w:rsidP="008759D7">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A5081B" w:rsidRPr="00F02179" w:rsidRDefault="00A5081B" w:rsidP="008759D7">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A5081B" w:rsidRPr="00F02179" w:rsidRDefault="00EE3CBC" w:rsidP="008759D7">
            <w:pPr>
              <w:ind w:leftChars="75" w:left="660"/>
              <w:rPr>
                <w:rFonts w:eastAsia="微軟正黑體" w:cstheme="minorHAnsi"/>
                <w:sz w:val="22"/>
              </w:rPr>
            </w:pPr>
            <w:r w:rsidRPr="00F02179">
              <w:rPr>
                <w:rFonts w:eastAsia="微軟正黑體" w:cstheme="minorHAnsi"/>
                <w:sz w:val="22"/>
              </w:rPr>
              <w:t>下拉選單：</w:t>
            </w:r>
          </w:p>
          <w:p w:rsidR="00EE3CBC" w:rsidRPr="00F02179" w:rsidRDefault="00EE3CBC" w:rsidP="008759D7">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註銷登錄</w:t>
            </w:r>
          </w:p>
          <w:p w:rsidR="00EE3CBC" w:rsidRPr="00F02179" w:rsidRDefault="00EE3CBC" w:rsidP="008759D7">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註銷取消</w:t>
            </w:r>
          </w:p>
        </w:tc>
      </w:tr>
      <w:tr w:rsidR="00EE3CBC" w:rsidRPr="00F02179" w:rsidTr="008759D7">
        <w:tc>
          <w:tcPr>
            <w:tcW w:w="762" w:type="dxa"/>
            <w:vAlign w:val="center"/>
          </w:tcPr>
          <w:p w:rsidR="00EE3CBC" w:rsidRPr="00F02179" w:rsidRDefault="00EE3CBC" w:rsidP="00EE3CBC">
            <w:pPr>
              <w:pStyle w:val="af2"/>
              <w:numPr>
                <w:ilvl w:val="0"/>
                <w:numId w:val="215"/>
              </w:numPr>
              <w:ind w:leftChars="75" w:left="660"/>
              <w:rPr>
                <w:rFonts w:eastAsia="微軟正黑體" w:cstheme="minorHAnsi"/>
              </w:rPr>
            </w:pPr>
          </w:p>
        </w:tc>
        <w:tc>
          <w:tcPr>
            <w:tcW w:w="1643"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帳號</w:t>
            </w:r>
          </w:p>
        </w:tc>
        <w:tc>
          <w:tcPr>
            <w:tcW w:w="1276"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EE3CBC" w:rsidRPr="00F02179" w:rsidRDefault="00EE3CBC" w:rsidP="00EE3CBC">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EE3CBC" w:rsidRPr="00F02179" w:rsidRDefault="00EE3CBC" w:rsidP="00EE3CBC">
            <w:pPr>
              <w:ind w:leftChars="75" w:left="660"/>
              <w:rPr>
                <w:rFonts w:eastAsia="微軟正黑體" w:cstheme="minorHAnsi"/>
                <w:sz w:val="22"/>
              </w:rPr>
            </w:pPr>
          </w:p>
        </w:tc>
      </w:tr>
      <w:tr w:rsidR="00EE3CBC" w:rsidRPr="00F02179" w:rsidTr="008759D7">
        <w:tc>
          <w:tcPr>
            <w:tcW w:w="762" w:type="dxa"/>
            <w:vAlign w:val="center"/>
          </w:tcPr>
          <w:p w:rsidR="00EE3CBC" w:rsidRPr="00F02179" w:rsidRDefault="00EE3CBC" w:rsidP="004F3E43">
            <w:pPr>
              <w:pStyle w:val="af2"/>
              <w:numPr>
                <w:ilvl w:val="0"/>
                <w:numId w:val="215"/>
              </w:numPr>
              <w:ind w:leftChars="75" w:left="660"/>
              <w:rPr>
                <w:rFonts w:eastAsia="微軟正黑體" w:cstheme="minorHAnsi"/>
              </w:rPr>
            </w:pPr>
          </w:p>
        </w:tc>
        <w:tc>
          <w:tcPr>
            <w:tcW w:w="1643"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票據號碼</w:t>
            </w:r>
          </w:p>
        </w:tc>
        <w:tc>
          <w:tcPr>
            <w:tcW w:w="1276"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EE3CBC" w:rsidRPr="00F02179" w:rsidRDefault="00EE3CBC" w:rsidP="00EE3CBC">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7</w:t>
            </w:r>
          </w:p>
        </w:tc>
        <w:tc>
          <w:tcPr>
            <w:tcW w:w="3256" w:type="dxa"/>
            <w:vAlign w:val="center"/>
          </w:tcPr>
          <w:p w:rsidR="00EE3CBC" w:rsidRPr="00F02179" w:rsidRDefault="00EE3CBC" w:rsidP="00EE3CBC">
            <w:pPr>
              <w:ind w:leftChars="75" w:left="660"/>
              <w:rPr>
                <w:rFonts w:eastAsia="微軟正黑體" w:cstheme="minorHAnsi"/>
                <w:sz w:val="22"/>
              </w:rPr>
            </w:pPr>
          </w:p>
        </w:tc>
      </w:tr>
      <w:tr w:rsidR="00EE3CBC" w:rsidRPr="00F02179" w:rsidTr="008759D7">
        <w:tc>
          <w:tcPr>
            <w:tcW w:w="762" w:type="dxa"/>
            <w:vAlign w:val="center"/>
          </w:tcPr>
          <w:p w:rsidR="00EE3CBC" w:rsidRPr="00F02179" w:rsidRDefault="00EE3CBC" w:rsidP="004F3E43">
            <w:pPr>
              <w:pStyle w:val="af2"/>
              <w:numPr>
                <w:ilvl w:val="0"/>
                <w:numId w:val="215"/>
              </w:numPr>
              <w:ind w:leftChars="75" w:left="660"/>
              <w:rPr>
                <w:rFonts w:eastAsia="微軟正黑體" w:cstheme="minorHAnsi"/>
              </w:rPr>
            </w:pPr>
          </w:p>
        </w:tc>
        <w:tc>
          <w:tcPr>
            <w:tcW w:w="1643"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票據金額</w:t>
            </w:r>
          </w:p>
        </w:tc>
        <w:tc>
          <w:tcPr>
            <w:tcW w:w="1276"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EE3CBC" w:rsidRPr="00F02179" w:rsidRDefault="00EE3CBC" w:rsidP="00EE3CBC">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9(13)V99</w:t>
            </w:r>
          </w:p>
        </w:tc>
        <w:tc>
          <w:tcPr>
            <w:tcW w:w="3256" w:type="dxa"/>
            <w:vAlign w:val="center"/>
          </w:tcPr>
          <w:p w:rsidR="001F635E" w:rsidRPr="00F02179" w:rsidRDefault="001F635E" w:rsidP="001F635E">
            <w:pPr>
              <w:ind w:leftChars="75" w:left="660"/>
              <w:rPr>
                <w:rFonts w:eastAsia="微軟正黑體" w:cstheme="minorHAnsi"/>
                <w:sz w:val="22"/>
              </w:rPr>
            </w:pPr>
            <w:r w:rsidRPr="00F02179">
              <w:rPr>
                <w:rFonts w:eastAsia="微軟正黑體" w:cstheme="minorHAnsi"/>
                <w:sz w:val="22"/>
              </w:rPr>
              <w:t>若功能選擇</w:t>
            </w:r>
            <w:r w:rsidRPr="00F02179">
              <w:rPr>
                <w:rFonts w:eastAsia="微軟正黑體" w:cstheme="minorHAnsi"/>
                <w:sz w:val="22"/>
              </w:rPr>
              <w:t>2=</w:t>
            </w:r>
            <w:r w:rsidRPr="00F02179">
              <w:rPr>
                <w:rFonts w:eastAsia="微軟正黑體" w:cstheme="minorHAnsi"/>
                <w:sz w:val="22"/>
              </w:rPr>
              <w:t>註銷取消，此欄</w:t>
            </w:r>
          </w:p>
          <w:p w:rsidR="00EE3CBC" w:rsidRPr="00F02179" w:rsidRDefault="001F635E" w:rsidP="001F635E">
            <w:pPr>
              <w:ind w:leftChars="75" w:left="660"/>
              <w:rPr>
                <w:rFonts w:eastAsia="微軟正黑體" w:cstheme="minorHAnsi"/>
                <w:sz w:val="22"/>
              </w:rPr>
            </w:pPr>
            <w:r w:rsidRPr="00F02179">
              <w:rPr>
                <w:rFonts w:eastAsia="微軟正黑體" w:cstheme="minorHAnsi"/>
                <w:sz w:val="22"/>
              </w:rPr>
              <w:t>位由系統帶出不可修改</w:t>
            </w:r>
          </w:p>
        </w:tc>
      </w:tr>
      <w:tr w:rsidR="00EE3CBC" w:rsidRPr="00F02179" w:rsidTr="008759D7">
        <w:tc>
          <w:tcPr>
            <w:tcW w:w="762" w:type="dxa"/>
            <w:vAlign w:val="center"/>
          </w:tcPr>
          <w:p w:rsidR="00EE3CBC" w:rsidRPr="00F02179" w:rsidRDefault="00EE3CBC" w:rsidP="00EE3CBC">
            <w:pPr>
              <w:pStyle w:val="af2"/>
              <w:numPr>
                <w:ilvl w:val="0"/>
                <w:numId w:val="215"/>
              </w:numPr>
              <w:ind w:leftChars="75" w:left="660"/>
              <w:rPr>
                <w:rFonts w:eastAsia="微軟正黑體" w:cstheme="minorHAnsi"/>
              </w:rPr>
            </w:pPr>
          </w:p>
        </w:tc>
        <w:tc>
          <w:tcPr>
            <w:tcW w:w="1643"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註銷方式</w:t>
            </w:r>
          </w:p>
        </w:tc>
        <w:tc>
          <w:tcPr>
            <w:tcW w:w="1276"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EE3CBC" w:rsidRPr="00F02179" w:rsidRDefault="00EE3CBC" w:rsidP="00EE3CBC">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EE3CBC" w:rsidRPr="00F02179" w:rsidRDefault="00EE3CBC" w:rsidP="00EE3CBC">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EE3CBC" w:rsidRPr="00F02179" w:rsidRDefault="00EE3CBC" w:rsidP="00EE3CBC">
            <w:pPr>
              <w:ind w:leftChars="75" w:left="660"/>
              <w:rPr>
                <w:rFonts w:eastAsia="微軟正黑體" w:cstheme="minorHAnsi"/>
                <w:sz w:val="22"/>
              </w:rPr>
            </w:pPr>
            <w:r w:rsidRPr="00F02179">
              <w:rPr>
                <w:rFonts w:eastAsia="微軟正黑體" w:cstheme="minorHAnsi"/>
                <w:sz w:val="22"/>
              </w:rPr>
              <w:t>下拉選單：</w:t>
            </w:r>
          </w:p>
          <w:p w:rsidR="00EE3CBC" w:rsidRPr="00F02179" w:rsidRDefault="001F635E" w:rsidP="00EE3CBC">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贖回</w:t>
            </w:r>
          </w:p>
          <w:p w:rsidR="001F635E" w:rsidRPr="00F02179" w:rsidRDefault="001F635E" w:rsidP="00EE3CBC">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重新提示</w:t>
            </w:r>
          </w:p>
          <w:p w:rsidR="0009348E" w:rsidRPr="00F02179" w:rsidRDefault="001F635E" w:rsidP="001F635E">
            <w:pPr>
              <w:ind w:leftChars="75" w:left="660"/>
              <w:rPr>
                <w:rFonts w:eastAsia="微軟正黑體" w:cstheme="minorHAnsi"/>
                <w:sz w:val="22"/>
              </w:rPr>
            </w:pPr>
            <w:r w:rsidRPr="00F02179">
              <w:rPr>
                <w:rFonts w:eastAsia="微軟正黑體" w:cstheme="minorHAnsi"/>
                <w:sz w:val="22"/>
              </w:rPr>
              <w:t>若功能選擇</w:t>
            </w:r>
            <w:r w:rsidRPr="00F02179">
              <w:rPr>
                <w:rFonts w:eastAsia="微軟正黑體" w:cstheme="minorHAnsi"/>
                <w:sz w:val="22"/>
              </w:rPr>
              <w:t>2=</w:t>
            </w:r>
            <w:r w:rsidRPr="00F02179">
              <w:rPr>
                <w:rFonts w:eastAsia="微軟正黑體" w:cstheme="minorHAnsi"/>
                <w:sz w:val="22"/>
              </w:rPr>
              <w:t>註銷取消，此</w:t>
            </w:r>
          </w:p>
          <w:p w:rsidR="001F635E" w:rsidRPr="00F02179" w:rsidRDefault="001F635E" w:rsidP="0009348E">
            <w:pPr>
              <w:ind w:leftChars="75" w:left="660"/>
              <w:rPr>
                <w:rFonts w:eastAsia="微軟正黑體" w:cstheme="minorHAnsi"/>
                <w:sz w:val="22"/>
              </w:rPr>
            </w:pPr>
            <w:r w:rsidRPr="00F02179">
              <w:rPr>
                <w:rFonts w:eastAsia="微軟正黑體" w:cstheme="minorHAnsi"/>
                <w:sz w:val="22"/>
              </w:rPr>
              <w:t>欄位由系統帶出不可修改</w:t>
            </w:r>
          </w:p>
        </w:tc>
      </w:tr>
      <w:tr w:rsidR="001F635E" w:rsidRPr="00F02179" w:rsidTr="008759D7">
        <w:tc>
          <w:tcPr>
            <w:tcW w:w="762" w:type="dxa"/>
            <w:vAlign w:val="center"/>
          </w:tcPr>
          <w:p w:rsidR="001F635E" w:rsidRPr="00F02179" w:rsidRDefault="001F635E" w:rsidP="001F635E">
            <w:pPr>
              <w:pStyle w:val="af2"/>
              <w:numPr>
                <w:ilvl w:val="0"/>
                <w:numId w:val="215"/>
              </w:numPr>
              <w:ind w:leftChars="75" w:left="660"/>
              <w:rPr>
                <w:rFonts w:eastAsia="微軟正黑體" w:cstheme="minorHAnsi"/>
              </w:rPr>
            </w:pPr>
          </w:p>
        </w:tc>
        <w:tc>
          <w:tcPr>
            <w:tcW w:w="1643"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註銷手續費收取方式</w:t>
            </w:r>
          </w:p>
        </w:tc>
        <w:tc>
          <w:tcPr>
            <w:tcW w:w="1276"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1F635E" w:rsidRPr="00F02179" w:rsidRDefault="001F635E" w:rsidP="001F635E">
            <w:pPr>
              <w:ind w:leftChars="75" w:left="18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1</w:t>
            </w:r>
          </w:p>
        </w:tc>
        <w:tc>
          <w:tcPr>
            <w:tcW w:w="3256" w:type="dxa"/>
            <w:vAlign w:val="center"/>
          </w:tcPr>
          <w:p w:rsidR="001F635E" w:rsidRPr="00F02179" w:rsidRDefault="001F635E" w:rsidP="001F635E">
            <w:pPr>
              <w:ind w:leftChars="75" w:left="660"/>
              <w:rPr>
                <w:rFonts w:eastAsia="微軟正黑體" w:cstheme="minorHAnsi"/>
                <w:sz w:val="22"/>
              </w:rPr>
            </w:pPr>
            <w:r w:rsidRPr="00F02179">
              <w:rPr>
                <w:rFonts w:eastAsia="微軟正黑體" w:cstheme="minorHAnsi"/>
                <w:sz w:val="22"/>
              </w:rPr>
              <w:t>下拉選單：</w:t>
            </w:r>
          </w:p>
          <w:p w:rsidR="001F635E" w:rsidRPr="00F02179" w:rsidRDefault="001F635E" w:rsidP="001F635E">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現金</w:t>
            </w:r>
          </w:p>
          <w:p w:rsidR="001F635E" w:rsidRPr="00F02179" w:rsidRDefault="001F635E" w:rsidP="001F635E">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轉帳</w:t>
            </w:r>
          </w:p>
          <w:p w:rsidR="001F635E" w:rsidRPr="00F02179" w:rsidRDefault="001F635E" w:rsidP="001F635E">
            <w:pPr>
              <w:ind w:leftChars="75" w:left="660"/>
              <w:rPr>
                <w:rFonts w:eastAsia="微軟正黑體" w:cstheme="minorHAnsi"/>
                <w:sz w:val="22"/>
              </w:rPr>
            </w:pPr>
            <w:r w:rsidRPr="00F02179">
              <w:rPr>
                <w:rFonts w:eastAsia="微軟正黑體" w:cstheme="minorHAnsi"/>
                <w:sz w:val="22"/>
              </w:rPr>
              <w:t>若功能選擇</w:t>
            </w:r>
            <w:r w:rsidRPr="00F02179">
              <w:rPr>
                <w:rFonts w:eastAsia="微軟正黑體" w:cstheme="minorHAnsi"/>
                <w:sz w:val="22"/>
              </w:rPr>
              <w:t>2=</w:t>
            </w:r>
            <w:r w:rsidRPr="00F02179">
              <w:rPr>
                <w:rFonts w:eastAsia="微軟正黑體" w:cstheme="minorHAnsi"/>
                <w:sz w:val="22"/>
              </w:rPr>
              <w:t>註銷取消，欄</w:t>
            </w:r>
          </w:p>
          <w:p w:rsidR="001F635E" w:rsidRPr="00F02179" w:rsidRDefault="001F635E" w:rsidP="001F635E">
            <w:pPr>
              <w:ind w:leftChars="75" w:left="660"/>
              <w:rPr>
                <w:rFonts w:eastAsia="微軟正黑體" w:cstheme="minorHAnsi"/>
                <w:sz w:val="22"/>
              </w:rPr>
            </w:pPr>
            <w:r w:rsidRPr="00F02179">
              <w:rPr>
                <w:rFonts w:eastAsia="微軟正黑體" w:cstheme="minorHAnsi"/>
                <w:sz w:val="22"/>
              </w:rPr>
              <w:t>位由系統帶出不可修改</w:t>
            </w:r>
          </w:p>
        </w:tc>
      </w:tr>
      <w:tr w:rsidR="001F635E" w:rsidRPr="00F02179" w:rsidTr="008759D7">
        <w:tc>
          <w:tcPr>
            <w:tcW w:w="762" w:type="dxa"/>
            <w:vAlign w:val="center"/>
          </w:tcPr>
          <w:p w:rsidR="001F635E" w:rsidRPr="00F02179" w:rsidRDefault="001F635E" w:rsidP="004F3E43">
            <w:pPr>
              <w:pStyle w:val="af2"/>
              <w:numPr>
                <w:ilvl w:val="0"/>
                <w:numId w:val="215"/>
              </w:numPr>
              <w:ind w:leftChars="75" w:left="660"/>
              <w:rPr>
                <w:rFonts w:eastAsia="微軟正黑體" w:cstheme="minorHAnsi"/>
              </w:rPr>
            </w:pPr>
          </w:p>
        </w:tc>
        <w:tc>
          <w:tcPr>
            <w:tcW w:w="1643"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轉帳帳號</w:t>
            </w:r>
          </w:p>
        </w:tc>
        <w:tc>
          <w:tcPr>
            <w:tcW w:w="1276"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數字</w:t>
            </w:r>
          </w:p>
        </w:tc>
        <w:tc>
          <w:tcPr>
            <w:tcW w:w="709" w:type="dxa"/>
            <w:vAlign w:val="center"/>
          </w:tcPr>
          <w:p w:rsidR="001F635E" w:rsidRPr="00F02179" w:rsidRDefault="001F635E" w:rsidP="001F635E">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14</w:t>
            </w:r>
          </w:p>
        </w:tc>
        <w:tc>
          <w:tcPr>
            <w:tcW w:w="3256" w:type="dxa"/>
            <w:vAlign w:val="center"/>
          </w:tcPr>
          <w:p w:rsidR="001F635E" w:rsidRPr="00F02179" w:rsidRDefault="001F635E" w:rsidP="001F635E">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註銷手續費收取方式若為</w:t>
            </w:r>
          </w:p>
          <w:p w:rsidR="001F635E" w:rsidRPr="00F02179" w:rsidRDefault="001F635E" w:rsidP="001F635E">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現金，此欄位不可輸入</w:t>
            </w:r>
          </w:p>
          <w:p w:rsidR="0009348E" w:rsidRPr="00F02179" w:rsidRDefault="001F635E" w:rsidP="001F635E">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若功能選擇</w:t>
            </w:r>
            <w:r w:rsidRPr="00F02179">
              <w:rPr>
                <w:rFonts w:eastAsia="微軟正黑體" w:cstheme="minorHAnsi"/>
                <w:sz w:val="22"/>
              </w:rPr>
              <w:t>2=</w:t>
            </w:r>
            <w:r w:rsidRPr="00F02179">
              <w:rPr>
                <w:rFonts w:eastAsia="微軟正黑體" w:cstheme="minorHAnsi"/>
                <w:sz w:val="22"/>
              </w:rPr>
              <w:t>註銷取消</w:t>
            </w:r>
            <w:r w:rsidR="0009348E" w:rsidRPr="00F02179">
              <w:rPr>
                <w:rFonts w:eastAsia="微軟正黑體" w:cstheme="minorHAnsi"/>
                <w:sz w:val="22"/>
              </w:rPr>
              <w:t>，</w:t>
            </w:r>
          </w:p>
          <w:p w:rsidR="001F635E" w:rsidRPr="00F02179" w:rsidRDefault="001F635E" w:rsidP="0009348E">
            <w:pPr>
              <w:ind w:leftChars="75" w:left="660"/>
              <w:rPr>
                <w:rFonts w:eastAsia="微軟正黑體" w:cstheme="minorHAnsi"/>
                <w:sz w:val="22"/>
              </w:rPr>
            </w:pPr>
            <w:r w:rsidRPr="00F02179">
              <w:rPr>
                <w:rFonts w:eastAsia="微軟正黑體" w:cstheme="minorHAnsi"/>
                <w:sz w:val="22"/>
              </w:rPr>
              <w:t>此欄位由系統帶出不可修改</w:t>
            </w:r>
          </w:p>
        </w:tc>
      </w:tr>
      <w:tr w:rsidR="001F635E" w:rsidRPr="00F02179" w:rsidTr="008759D7">
        <w:tc>
          <w:tcPr>
            <w:tcW w:w="762" w:type="dxa"/>
            <w:vAlign w:val="center"/>
          </w:tcPr>
          <w:p w:rsidR="001F635E" w:rsidRPr="00F02179" w:rsidRDefault="001F635E" w:rsidP="004F3E43">
            <w:pPr>
              <w:pStyle w:val="af2"/>
              <w:numPr>
                <w:ilvl w:val="0"/>
                <w:numId w:val="215"/>
              </w:numPr>
              <w:ind w:leftChars="75" w:left="660"/>
              <w:rPr>
                <w:rFonts w:eastAsia="微軟正黑體" w:cstheme="minorHAnsi"/>
              </w:rPr>
            </w:pPr>
          </w:p>
        </w:tc>
        <w:tc>
          <w:tcPr>
            <w:tcW w:w="1643"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備註</w:t>
            </w:r>
            <w:r w:rsidRPr="00F02179">
              <w:rPr>
                <w:rFonts w:eastAsia="微軟正黑體" w:cstheme="minorHAnsi"/>
                <w:szCs w:val="24"/>
              </w:rPr>
              <w:t>/</w:t>
            </w:r>
            <w:r w:rsidRPr="00F02179">
              <w:rPr>
                <w:rFonts w:eastAsia="微軟正黑體" w:cstheme="minorHAnsi"/>
                <w:szCs w:val="24"/>
              </w:rPr>
              <w:t>票號</w:t>
            </w:r>
          </w:p>
        </w:tc>
        <w:tc>
          <w:tcPr>
            <w:tcW w:w="1276"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文數字</w:t>
            </w:r>
          </w:p>
        </w:tc>
        <w:tc>
          <w:tcPr>
            <w:tcW w:w="709" w:type="dxa"/>
            <w:vAlign w:val="center"/>
          </w:tcPr>
          <w:p w:rsidR="001F635E" w:rsidRPr="00F02179" w:rsidRDefault="001F635E" w:rsidP="001F635E">
            <w:pPr>
              <w:ind w:leftChars="75" w:left="180" w:firstLine="0"/>
              <w:jc w:val="center"/>
              <w:rPr>
                <w:rFonts w:eastAsia="微軟正黑體" w:cstheme="minorHAnsi"/>
                <w:szCs w:val="24"/>
              </w:rPr>
            </w:pPr>
            <w:r w:rsidRPr="00F02179">
              <w:rPr>
                <w:rFonts w:eastAsia="微軟正黑體" w:cstheme="minorHAnsi"/>
                <w:szCs w:val="24"/>
              </w:rPr>
              <w:t>O</w:t>
            </w:r>
          </w:p>
        </w:tc>
        <w:tc>
          <w:tcPr>
            <w:tcW w:w="1275" w:type="dxa"/>
            <w:vAlign w:val="center"/>
          </w:tcPr>
          <w:p w:rsidR="001F635E" w:rsidRPr="00F02179" w:rsidRDefault="001F635E" w:rsidP="001F635E">
            <w:pPr>
              <w:ind w:leftChars="75" w:left="180" w:firstLine="0"/>
              <w:rPr>
                <w:rFonts w:eastAsia="微軟正黑體" w:cstheme="minorHAnsi"/>
                <w:szCs w:val="24"/>
              </w:rPr>
            </w:pPr>
            <w:r w:rsidRPr="00F02179">
              <w:rPr>
                <w:rFonts w:eastAsia="微軟正黑體" w:cstheme="minorHAnsi"/>
                <w:szCs w:val="24"/>
              </w:rPr>
              <w:t>16</w:t>
            </w:r>
          </w:p>
        </w:tc>
        <w:tc>
          <w:tcPr>
            <w:tcW w:w="3256" w:type="dxa"/>
            <w:vAlign w:val="center"/>
          </w:tcPr>
          <w:p w:rsidR="0009348E" w:rsidRPr="00F02179" w:rsidRDefault="001F635E" w:rsidP="001F635E">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註銷手續費收取方式若為</w:t>
            </w:r>
          </w:p>
          <w:p w:rsidR="001F635E" w:rsidRPr="00F02179" w:rsidRDefault="001F635E" w:rsidP="001F635E">
            <w:pPr>
              <w:ind w:leftChars="75" w:left="660"/>
              <w:rPr>
                <w:rFonts w:eastAsia="微軟正黑體" w:cstheme="minorHAnsi"/>
                <w:sz w:val="22"/>
              </w:rPr>
            </w:pPr>
            <w:r w:rsidRPr="00F02179">
              <w:rPr>
                <w:rFonts w:eastAsia="微軟正黑體" w:cstheme="minorHAnsi"/>
                <w:sz w:val="22"/>
              </w:rPr>
              <w:t>1=</w:t>
            </w:r>
            <w:r w:rsidRPr="00F02179">
              <w:rPr>
                <w:rFonts w:eastAsia="微軟正黑體" w:cstheme="minorHAnsi"/>
                <w:sz w:val="22"/>
              </w:rPr>
              <w:t>現金，此欄位不可輸入</w:t>
            </w:r>
          </w:p>
          <w:p w:rsidR="0009348E" w:rsidRPr="00F02179" w:rsidRDefault="001F635E" w:rsidP="001F635E">
            <w:pPr>
              <w:ind w:leftChars="75" w:left="660"/>
              <w:rPr>
                <w:rFonts w:eastAsia="微軟正黑體" w:cstheme="minorHAnsi"/>
                <w:sz w:val="22"/>
              </w:rPr>
            </w:pPr>
            <w:r w:rsidRPr="00F02179">
              <w:rPr>
                <w:rFonts w:eastAsia="微軟正黑體" w:cstheme="minorHAnsi"/>
                <w:sz w:val="22"/>
              </w:rPr>
              <w:t>2.</w:t>
            </w:r>
            <w:r w:rsidRPr="00F02179">
              <w:rPr>
                <w:rFonts w:eastAsia="微軟正黑體" w:cstheme="minorHAnsi"/>
                <w:sz w:val="22"/>
              </w:rPr>
              <w:t>若功能選擇</w:t>
            </w:r>
            <w:r w:rsidRPr="00F02179">
              <w:rPr>
                <w:rFonts w:eastAsia="微軟正黑體" w:cstheme="minorHAnsi"/>
                <w:sz w:val="22"/>
              </w:rPr>
              <w:t>2=</w:t>
            </w:r>
            <w:r w:rsidRPr="00F02179">
              <w:rPr>
                <w:rFonts w:eastAsia="微軟正黑體" w:cstheme="minorHAnsi"/>
                <w:sz w:val="22"/>
              </w:rPr>
              <w:t>註銷取消，</w:t>
            </w:r>
          </w:p>
          <w:p w:rsidR="001F635E" w:rsidRPr="00F02179" w:rsidRDefault="001F635E" w:rsidP="0009348E">
            <w:pPr>
              <w:ind w:leftChars="75" w:left="660"/>
              <w:rPr>
                <w:rFonts w:eastAsia="微軟正黑體" w:cstheme="minorHAnsi"/>
                <w:sz w:val="22"/>
              </w:rPr>
            </w:pPr>
            <w:r w:rsidRPr="00F02179">
              <w:rPr>
                <w:rFonts w:eastAsia="微軟正黑體" w:cstheme="minorHAnsi"/>
                <w:sz w:val="22"/>
              </w:rPr>
              <w:t>此欄位由系統帶出不可修改</w:t>
            </w:r>
          </w:p>
        </w:tc>
      </w:tr>
    </w:tbl>
    <w:p w:rsidR="008B1CE2" w:rsidRPr="00F02179" w:rsidRDefault="008B1CE2" w:rsidP="00566B67">
      <w:pPr>
        <w:ind w:left="482" w:hanging="482"/>
        <w:rPr>
          <w:rFonts w:eastAsia="微軟正黑體" w:cstheme="minorHAnsi"/>
          <w:color w:val="000000" w:themeColor="text1"/>
        </w:rPr>
      </w:pPr>
    </w:p>
    <w:p w:rsidR="004D5CFE" w:rsidRPr="00F02179" w:rsidRDefault="004D5CFE" w:rsidP="004D5CFE">
      <w:pPr>
        <w:ind w:left="0" w:firstLine="0"/>
        <w:outlineLvl w:val="2"/>
        <w:rPr>
          <w:rFonts w:eastAsia="微軟正黑體" w:cstheme="minorHAnsi"/>
          <w:color w:val="000000" w:themeColor="text1"/>
          <w:szCs w:val="26"/>
        </w:rPr>
      </w:pPr>
      <w:bookmarkStart w:id="197" w:name="_Toc170379653"/>
      <w:r w:rsidRPr="00F02179">
        <w:rPr>
          <w:rFonts w:eastAsia="微軟正黑體" w:cstheme="minorHAnsi"/>
          <w:color w:val="000000" w:themeColor="text1"/>
        </w:rPr>
        <w:t>2.3.16</w:t>
      </w:r>
      <w:r w:rsidR="008103F6" w:rsidRPr="00F02179">
        <w:rPr>
          <w:rFonts w:eastAsia="微軟正黑體" w:cstheme="minorHAnsi"/>
          <w:color w:val="000000" w:themeColor="text1"/>
          <w:szCs w:val="26"/>
        </w:rPr>
        <w:t>網路承作議價定期性存款</w:t>
      </w:r>
      <w:bookmarkEnd w:id="197"/>
    </w:p>
    <w:p w:rsidR="008746C3" w:rsidRPr="00F02179" w:rsidRDefault="008746C3" w:rsidP="00E02CD7">
      <w:pPr>
        <w:ind w:left="0" w:firstLine="0"/>
        <w:outlineLvl w:val="3"/>
        <w:rPr>
          <w:rFonts w:eastAsia="微軟正黑體" w:cstheme="minorHAnsi"/>
        </w:rPr>
      </w:pPr>
      <w:r w:rsidRPr="00F02179">
        <w:rPr>
          <w:rFonts w:eastAsia="微軟正黑體" w:cstheme="minorHAnsi"/>
        </w:rPr>
        <w:t xml:space="preserve">2.3.16.1 </w:t>
      </w:r>
      <w:r w:rsidRPr="00F02179">
        <w:rPr>
          <w:rFonts w:eastAsia="微軟正黑體" w:cstheme="minorHAnsi"/>
        </w:rPr>
        <w:t>功能</w:t>
      </w:r>
      <w:r w:rsidRPr="00F02179">
        <w:rPr>
          <w:rFonts w:eastAsia="微軟正黑體" w:cstheme="minorHAnsi"/>
        </w:rPr>
        <w:t>/</w:t>
      </w:r>
      <w:r w:rsidRPr="00F02179">
        <w:rPr>
          <w:rFonts w:eastAsia="微軟正黑體" w:cstheme="minorHAnsi"/>
        </w:rPr>
        <w:t>需求</w:t>
      </w:r>
      <w:r w:rsidRPr="00F02179">
        <w:rPr>
          <w:rFonts w:eastAsia="微軟正黑體" w:cstheme="minorHAnsi"/>
        </w:rPr>
        <w:t xml:space="preserve"> Function/Requirement</w:t>
      </w:r>
    </w:p>
    <w:p w:rsidR="006E5C42" w:rsidRPr="00F02179" w:rsidRDefault="00143719" w:rsidP="006E5C42">
      <w:pPr>
        <w:ind w:left="0" w:firstLine="0"/>
        <w:rPr>
          <w:rFonts w:eastAsia="微軟正黑體" w:cstheme="minorHAnsi"/>
        </w:rPr>
      </w:pPr>
      <w:r w:rsidRPr="00F02179">
        <w:rPr>
          <w:rFonts w:eastAsia="微軟正黑體" w:cstheme="minorHAnsi"/>
          <w:noProof/>
        </w:rPr>
        <w:lastRenderedPageBreak/>
        <w:drawing>
          <wp:inline distT="0" distB="0" distL="0" distR="0">
            <wp:extent cx="5088048" cy="3197762"/>
            <wp:effectExtent l="0" t="0" r="0" b="3175"/>
            <wp:docPr id="919033106" name="圖片 1" descr="一張含有 文字, 字型,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3106" name="圖片 1" descr="一張含有 文字, 字型, 螢幕擷取畫面, 圖表 的圖片&#10;&#10;自動產生的描述"/>
                    <pic:cNvPicPr/>
                  </pic:nvPicPr>
                  <pic:blipFill>
                    <a:blip r:embed="rId97"/>
                    <a:stretch>
                      <a:fillRect/>
                    </a:stretch>
                  </pic:blipFill>
                  <pic:spPr>
                    <a:xfrm>
                      <a:off x="0" y="0"/>
                      <a:ext cx="5093257" cy="3201036"/>
                    </a:xfrm>
                    <a:prstGeom prst="rect">
                      <a:avLst/>
                    </a:prstGeom>
                  </pic:spPr>
                </pic:pic>
              </a:graphicData>
            </a:graphic>
          </wp:inline>
        </w:drawing>
      </w:r>
    </w:p>
    <w:p w:rsidR="006E5C42" w:rsidRPr="00F02179" w:rsidRDefault="006E5C42" w:rsidP="006E5C42">
      <w:pPr>
        <w:ind w:left="0" w:firstLine="0"/>
        <w:rPr>
          <w:rFonts w:eastAsia="微軟正黑體" w:cstheme="minorHAnsi"/>
        </w:rPr>
      </w:pPr>
      <w:r w:rsidRPr="00F02179">
        <w:rPr>
          <w:rFonts w:eastAsia="微軟正黑體" w:cstheme="minorHAnsi"/>
        </w:rPr>
        <w:t xml:space="preserve">NT32 </w:t>
      </w:r>
      <w:r w:rsidRPr="00F02179">
        <w:rPr>
          <w:rFonts w:eastAsia="微軟正黑體" w:cstheme="minorHAnsi"/>
        </w:rPr>
        <w:t>臨櫃查詢：會顯示七日內已完成開立</w:t>
      </w:r>
      <w:r w:rsidRPr="00F02179">
        <w:rPr>
          <w:rFonts w:eastAsia="微軟正黑體" w:cstheme="minorHAnsi"/>
        </w:rPr>
        <w:t>&amp;</w:t>
      </w:r>
      <w:r w:rsidRPr="00F02179">
        <w:rPr>
          <w:rFonts w:eastAsia="微軟正黑體" w:cstheme="minorHAnsi"/>
        </w:rPr>
        <w:t>未完成開立的議價定存查詢結果。</w:t>
      </w:r>
      <w:r w:rsidR="006E60E4" w:rsidRPr="00F02179">
        <w:rPr>
          <w:rFonts w:eastAsia="微軟正黑體" w:cstheme="minorHAnsi"/>
        </w:rPr>
        <w:t>限查該承作行自己議價的資料</w:t>
      </w:r>
    </w:p>
    <w:p w:rsidR="006E5C42" w:rsidRPr="00F02179" w:rsidRDefault="006E60E4" w:rsidP="00143719">
      <w:pPr>
        <w:tabs>
          <w:tab w:val="left" w:pos="8080"/>
        </w:tabs>
        <w:ind w:left="0" w:firstLine="0"/>
        <w:rPr>
          <w:rFonts w:eastAsia="微軟正黑體" w:cstheme="minorHAnsi"/>
        </w:rPr>
      </w:pPr>
      <w:r w:rsidRPr="00F02179">
        <w:rPr>
          <w:rFonts w:eastAsia="微軟正黑體" w:cstheme="minorHAnsi"/>
        </w:rPr>
        <w:t>NTQ1</w:t>
      </w:r>
      <w:r w:rsidR="006E5C42" w:rsidRPr="00F02179">
        <w:rPr>
          <w:rFonts w:eastAsia="微軟正黑體" w:cstheme="minorHAnsi"/>
        </w:rPr>
        <w:t>網銀查詢：</w:t>
      </w:r>
      <w:r w:rsidR="007B071C" w:rsidRPr="00F02179">
        <w:rPr>
          <w:rFonts w:eastAsia="微軟正黑體" w:cstheme="minorHAnsi"/>
        </w:rPr>
        <w:t>顯示</w:t>
      </w:r>
      <w:r w:rsidRPr="00F02179">
        <w:rPr>
          <w:rFonts w:eastAsia="微軟正黑體" w:cstheme="minorHAnsi"/>
        </w:rPr>
        <w:t>客戶</w:t>
      </w:r>
      <w:r w:rsidR="007B071C" w:rsidRPr="00F02179">
        <w:rPr>
          <w:rFonts w:eastAsia="微軟正黑體" w:cstheme="minorHAnsi"/>
        </w:rPr>
        <w:t>當日未開立完成之議價定存查詢結果。</w:t>
      </w:r>
    </w:p>
    <w:p w:rsidR="006E60E4" w:rsidRPr="00F02179" w:rsidRDefault="006E60E4" w:rsidP="007B071C">
      <w:pPr>
        <w:ind w:left="0" w:firstLine="0"/>
        <w:rPr>
          <w:rFonts w:eastAsia="微軟正黑體" w:cstheme="minorHAnsi"/>
        </w:rPr>
      </w:pPr>
    </w:p>
    <w:tbl>
      <w:tblPr>
        <w:tblW w:w="8642" w:type="dxa"/>
        <w:tblCellMar>
          <w:left w:w="28" w:type="dxa"/>
          <w:right w:w="28" w:type="dxa"/>
        </w:tblCellMar>
        <w:tblLook w:val="04A0"/>
      </w:tblPr>
      <w:tblGrid>
        <w:gridCol w:w="912"/>
        <w:gridCol w:w="3052"/>
        <w:gridCol w:w="1417"/>
        <w:gridCol w:w="1418"/>
        <w:gridCol w:w="1843"/>
      </w:tblGrid>
      <w:tr w:rsidR="006E60E4" w:rsidRPr="00F02179" w:rsidTr="00143719">
        <w:trPr>
          <w:trHeight w:val="320"/>
        </w:trPr>
        <w:tc>
          <w:tcPr>
            <w:tcW w:w="8642" w:type="dxa"/>
            <w:gridSpan w:val="5"/>
            <w:tcBorders>
              <w:top w:val="single" w:sz="4" w:space="0" w:color="auto"/>
              <w:left w:val="single" w:sz="4" w:space="0" w:color="auto"/>
              <w:bottom w:val="single" w:sz="4" w:space="0" w:color="auto"/>
              <w:right w:val="single" w:sz="4" w:space="0" w:color="000000"/>
            </w:tcBorders>
            <w:shd w:val="clear" w:color="000000" w:fill="4472C4"/>
            <w:noWrap/>
            <w:vAlign w:val="center"/>
            <w:hideMark/>
          </w:tcPr>
          <w:p w:rsidR="006E60E4" w:rsidRPr="00F02179" w:rsidRDefault="006E60E4" w:rsidP="00E941ED">
            <w:pPr>
              <w:widowControl/>
              <w:ind w:left="0" w:firstLine="0"/>
              <w:jc w:val="center"/>
              <w:rPr>
                <w:rFonts w:eastAsia="微軟正黑體" w:cstheme="minorHAnsi"/>
                <w:b/>
                <w:bCs/>
                <w:color w:val="FFFFFF"/>
                <w:kern w:val="0"/>
                <w:szCs w:val="24"/>
              </w:rPr>
            </w:pPr>
            <w:r w:rsidRPr="00F02179">
              <w:rPr>
                <w:rFonts w:eastAsia="微軟正黑體" w:cstheme="minorHAnsi"/>
                <w:b/>
                <w:bCs/>
                <w:color w:val="FFFFFF"/>
                <w:kern w:val="0"/>
                <w:szCs w:val="24"/>
              </w:rPr>
              <w:t>議價定存優惠序號狀態說明</w:t>
            </w:r>
            <w:r w:rsidRPr="00F02179">
              <w:rPr>
                <w:rFonts w:eastAsia="微軟正黑體" w:cstheme="minorHAnsi"/>
                <w:b/>
                <w:bCs/>
                <w:color w:val="FFFFFF"/>
                <w:kern w:val="0"/>
                <w:szCs w:val="24"/>
              </w:rPr>
              <w:t>&amp;</w:t>
            </w:r>
            <w:r w:rsidRPr="00F02179">
              <w:rPr>
                <w:rFonts w:eastAsia="微軟正黑體" w:cstheme="minorHAnsi"/>
                <w:b/>
                <w:bCs/>
                <w:color w:val="FFFFFF"/>
                <w:kern w:val="0"/>
                <w:szCs w:val="24"/>
              </w:rPr>
              <w:t>可查詢情境盤點</w:t>
            </w:r>
          </w:p>
        </w:tc>
      </w:tr>
      <w:tr w:rsidR="006E60E4" w:rsidRPr="00F02179" w:rsidTr="00143719">
        <w:trPr>
          <w:trHeight w:val="840"/>
        </w:trPr>
        <w:tc>
          <w:tcPr>
            <w:tcW w:w="912"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jc w:val="center"/>
              <w:rPr>
                <w:rFonts w:eastAsia="微軟正黑體" w:cstheme="minorHAnsi"/>
                <w:b/>
                <w:bCs/>
                <w:color w:val="000000"/>
                <w:kern w:val="0"/>
                <w:szCs w:val="24"/>
              </w:rPr>
            </w:pPr>
            <w:r w:rsidRPr="00F02179">
              <w:rPr>
                <w:rFonts w:eastAsia="微軟正黑體" w:cstheme="minorHAnsi"/>
                <w:b/>
                <w:bCs/>
                <w:color w:val="000000"/>
                <w:kern w:val="0"/>
                <w:szCs w:val="24"/>
              </w:rPr>
              <w:t>註記</w:t>
            </w:r>
          </w:p>
        </w:tc>
        <w:tc>
          <w:tcPr>
            <w:tcW w:w="3052"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jc w:val="center"/>
              <w:rPr>
                <w:rFonts w:eastAsia="微軟正黑體" w:cstheme="minorHAnsi"/>
                <w:b/>
                <w:bCs/>
                <w:color w:val="000000"/>
                <w:kern w:val="0"/>
                <w:szCs w:val="24"/>
              </w:rPr>
            </w:pPr>
            <w:r w:rsidRPr="00F02179">
              <w:rPr>
                <w:rFonts w:eastAsia="微軟正黑體" w:cstheme="minorHAnsi"/>
                <w:b/>
                <w:bCs/>
                <w:color w:val="000000"/>
                <w:kern w:val="0"/>
                <w:szCs w:val="24"/>
              </w:rPr>
              <w:t>定義</w:t>
            </w:r>
          </w:p>
        </w:tc>
        <w:tc>
          <w:tcPr>
            <w:tcW w:w="1417"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NTQ1 </w:t>
            </w:r>
            <w:r w:rsidRPr="00F02179">
              <w:rPr>
                <w:rFonts w:eastAsia="微軟正黑體" w:cstheme="minorHAnsi"/>
                <w:color w:val="000000"/>
                <w:kern w:val="0"/>
                <w:szCs w:val="24"/>
              </w:rPr>
              <w:br/>
            </w:r>
            <w:r w:rsidRPr="00F02179">
              <w:rPr>
                <w:rFonts w:eastAsia="微軟正黑體" w:cstheme="minorHAnsi"/>
                <w:color w:val="000000"/>
                <w:kern w:val="0"/>
                <w:szCs w:val="24"/>
              </w:rPr>
              <w:t>網銀查詢</w:t>
            </w:r>
          </w:p>
        </w:tc>
        <w:tc>
          <w:tcPr>
            <w:tcW w:w="1418"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NT32 </w:t>
            </w:r>
            <w:r w:rsidRPr="00F02179">
              <w:rPr>
                <w:rFonts w:eastAsia="微軟正黑體" w:cstheme="minorHAnsi"/>
                <w:color w:val="000000"/>
                <w:kern w:val="0"/>
                <w:szCs w:val="24"/>
              </w:rPr>
              <w:br/>
            </w:r>
            <w:r w:rsidRPr="00F02179">
              <w:rPr>
                <w:rFonts w:eastAsia="微軟正黑體" w:cstheme="minorHAnsi"/>
                <w:color w:val="000000"/>
                <w:kern w:val="0"/>
                <w:szCs w:val="24"/>
              </w:rPr>
              <w:t>臨櫃查詢</w:t>
            </w:r>
          </w:p>
        </w:tc>
        <w:tc>
          <w:tcPr>
            <w:tcW w:w="1843"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NT 31</w:t>
            </w:r>
            <w:r w:rsidRPr="00F02179">
              <w:rPr>
                <w:rFonts w:eastAsia="微軟正黑體" w:cstheme="minorHAnsi"/>
                <w:color w:val="000000"/>
                <w:kern w:val="0"/>
                <w:szCs w:val="24"/>
              </w:rPr>
              <w:br/>
            </w:r>
            <w:r w:rsidRPr="00F02179">
              <w:rPr>
                <w:rFonts w:eastAsia="微軟正黑體" w:cstheme="minorHAnsi"/>
                <w:color w:val="000000"/>
                <w:kern w:val="0"/>
                <w:szCs w:val="24"/>
              </w:rPr>
              <w:t>臨櫃維護</w:t>
            </w:r>
          </w:p>
        </w:tc>
      </w:tr>
      <w:tr w:rsidR="006E60E4" w:rsidRPr="00F02179" w:rsidTr="00143719">
        <w:trPr>
          <w:trHeight w:val="310"/>
        </w:trPr>
        <w:tc>
          <w:tcPr>
            <w:tcW w:w="912"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空白</w:t>
            </w:r>
          </w:p>
        </w:tc>
        <w:tc>
          <w:tcPr>
            <w:tcW w:w="3052"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議價定存未開立</w:t>
            </w:r>
          </w:p>
        </w:tc>
        <w:tc>
          <w:tcPr>
            <w:tcW w:w="1417"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V</w:t>
            </w:r>
          </w:p>
        </w:tc>
        <w:tc>
          <w:tcPr>
            <w:tcW w:w="1418"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V</w:t>
            </w:r>
          </w:p>
        </w:tc>
        <w:tc>
          <w:tcPr>
            <w:tcW w:w="1843"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552" w:hangingChars="155" w:hanging="372"/>
              <w:jc w:val="center"/>
              <w:rPr>
                <w:rFonts w:eastAsia="微軟正黑體" w:cstheme="minorHAnsi"/>
                <w:color w:val="000000"/>
                <w:kern w:val="0"/>
                <w:szCs w:val="24"/>
              </w:rPr>
            </w:pPr>
            <w:r w:rsidRPr="00F02179">
              <w:rPr>
                <w:rFonts w:eastAsia="微軟正黑體" w:cstheme="minorHAnsi"/>
                <w:color w:val="000000"/>
                <w:kern w:val="0"/>
                <w:szCs w:val="24"/>
              </w:rPr>
              <w:t>V</w:t>
            </w:r>
          </w:p>
        </w:tc>
      </w:tr>
      <w:tr w:rsidR="006E60E4" w:rsidRPr="00F02179" w:rsidTr="00143719">
        <w:trPr>
          <w:trHeight w:val="310"/>
        </w:trPr>
        <w:tc>
          <w:tcPr>
            <w:tcW w:w="912"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已使用</w:t>
            </w:r>
          </w:p>
        </w:tc>
        <w:tc>
          <w:tcPr>
            <w:tcW w:w="3052"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議價定存已開立</w:t>
            </w:r>
          </w:p>
        </w:tc>
        <w:tc>
          <w:tcPr>
            <w:tcW w:w="1417"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　</w:t>
            </w:r>
          </w:p>
        </w:tc>
        <w:tc>
          <w:tcPr>
            <w:tcW w:w="1418"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V</w:t>
            </w:r>
          </w:p>
        </w:tc>
        <w:tc>
          <w:tcPr>
            <w:tcW w:w="1843" w:type="dxa"/>
            <w:tcBorders>
              <w:top w:val="nil"/>
              <w:left w:val="nil"/>
              <w:bottom w:val="single" w:sz="4" w:space="0" w:color="auto"/>
              <w:right w:val="single" w:sz="4" w:space="0" w:color="auto"/>
            </w:tcBorders>
            <w:shd w:val="clear" w:color="auto" w:fill="auto"/>
            <w:vAlign w:val="center"/>
            <w:hideMark/>
          </w:tcPr>
          <w:p w:rsidR="00143719"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V</w:t>
            </w:r>
          </w:p>
          <w:p w:rsidR="006E60E4" w:rsidRPr="00F02179" w:rsidRDefault="006E60E4" w:rsidP="00143719">
            <w:pPr>
              <w:widowControl/>
              <w:ind w:leftChars="100" w:left="240" w:firstLine="0"/>
              <w:rPr>
                <w:rFonts w:eastAsia="微軟正黑體" w:cstheme="minorHAnsi"/>
                <w:color w:val="000000"/>
                <w:kern w:val="0"/>
                <w:szCs w:val="24"/>
              </w:rPr>
            </w:pPr>
            <w:r w:rsidRPr="00F02179">
              <w:rPr>
                <w:rFonts w:eastAsia="微軟正黑體" w:cstheme="minorHAnsi"/>
                <w:color w:val="000000"/>
                <w:kern w:val="0"/>
                <w:szCs w:val="24"/>
              </w:rPr>
              <w:t>(</w:t>
            </w:r>
            <w:r w:rsidRPr="00F02179">
              <w:rPr>
                <w:rFonts w:eastAsia="微軟正黑體" w:cstheme="minorHAnsi"/>
                <w:color w:val="000000"/>
                <w:kern w:val="0"/>
                <w:szCs w:val="24"/>
              </w:rPr>
              <w:t>限</w:t>
            </w:r>
            <w:r w:rsidRPr="00F02179">
              <w:rPr>
                <w:rFonts w:eastAsia="微軟正黑體" w:cstheme="minorHAnsi"/>
                <w:color w:val="000000"/>
                <w:kern w:val="0"/>
                <w:szCs w:val="24"/>
              </w:rPr>
              <w:t xml:space="preserve">NT31 </w:t>
            </w:r>
            <w:r w:rsidRPr="00F02179">
              <w:rPr>
                <w:rFonts w:eastAsia="微軟正黑體" w:cstheme="minorHAnsi"/>
                <w:color w:val="000000"/>
                <w:kern w:val="0"/>
                <w:szCs w:val="24"/>
              </w:rPr>
              <w:t>查詢</w:t>
            </w:r>
            <w:r w:rsidRPr="00F02179">
              <w:rPr>
                <w:rFonts w:eastAsia="微軟正黑體" w:cstheme="minorHAnsi"/>
                <w:color w:val="000000"/>
                <w:kern w:val="0"/>
                <w:szCs w:val="24"/>
              </w:rPr>
              <w:t>)</w:t>
            </w:r>
          </w:p>
        </w:tc>
      </w:tr>
      <w:tr w:rsidR="006E60E4" w:rsidRPr="00F02179" w:rsidTr="00143719">
        <w:trPr>
          <w:trHeight w:val="310"/>
        </w:trPr>
        <w:tc>
          <w:tcPr>
            <w:tcW w:w="912"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已刪除</w:t>
            </w:r>
          </w:p>
        </w:tc>
        <w:tc>
          <w:tcPr>
            <w:tcW w:w="3052"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議價定存未開立但於</w:t>
            </w:r>
            <w:r w:rsidRPr="00F02179">
              <w:rPr>
                <w:rFonts w:eastAsia="微軟正黑體" w:cstheme="minorHAnsi"/>
                <w:color w:val="000000"/>
                <w:kern w:val="0"/>
                <w:szCs w:val="24"/>
              </w:rPr>
              <w:t xml:space="preserve"> NT31 </w:t>
            </w:r>
            <w:r w:rsidRPr="00F02179">
              <w:rPr>
                <w:rFonts w:eastAsia="微軟正黑體" w:cstheme="minorHAnsi"/>
                <w:color w:val="000000"/>
                <w:kern w:val="0"/>
                <w:szCs w:val="24"/>
              </w:rPr>
              <w:t>被刪除</w:t>
            </w:r>
          </w:p>
        </w:tc>
        <w:tc>
          <w:tcPr>
            <w:tcW w:w="1417"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　</w:t>
            </w:r>
          </w:p>
        </w:tc>
        <w:tc>
          <w:tcPr>
            <w:tcW w:w="1418"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V</w:t>
            </w:r>
          </w:p>
        </w:tc>
        <w:tc>
          <w:tcPr>
            <w:tcW w:w="1843"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　</w:t>
            </w:r>
          </w:p>
        </w:tc>
      </w:tr>
      <w:tr w:rsidR="006E60E4" w:rsidRPr="00F02179" w:rsidTr="00143719">
        <w:trPr>
          <w:trHeight w:val="310"/>
        </w:trPr>
        <w:tc>
          <w:tcPr>
            <w:tcW w:w="912"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已失效</w:t>
            </w:r>
          </w:p>
        </w:tc>
        <w:tc>
          <w:tcPr>
            <w:tcW w:w="3052"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議價定存未開立且逾期</w:t>
            </w:r>
          </w:p>
        </w:tc>
        <w:tc>
          <w:tcPr>
            <w:tcW w:w="1417"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　</w:t>
            </w:r>
          </w:p>
        </w:tc>
        <w:tc>
          <w:tcPr>
            <w:tcW w:w="1418"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V</w:t>
            </w:r>
          </w:p>
        </w:tc>
        <w:tc>
          <w:tcPr>
            <w:tcW w:w="1843"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r w:rsidRPr="00F02179">
              <w:rPr>
                <w:rFonts w:eastAsia="微軟正黑體" w:cstheme="minorHAnsi"/>
                <w:color w:val="000000"/>
                <w:kern w:val="0"/>
                <w:szCs w:val="24"/>
              </w:rPr>
              <w:t xml:space="preserve">　</w:t>
            </w:r>
          </w:p>
        </w:tc>
      </w:tr>
      <w:tr w:rsidR="006E60E4" w:rsidRPr="00F02179" w:rsidTr="00143719">
        <w:trPr>
          <w:trHeight w:val="310"/>
        </w:trPr>
        <w:tc>
          <w:tcPr>
            <w:tcW w:w="912" w:type="dxa"/>
            <w:tcBorders>
              <w:top w:val="nil"/>
              <w:left w:val="nil"/>
              <w:bottom w:val="nil"/>
              <w:right w:val="nil"/>
            </w:tcBorders>
            <w:shd w:val="clear" w:color="auto" w:fill="auto"/>
            <w:noWrap/>
            <w:vAlign w:val="center"/>
            <w:hideMark/>
          </w:tcPr>
          <w:p w:rsidR="006E60E4" w:rsidRPr="00F02179" w:rsidRDefault="006E60E4" w:rsidP="00E941ED">
            <w:pPr>
              <w:widowControl/>
              <w:ind w:leftChars="75" w:left="180" w:firstLine="0"/>
              <w:jc w:val="center"/>
              <w:rPr>
                <w:rFonts w:eastAsia="微軟正黑體" w:cstheme="minorHAnsi"/>
                <w:color w:val="000000"/>
                <w:kern w:val="0"/>
                <w:szCs w:val="24"/>
              </w:rPr>
            </w:pPr>
          </w:p>
        </w:tc>
        <w:tc>
          <w:tcPr>
            <w:tcW w:w="3052" w:type="dxa"/>
            <w:tcBorders>
              <w:top w:val="nil"/>
              <w:left w:val="nil"/>
              <w:bottom w:val="nil"/>
              <w:right w:val="nil"/>
            </w:tcBorders>
            <w:shd w:val="clear" w:color="auto" w:fill="auto"/>
            <w:noWrap/>
            <w:vAlign w:val="center"/>
            <w:hideMark/>
          </w:tcPr>
          <w:p w:rsidR="006E60E4" w:rsidRPr="00F02179" w:rsidRDefault="006E60E4" w:rsidP="00E941ED">
            <w:pPr>
              <w:widowControl/>
              <w:ind w:leftChars="75" w:left="180" w:firstLine="0"/>
              <w:rPr>
                <w:rFonts w:eastAsia="Times New Roman" w:cstheme="minorHAnsi"/>
                <w:kern w:val="0"/>
                <w:sz w:val="20"/>
                <w:szCs w:val="20"/>
              </w:rPr>
            </w:pPr>
          </w:p>
        </w:tc>
        <w:tc>
          <w:tcPr>
            <w:tcW w:w="1417" w:type="dxa"/>
            <w:tcBorders>
              <w:top w:val="nil"/>
              <w:left w:val="nil"/>
              <w:bottom w:val="nil"/>
              <w:right w:val="nil"/>
            </w:tcBorders>
            <w:shd w:val="clear" w:color="auto" w:fill="auto"/>
            <w:vAlign w:val="center"/>
            <w:hideMark/>
          </w:tcPr>
          <w:p w:rsidR="006E60E4" w:rsidRPr="00F02179" w:rsidRDefault="006E60E4" w:rsidP="00E941ED">
            <w:pPr>
              <w:widowControl/>
              <w:ind w:leftChars="75" w:left="180" w:firstLine="0"/>
              <w:rPr>
                <w:rFonts w:eastAsia="Times New Roman" w:cstheme="minorHAnsi"/>
                <w:kern w:val="0"/>
                <w:sz w:val="20"/>
                <w:szCs w:val="20"/>
              </w:rPr>
            </w:pPr>
          </w:p>
        </w:tc>
        <w:tc>
          <w:tcPr>
            <w:tcW w:w="1418" w:type="dxa"/>
            <w:tcBorders>
              <w:top w:val="nil"/>
              <w:left w:val="nil"/>
              <w:bottom w:val="nil"/>
              <w:right w:val="nil"/>
            </w:tcBorders>
            <w:shd w:val="clear" w:color="auto" w:fill="auto"/>
            <w:vAlign w:val="center"/>
            <w:hideMark/>
          </w:tcPr>
          <w:p w:rsidR="006E60E4" w:rsidRPr="00F02179" w:rsidRDefault="006E60E4" w:rsidP="00E941ED">
            <w:pPr>
              <w:widowControl/>
              <w:ind w:leftChars="75" w:left="180" w:firstLine="0"/>
              <w:rPr>
                <w:rFonts w:eastAsia="Times New Roman" w:cstheme="minorHAnsi"/>
                <w:kern w:val="0"/>
                <w:sz w:val="20"/>
                <w:szCs w:val="20"/>
              </w:rPr>
            </w:pPr>
          </w:p>
        </w:tc>
        <w:tc>
          <w:tcPr>
            <w:tcW w:w="1843" w:type="dxa"/>
            <w:tcBorders>
              <w:top w:val="nil"/>
              <w:left w:val="nil"/>
              <w:bottom w:val="nil"/>
              <w:right w:val="nil"/>
            </w:tcBorders>
            <w:shd w:val="clear" w:color="auto" w:fill="auto"/>
            <w:vAlign w:val="center"/>
            <w:hideMark/>
          </w:tcPr>
          <w:p w:rsidR="006E60E4" w:rsidRPr="00F02179" w:rsidRDefault="006E60E4" w:rsidP="00E941ED">
            <w:pPr>
              <w:widowControl/>
              <w:ind w:leftChars="75" w:left="180" w:firstLine="0"/>
              <w:rPr>
                <w:rFonts w:eastAsia="Times New Roman" w:cstheme="minorHAnsi"/>
                <w:kern w:val="0"/>
                <w:sz w:val="20"/>
                <w:szCs w:val="20"/>
              </w:rPr>
            </w:pPr>
          </w:p>
        </w:tc>
      </w:tr>
    </w:tbl>
    <w:p w:rsidR="007B071C" w:rsidRPr="00F02179" w:rsidRDefault="007B071C" w:rsidP="007B071C">
      <w:pPr>
        <w:ind w:leftChars="75" w:left="180" w:firstLine="0"/>
        <w:rPr>
          <w:rFonts w:eastAsia="微軟正黑體" w:cstheme="minorHAnsi"/>
        </w:rPr>
      </w:pPr>
    </w:p>
    <w:tbl>
      <w:tblPr>
        <w:tblW w:w="9776" w:type="dxa"/>
        <w:tblCellMar>
          <w:left w:w="28" w:type="dxa"/>
          <w:right w:w="28" w:type="dxa"/>
        </w:tblCellMar>
        <w:tblLook w:val="04A0"/>
      </w:tblPr>
      <w:tblGrid>
        <w:gridCol w:w="846"/>
        <w:gridCol w:w="3969"/>
        <w:gridCol w:w="4961"/>
      </w:tblGrid>
      <w:tr w:rsidR="006E60E4" w:rsidRPr="00F02179" w:rsidTr="00E941ED">
        <w:trPr>
          <w:trHeight w:val="320"/>
        </w:trPr>
        <w:tc>
          <w:tcPr>
            <w:tcW w:w="846"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6E60E4" w:rsidRPr="00F02179" w:rsidRDefault="006E60E4" w:rsidP="00E941ED">
            <w:pPr>
              <w:widowControl/>
              <w:ind w:leftChars="75" w:left="180" w:firstLine="0"/>
              <w:jc w:val="center"/>
              <w:rPr>
                <w:rFonts w:eastAsia="微軟正黑體" w:cstheme="minorHAnsi"/>
                <w:b/>
                <w:bCs/>
                <w:color w:val="FFFFFF"/>
                <w:kern w:val="0"/>
                <w:szCs w:val="24"/>
              </w:rPr>
            </w:pPr>
            <w:r w:rsidRPr="00F02179">
              <w:rPr>
                <w:rFonts w:eastAsia="微軟正黑體" w:cstheme="minorHAnsi"/>
                <w:b/>
                <w:bCs/>
                <w:color w:val="FFFFFF"/>
                <w:kern w:val="0"/>
                <w:szCs w:val="24"/>
              </w:rPr>
              <w:t>註記</w:t>
            </w:r>
          </w:p>
        </w:tc>
        <w:tc>
          <w:tcPr>
            <w:tcW w:w="3969" w:type="dxa"/>
            <w:tcBorders>
              <w:top w:val="single" w:sz="4" w:space="0" w:color="auto"/>
              <w:left w:val="nil"/>
              <w:bottom w:val="single" w:sz="4" w:space="0" w:color="auto"/>
              <w:right w:val="single" w:sz="4" w:space="0" w:color="auto"/>
            </w:tcBorders>
            <w:shd w:val="clear" w:color="000000" w:fill="4472C4"/>
            <w:noWrap/>
            <w:vAlign w:val="center"/>
            <w:hideMark/>
          </w:tcPr>
          <w:p w:rsidR="006E60E4" w:rsidRPr="00F02179" w:rsidRDefault="006E60E4" w:rsidP="00E941ED">
            <w:pPr>
              <w:widowControl/>
              <w:ind w:leftChars="75" w:left="180" w:firstLine="0"/>
              <w:jc w:val="center"/>
              <w:rPr>
                <w:rFonts w:eastAsia="微軟正黑體" w:cstheme="minorHAnsi"/>
                <w:b/>
                <w:bCs/>
                <w:color w:val="FFFFFF"/>
                <w:kern w:val="0"/>
                <w:szCs w:val="24"/>
              </w:rPr>
            </w:pPr>
            <w:r w:rsidRPr="00F02179">
              <w:rPr>
                <w:rFonts w:eastAsia="微軟正黑體" w:cstheme="minorHAnsi"/>
                <w:b/>
                <w:bCs/>
                <w:color w:val="FFFFFF"/>
                <w:kern w:val="0"/>
                <w:szCs w:val="24"/>
              </w:rPr>
              <w:t>定義</w:t>
            </w:r>
          </w:p>
        </w:tc>
        <w:tc>
          <w:tcPr>
            <w:tcW w:w="4961" w:type="dxa"/>
            <w:tcBorders>
              <w:top w:val="single" w:sz="4" w:space="0" w:color="auto"/>
              <w:left w:val="nil"/>
              <w:bottom w:val="single" w:sz="4" w:space="0" w:color="auto"/>
              <w:right w:val="single" w:sz="4" w:space="0" w:color="auto"/>
            </w:tcBorders>
            <w:shd w:val="clear" w:color="000000" w:fill="4472C4"/>
            <w:noWrap/>
            <w:vAlign w:val="center"/>
            <w:hideMark/>
          </w:tcPr>
          <w:p w:rsidR="006E60E4" w:rsidRPr="00F02179" w:rsidRDefault="006E60E4" w:rsidP="00E941ED">
            <w:pPr>
              <w:widowControl/>
              <w:ind w:leftChars="75" w:left="180" w:firstLine="0"/>
              <w:jc w:val="center"/>
              <w:rPr>
                <w:rFonts w:eastAsia="微軟正黑體" w:cstheme="minorHAnsi"/>
                <w:b/>
                <w:bCs/>
                <w:color w:val="FFFFFF"/>
                <w:kern w:val="0"/>
                <w:szCs w:val="24"/>
              </w:rPr>
            </w:pPr>
            <w:r w:rsidRPr="00F02179">
              <w:rPr>
                <w:rFonts w:eastAsia="微軟正黑體" w:cstheme="minorHAnsi"/>
                <w:b/>
                <w:bCs/>
                <w:color w:val="FFFFFF"/>
                <w:kern w:val="0"/>
                <w:szCs w:val="24"/>
              </w:rPr>
              <w:t>業務情境</w:t>
            </w:r>
          </w:p>
        </w:tc>
      </w:tr>
      <w:tr w:rsidR="006E60E4" w:rsidRPr="00F02179" w:rsidTr="00E941ED">
        <w:trPr>
          <w:trHeight w:val="63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空白</w:t>
            </w:r>
          </w:p>
        </w:tc>
        <w:tc>
          <w:tcPr>
            <w:tcW w:w="3969"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議價定存未開立</w:t>
            </w:r>
          </w:p>
        </w:tc>
        <w:tc>
          <w:tcPr>
            <w:tcW w:w="4961"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議價定存主管放行，優惠序號產生時</w:t>
            </w:r>
          </w:p>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此欄維持</w:t>
            </w:r>
            <w:r w:rsidRPr="00F02179">
              <w:rPr>
                <w:rFonts w:eastAsia="微軟正黑體" w:cstheme="minorHAnsi"/>
                <w:b/>
                <w:bCs/>
                <w:color w:val="4472C4"/>
                <w:kern w:val="0"/>
                <w:szCs w:val="24"/>
              </w:rPr>
              <w:t>空白</w:t>
            </w:r>
          </w:p>
        </w:tc>
      </w:tr>
      <w:tr w:rsidR="006E60E4" w:rsidRPr="00F02179" w:rsidTr="00E941ED">
        <w:trPr>
          <w:trHeight w:val="94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已使用</w:t>
            </w:r>
          </w:p>
        </w:tc>
        <w:tc>
          <w:tcPr>
            <w:tcW w:w="3969"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議價定存已開立</w:t>
            </w:r>
          </w:p>
        </w:tc>
        <w:tc>
          <w:tcPr>
            <w:tcW w:w="4961"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NTQ1/NT31/NT32</w:t>
            </w:r>
            <w:r w:rsidRPr="00F02179">
              <w:rPr>
                <w:rFonts w:eastAsia="微軟正黑體" w:cstheme="minorHAnsi"/>
                <w:color w:val="000000"/>
                <w:kern w:val="0"/>
                <w:szCs w:val="24"/>
              </w:rPr>
              <w:t>該優惠序號有定存帳號者，【註記】從</w:t>
            </w:r>
            <w:r w:rsidRPr="00F02179">
              <w:rPr>
                <w:rFonts w:eastAsia="微軟正黑體" w:cstheme="minorHAnsi"/>
                <w:b/>
                <w:bCs/>
                <w:color w:val="4472C4"/>
                <w:kern w:val="0"/>
                <w:szCs w:val="24"/>
              </w:rPr>
              <w:t>空白</w:t>
            </w:r>
            <w:r w:rsidRPr="00F02179">
              <w:rPr>
                <w:rFonts w:eastAsia="微軟正黑體" w:cstheme="minorHAnsi"/>
                <w:color w:val="000000"/>
                <w:kern w:val="0"/>
                <w:szCs w:val="24"/>
              </w:rPr>
              <w:t>為</w:t>
            </w:r>
            <w:r w:rsidRPr="00F02179">
              <w:rPr>
                <w:rFonts w:eastAsia="微軟正黑體" w:cstheme="minorHAnsi"/>
                <w:b/>
                <w:bCs/>
                <w:color w:val="4472C4"/>
                <w:kern w:val="0"/>
                <w:szCs w:val="24"/>
              </w:rPr>
              <w:t>"</w:t>
            </w:r>
            <w:r w:rsidRPr="00F02179">
              <w:rPr>
                <w:rFonts w:eastAsia="微軟正黑體" w:cstheme="minorHAnsi"/>
                <w:b/>
                <w:bCs/>
                <w:color w:val="4472C4"/>
                <w:kern w:val="0"/>
                <w:szCs w:val="24"/>
              </w:rPr>
              <w:t>已使用</w:t>
            </w:r>
            <w:r w:rsidRPr="00F02179">
              <w:rPr>
                <w:rFonts w:eastAsia="微軟正黑體" w:cstheme="minorHAnsi"/>
                <w:b/>
                <w:bCs/>
                <w:color w:val="4472C4"/>
                <w:kern w:val="0"/>
                <w:szCs w:val="24"/>
              </w:rPr>
              <w:t>"</w:t>
            </w:r>
          </w:p>
        </w:tc>
      </w:tr>
      <w:tr w:rsidR="006E60E4" w:rsidRPr="00F02179" w:rsidTr="00E941ED">
        <w:trPr>
          <w:trHeight w:val="63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lastRenderedPageBreak/>
              <w:t>已刪除</w:t>
            </w:r>
          </w:p>
        </w:tc>
        <w:tc>
          <w:tcPr>
            <w:tcW w:w="3969"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議價定存未開立但於</w:t>
            </w:r>
            <w:r w:rsidRPr="00F02179">
              <w:rPr>
                <w:rFonts w:eastAsia="微軟正黑體" w:cstheme="minorHAnsi"/>
                <w:color w:val="000000"/>
                <w:kern w:val="0"/>
                <w:szCs w:val="24"/>
              </w:rPr>
              <w:t xml:space="preserve"> NT31 </w:t>
            </w:r>
            <w:r w:rsidRPr="00F02179">
              <w:rPr>
                <w:rFonts w:eastAsia="微軟正黑體" w:cstheme="minorHAnsi"/>
                <w:color w:val="000000"/>
                <w:kern w:val="0"/>
                <w:szCs w:val="24"/>
              </w:rPr>
              <w:t>被刪除</w:t>
            </w:r>
          </w:p>
        </w:tc>
        <w:tc>
          <w:tcPr>
            <w:tcW w:w="4961"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 xml:space="preserve">NT31 </w:t>
            </w:r>
            <w:r w:rsidRPr="00F02179">
              <w:rPr>
                <w:rFonts w:eastAsia="微軟正黑體" w:cstheme="minorHAnsi"/>
                <w:color w:val="000000"/>
                <w:kern w:val="0"/>
                <w:szCs w:val="24"/>
              </w:rPr>
              <w:t>功能</w:t>
            </w:r>
            <w:r w:rsidRPr="00F02179">
              <w:rPr>
                <w:rFonts w:eastAsia="微軟正黑體" w:cstheme="minorHAnsi"/>
                <w:color w:val="000000"/>
                <w:kern w:val="0"/>
                <w:szCs w:val="24"/>
              </w:rPr>
              <w:t xml:space="preserve"> = </w:t>
            </w:r>
            <w:r w:rsidRPr="00F02179">
              <w:rPr>
                <w:rFonts w:eastAsia="微軟正黑體" w:cstheme="minorHAnsi"/>
                <w:color w:val="000000"/>
                <w:kern w:val="0"/>
                <w:szCs w:val="24"/>
              </w:rPr>
              <w:t>刪除，送出交易時，更新【註記】為</w:t>
            </w:r>
            <w:r w:rsidRPr="00F02179">
              <w:rPr>
                <w:rFonts w:eastAsia="微軟正黑體" w:cstheme="minorHAnsi"/>
                <w:b/>
                <w:bCs/>
                <w:color w:val="4472C4"/>
                <w:kern w:val="0"/>
                <w:szCs w:val="24"/>
              </w:rPr>
              <w:t>空白</w:t>
            </w:r>
            <w:r w:rsidRPr="00F02179">
              <w:rPr>
                <w:rFonts w:eastAsia="微軟正黑體" w:cstheme="minorHAnsi"/>
                <w:color w:val="000000"/>
                <w:kern w:val="0"/>
                <w:szCs w:val="24"/>
              </w:rPr>
              <w:t>者為</w:t>
            </w:r>
            <w:r w:rsidRPr="00F02179">
              <w:rPr>
                <w:rFonts w:eastAsia="微軟正黑體" w:cstheme="minorHAnsi"/>
                <w:color w:val="000000"/>
                <w:kern w:val="0"/>
                <w:szCs w:val="24"/>
              </w:rPr>
              <w:t xml:space="preserve"> "</w:t>
            </w:r>
            <w:r w:rsidRPr="00F02179">
              <w:rPr>
                <w:rFonts w:eastAsia="微軟正黑體" w:cstheme="minorHAnsi"/>
                <w:b/>
                <w:bCs/>
                <w:color w:val="4472C4"/>
                <w:kern w:val="0"/>
                <w:szCs w:val="24"/>
              </w:rPr>
              <w:t>已刪除</w:t>
            </w:r>
            <w:r w:rsidRPr="00F02179">
              <w:rPr>
                <w:rFonts w:eastAsia="微軟正黑體" w:cstheme="minorHAnsi"/>
                <w:color w:val="000000"/>
                <w:kern w:val="0"/>
                <w:szCs w:val="24"/>
              </w:rPr>
              <w:t>"</w:t>
            </w:r>
            <w:r w:rsidRPr="00F02179">
              <w:rPr>
                <w:rFonts w:eastAsia="微軟正黑體" w:cstheme="minorHAnsi"/>
                <w:color w:val="000000"/>
                <w:kern w:val="0"/>
                <w:szCs w:val="24"/>
              </w:rPr>
              <w:t>。</w:t>
            </w:r>
          </w:p>
        </w:tc>
      </w:tr>
      <w:tr w:rsidR="006E60E4" w:rsidRPr="00F02179" w:rsidTr="00E941ED">
        <w:trPr>
          <w:trHeight w:val="63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已失效</w:t>
            </w:r>
          </w:p>
        </w:tc>
        <w:tc>
          <w:tcPr>
            <w:tcW w:w="3969" w:type="dxa"/>
            <w:tcBorders>
              <w:top w:val="nil"/>
              <w:left w:val="nil"/>
              <w:bottom w:val="single" w:sz="4" w:space="0" w:color="auto"/>
              <w:right w:val="single" w:sz="4" w:space="0" w:color="auto"/>
            </w:tcBorders>
            <w:shd w:val="clear" w:color="auto" w:fill="auto"/>
            <w:noWrap/>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議價定存未開立且逾期</w:t>
            </w:r>
          </w:p>
        </w:tc>
        <w:tc>
          <w:tcPr>
            <w:tcW w:w="4961" w:type="dxa"/>
            <w:tcBorders>
              <w:top w:val="nil"/>
              <w:left w:val="nil"/>
              <w:bottom w:val="single" w:sz="4" w:space="0" w:color="auto"/>
              <w:right w:val="single" w:sz="4" w:space="0" w:color="auto"/>
            </w:tcBorders>
            <w:shd w:val="clear" w:color="auto" w:fill="auto"/>
            <w:vAlign w:val="center"/>
            <w:hideMark/>
          </w:tcPr>
          <w:p w:rsidR="006E60E4" w:rsidRPr="00F02179" w:rsidRDefault="006E60E4" w:rsidP="00E941ED">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晚上批次檢核【設定到期日】</w:t>
            </w:r>
            <w:r w:rsidRPr="00F02179">
              <w:rPr>
                <w:rFonts w:eastAsia="微軟正黑體" w:cstheme="minorHAnsi"/>
                <w:color w:val="000000"/>
                <w:kern w:val="0"/>
                <w:szCs w:val="24"/>
              </w:rPr>
              <w:t xml:space="preserve">= </w:t>
            </w:r>
            <w:r w:rsidRPr="00F02179">
              <w:rPr>
                <w:rFonts w:eastAsia="微軟正黑體" w:cstheme="minorHAnsi"/>
                <w:color w:val="000000"/>
                <w:kern w:val="0"/>
                <w:szCs w:val="24"/>
              </w:rPr>
              <w:t>承作日</w:t>
            </w:r>
            <w:r w:rsidRPr="00F02179">
              <w:rPr>
                <w:rFonts w:eastAsia="微軟正黑體" w:cstheme="minorHAnsi"/>
                <w:color w:val="000000"/>
                <w:kern w:val="0"/>
                <w:szCs w:val="24"/>
              </w:rPr>
              <w:t>+1</w:t>
            </w:r>
            <w:r w:rsidRPr="00F02179">
              <w:rPr>
                <w:rFonts w:eastAsia="微軟正黑體" w:cstheme="minorHAnsi"/>
                <w:color w:val="000000"/>
                <w:kern w:val="0"/>
                <w:szCs w:val="24"/>
              </w:rPr>
              <w:t>時，應更新【註記】為</w:t>
            </w:r>
            <w:r w:rsidRPr="00F02179">
              <w:rPr>
                <w:rFonts w:eastAsia="微軟正黑體" w:cstheme="minorHAnsi"/>
                <w:b/>
                <w:bCs/>
                <w:color w:val="4472C4"/>
                <w:kern w:val="0"/>
                <w:szCs w:val="24"/>
              </w:rPr>
              <w:t>空白</w:t>
            </w:r>
            <w:r w:rsidRPr="00F02179">
              <w:rPr>
                <w:rFonts w:eastAsia="微軟正黑體" w:cstheme="minorHAnsi"/>
                <w:color w:val="000000"/>
                <w:kern w:val="0"/>
                <w:szCs w:val="24"/>
              </w:rPr>
              <w:t>者為</w:t>
            </w:r>
            <w:r w:rsidRPr="00F02179">
              <w:rPr>
                <w:rFonts w:eastAsia="微軟正黑體" w:cstheme="minorHAnsi"/>
                <w:color w:val="4472C4"/>
                <w:kern w:val="0"/>
                <w:szCs w:val="24"/>
              </w:rPr>
              <w:t>"</w:t>
            </w:r>
            <w:r w:rsidRPr="00F02179">
              <w:rPr>
                <w:rFonts w:eastAsia="微軟正黑體" w:cstheme="minorHAnsi"/>
                <w:b/>
                <w:bCs/>
                <w:color w:val="4472C4"/>
                <w:kern w:val="0"/>
                <w:szCs w:val="24"/>
              </w:rPr>
              <w:t>已失效</w:t>
            </w:r>
            <w:r w:rsidRPr="00F02179">
              <w:rPr>
                <w:rFonts w:eastAsia="微軟正黑體" w:cstheme="minorHAnsi"/>
                <w:color w:val="000000"/>
                <w:kern w:val="0"/>
                <w:szCs w:val="24"/>
              </w:rPr>
              <w:t>"</w:t>
            </w:r>
          </w:p>
        </w:tc>
      </w:tr>
    </w:tbl>
    <w:p w:rsidR="006E60E4" w:rsidRPr="00F02179" w:rsidRDefault="006E60E4" w:rsidP="007B071C">
      <w:pPr>
        <w:ind w:left="0" w:firstLine="0"/>
        <w:rPr>
          <w:rFonts w:eastAsia="微軟正黑體" w:cstheme="minorHAnsi"/>
        </w:rPr>
      </w:pPr>
    </w:p>
    <w:p w:rsidR="006E60E4" w:rsidRPr="00F02179" w:rsidRDefault="006E60E4" w:rsidP="006E60E4">
      <w:pPr>
        <w:pStyle w:val="af2"/>
        <w:numPr>
          <w:ilvl w:val="1"/>
          <w:numId w:val="93"/>
        </w:numPr>
        <w:ind w:leftChars="0"/>
        <w:outlineLvl w:val="4"/>
        <w:rPr>
          <w:rFonts w:eastAsia="微軟正黑體" w:cstheme="minorHAnsi"/>
          <w:szCs w:val="24"/>
        </w:rPr>
      </w:pPr>
      <w:r w:rsidRPr="00F02179">
        <w:rPr>
          <w:rFonts w:eastAsia="微軟正黑體" w:cstheme="minorHAnsi"/>
          <w:szCs w:val="24"/>
        </w:rPr>
        <w:t xml:space="preserve">NTQ1 EWB/NetBank </w:t>
      </w: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網銀查詢</w:t>
      </w:r>
    </w:p>
    <w:p w:rsidR="007D3D1C" w:rsidRPr="00F02179" w:rsidRDefault="007D3D1C" w:rsidP="007D3D1C">
      <w:pPr>
        <w:ind w:left="0" w:firstLine="0"/>
        <w:rPr>
          <w:rFonts w:eastAsia="微軟正黑體" w:cstheme="minorHAnsi"/>
          <w:szCs w:val="24"/>
        </w:rPr>
      </w:pPr>
      <w:r w:rsidRPr="00F02179">
        <w:rPr>
          <w:rFonts w:eastAsia="微軟正黑體" w:cstheme="minorHAnsi"/>
          <w:szCs w:val="24"/>
        </w:rPr>
        <w:t>網銀查詢提供客戶於網路銀行查詢「當日」的議價定存資料以進行下一步的網路開立定存作業。現行網銀操作流程如下：</w:t>
      </w:r>
    </w:p>
    <w:p w:rsidR="007D3D1C" w:rsidRPr="00F02179" w:rsidRDefault="007D3D1C" w:rsidP="007D3D1C">
      <w:pPr>
        <w:pStyle w:val="af2"/>
        <w:numPr>
          <w:ilvl w:val="3"/>
          <w:numId w:val="205"/>
        </w:numPr>
        <w:ind w:leftChars="0" w:left="851"/>
        <w:rPr>
          <w:rFonts w:eastAsia="微軟正黑體" w:cstheme="minorHAnsi"/>
          <w:szCs w:val="24"/>
        </w:rPr>
      </w:pPr>
      <w:r w:rsidRPr="00F02179">
        <w:rPr>
          <w:rFonts w:eastAsia="微軟正黑體" w:cstheme="minorHAnsi"/>
          <w:szCs w:val="24"/>
        </w:rPr>
        <w:t>於【外匯綜存轉存定存】功能中選擇欲開立定存之外匯綜合存款帳號，並選擇服務項目【議價定存】</w:t>
      </w:r>
    </w:p>
    <w:p w:rsidR="007D3D1C" w:rsidRPr="00F02179" w:rsidRDefault="007D3D1C" w:rsidP="00F15F2E">
      <w:pPr>
        <w:pStyle w:val="af2"/>
        <w:numPr>
          <w:ilvl w:val="3"/>
          <w:numId w:val="205"/>
        </w:numPr>
        <w:ind w:leftChars="0" w:left="851"/>
        <w:rPr>
          <w:rFonts w:eastAsia="微軟正黑體" w:cstheme="minorHAnsi"/>
          <w:szCs w:val="24"/>
        </w:rPr>
      </w:pPr>
      <w:r w:rsidRPr="00F02179">
        <w:rPr>
          <w:rFonts w:eastAsia="微軟正黑體" w:cstheme="minorHAnsi"/>
          <w:szCs w:val="24"/>
        </w:rPr>
        <w:t>解析外匯綜合存款帳號</w:t>
      </w:r>
      <w:r w:rsidR="00F15F2E" w:rsidRPr="00F02179">
        <w:rPr>
          <w:rFonts w:eastAsia="微軟正黑體" w:cstheme="minorHAnsi"/>
          <w:szCs w:val="24"/>
        </w:rPr>
        <w:t>結構</w:t>
      </w:r>
      <w:r w:rsidRPr="00F02179">
        <w:rPr>
          <w:rFonts w:eastAsia="微軟正黑體" w:cstheme="minorHAnsi"/>
          <w:szCs w:val="24"/>
        </w:rPr>
        <w:t>，判斷議價分行後，查詢該客戶於該分行的當日議價定存資料。</w:t>
      </w:r>
    </w:p>
    <w:p w:rsidR="00F15F2E" w:rsidRPr="00F02179" w:rsidRDefault="00F15F2E" w:rsidP="00F15F2E">
      <w:pPr>
        <w:pStyle w:val="af2"/>
        <w:numPr>
          <w:ilvl w:val="3"/>
          <w:numId w:val="205"/>
        </w:numPr>
        <w:ind w:leftChars="0" w:left="851"/>
        <w:rPr>
          <w:rFonts w:eastAsia="微軟正黑體" w:cstheme="minorHAnsi"/>
          <w:szCs w:val="24"/>
        </w:rPr>
      </w:pPr>
      <w:r w:rsidRPr="00F02179">
        <w:rPr>
          <w:rFonts w:eastAsia="微軟正黑體" w:cstheme="minorHAnsi"/>
          <w:szCs w:val="24"/>
        </w:rPr>
        <w:t>選定欲開立的議價定存資料，進入網銀</w:t>
      </w:r>
      <w:r w:rsidR="00397C2D" w:rsidRPr="00F02179">
        <w:rPr>
          <w:rFonts w:eastAsia="微軟正黑體" w:cstheme="minorHAnsi"/>
          <w:szCs w:val="24"/>
        </w:rPr>
        <w:t>外匯綜存轉存定存</w:t>
      </w:r>
      <w:r w:rsidRPr="00F02179">
        <w:rPr>
          <w:rFonts w:eastAsia="微軟正黑體" w:cstheme="minorHAnsi"/>
          <w:szCs w:val="24"/>
        </w:rPr>
        <w:t>頁面</w:t>
      </w:r>
      <w:r w:rsidR="00397C2D" w:rsidRPr="00F02179">
        <w:rPr>
          <w:rFonts w:eastAsia="微軟正黑體" w:cstheme="minorHAnsi"/>
          <w:szCs w:val="24"/>
        </w:rPr>
        <w:t>。客戶送出開立定存後，後續</w:t>
      </w:r>
      <w:r w:rsidR="00F44870" w:rsidRPr="00F02179">
        <w:rPr>
          <w:rFonts w:eastAsia="微軟正黑體" w:cstheme="minorHAnsi"/>
          <w:szCs w:val="24"/>
        </w:rPr>
        <w:t>交易傳送至核心</w:t>
      </w:r>
      <w:r w:rsidR="00F44870" w:rsidRPr="00F02179">
        <w:rPr>
          <w:rFonts w:eastAsia="微軟正黑體" w:cstheme="minorHAnsi"/>
          <w:szCs w:val="24"/>
        </w:rPr>
        <w:t>/</w:t>
      </w:r>
      <w:r w:rsidR="00397C2D" w:rsidRPr="00F02179">
        <w:rPr>
          <w:rFonts w:eastAsia="微軟正黑體" w:cstheme="minorHAnsi"/>
          <w:szCs w:val="24"/>
        </w:rPr>
        <w:t>檢核邏輯</w:t>
      </w:r>
      <w:r w:rsidR="00F44870" w:rsidRPr="00F02179">
        <w:rPr>
          <w:rFonts w:eastAsia="微軟正黑體" w:cstheme="minorHAnsi"/>
          <w:szCs w:val="24"/>
        </w:rPr>
        <w:t>/</w:t>
      </w:r>
      <w:r w:rsidR="00F44870" w:rsidRPr="00F02179">
        <w:rPr>
          <w:rFonts w:eastAsia="微軟正黑體" w:cstheme="minorHAnsi"/>
          <w:szCs w:val="24"/>
        </w:rPr>
        <w:t>交易完成後續流程，請</w:t>
      </w:r>
      <w:r w:rsidR="00397C2D" w:rsidRPr="00F02179">
        <w:rPr>
          <w:rFonts w:eastAsia="微軟正黑體" w:cstheme="minorHAnsi"/>
          <w:szCs w:val="24"/>
        </w:rPr>
        <w:t>參照核心與網銀之處理開立定存流程</w:t>
      </w:r>
      <w:r w:rsidR="0060357E" w:rsidRPr="00F02179">
        <w:rPr>
          <w:rFonts w:eastAsia="微軟正黑體" w:cstheme="minorHAnsi"/>
          <w:szCs w:val="24"/>
        </w:rPr>
        <w:t xml:space="preserve"> (DP17)</w:t>
      </w:r>
      <w:r w:rsidR="00397C2D" w:rsidRPr="00F02179">
        <w:rPr>
          <w:rFonts w:eastAsia="微軟正黑體" w:cstheme="minorHAnsi"/>
          <w:szCs w:val="24"/>
        </w:rPr>
        <w:t>。</w:t>
      </w:r>
    </w:p>
    <w:p w:rsidR="006E60E4" w:rsidRPr="00F02179" w:rsidRDefault="006E60E4" w:rsidP="006E60E4">
      <w:pPr>
        <w:ind w:left="0" w:firstLine="0"/>
        <w:rPr>
          <w:rFonts w:eastAsia="微軟正黑體" w:cstheme="minorHAnsi"/>
          <w:b/>
          <w:bCs/>
          <w:szCs w:val="24"/>
        </w:rPr>
      </w:pPr>
      <w:r w:rsidRPr="00F02179">
        <w:rPr>
          <w:rFonts w:eastAsia="微軟正黑體" w:cstheme="minorHAnsi"/>
          <w:b/>
          <w:bCs/>
          <w:szCs w:val="24"/>
        </w:rPr>
        <w:t>輸入欄位</w:t>
      </w:r>
    </w:p>
    <w:p w:rsidR="006E60E4" w:rsidRPr="00F02179" w:rsidRDefault="006E60E4" w:rsidP="006E60E4">
      <w:pPr>
        <w:ind w:leftChars="236" w:left="566" w:firstLine="0"/>
        <w:rPr>
          <w:rFonts w:eastAsia="微軟正黑體" w:cstheme="minorHAnsi"/>
          <w:szCs w:val="24"/>
        </w:rPr>
      </w:pPr>
      <w:r w:rsidRPr="00F02179">
        <w:rPr>
          <w:rFonts w:eastAsia="微軟正黑體" w:cstheme="minorHAnsi"/>
          <w:szCs w:val="24"/>
        </w:rPr>
        <w:t xml:space="preserve">(1) </w:t>
      </w:r>
      <w:r w:rsidRPr="00F02179">
        <w:rPr>
          <w:rFonts w:eastAsia="微軟正黑體" w:cstheme="minorHAnsi"/>
          <w:szCs w:val="24"/>
        </w:rPr>
        <w:t>客戶編號</w:t>
      </w:r>
    </w:p>
    <w:p w:rsidR="006E60E4" w:rsidRPr="00F02179" w:rsidRDefault="006E60E4" w:rsidP="006E60E4">
      <w:pPr>
        <w:ind w:leftChars="236" w:left="566" w:firstLine="0"/>
        <w:rPr>
          <w:rFonts w:eastAsia="微軟正黑體" w:cstheme="minorHAnsi"/>
          <w:szCs w:val="24"/>
        </w:rPr>
      </w:pPr>
      <w:r w:rsidRPr="00F02179">
        <w:rPr>
          <w:rFonts w:eastAsia="微軟正黑體" w:cstheme="minorHAnsi"/>
          <w:szCs w:val="24"/>
        </w:rPr>
        <w:t xml:space="preserve">(2) </w:t>
      </w:r>
      <w:r w:rsidRPr="00F02179">
        <w:rPr>
          <w:rFonts w:eastAsia="微軟正黑體" w:cstheme="minorHAnsi"/>
          <w:szCs w:val="24"/>
        </w:rPr>
        <w:t>承作日</w:t>
      </w:r>
      <w:r w:rsidRPr="00F02179">
        <w:rPr>
          <w:rFonts w:eastAsia="微軟正黑體" w:cstheme="minorHAnsi"/>
          <w:szCs w:val="24"/>
        </w:rPr>
        <w:t xml:space="preserve"> (</w:t>
      </w:r>
      <w:r w:rsidRPr="00F02179">
        <w:rPr>
          <w:rFonts w:eastAsia="微軟正黑體" w:cstheme="minorHAnsi"/>
          <w:szCs w:val="24"/>
        </w:rPr>
        <w:t>限今日</w:t>
      </w:r>
      <w:r w:rsidRPr="00F02179">
        <w:rPr>
          <w:rFonts w:eastAsia="微軟正黑體" w:cstheme="minorHAnsi"/>
          <w:szCs w:val="24"/>
        </w:rPr>
        <w:t>)</w:t>
      </w:r>
    </w:p>
    <w:p w:rsidR="007D3D1C" w:rsidRPr="00F02179" w:rsidRDefault="007D3D1C" w:rsidP="006E60E4">
      <w:pPr>
        <w:ind w:leftChars="236" w:left="566" w:firstLine="0"/>
        <w:rPr>
          <w:rFonts w:eastAsia="微軟正黑體" w:cstheme="minorHAnsi"/>
          <w:szCs w:val="24"/>
        </w:rPr>
      </w:pPr>
      <w:r w:rsidRPr="00F02179">
        <w:rPr>
          <w:rFonts w:eastAsia="微軟正黑體" w:cstheme="minorHAnsi"/>
          <w:szCs w:val="24"/>
        </w:rPr>
        <w:t xml:space="preserve">(3) </w:t>
      </w:r>
      <w:r w:rsidRPr="00F02179">
        <w:rPr>
          <w:rFonts w:eastAsia="微軟正黑體" w:cstheme="minorHAnsi"/>
          <w:szCs w:val="24"/>
        </w:rPr>
        <w:t>議價分行：由系統根據網銀提供中台的查詢條件</w:t>
      </w:r>
      <w:r w:rsidRPr="00F02179">
        <w:rPr>
          <w:rFonts w:eastAsia="微軟正黑體" w:cstheme="minorHAnsi"/>
          <w:szCs w:val="24"/>
        </w:rPr>
        <w:t>(</w:t>
      </w:r>
      <w:r w:rsidRPr="00F02179">
        <w:rPr>
          <w:rFonts w:eastAsia="微軟正黑體" w:cstheme="minorHAnsi"/>
          <w:szCs w:val="24"/>
        </w:rPr>
        <w:t>外匯綜存帳號</w:t>
      </w:r>
      <w:r w:rsidRPr="00F02179">
        <w:rPr>
          <w:rFonts w:eastAsia="微軟正黑體" w:cstheme="minorHAnsi"/>
          <w:szCs w:val="24"/>
        </w:rPr>
        <w:t>)</w:t>
      </w:r>
      <w:r w:rsidRPr="00F02179">
        <w:rPr>
          <w:rFonts w:eastAsia="微軟正黑體" w:cstheme="minorHAnsi"/>
          <w:szCs w:val="24"/>
        </w:rPr>
        <w:t>判斷該帳號的議價分行</w:t>
      </w:r>
    </w:p>
    <w:p w:rsidR="006E60E4" w:rsidRPr="00F02179" w:rsidRDefault="006E60E4" w:rsidP="006E60E4">
      <w:pPr>
        <w:ind w:leftChars="236" w:left="566" w:firstLine="0"/>
        <w:rPr>
          <w:rFonts w:eastAsia="微軟正黑體" w:cstheme="minorHAnsi"/>
          <w:szCs w:val="24"/>
        </w:rPr>
      </w:pPr>
      <w:r w:rsidRPr="00F02179">
        <w:rPr>
          <w:rFonts w:eastAsia="微軟正黑體" w:cstheme="minorHAnsi"/>
          <w:szCs w:val="24"/>
        </w:rPr>
        <w:t>點擊查詢後，自動帶出該客戶今日</w:t>
      </w:r>
      <w:r w:rsidR="007D3D1C" w:rsidRPr="00F02179">
        <w:rPr>
          <w:rFonts w:eastAsia="微軟正黑體" w:cstheme="minorHAnsi"/>
          <w:szCs w:val="24"/>
        </w:rPr>
        <w:t>於該定存歸屬行之</w:t>
      </w:r>
      <w:r w:rsidRPr="00F02179">
        <w:rPr>
          <w:rFonts w:eastAsia="微軟正黑體" w:cstheme="minorHAnsi"/>
          <w:szCs w:val="24"/>
        </w:rPr>
        <w:t>尚未開立定存的優惠序號資料</w:t>
      </w:r>
      <w:r w:rsidRPr="00F02179">
        <w:rPr>
          <w:rFonts w:eastAsia="微軟正黑體" w:cstheme="minorHAnsi"/>
          <w:szCs w:val="24"/>
        </w:rPr>
        <w:t xml:space="preserve"> (</w:t>
      </w:r>
      <w:r w:rsidRPr="00F02179">
        <w:rPr>
          <w:rFonts w:eastAsia="微軟正黑體" w:cstheme="minorHAnsi"/>
          <w:szCs w:val="24"/>
        </w:rPr>
        <w:t>註記欄位</w:t>
      </w:r>
      <w:r w:rsidRPr="00F02179">
        <w:rPr>
          <w:rFonts w:eastAsia="微軟正黑體" w:cstheme="minorHAnsi"/>
          <w:szCs w:val="24"/>
        </w:rPr>
        <w:t xml:space="preserve"> = </w:t>
      </w:r>
      <w:r w:rsidRPr="00F02179">
        <w:rPr>
          <w:rFonts w:eastAsia="微軟正黑體" w:cstheme="minorHAnsi"/>
          <w:szCs w:val="24"/>
        </w:rPr>
        <w:t>空白</w:t>
      </w:r>
      <w:r w:rsidRPr="00F02179">
        <w:rPr>
          <w:rFonts w:eastAsia="微軟正黑體" w:cstheme="minorHAnsi"/>
          <w:szCs w:val="24"/>
        </w:rPr>
        <w:t>)</w:t>
      </w:r>
      <w:r w:rsidRPr="00F02179">
        <w:rPr>
          <w:rFonts w:eastAsia="微軟正黑體" w:cstheme="minorHAnsi"/>
          <w:szCs w:val="24"/>
        </w:rPr>
        <w:t>。</w:t>
      </w:r>
    </w:p>
    <w:p w:rsidR="006E60E4" w:rsidRPr="00F02179" w:rsidRDefault="006E60E4" w:rsidP="006E60E4">
      <w:pPr>
        <w:ind w:left="0" w:firstLine="0"/>
        <w:rPr>
          <w:rFonts w:eastAsia="微軟正黑體" w:cstheme="minorHAnsi"/>
          <w:b/>
          <w:bCs/>
          <w:szCs w:val="24"/>
        </w:rPr>
      </w:pPr>
      <w:r w:rsidRPr="00F02179">
        <w:rPr>
          <w:rFonts w:eastAsia="微軟正黑體" w:cstheme="minorHAnsi"/>
          <w:b/>
          <w:bCs/>
          <w:szCs w:val="24"/>
        </w:rPr>
        <w:t>輸出欄位</w:t>
      </w:r>
    </w:p>
    <w:p w:rsidR="0060357E" w:rsidRPr="00F02179" w:rsidRDefault="006E60E4" w:rsidP="0060357E">
      <w:pPr>
        <w:pStyle w:val="af2"/>
        <w:numPr>
          <w:ilvl w:val="0"/>
          <w:numId w:val="266"/>
        </w:numPr>
        <w:ind w:leftChars="0" w:left="709"/>
        <w:rPr>
          <w:rFonts w:eastAsia="微軟正黑體" w:cstheme="minorHAnsi"/>
          <w:szCs w:val="24"/>
        </w:rPr>
      </w:pPr>
      <w:r w:rsidRPr="00F02179">
        <w:rPr>
          <w:rFonts w:eastAsia="微軟正黑體" w:cstheme="minorHAnsi"/>
          <w:szCs w:val="24"/>
        </w:rPr>
        <w:t>客戶編號</w:t>
      </w:r>
      <w:r w:rsidRPr="00F02179">
        <w:rPr>
          <w:rFonts w:eastAsia="微軟正黑體" w:cstheme="minorHAnsi"/>
          <w:szCs w:val="24"/>
        </w:rPr>
        <w:t>/</w:t>
      </w:r>
      <w:r w:rsidR="007D3D1C" w:rsidRPr="00F02179">
        <w:rPr>
          <w:rFonts w:eastAsia="微軟正黑體" w:cstheme="minorHAnsi"/>
          <w:szCs w:val="24"/>
        </w:rPr>
        <w:t>優惠序號</w:t>
      </w:r>
      <w:r w:rsidR="007D3D1C" w:rsidRPr="00F02179">
        <w:rPr>
          <w:rFonts w:eastAsia="微軟正黑體" w:cstheme="minorHAnsi"/>
          <w:szCs w:val="24"/>
        </w:rPr>
        <w:t>/</w:t>
      </w:r>
      <w:r w:rsidR="007D3D1C" w:rsidRPr="00F02179">
        <w:rPr>
          <w:rFonts w:eastAsia="微軟正黑體" w:cstheme="minorHAnsi"/>
          <w:szCs w:val="24"/>
        </w:rPr>
        <w:t>幣別</w:t>
      </w:r>
      <w:r w:rsidR="007D3D1C" w:rsidRPr="00F02179">
        <w:rPr>
          <w:rFonts w:eastAsia="微軟正黑體" w:cstheme="minorHAnsi"/>
          <w:szCs w:val="24"/>
        </w:rPr>
        <w:t>/</w:t>
      </w:r>
      <w:r w:rsidR="007D3D1C" w:rsidRPr="00F02179">
        <w:rPr>
          <w:rFonts w:eastAsia="微軟正黑體" w:cstheme="minorHAnsi"/>
          <w:szCs w:val="24"/>
        </w:rPr>
        <w:t>存單金額</w:t>
      </w:r>
      <w:r w:rsidR="007D3D1C" w:rsidRPr="00F02179">
        <w:rPr>
          <w:rFonts w:eastAsia="微軟正黑體" w:cstheme="minorHAnsi"/>
          <w:szCs w:val="24"/>
        </w:rPr>
        <w:t>/</w:t>
      </w:r>
      <w:r w:rsidR="007D3D1C" w:rsidRPr="00F02179">
        <w:rPr>
          <w:rFonts w:eastAsia="微軟正黑體" w:cstheme="minorHAnsi"/>
          <w:szCs w:val="24"/>
        </w:rPr>
        <w:t>存期</w:t>
      </w:r>
      <w:r w:rsidR="007D3D1C" w:rsidRPr="00F02179">
        <w:rPr>
          <w:rFonts w:eastAsia="微軟正黑體" w:cstheme="minorHAnsi"/>
          <w:szCs w:val="24"/>
        </w:rPr>
        <w:t>/</w:t>
      </w:r>
      <w:r w:rsidR="007D3D1C" w:rsidRPr="00F02179">
        <w:rPr>
          <w:rFonts w:eastAsia="微軟正黑體" w:cstheme="minorHAnsi"/>
          <w:szCs w:val="24"/>
        </w:rPr>
        <w:t>指定到期日</w:t>
      </w:r>
      <w:r w:rsidR="007D3D1C" w:rsidRPr="00F02179">
        <w:rPr>
          <w:rFonts w:eastAsia="微軟正黑體" w:cstheme="minorHAnsi"/>
          <w:szCs w:val="24"/>
        </w:rPr>
        <w:t>/</w:t>
      </w:r>
      <w:r w:rsidRPr="00F02179">
        <w:rPr>
          <w:rFonts w:eastAsia="微軟正黑體" w:cstheme="minorHAnsi"/>
          <w:szCs w:val="24"/>
        </w:rPr>
        <w:t>議價利率</w:t>
      </w:r>
      <w:r w:rsidRPr="00F02179">
        <w:rPr>
          <w:rFonts w:eastAsia="微軟正黑體" w:cstheme="minorHAnsi"/>
          <w:szCs w:val="24"/>
        </w:rPr>
        <w:t>/</w:t>
      </w:r>
      <w:r w:rsidRPr="00F02179">
        <w:rPr>
          <w:rFonts w:eastAsia="微軟正黑體" w:cstheme="minorHAnsi"/>
          <w:szCs w:val="24"/>
        </w:rPr>
        <w:t>承作日</w:t>
      </w:r>
      <w:r w:rsidRPr="00F02179">
        <w:rPr>
          <w:rFonts w:eastAsia="微軟正黑體" w:cstheme="minorHAnsi"/>
          <w:szCs w:val="24"/>
        </w:rPr>
        <w:t>/</w:t>
      </w:r>
      <w:r w:rsidRPr="00F02179">
        <w:rPr>
          <w:rFonts w:eastAsia="微軟正黑體" w:cstheme="minorHAnsi"/>
          <w:szCs w:val="24"/>
        </w:rPr>
        <w:t>按月付息</w:t>
      </w:r>
    </w:p>
    <w:p w:rsidR="0060357E" w:rsidRPr="00F02179" w:rsidRDefault="0060357E" w:rsidP="0060357E">
      <w:pPr>
        <w:rPr>
          <w:rFonts w:eastAsia="微軟正黑體" w:cstheme="minorHAnsi"/>
          <w:szCs w:val="24"/>
        </w:rPr>
      </w:pPr>
    </w:p>
    <w:p w:rsidR="008D51B1" w:rsidRPr="00F02179" w:rsidRDefault="003D22F7">
      <w:pPr>
        <w:pStyle w:val="af2"/>
        <w:numPr>
          <w:ilvl w:val="1"/>
          <w:numId w:val="93"/>
        </w:numPr>
        <w:ind w:leftChars="0"/>
        <w:outlineLvl w:val="4"/>
        <w:rPr>
          <w:rFonts w:eastAsia="微軟正黑體" w:cstheme="minorHAnsi"/>
          <w:szCs w:val="24"/>
        </w:rPr>
      </w:pPr>
      <w:r w:rsidRPr="00F02179">
        <w:rPr>
          <w:rFonts w:eastAsia="微軟正黑體" w:cstheme="minorHAnsi"/>
          <w:szCs w:val="24"/>
        </w:rPr>
        <w:t>NT32</w:t>
      </w:r>
      <w:r w:rsidRPr="00F02179">
        <w:rPr>
          <w:rFonts w:eastAsia="微軟正黑體" w:cstheme="minorHAnsi"/>
          <w:szCs w:val="24"/>
        </w:rPr>
        <w:t>網路承作議價定期性存款</w:t>
      </w:r>
      <w:r w:rsidR="00301C68" w:rsidRPr="00F02179">
        <w:rPr>
          <w:rFonts w:eastAsia="微軟正黑體" w:cstheme="minorHAnsi"/>
          <w:szCs w:val="24"/>
        </w:rPr>
        <w:t>---</w:t>
      </w:r>
      <w:r w:rsidRPr="00F02179">
        <w:rPr>
          <w:rFonts w:eastAsia="微軟正黑體" w:cstheme="minorHAnsi"/>
          <w:szCs w:val="24"/>
        </w:rPr>
        <w:t>查詢</w:t>
      </w:r>
    </w:p>
    <w:p w:rsidR="003D22F7" w:rsidRPr="00F02179" w:rsidRDefault="003D22F7" w:rsidP="003D22F7">
      <w:pPr>
        <w:rPr>
          <w:rFonts w:eastAsia="微軟正黑體" w:cstheme="minorHAnsi"/>
          <w:szCs w:val="24"/>
        </w:rPr>
      </w:pPr>
      <w:r w:rsidRPr="00F02179">
        <w:rPr>
          <w:rFonts w:eastAsia="微軟正黑體" w:cstheme="minorHAnsi"/>
          <w:szCs w:val="24"/>
        </w:rPr>
        <w:t>外匯定期存款查詢已申請之網路議價定存。</w:t>
      </w:r>
    </w:p>
    <w:p w:rsidR="00A67186" w:rsidRPr="00F02179" w:rsidRDefault="009416AE" w:rsidP="00845136">
      <w:pPr>
        <w:rPr>
          <w:rFonts w:eastAsia="微軟正黑體" w:cstheme="minorHAnsi"/>
          <w:b/>
          <w:bCs/>
          <w:szCs w:val="24"/>
        </w:rPr>
      </w:pPr>
      <w:r w:rsidRPr="00F02179">
        <w:rPr>
          <w:rFonts w:eastAsia="微軟正黑體" w:cstheme="minorHAnsi"/>
          <w:b/>
          <w:bCs/>
          <w:szCs w:val="24"/>
        </w:rPr>
        <w:t>輸入</w:t>
      </w:r>
      <w:r w:rsidR="00845136" w:rsidRPr="00F02179">
        <w:rPr>
          <w:rFonts w:eastAsia="微軟正黑體" w:cstheme="minorHAnsi"/>
          <w:b/>
          <w:bCs/>
          <w:szCs w:val="24"/>
        </w:rPr>
        <w:t>欄位</w:t>
      </w:r>
    </w:p>
    <w:p w:rsidR="00A67186" w:rsidRPr="00F02179" w:rsidRDefault="003D22F7">
      <w:pPr>
        <w:pStyle w:val="af2"/>
        <w:numPr>
          <w:ilvl w:val="0"/>
          <w:numId w:val="97"/>
        </w:numPr>
        <w:ind w:leftChars="0"/>
        <w:rPr>
          <w:rFonts w:eastAsia="微軟正黑體" w:cstheme="minorHAnsi"/>
          <w:szCs w:val="24"/>
        </w:rPr>
      </w:pPr>
      <w:r w:rsidRPr="00F02179">
        <w:rPr>
          <w:rFonts w:eastAsia="微軟正黑體" w:cstheme="minorHAnsi"/>
          <w:szCs w:val="24"/>
        </w:rPr>
        <w:t>客戶編號</w:t>
      </w:r>
    </w:p>
    <w:p w:rsidR="00845136" w:rsidRPr="00F02179" w:rsidRDefault="003D22F7">
      <w:pPr>
        <w:pStyle w:val="af2"/>
        <w:numPr>
          <w:ilvl w:val="0"/>
          <w:numId w:val="97"/>
        </w:numPr>
        <w:ind w:leftChars="0"/>
        <w:rPr>
          <w:rFonts w:eastAsia="微軟正黑體" w:cstheme="minorHAnsi"/>
          <w:szCs w:val="24"/>
        </w:rPr>
      </w:pPr>
      <w:r w:rsidRPr="00F02179">
        <w:rPr>
          <w:rFonts w:eastAsia="微軟正黑體" w:cstheme="minorHAnsi"/>
          <w:szCs w:val="24"/>
        </w:rPr>
        <w:t>承作日</w:t>
      </w:r>
      <w:r w:rsidR="009416AE" w:rsidRPr="00F02179">
        <w:rPr>
          <w:rFonts w:eastAsia="微軟正黑體" w:cstheme="minorHAnsi"/>
          <w:szCs w:val="24"/>
        </w:rPr>
        <w:t>起日</w:t>
      </w:r>
      <w:r w:rsidR="009416AE" w:rsidRPr="00F02179">
        <w:rPr>
          <w:rFonts w:eastAsia="微軟正黑體" w:cstheme="minorHAnsi"/>
          <w:szCs w:val="24"/>
        </w:rPr>
        <w:t xml:space="preserve"> ~</w:t>
      </w:r>
      <w:r w:rsidR="009416AE" w:rsidRPr="00F02179">
        <w:rPr>
          <w:rFonts w:eastAsia="微軟正黑體" w:cstheme="minorHAnsi"/>
          <w:szCs w:val="24"/>
        </w:rPr>
        <w:t>迄日</w:t>
      </w:r>
      <w:r w:rsidR="009416AE" w:rsidRPr="00F02179">
        <w:rPr>
          <w:rFonts w:eastAsia="微軟正黑體" w:cstheme="minorHAnsi"/>
          <w:szCs w:val="24"/>
        </w:rPr>
        <w:t xml:space="preserve"> (</w:t>
      </w:r>
      <w:r w:rsidR="009416AE" w:rsidRPr="00F02179">
        <w:rPr>
          <w:rFonts w:eastAsia="微軟正黑體" w:cstheme="minorHAnsi"/>
          <w:szCs w:val="24"/>
        </w:rPr>
        <w:t>迄日預設為今日系統日</w:t>
      </w:r>
      <w:r w:rsidR="006E60E4" w:rsidRPr="00F02179">
        <w:rPr>
          <w:rFonts w:eastAsia="微軟正黑體" w:cstheme="minorHAnsi"/>
          <w:szCs w:val="24"/>
        </w:rPr>
        <w:t>，最多可查七日內之資料</w:t>
      </w:r>
      <w:r w:rsidR="009416AE" w:rsidRPr="00F02179">
        <w:rPr>
          <w:rFonts w:eastAsia="微軟正黑體" w:cstheme="minorHAnsi"/>
          <w:szCs w:val="24"/>
        </w:rPr>
        <w:t>)</w:t>
      </w:r>
    </w:p>
    <w:p w:rsidR="00A67186" w:rsidRPr="00F02179" w:rsidRDefault="00A67186">
      <w:pPr>
        <w:pStyle w:val="af2"/>
        <w:numPr>
          <w:ilvl w:val="0"/>
          <w:numId w:val="97"/>
        </w:numPr>
        <w:ind w:leftChars="0"/>
        <w:rPr>
          <w:rFonts w:eastAsia="微軟正黑體" w:cstheme="minorHAnsi"/>
          <w:szCs w:val="24"/>
        </w:rPr>
      </w:pPr>
      <w:r w:rsidRPr="00F02179">
        <w:rPr>
          <w:rFonts w:eastAsia="微軟正黑體" w:cstheme="minorHAnsi"/>
          <w:szCs w:val="24"/>
        </w:rPr>
        <w:t>點擊查詢，</w:t>
      </w:r>
      <w:r w:rsidR="003D22F7" w:rsidRPr="00F02179">
        <w:rPr>
          <w:rFonts w:eastAsia="微軟正黑體" w:cstheme="minorHAnsi"/>
          <w:szCs w:val="24"/>
        </w:rPr>
        <w:t>依查詢條件自動帶出該分行議價資料。</w:t>
      </w:r>
      <w:r w:rsidR="00845136" w:rsidRPr="00F02179">
        <w:rPr>
          <w:rFonts w:eastAsia="微軟正黑體" w:cstheme="minorHAnsi"/>
          <w:szCs w:val="24"/>
        </w:rPr>
        <w:br/>
      </w:r>
      <w:r w:rsidR="006E60E4" w:rsidRPr="00F02179">
        <w:rPr>
          <w:rFonts w:eastAsia="微軟正黑體" w:cstheme="minorHAnsi"/>
          <w:szCs w:val="24"/>
        </w:rPr>
        <w:t>NT 32</w:t>
      </w:r>
      <w:r w:rsidR="006E60E4" w:rsidRPr="00F02179">
        <w:rPr>
          <w:rFonts w:eastAsia="微軟正黑體" w:cstheme="minorHAnsi"/>
          <w:szCs w:val="24"/>
        </w:rPr>
        <w:t>查詢可查出之優惠序號資料情境同上述，依據查詢條件，查出該日期</w:t>
      </w:r>
      <w:r w:rsidR="006E60E4" w:rsidRPr="00F02179">
        <w:rPr>
          <w:rFonts w:eastAsia="微軟正黑體" w:cstheme="minorHAnsi"/>
          <w:szCs w:val="24"/>
        </w:rPr>
        <w:lastRenderedPageBreak/>
        <w:t>區間內的未使用</w:t>
      </w:r>
      <w:r w:rsidR="006E60E4" w:rsidRPr="00F02179">
        <w:rPr>
          <w:rFonts w:eastAsia="微軟正黑體" w:cstheme="minorHAnsi"/>
          <w:szCs w:val="24"/>
        </w:rPr>
        <w:t>/</w:t>
      </w:r>
      <w:r w:rsidR="006E60E4" w:rsidRPr="00F02179">
        <w:rPr>
          <w:rFonts w:eastAsia="微軟正黑體" w:cstheme="minorHAnsi"/>
          <w:szCs w:val="24"/>
        </w:rPr>
        <w:t>已開立</w:t>
      </w:r>
      <w:r w:rsidR="006E60E4" w:rsidRPr="00F02179">
        <w:rPr>
          <w:rFonts w:eastAsia="微軟正黑體" w:cstheme="minorHAnsi"/>
          <w:szCs w:val="24"/>
        </w:rPr>
        <w:t>/</w:t>
      </w:r>
      <w:r w:rsidR="006E60E4" w:rsidRPr="00F02179">
        <w:rPr>
          <w:rFonts w:eastAsia="微軟正黑體" w:cstheme="minorHAnsi"/>
          <w:szCs w:val="24"/>
        </w:rPr>
        <w:t>已刪除</w:t>
      </w:r>
      <w:r w:rsidR="006E60E4" w:rsidRPr="00F02179">
        <w:rPr>
          <w:rFonts w:eastAsia="微軟正黑體" w:cstheme="minorHAnsi"/>
          <w:szCs w:val="24"/>
        </w:rPr>
        <w:t>/</w:t>
      </w:r>
      <w:r w:rsidR="006E60E4" w:rsidRPr="00F02179">
        <w:rPr>
          <w:rFonts w:eastAsia="微軟正黑體" w:cstheme="minorHAnsi"/>
          <w:szCs w:val="24"/>
        </w:rPr>
        <w:t>已失效之</w:t>
      </w:r>
      <w:r w:rsidRPr="00F02179">
        <w:rPr>
          <w:rFonts w:eastAsia="微軟正黑體" w:cstheme="minorHAnsi"/>
          <w:szCs w:val="24"/>
        </w:rPr>
        <w:t>議價定期存款</w:t>
      </w:r>
      <w:r w:rsidR="006E60E4" w:rsidRPr="00F02179">
        <w:rPr>
          <w:rFonts w:eastAsia="微軟正黑體" w:cstheme="minorHAnsi"/>
          <w:szCs w:val="24"/>
        </w:rPr>
        <w:t>資料</w:t>
      </w:r>
    </w:p>
    <w:p w:rsidR="00845136" w:rsidRPr="00F02179" w:rsidRDefault="00845136" w:rsidP="00845136">
      <w:pPr>
        <w:ind w:left="650" w:firstLine="0"/>
        <w:rPr>
          <w:rFonts w:eastAsia="微軟正黑體" w:cstheme="minorHAnsi"/>
          <w:szCs w:val="24"/>
        </w:rPr>
      </w:pPr>
    </w:p>
    <w:p w:rsidR="009416AE" w:rsidRPr="00F02179" w:rsidRDefault="00A67186">
      <w:pPr>
        <w:pStyle w:val="af2"/>
        <w:numPr>
          <w:ilvl w:val="0"/>
          <w:numId w:val="97"/>
        </w:numPr>
        <w:ind w:leftChars="0"/>
        <w:rPr>
          <w:rFonts w:eastAsia="微軟正黑體" w:cstheme="minorHAnsi"/>
          <w:szCs w:val="24"/>
        </w:rPr>
      </w:pPr>
      <w:r w:rsidRPr="00F02179">
        <w:rPr>
          <w:rFonts w:eastAsia="微軟正黑體" w:cstheme="minorHAnsi"/>
          <w:szCs w:val="24"/>
        </w:rPr>
        <w:t>檢核：</w:t>
      </w:r>
    </w:p>
    <w:p w:rsidR="003D22F7" w:rsidRPr="00F02179" w:rsidRDefault="003D22F7">
      <w:pPr>
        <w:pStyle w:val="af2"/>
        <w:numPr>
          <w:ilvl w:val="2"/>
          <w:numId w:val="94"/>
        </w:numPr>
        <w:ind w:leftChars="0"/>
        <w:rPr>
          <w:rFonts w:eastAsia="微軟正黑體" w:cstheme="minorHAnsi"/>
          <w:szCs w:val="24"/>
        </w:rPr>
      </w:pPr>
      <w:r w:rsidRPr="00F02179">
        <w:rPr>
          <w:rFonts w:eastAsia="微軟正黑體" w:cstheme="minorHAnsi"/>
          <w:szCs w:val="24"/>
        </w:rPr>
        <w:t>客戶編號</w:t>
      </w:r>
      <w:r w:rsidR="00636488" w:rsidRPr="00F02179">
        <w:rPr>
          <w:rFonts w:eastAsia="微軟正黑體" w:cstheme="minorHAnsi"/>
          <w:szCs w:val="24"/>
        </w:rPr>
        <w:t>、</w:t>
      </w:r>
      <w:r w:rsidRPr="00F02179">
        <w:rPr>
          <w:rFonts w:eastAsia="微軟正黑體" w:cstheme="minorHAnsi"/>
          <w:szCs w:val="24"/>
        </w:rPr>
        <w:t>承作日</w:t>
      </w:r>
      <w:r w:rsidR="00636488" w:rsidRPr="00F02179">
        <w:rPr>
          <w:rFonts w:eastAsia="微軟正黑體" w:cstheme="minorHAnsi"/>
          <w:szCs w:val="24"/>
        </w:rPr>
        <w:t>，</w:t>
      </w:r>
      <w:r w:rsidRPr="00F02179">
        <w:rPr>
          <w:rFonts w:eastAsia="微軟正黑體" w:cstheme="minorHAnsi"/>
          <w:szCs w:val="24"/>
        </w:rPr>
        <w:t>擇一</w:t>
      </w:r>
      <w:r w:rsidR="00636488" w:rsidRPr="00F02179">
        <w:rPr>
          <w:rFonts w:eastAsia="微軟正黑體" w:cstheme="minorHAnsi"/>
          <w:szCs w:val="24"/>
        </w:rPr>
        <w:t>必填</w:t>
      </w:r>
      <w:r w:rsidRPr="00F02179">
        <w:rPr>
          <w:rFonts w:eastAsia="微軟正黑體" w:cstheme="minorHAnsi"/>
          <w:szCs w:val="24"/>
        </w:rPr>
        <w:t>。</w:t>
      </w:r>
    </w:p>
    <w:p w:rsidR="009416AE" w:rsidRPr="00F02179" w:rsidRDefault="009416AE">
      <w:pPr>
        <w:pStyle w:val="af2"/>
        <w:numPr>
          <w:ilvl w:val="2"/>
          <w:numId w:val="94"/>
        </w:numPr>
        <w:ind w:leftChars="0"/>
        <w:rPr>
          <w:rFonts w:eastAsia="微軟正黑體" w:cstheme="minorHAnsi"/>
          <w:szCs w:val="24"/>
        </w:rPr>
      </w:pPr>
      <w:r w:rsidRPr="00F02179">
        <w:rPr>
          <w:rFonts w:eastAsia="微軟正黑體" w:cstheme="minorHAnsi"/>
          <w:szCs w:val="24"/>
        </w:rPr>
        <w:t>承作日輸入區間：迄日</w:t>
      </w:r>
      <w:r w:rsidRPr="00F02179">
        <w:rPr>
          <w:rFonts w:eastAsia="微軟正黑體" w:cstheme="minorHAnsi"/>
          <w:szCs w:val="24"/>
        </w:rPr>
        <w:t>-</w:t>
      </w:r>
      <w:r w:rsidRPr="00F02179">
        <w:rPr>
          <w:rFonts w:eastAsia="微軟正黑體" w:cstheme="minorHAnsi"/>
          <w:szCs w:val="24"/>
        </w:rPr>
        <w:t>起日不可大於七日</w:t>
      </w:r>
    </w:p>
    <w:p w:rsidR="003D22F7" w:rsidRPr="00F02179" w:rsidRDefault="003D22F7">
      <w:pPr>
        <w:pStyle w:val="af2"/>
        <w:numPr>
          <w:ilvl w:val="2"/>
          <w:numId w:val="94"/>
        </w:numPr>
        <w:ind w:leftChars="0"/>
        <w:rPr>
          <w:rFonts w:eastAsia="微軟正黑體" w:cstheme="minorHAnsi"/>
          <w:szCs w:val="24"/>
        </w:rPr>
      </w:pPr>
      <w:r w:rsidRPr="00F02179">
        <w:rPr>
          <w:rFonts w:eastAsia="微軟正黑體" w:cstheme="minorHAnsi"/>
          <w:szCs w:val="24"/>
        </w:rPr>
        <w:t>查詢結果依</w:t>
      </w:r>
      <w:r w:rsidR="006E5C42" w:rsidRPr="00F02179">
        <w:rPr>
          <w:rFonts w:eastAsia="微軟正黑體" w:cstheme="minorHAnsi"/>
          <w:szCs w:val="24"/>
        </w:rPr>
        <w:t>依議價時間排序，從最新到最舊</w:t>
      </w:r>
    </w:p>
    <w:p w:rsidR="00636488" w:rsidRPr="00F02179" w:rsidRDefault="00636488">
      <w:pPr>
        <w:pStyle w:val="af2"/>
        <w:numPr>
          <w:ilvl w:val="2"/>
          <w:numId w:val="94"/>
        </w:numPr>
        <w:ind w:leftChars="0"/>
        <w:rPr>
          <w:rFonts w:eastAsia="微軟正黑體" w:cstheme="minorHAnsi"/>
          <w:szCs w:val="24"/>
        </w:rPr>
      </w:pPr>
      <w:r w:rsidRPr="00F02179">
        <w:rPr>
          <w:rFonts w:eastAsia="微軟正黑體" w:cstheme="minorHAnsi"/>
          <w:szCs w:val="24"/>
        </w:rPr>
        <w:t>此交易提供網銀查詢。</w:t>
      </w:r>
      <w:r w:rsidR="0060253B" w:rsidRPr="00F02179">
        <w:rPr>
          <w:rFonts w:eastAsia="微軟正黑體" w:cstheme="minorHAnsi"/>
          <w:szCs w:val="24"/>
        </w:rPr>
        <w:t>客戶可於網銀查詢當日尚未開立完成的議價定存</w:t>
      </w:r>
      <w:r w:rsidR="0060253B" w:rsidRPr="00F02179">
        <w:rPr>
          <w:rFonts w:eastAsia="微軟正黑體" w:cstheme="minorHAnsi"/>
          <w:szCs w:val="24"/>
        </w:rPr>
        <w:t xml:space="preserve"> (</w:t>
      </w:r>
      <w:r w:rsidR="0060253B" w:rsidRPr="00F02179">
        <w:rPr>
          <w:rFonts w:eastAsia="微軟正黑體" w:cstheme="minorHAnsi"/>
          <w:szCs w:val="24"/>
        </w:rPr>
        <w:t>議價定存一旦開立後，網銀即無法查詢</w:t>
      </w:r>
      <w:r w:rsidR="0060253B" w:rsidRPr="00F02179">
        <w:rPr>
          <w:rFonts w:eastAsia="微軟正黑體" w:cstheme="minorHAnsi"/>
          <w:szCs w:val="24"/>
        </w:rPr>
        <w:t>)</w:t>
      </w:r>
    </w:p>
    <w:p w:rsidR="00E076A5" w:rsidRPr="00F02179" w:rsidRDefault="00E076A5" w:rsidP="00E076A5">
      <w:pPr>
        <w:pStyle w:val="af2"/>
        <w:ind w:leftChars="0" w:left="1130" w:firstLine="0"/>
        <w:rPr>
          <w:rFonts w:eastAsia="微軟正黑體" w:cstheme="minorHAnsi"/>
          <w:szCs w:val="24"/>
        </w:rPr>
      </w:pPr>
    </w:p>
    <w:p w:rsidR="003D22F7" w:rsidRPr="00F02179" w:rsidRDefault="003D22F7" w:rsidP="000F50BB">
      <w:pPr>
        <w:pStyle w:val="af2"/>
        <w:numPr>
          <w:ilvl w:val="0"/>
          <w:numId w:val="193"/>
        </w:numPr>
        <w:ind w:leftChars="0"/>
        <w:outlineLvl w:val="4"/>
        <w:rPr>
          <w:rFonts w:eastAsia="微軟正黑體" w:cstheme="minorHAnsi"/>
          <w:szCs w:val="24"/>
        </w:rPr>
      </w:pPr>
      <w:r w:rsidRPr="00F02179">
        <w:rPr>
          <w:rFonts w:eastAsia="微軟正黑體" w:cstheme="minorHAnsi"/>
          <w:szCs w:val="24"/>
        </w:rPr>
        <w:t xml:space="preserve">NT31 </w:t>
      </w: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新增</w:t>
      </w:r>
      <w:r w:rsidRPr="00F02179">
        <w:rPr>
          <w:rFonts w:eastAsia="微軟正黑體" w:cstheme="minorHAnsi"/>
          <w:szCs w:val="24"/>
        </w:rPr>
        <w:t>/</w:t>
      </w:r>
      <w:r w:rsidRPr="00F02179">
        <w:rPr>
          <w:rFonts w:eastAsia="微軟正黑體" w:cstheme="minorHAnsi"/>
          <w:szCs w:val="24"/>
        </w:rPr>
        <w:t>維護</w:t>
      </w:r>
    </w:p>
    <w:p w:rsidR="00E076A5" w:rsidRPr="00F02179" w:rsidRDefault="00E076A5" w:rsidP="00845136">
      <w:pPr>
        <w:ind w:hanging="200"/>
        <w:rPr>
          <w:rFonts w:eastAsia="微軟正黑體" w:cstheme="minorHAnsi"/>
          <w:b/>
          <w:bCs/>
          <w:szCs w:val="24"/>
        </w:rPr>
      </w:pPr>
      <w:r w:rsidRPr="00F02179">
        <w:rPr>
          <w:rFonts w:eastAsia="微軟正黑體" w:cstheme="minorHAnsi"/>
          <w:b/>
          <w:bCs/>
          <w:szCs w:val="24"/>
        </w:rPr>
        <w:t>輸入</w:t>
      </w:r>
      <w:r w:rsidR="00845136" w:rsidRPr="00F02179">
        <w:rPr>
          <w:rFonts w:eastAsia="微軟正黑體" w:cstheme="minorHAnsi"/>
          <w:b/>
          <w:bCs/>
          <w:szCs w:val="24"/>
        </w:rPr>
        <w:t>欄位</w:t>
      </w:r>
    </w:p>
    <w:p w:rsidR="00E076A5" w:rsidRPr="00F02179" w:rsidRDefault="00E076A5">
      <w:pPr>
        <w:pStyle w:val="af2"/>
        <w:numPr>
          <w:ilvl w:val="0"/>
          <w:numId w:val="96"/>
        </w:numPr>
        <w:ind w:leftChars="0"/>
        <w:rPr>
          <w:rFonts w:eastAsia="微軟正黑體" w:cstheme="minorHAnsi"/>
          <w:szCs w:val="24"/>
        </w:rPr>
      </w:pPr>
      <w:r w:rsidRPr="00F02179">
        <w:rPr>
          <w:rFonts w:eastAsia="微軟正黑體" w:cstheme="minorHAnsi"/>
          <w:szCs w:val="24"/>
        </w:rPr>
        <w:t>功能</w:t>
      </w:r>
      <w:r w:rsidRPr="00F02179">
        <w:rPr>
          <w:rFonts w:eastAsia="微軟正黑體" w:cstheme="minorHAnsi"/>
          <w:szCs w:val="24"/>
        </w:rPr>
        <w:t xml:space="preserve"> (N</w:t>
      </w:r>
      <w:r w:rsidRPr="00F02179">
        <w:rPr>
          <w:rFonts w:eastAsia="微軟正黑體" w:cstheme="minorHAnsi"/>
          <w:szCs w:val="24"/>
        </w:rPr>
        <w:t>：新增；</w:t>
      </w:r>
      <w:r w:rsidRPr="00F02179">
        <w:rPr>
          <w:rFonts w:eastAsia="微軟正黑體" w:cstheme="minorHAnsi"/>
          <w:szCs w:val="24"/>
        </w:rPr>
        <w:t>C</w:t>
      </w:r>
      <w:r w:rsidRPr="00F02179">
        <w:rPr>
          <w:rFonts w:eastAsia="微軟正黑體" w:cstheme="minorHAnsi"/>
          <w:szCs w:val="24"/>
        </w:rPr>
        <w:t>：修改；</w:t>
      </w:r>
      <w:r w:rsidRPr="00F02179">
        <w:rPr>
          <w:rFonts w:eastAsia="微軟正黑體" w:cstheme="minorHAnsi"/>
          <w:szCs w:val="24"/>
        </w:rPr>
        <w:t>D</w:t>
      </w:r>
      <w:r w:rsidRPr="00F02179">
        <w:rPr>
          <w:rFonts w:eastAsia="微軟正黑體" w:cstheme="minorHAnsi"/>
          <w:szCs w:val="24"/>
        </w:rPr>
        <w:t>：刪除；</w:t>
      </w:r>
      <w:r w:rsidRPr="00F02179">
        <w:rPr>
          <w:rFonts w:eastAsia="微軟正黑體" w:cstheme="minorHAnsi"/>
          <w:szCs w:val="24"/>
        </w:rPr>
        <w:t>Q</w:t>
      </w:r>
      <w:r w:rsidRPr="00F02179">
        <w:rPr>
          <w:rFonts w:eastAsia="微軟正黑體" w:cstheme="minorHAnsi"/>
          <w:szCs w:val="24"/>
        </w:rPr>
        <w:t>：查詢</w:t>
      </w:r>
      <w:r w:rsidRPr="00F02179">
        <w:rPr>
          <w:rFonts w:eastAsia="微軟正黑體" w:cstheme="minorHAnsi"/>
          <w:szCs w:val="24"/>
        </w:rPr>
        <w:t>)</w:t>
      </w:r>
    </w:p>
    <w:p w:rsidR="00E076A5" w:rsidRPr="00F02179" w:rsidRDefault="00E076A5">
      <w:pPr>
        <w:pStyle w:val="af2"/>
        <w:numPr>
          <w:ilvl w:val="0"/>
          <w:numId w:val="96"/>
        </w:numPr>
        <w:ind w:leftChars="0"/>
        <w:rPr>
          <w:rFonts w:eastAsia="微軟正黑體" w:cstheme="minorHAnsi"/>
          <w:szCs w:val="24"/>
        </w:rPr>
      </w:pPr>
      <w:r w:rsidRPr="00F02179">
        <w:rPr>
          <w:rFonts w:eastAsia="微軟正黑體" w:cstheme="minorHAnsi"/>
          <w:szCs w:val="24"/>
        </w:rPr>
        <w:t>客戶編號</w:t>
      </w:r>
      <w:r w:rsidRPr="00F02179">
        <w:rPr>
          <w:rFonts w:eastAsia="微軟正黑體" w:cstheme="minorHAnsi"/>
          <w:szCs w:val="24"/>
        </w:rPr>
        <w:t xml:space="preserve"> (</w:t>
      </w:r>
      <w:r w:rsidRPr="00F02179">
        <w:rPr>
          <w:rFonts w:eastAsia="微軟正黑體" w:cstheme="minorHAnsi"/>
          <w:szCs w:val="24"/>
        </w:rPr>
        <w:t>僅供新增時輸入</w:t>
      </w:r>
      <w:r w:rsidRPr="00F02179">
        <w:rPr>
          <w:rFonts w:eastAsia="微軟正黑體" w:cstheme="minorHAnsi"/>
          <w:szCs w:val="24"/>
        </w:rPr>
        <w:t>)</w:t>
      </w:r>
    </w:p>
    <w:p w:rsidR="00514302" w:rsidRPr="00F02179" w:rsidRDefault="00E076A5" w:rsidP="00143719">
      <w:pPr>
        <w:pStyle w:val="af2"/>
        <w:numPr>
          <w:ilvl w:val="0"/>
          <w:numId w:val="96"/>
        </w:numPr>
        <w:ind w:leftChars="0"/>
        <w:rPr>
          <w:rFonts w:eastAsia="微軟正黑體" w:cstheme="minorHAnsi"/>
          <w:szCs w:val="24"/>
        </w:rPr>
      </w:pPr>
      <w:r w:rsidRPr="00F02179">
        <w:rPr>
          <w:rFonts w:eastAsia="微軟正黑體" w:cstheme="minorHAnsi"/>
          <w:szCs w:val="24"/>
        </w:rPr>
        <w:t>優惠序號</w:t>
      </w:r>
      <w:r w:rsidRPr="00F02179">
        <w:rPr>
          <w:rFonts w:eastAsia="微軟正黑體" w:cstheme="minorHAnsi"/>
          <w:szCs w:val="24"/>
        </w:rPr>
        <w:t xml:space="preserve"> (</w:t>
      </w:r>
      <w:r w:rsidRPr="00F02179">
        <w:rPr>
          <w:rFonts w:eastAsia="微軟正黑體" w:cstheme="minorHAnsi"/>
          <w:szCs w:val="24"/>
        </w:rPr>
        <w:t>僅供修改</w:t>
      </w:r>
      <w:r w:rsidRPr="00F02179">
        <w:rPr>
          <w:rFonts w:eastAsia="微軟正黑體" w:cstheme="minorHAnsi"/>
          <w:szCs w:val="24"/>
        </w:rPr>
        <w:t>/</w:t>
      </w:r>
      <w:r w:rsidRPr="00F02179">
        <w:rPr>
          <w:rFonts w:eastAsia="微軟正黑體" w:cstheme="minorHAnsi"/>
          <w:szCs w:val="24"/>
        </w:rPr>
        <w:t>刪除</w:t>
      </w:r>
      <w:r w:rsidRPr="00F02179">
        <w:rPr>
          <w:rFonts w:eastAsia="微軟正黑體" w:cstheme="minorHAnsi"/>
          <w:szCs w:val="24"/>
        </w:rPr>
        <w:t>/</w:t>
      </w:r>
      <w:r w:rsidRPr="00F02179">
        <w:rPr>
          <w:rFonts w:eastAsia="微軟正黑體" w:cstheme="minorHAnsi"/>
          <w:szCs w:val="24"/>
        </w:rPr>
        <w:t>查詢時輸入</w:t>
      </w:r>
      <w:r w:rsidRPr="00F02179">
        <w:rPr>
          <w:rFonts w:eastAsia="微軟正黑體" w:cstheme="minorHAnsi"/>
          <w:szCs w:val="24"/>
        </w:rPr>
        <w:t>)</w:t>
      </w:r>
    </w:p>
    <w:p w:rsidR="003D22F7" w:rsidRPr="00F02179" w:rsidRDefault="00E076A5" w:rsidP="00514302">
      <w:pPr>
        <w:ind w:leftChars="100" w:left="720" w:hangingChars="200"/>
        <w:rPr>
          <w:rFonts w:eastAsia="微軟正黑體" w:cstheme="minorHAnsi"/>
          <w:b/>
          <w:bCs/>
          <w:szCs w:val="24"/>
        </w:rPr>
      </w:pPr>
      <w:r w:rsidRPr="00F02179">
        <w:rPr>
          <w:rFonts w:eastAsia="微軟正黑體" w:cstheme="minorHAnsi"/>
          <w:b/>
          <w:bCs/>
          <w:szCs w:val="24"/>
        </w:rPr>
        <w:t>功能</w:t>
      </w:r>
      <w:r w:rsidRPr="00F02179">
        <w:rPr>
          <w:rFonts w:eastAsia="微軟正黑體" w:cstheme="minorHAnsi"/>
          <w:b/>
          <w:bCs/>
          <w:szCs w:val="24"/>
        </w:rPr>
        <w:t>”N-</w:t>
      </w:r>
      <w:r w:rsidRPr="00F02179">
        <w:rPr>
          <w:rFonts w:eastAsia="微軟正黑體" w:cstheme="minorHAnsi"/>
          <w:b/>
          <w:bCs/>
          <w:szCs w:val="24"/>
        </w:rPr>
        <w:t>新增</w:t>
      </w:r>
      <w:r w:rsidRPr="00F02179">
        <w:rPr>
          <w:rFonts w:eastAsia="微軟正黑體" w:cstheme="minorHAnsi"/>
          <w:b/>
          <w:bCs/>
          <w:szCs w:val="24"/>
        </w:rPr>
        <w:t>”</w:t>
      </w:r>
    </w:p>
    <w:p w:rsidR="00514302" w:rsidRPr="00F02179" w:rsidRDefault="00514302">
      <w:pPr>
        <w:pStyle w:val="af2"/>
        <w:numPr>
          <w:ilvl w:val="2"/>
          <w:numId w:val="98"/>
        </w:numPr>
        <w:ind w:leftChars="0"/>
        <w:rPr>
          <w:rFonts w:eastAsia="微軟正黑體" w:cstheme="minorHAnsi"/>
          <w:szCs w:val="24"/>
        </w:rPr>
      </w:pPr>
      <w:r w:rsidRPr="00F02179">
        <w:rPr>
          <w:rFonts w:eastAsia="微軟正黑體" w:cstheme="minorHAnsi"/>
          <w:szCs w:val="24"/>
        </w:rPr>
        <w:t>新增時，必須輸入客戶編號。</w:t>
      </w:r>
    </w:p>
    <w:p w:rsidR="00514302" w:rsidRPr="00F02179" w:rsidRDefault="00E076A5">
      <w:pPr>
        <w:pStyle w:val="af2"/>
        <w:numPr>
          <w:ilvl w:val="3"/>
          <w:numId w:val="98"/>
        </w:numPr>
        <w:ind w:leftChars="0"/>
        <w:rPr>
          <w:rFonts w:eastAsia="微軟正黑體" w:cstheme="minorHAnsi"/>
          <w:szCs w:val="24"/>
        </w:rPr>
      </w:pPr>
      <w:r w:rsidRPr="00F02179">
        <w:rPr>
          <w:rFonts w:eastAsia="微軟正黑體" w:cstheme="minorHAnsi"/>
          <w:szCs w:val="24"/>
        </w:rPr>
        <w:t>檢核</w:t>
      </w:r>
      <w:r w:rsidR="00077781" w:rsidRPr="00F02179">
        <w:rPr>
          <w:rFonts w:eastAsia="微軟正黑體" w:cstheme="minorHAnsi"/>
          <w:szCs w:val="24"/>
        </w:rPr>
        <w:t>01</w:t>
      </w:r>
      <w:r w:rsidR="00514302" w:rsidRPr="00F02179">
        <w:rPr>
          <w:rFonts w:eastAsia="微軟正黑體" w:cstheme="minorHAnsi"/>
          <w:szCs w:val="24"/>
        </w:rPr>
        <w:t>：</w:t>
      </w:r>
    </w:p>
    <w:p w:rsidR="005E7808" w:rsidRPr="00F02179" w:rsidRDefault="00514302" w:rsidP="00CA42AF">
      <w:pPr>
        <w:pStyle w:val="af2"/>
        <w:numPr>
          <w:ilvl w:val="4"/>
          <w:numId w:val="98"/>
        </w:numPr>
        <w:ind w:leftChars="0" w:left="1985"/>
        <w:rPr>
          <w:rFonts w:eastAsia="微軟正黑體" w:cstheme="minorHAnsi"/>
          <w:szCs w:val="24"/>
        </w:rPr>
      </w:pPr>
      <w:r w:rsidRPr="00F02179">
        <w:rPr>
          <w:rFonts w:eastAsia="微軟正黑體" w:cstheme="minorHAnsi"/>
          <w:szCs w:val="24"/>
        </w:rPr>
        <w:t>檢核是否有此客戶編號，若有，則接續檢核</w:t>
      </w:r>
      <w:r w:rsidR="00E076A5" w:rsidRPr="00F02179">
        <w:rPr>
          <w:rFonts w:eastAsia="微軟正黑體" w:cstheme="minorHAnsi"/>
          <w:szCs w:val="24"/>
        </w:rPr>
        <w:t>客戶</w:t>
      </w:r>
      <w:r w:rsidR="00F45FD4" w:rsidRPr="00F02179">
        <w:rPr>
          <w:rFonts w:eastAsia="微軟正黑體" w:cstheme="minorHAnsi"/>
          <w:szCs w:val="24"/>
        </w:rPr>
        <w:t>是否有以下事故</w:t>
      </w:r>
      <w:r w:rsidRPr="00F02179">
        <w:rPr>
          <w:rFonts w:eastAsia="微軟正黑體" w:cstheme="minorHAnsi"/>
          <w:szCs w:val="24"/>
        </w:rPr>
        <w:t>。</w:t>
      </w:r>
      <w:r w:rsidR="007B071C" w:rsidRPr="00F02179">
        <w:rPr>
          <w:rFonts w:eastAsia="微軟正黑體" w:cstheme="minorHAnsi"/>
          <w:szCs w:val="24"/>
        </w:rPr>
        <w:t>，</w:t>
      </w:r>
      <w:r w:rsidR="00E076A5" w:rsidRPr="00F02179">
        <w:rPr>
          <w:rFonts w:eastAsia="微軟正黑體" w:cstheme="minorHAnsi"/>
          <w:szCs w:val="24"/>
        </w:rPr>
        <w:t>則不允許新增議價定存。</w:t>
      </w:r>
      <w:r w:rsidR="005E7808" w:rsidRPr="00F02179">
        <w:rPr>
          <w:rFonts w:eastAsia="微軟正黑體" w:cstheme="minorHAnsi"/>
          <w:szCs w:val="24"/>
        </w:rPr>
        <w:t>死亡戶</w:t>
      </w:r>
      <w:r w:rsidR="005E7808" w:rsidRPr="00F02179">
        <w:rPr>
          <w:rFonts w:eastAsia="微軟正黑體" w:cstheme="minorHAnsi"/>
          <w:szCs w:val="24"/>
        </w:rPr>
        <w:t>/</w:t>
      </w:r>
      <w:r w:rsidR="005E7808" w:rsidRPr="00F02179">
        <w:rPr>
          <w:rFonts w:eastAsia="微軟正黑體" w:cstheme="minorHAnsi"/>
          <w:szCs w:val="24"/>
        </w:rPr>
        <w:t>凍結戶</w:t>
      </w:r>
      <w:r w:rsidR="005E7808" w:rsidRPr="00F02179">
        <w:rPr>
          <w:rFonts w:eastAsia="微軟正黑體" w:cstheme="minorHAnsi"/>
          <w:szCs w:val="24"/>
        </w:rPr>
        <w:t>/</w:t>
      </w:r>
      <w:r w:rsidR="005E7808" w:rsidRPr="00F02179">
        <w:rPr>
          <w:rFonts w:eastAsia="微軟正黑體" w:cstheme="minorHAnsi"/>
          <w:szCs w:val="24"/>
        </w:rPr>
        <w:t>禁止未成年申請自動化交易</w:t>
      </w:r>
    </w:p>
    <w:p w:rsidR="005E7808" w:rsidRPr="00F02179" w:rsidRDefault="005E7808" w:rsidP="005E7808">
      <w:pPr>
        <w:pStyle w:val="af2"/>
        <w:ind w:left="480" w:firstLine="0"/>
        <w:rPr>
          <w:rFonts w:eastAsia="微軟正黑體" w:cstheme="minorHAnsi"/>
          <w:szCs w:val="24"/>
        </w:rPr>
      </w:pPr>
      <w:r w:rsidRPr="00F02179">
        <w:rPr>
          <w:rFonts w:eastAsia="微軟正黑體" w:cstheme="minorHAnsi"/>
          <w:szCs w:val="24"/>
        </w:rPr>
        <w:t xml:space="preserve">1197 AML/CFT </w:t>
      </w:r>
      <w:r w:rsidRPr="00F02179">
        <w:rPr>
          <w:rFonts w:eastAsia="微軟正黑體" w:cstheme="minorHAnsi"/>
          <w:szCs w:val="24"/>
        </w:rPr>
        <w:t>風險註記：</w:t>
      </w:r>
    </w:p>
    <w:p w:rsidR="00B9226A" w:rsidRPr="00F02179" w:rsidRDefault="005E7808">
      <w:pPr>
        <w:pStyle w:val="af2"/>
        <w:numPr>
          <w:ilvl w:val="2"/>
          <w:numId w:val="98"/>
        </w:numPr>
        <w:ind w:leftChars="0"/>
        <w:rPr>
          <w:rFonts w:eastAsia="微軟正黑體" w:cstheme="minorHAnsi"/>
          <w:szCs w:val="24"/>
        </w:rPr>
      </w:pPr>
      <w:r w:rsidRPr="00F02179">
        <w:rPr>
          <w:rFonts w:eastAsia="微軟正黑體" w:cstheme="minorHAnsi"/>
          <w:szCs w:val="24"/>
        </w:rPr>
        <w:t>警示帳戶及衍生管制帳戶</w:t>
      </w:r>
      <w:r w:rsidRPr="00F02179">
        <w:rPr>
          <w:rFonts w:eastAsia="微軟正黑體" w:cstheme="minorHAnsi"/>
          <w:szCs w:val="24"/>
        </w:rPr>
        <w:t>/</w:t>
      </w:r>
      <w:r w:rsidRPr="00F02179">
        <w:rPr>
          <w:rFonts w:eastAsia="微軟正黑體" w:cstheme="minorHAnsi"/>
          <w:szCs w:val="24"/>
        </w:rPr>
        <w:t>不配合盡職審查者</w:t>
      </w:r>
      <w:r w:rsidRPr="00F02179">
        <w:rPr>
          <w:rFonts w:eastAsia="微軟正黑體" w:cstheme="minorHAnsi"/>
          <w:szCs w:val="24"/>
        </w:rPr>
        <w:t>/</w:t>
      </w:r>
      <w:r w:rsidRPr="00F02179">
        <w:rPr>
          <w:rFonts w:eastAsia="微軟正黑體" w:cstheme="minorHAnsi"/>
          <w:szCs w:val="24"/>
        </w:rPr>
        <w:t>非資恐法之制裁名單</w:t>
      </w:r>
      <w:r w:rsidRPr="00F02179">
        <w:rPr>
          <w:rFonts w:eastAsia="微軟正黑體" w:cstheme="minorHAnsi"/>
          <w:szCs w:val="24"/>
        </w:rPr>
        <w:t>/</w:t>
      </w:r>
      <w:r w:rsidRPr="00F02179">
        <w:rPr>
          <w:rFonts w:eastAsia="微軟正黑體" w:cstheme="minorHAnsi"/>
          <w:szCs w:val="24"/>
        </w:rPr>
        <w:t>內部黑名單</w:t>
      </w:r>
      <w:r w:rsidRPr="00F02179">
        <w:rPr>
          <w:rFonts w:eastAsia="微軟正黑體" w:cstheme="minorHAnsi"/>
          <w:szCs w:val="24"/>
        </w:rPr>
        <w:t>/</w:t>
      </w:r>
      <w:r w:rsidRPr="00F02179">
        <w:rPr>
          <w:rFonts w:eastAsia="微軟正黑體" w:cstheme="minorHAnsi"/>
          <w:szCs w:val="24"/>
        </w:rPr>
        <w:t>關聯方及其他關係人為非資恐法制裁名單</w:t>
      </w:r>
      <w:r w:rsidRPr="00F02179">
        <w:rPr>
          <w:rFonts w:eastAsia="微軟正黑體" w:cstheme="minorHAnsi"/>
          <w:szCs w:val="24"/>
        </w:rPr>
        <w:t>/</w:t>
      </w:r>
      <w:r w:rsidRPr="00F02179">
        <w:rPr>
          <w:rFonts w:eastAsia="微軟正黑體" w:cstheme="minorHAnsi"/>
          <w:szCs w:val="24"/>
        </w:rPr>
        <w:t>資恐防制法制裁名單</w:t>
      </w:r>
      <w:r w:rsidRPr="00F02179">
        <w:rPr>
          <w:rFonts w:eastAsia="微軟正黑體" w:cstheme="minorHAnsi"/>
          <w:szCs w:val="24"/>
        </w:rPr>
        <w:t>/</w:t>
      </w:r>
      <w:r w:rsidRPr="00F02179">
        <w:rPr>
          <w:rFonts w:eastAsia="微軟正黑體" w:cstheme="minorHAnsi"/>
          <w:szCs w:val="24"/>
        </w:rPr>
        <w:t>關聯方及其他關係人為資恐防制法名單</w:t>
      </w:r>
      <w:r w:rsidRPr="00F02179">
        <w:rPr>
          <w:rFonts w:eastAsia="微軟正黑體" w:cstheme="minorHAnsi"/>
          <w:szCs w:val="24"/>
        </w:rPr>
        <w:t>/</w:t>
      </w:r>
      <w:r w:rsidRPr="00F02179">
        <w:rPr>
          <w:rFonts w:eastAsia="微軟正黑體" w:cstheme="minorHAnsi"/>
          <w:szCs w:val="24"/>
        </w:rPr>
        <w:t>關聯方及其他關係人為內部黑名單。</w:t>
      </w:r>
      <w:r w:rsidR="00B9226A" w:rsidRPr="00F02179">
        <w:rPr>
          <w:rFonts w:eastAsia="微軟正黑體" w:cstheme="minorHAnsi"/>
          <w:szCs w:val="24"/>
        </w:rPr>
        <w:t>檢核成功後，帶出客戶名稱</w:t>
      </w:r>
      <w:r w:rsidR="00B9226A" w:rsidRPr="00F02179">
        <w:rPr>
          <w:rFonts w:eastAsia="微軟正黑體" w:cstheme="minorHAnsi"/>
          <w:szCs w:val="24"/>
        </w:rPr>
        <w:t>&amp;</w:t>
      </w:r>
      <w:r w:rsidR="00B9226A" w:rsidRPr="00F02179">
        <w:rPr>
          <w:rFonts w:eastAsia="微軟正黑體" w:cstheme="minorHAnsi"/>
          <w:szCs w:val="24"/>
        </w:rPr>
        <w:t>承作日</w:t>
      </w:r>
      <w:r w:rsidR="00B9226A" w:rsidRPr="00F02179">
        <w:rPr>
          <w:rFonts w:eastAsia="微軟正黑體" w:cstheme="minorHAnsi"/>
          <w:szCs w:val="24"/>
        </w:rPr>
        <w:t xml:space="preserve"> (</w:t>
      </w:r>
      <w:r w:rsidR="00B9226A" w:rsidRPr="00F02179">
        <w:rPr>
          <w:rFonts w:eastAsia="微軟正黑體" w:cstheme="minorHAnsi"/>
          <w:szCs w:val="24"/>
        </w:rPr>
        <w:t>為系統日</w:t>
      </w:r>
      <w:r w:rsidR="00B9226A" w:rsidRPr="00F02179">
        <w:rPr>
          <w:rFonts w:eastAsia="微軟正黑體" w:cstheme="minorHAnsi"/>
          <w:szCs w:val="24"/>
        </w:rPr>
        <w:t>)</w:t>
      </w:r>
      <w:r w:rsidR="00B9226A" w:rsidRPr="00F02179">
        <w:rPr>
          <w:rFonts w:eastAsia="微軟正黑體" w:cstheme="minorHAnsi"/>
          <w:szCs w:val="24"/>
        </w:rPr>
        <w:t>。</w:t>
      </w:r>
      <w:r w:rsidR="00B9226A" w:rsidRPr="00F02179">
        <w:rPr>
          <w:rFonts w:eastAsia="微軟正黑體" w:cstheme="minorHAnsi"/>
          <w:szCs w:val="24"/>
        </w:rPr>
        <w:br/>
      </w:r>
      <w:r w:rsidR="00B9226A" w:rsidRPr="00F02179">
        <w:rPr>
          <w:rFonts w:eastAsia="微軟正黑體" w:cstheme="minorHAnsi"/>
          <w:szCs w:val="24"/>
        </w:rPr>
        <w:t>可輸入：議價定存開立資訊</w:t>
      </w:r>
      <w:r w:rsidR="00B9226A" w:rsidRPr="00F02179">
        <w:rPr>
          <w:rFonts w:eastAsia="微軟正黑體" w:cstheme="minorHAnsi"/>
          <w:szCs w:val="24"/>
        </w:rPr>
        <w:t xml:space="preserve"> (</w:t>
      </w:r>
      <w:r w:rsidR="00B9226A" w:rsidRPr="00F02179">
        <w:rPr>
          <w:rFonts w:eastAsia="微軟正黑體" w:cstheme="minorHAnsi"/>
          <w:szCs w:val="24"/>
        </w:rPr>
        <w:t>幣別</w:t>
      </w:r>
      <w:r w:rsidR="00B9226A" w:rsidRPr="00F02179">
        <w:rPr>
          <w:rFonts w:eastAsia="微軟正黑體" w:cstheme="minorHAnsi"/>
          <w:szCs w:val="24"/>
        </w:rPr>
        <w:t>/</w:t>
      </w:r>
      <w:r w:rsidR="00B9226A" w:rsidRPr="00F02179">
        <w:rPr>
          <w:rFonts w:eastAsia="微軟正黑體" w:cstheme="minorHAnsi"/>
          <w:szCs w:val="24"/>
        </w:rPr>
        <w:t>存單金額</w:t>
      </w:r>
      <w:r w:rsidR="00B9226A" w:rsidRPr="00F02179">
        <w:rPr>
          <w:rFonts w:eastAsia="微軟正黑體" w:cstheme="minorHAnsi"/>
          <w:szCs w:val="24"/>
        </w:rPr>
        <w:t>/</w:t>
      </w:r>
      <w:r w:rsidR="00B9226A" w:rsidRPr="00F02179">
        <w:rPr>
          <w:rFonts w:eastAsia="微軟正黑體" w:cstheme="minorHAnsi"/>
          <w:szCs w:val="24"/>
        </w:rPr>
        <w:t>存期</w:t>
      </w:r>
      <w:r w:rsidR="00B9226A" w:rsidRPr="00F02179">
        <w:rPr>
          <w:rFonts w:eastAsia="微軟正黑體" w:cstheme="minorHAnsi"/>
          <w:szCs w:val="24"/>
        </w:rPr>
        <w:t>/</w:t>
      </w:r>
      <w:r w:rsidR="00B9226A" w:rsidRPr="00F02179">
        <w:rPr>
          <w:rFonts w:eastAsia="微軟正黑體" w:cstheme="minorHAnsi"/>
          <w:szCs w:val="24"/>
        </w:rPr>
        <w:t>指定到期日</w:t>
      </w:r>
      <w:r w:rsidR="00B9226A" w:rsidRPr="00F02179">
        <w:rPr>
          <w:rFonts w:eastAsia="微軟正黑體" w:cstheme="minorHAnsi"/>
          <w:szCs w:val="24"/>
        </w:rPr>
        <w:t>/</w:t>
      </w:r>
      <w:r w:rsidR="00B9226A" w:rsidRPr="00F02179">
        <w:rPr>
          <w:rFonts w:eastAsia="微軟正黑體" w:cstheme="minorHAnsi"/>
          <w:szCs w:val="24"/>
        </w:rPr>
        <w:t>是否按月付息</w:t>
      </w:r>
      <w:r w:rsidR="00B9226A" w:rsidRPr="00F02179">
        <w:rPr>
          <w:rFonts w:eastAsia="微軟正黑體" w:cstheme="minorHAnsi"/>
          <w:szCs w:val="24"/>
        </w:rPr>
        <w:t>/</w:t>
      </w:r>
      <w:r w:rsidR="00B9226A" w:rsidRPr="00F02179">
        <w:rPr>
          <w:rFonts w:eastAsia="微軟正黑體" w:cstheme="minorHAnsi"/>
          <w:szCs w:val="24"/>
        </w:rPr>
        <w:t>存單利率</w:t>
      </w:r>
      <w:r w:rsidR="00B9226A" w:rsidRPr="00F02179">
        <w:rPr>
          <w:rFonts w:eastAsia="微軟正黑體" w:cstheme="minorHAnsi"/>
          <w:szCs w:val="24"/>
        </w:rPr>
        <w:t>/</w:t>
      </w:r>
      <w:r w:rsidR="00B9226A" w:rsidRPr="00F02179">
        <w:rPr>
          <w:rFonts w:eastAsia="微軟正黑體" w:cstheme="minorHAnsi"/>
          <w:szCs w:val="24"/>
        </w:rPr>
        <w:t>備註</w:t>
      </w:r>
      <w:r w:rsidR="00B9226A" w:rsidRPr="00F02179">
        <w:rPr>
          <w:rFonts w:eastAsia="微軟正黑體" w:cstheme="minorHAnsi"/>
          <w:szCs w:val="24"/>
        </w:rPr>
        <w:t>)</w:t>
      </w:r>
    </w:p>
    <w:p w:rsidR="00077781" w:rsidRPr="00F02179" w:rsidRDefault="00077781">
      <w:pPr>
        <w:pStyle w:val="af2"/>
        <w:numPr>
          <w:ilvl w:val="3"/>
          <w:numId w:val="98"/>
        </w:numPr>
        <w:ind w:leftChars="0"/>
        <w:rPr>
          <w:rFonts w:eastAsia="微軟正黑體" w:cstheme="minorHAnsi"/>
          <w:szCs w:val="24"/>
        </w:rPr>
      </w:pPr>
      <w:r w:rsidRPr="00F02179">
        <w:rPr>
          <w:rFonts w:eastAsia="微軟正黑體" w:cstheme="minorHAnsi"/>
          <w:szCs w:val="24"/>
        </w:rPr>
        <w:t>檢核</w:t>
      </w:r>
      <w:r w:rsidRPr="00F02179">
        <w:rPr>
          <w:rFonts w:eastAsia="微軟正黑體" w:cstheme="minorHAnsi"/>
          <w:szCs w:val="24"/>
        </w:rPr>
        <w:t>02</w:t>
      </w:r>
      <w:r w:rsidRPr="00F02179">
        <w:rPr>
          <w:rFonts w:eastAsia="微軟正黑體" w:cstheme="minorHAnsi"/>
          <w:szCs w:val="24"/>
        </w:rPr>
        <w:t>：</w:t>
      </w:r>
    </w:p>
    <w:p w:rsidR="00077781" w:rsidRPr="00F02179" w:rsidRDefault="00077781">
      <w:pPr>
        <w:pStyle w:val="af2"/>
        <w:numPr>
          <w:ilvl w:val="4"/>
          <w:numId w:val="98"/>
        </w:numPr>
        <w:ind w:leftChars="0" w:left="1843"/>
        <w:rPr>
          <w:rFonts w:eastAsia="微軟正黑體" w:cstheme="minorHAnsi"/>
          <w:szCs w:val="24"/>
        </w:rPr>
      </w:pPr>
      <w:r w:rsidRPr="00F02179">
        <w:rPr>
          <w:rFonts w:eastAsia="微軟正黑體" w:cstheme="minorHAnsi"/>
          <w:szCs w:val="24"/>
        </w:rPr>
        <w:t>存期</w:t>
      </w:r>
      <w:r w:rsidRPr="00F02179">
        <w:rPr>
          <w:rFonts w:eastAsia="微軟正黑體" w:cstheme="minorHAnsi"/>
          <w:szCs w:val="24"/>
        </w:rPr>
        <w:t xml:space="preserve"> (</w:t>
      </w:r>
      <w:r w:rsidRPr="00F02179">
        <w:rPr>
          <w:rFonts w:eastAsia="微軟正黑體" w:cstheme="minorHAnsi"/>
          <w:szCs w:val="24"/>
        </w:rPr>
        <w:t>月、日</w:t>
      </w:r>
      <w:r w:rsidRPr="00F02179">
        <w:rPr>
          <w:rFonts w:eastAsia="微軟正黑體" w:cstheme="minorHAnsi"/>
          <w:szCs w:val="24"/>
        </w:rPr>
        <w:t xml:space="preserve">) </w:t>
      </w:r>
      <w:r w:rsidRPr="00F02179">
        <w:rPr>
          <w:rFonts w:eastAsia="微軟正黑體" w:cstheme="minorHAnsi"/>
          <w:szCs w:val="24"/>
        </w:rPr>
        <w:t>與指定到期日只能擇一輸入</w:t>
      </w:r>
    </w:p>
    <w:p w:rsidR="00077781" w:rsidRPr="00F02179" w:rsidRDefault="00077781">
      <w:pPr>
        <w:pStyle w:val="af2"/>
        <w:numPr>
          <w:ilvl w:val="4"/>
          <w:numId w:val="98"/>
        </w:numPr>
        <w:ind w:leftChars="0" w:left="1843"/>
        <w:rPr>
          <w:rFonts w:eastAsia="微軟正黑體" w:cstheme="minorHAnsi"/>
          <w:szCs w:val="24"/>
        </w:rPr>
      </w:pPr>
      <w:r w:rsidRPr="00F02179">
        <w:rPr>
          <w:rFonts w:eastAsia="微軟正黑體" w:cstheme="minorHAnsi"/>
          <w:szCs w:val="24"/>
        </w:rPr>
        <w:t>當存期小於等於一個月或有畸零天數時，按月付息不可為</w:t>
      </w:r>
      <w:r w:rsidRPr="00F02179">
        <w:rPr>
          <w:rFonts w:eastAsia="微軟正黑體" w:cstheme="minorHAnsi"/>
          <w:szCs w:val="24"/>
        </w:rPr>
        <w:t>Y</w:t>
      </w:r>
    </w:p>
    <w:p w:rsidR="003D22F7" w:rsidRPr="00F02179" w:rsidRDefault="00E076A5">
      <w:pPr>
        <w:pStyle w:val="af2"/>
        <w:numPr>
          <w:ilvl w:val="2"/>
          <w:numId w:val="98"/>
        </w:numPr>
        <w:ind w:leftChars="0"/>
        <w:rPr>
          <w:rFonts w:eastAsia="微軟正黑體" w:cstheme="minorHAnsi"/>
          <w:szCs w:val="24"/>
          <w:rtl/>
        </w:rPr>
      </w:pPr>
      <w:r w:rsidRPr="00F02179">
        <w:rPr>
          <w:rFonts w:eastAsia="微軟正黑體" w:cstheme="minorHAnsi"/>
          <w:szCs w:val="24"/>
        </w:rPr>
        <w:t>點擊送出，</w:t>
      </w:r>
      <w:r w:rsidR="003D22F7" w:rsidRPr="00F02179">
        <w:rPr>
          <w:rFonts w:eastAsia="微軟正黑體" w:cstheme="minorHAnsi"/>
          <w:szCs w:val="24"/>
        </w:rPr>
        <w:t>經過主管放行後產生優惠序號</w:t>
      </w:r>
      <w:r w:rsidR="00077781" w:rsidRPr="00F02179">
        <w:rPr>
          <w:rFonts w:eastAsia="微軟正黑體" w:cstheme="minorHAnsi"/>
          <w:szCs w:val="24"/>
        </w:rPr>
        <w:t>。</w:t>
      </w:r>
    </w:p>
    <w:p w:rsidR="006E60E4" w:rsidRPr="00F02179" w:rsidRDefault="006E60E4" w:rsidP="006E60E4">
      <w:pPr>
        <w:pStyle w:val="af2"/>
        <w:numPr>
          <w:ilvl w:val="0"/>
          <w:numId w:val="99"/>
        </w:numPr>
        <w:ind w:leftChars="0" w:left="1134"/>
        <w:rPr>
          <w:rFonts w:eastAsia="微軟正黑體" w:cstheme="minorHAnsi"/>
          <w:szCs w:val="24"/>
        </w:rPr>
      </w:pPr>
      <w:r w:rsidRPr="00F02179">
        <w:rPr>
          <w:rFonts w:eastAsia="微軟正黑體" w:cstheme="minorHAnsi"/>
          <w:szCs w:val="24"/>
        </w:rPr>
        <w:t>主管放行後產生優惠序號，且【註記】</w:t>
      </w:r>
      <w:r w:rsidRPr="00F02179">
        <w:rPr>
          <w:rFonts w:eastAsia="微軟正黑體" w:cstheme="minorHAnsi"/>
          <w:szCs w:val="24"/>
        </w:rPr>
        <w:t xml:space="preserve">= </w:t>
      </w:r>
      <w:r w:rsidRPr="00F02179">
        <w:rPr>
          <w:rFonts w:eastAsia="微軟正黑體" w:cstheme="minorHAnsi"/>
          <w:szCs w:val="24"/>
        </w:rPr>
        <w:t>空白</w:t>
      </w:r>
      <w:r w:rsidRPr="00F02179">
        <w:rPr>
          <w:rFonts w:eastAsia="微軟正黑體" w:cstheme="minorHAnsi"/>
          <w:szCs w:val="24"/>
        </w:rPr>
        <w:t xml:space="preserve"> (</w:t>
      </w:r>
      <w:r w:rsidRPr="00F02179">
        <w:rPr>
          <w:rFonts w:eastAsia="微軟正黑體" w:cstheme="minorHAnsi"/>
          <w:szCs w:val="24"/>
        </w:rPr>
        <w:t>代表該議價定存尚未由客戶開立完成且尚未逾期</w:t>
      </w:r>
      <w:r w:rsidRPr="00F02179">
        <w:rPr>
          <w:rFonts w:eastAsia="微軟正黑體" w:cstheme="minorHAnsi"/>
          <w:szCs w:val="24"/>
        </w:rPr>
        <w:t>)</w:t>
      </w:r>
    </w:p>
    <w:p w:rsidR="003D22F7" w:rsidRPr="00F02179" w:rsidRDefault="003D22F7">
      <w:pPr>
        <w:pStyle w:val="af2"/>
        <w:numPr>
          <w:ilvl w:val="0"/>
          <w:numId w:val="99"/>
        </w:numPr>
        <w:ind w:leftChars="0" w:left="1134"/>
        <w:rPr>
          <w:rFonts w:eastAsia="微軟正黑體" w:cstheme="minorHAnsi"/>
          <w:szCs w:val="24"/>
        </w:rPr>
      </w:pPr>
      <w:r w:rsidRPr="00F02179">
        <w:rPr>
          <w:rFonts w:eastAsia="微軟正黑體" w:cstheme="minorHAnsi"/>
          <w:szCs w:val="24"/>
        </w:rPr>
        <w:t>優惠序號限當日可使用，隔日自動失效。</w:t>
      </w:r>
    </w:p>
    <w:p w:rsidR="003D22F7" w:rsidRPr="00F02179" w:rsidRDefault="00077781">
      <w:pPr>
        <w:pStyle w:val="af2"/>
        <w:numPr>
          <w:ilvl w:val="0"/>
          <w:numId w:val="99"/>
        </w:numPr>
        <w:ind w:leftChars="0" w:left="1134"/>
        <w:rPr>
          <w:rFonts w:eastAsia="微軟正黑體" w:cstheme="minorHAnsi"/>
          <w:szCs w:val="24"/>
        </w:rPr>
      </w:pPr>
      <w:r w:rsidRPr="00F02179">
        <w:rPr>
          <w:rFonts w:eastAsia="微軟正黑體" w:cstheme="minorHAnsi"/>
          <w:szCs w:val="24"/>
        </w:rPr>
        <w:lastRenderedPageBreak/>
        <w:t>中台</w:t>
      </w:r>
      <w:r w:rsidR="003D22F7" w:rsidRPr="00F02179">
        <w:rPr>
          <w:rFonts w:eastAsia="微軟正黑體" w:cstheme="minorHAnsi"/>
          <w:szCs w:val="24"/>
        </w:rPr>
        <w:t>會</w:t>
      </w:r>
      <w:r w:rsidRPr="00F02179">
        <w:rPr>
          <w:rFonts w:eastAsia="微軟正黑體" w:cstheme="minorHAnsi"/>
          <w:szCs w:val="24"/>
        </w:rPr>
        <w:t>另開欄位記錄</w:t>
      </w:r>
      <w:r w:rsidR="003D22F7" w:rsidRPr="00F02179">
        <w:rPr>
          <w:rFonts w:eastAsia="微軟正黑體" w:cstheme="minorHAnsi"/>
          <w:szCs w:val="24"/>
        </w:rPr>
        <w:t>優惠序號</w:t>
      </w:r>
      <w:r w:rsidRPr="00F02179">
        <w:rPr>
          <w:rFonts w:eastAsia="微軟正黑體" w:cstheme="minorHAnsi"/>
          <w:szCs w:val="24"/>
        </w:rPr>
        <w:t>的</w:t>
      </w:r>
      <w:r w:rsidR="003D22F7" w:rsidRPr="00F02179">
        <w:rPr>
          <w:rFonts w:eastAsia="微軟正黑體" w:cstheme="minorHAnsi"/>
          <w:szCs w:val="24"/>
        </w:rPr>
        <w:t>到期日</w:t>
      </w:r>
      <w:r w:rsidR="003D22F7" w:rsidRPr="00F02179">
        <w:rPr>
          <w:rFonts w:eastAsia="微軟正黑體" w:cstheme="minorHAnsi"/>
          <w:szCs w:val="24"/>
        </w:rPr>
        <w:t>(</w:t>
      </w:r>
      <w:r w:rsidRPr="00F02179">
        <w:rPr>
          <w:rFonts w:eastAsia="微軟正黑體" w:cstheme="minorHAnsi"/>
          <w:szCs w:val="24"/>
        </w:rPr>
        <w:t>設定到期日：</w:t>
      </w:r>
      <w:r w:rsidR="003D22F7" w:rsidRPr="00F02179">
        <w:rPr>
          <w:rFonts w:eastAsia="微軟正黑體" w:cstheme="minorHAnsi"/>
          <w:szCs w:val="24"/>
        </w:rPr>
        <w:t>承作日</w:t>
      </w:r>
      <w:r w:rsidR="003D22F7" w:rsidRPr="00F02179">
        <w:rPr>
          <w:rFonts w:eastAsia="微軟正黑體" w:cstheme="minorHAnsi"/>
          <w:szCs w:val="24"/>
        </w:rPr>
        <w:t>+1)</w:t>
      </w:r>
      <w:r w:rsidR="003D22F7" w:rsidRPr="00F02179">
        <w:rPr>
          <w:rFonts w:eastAsia="微軟正黑體" w:cstheme="minorHAnsi"/>
          <w:szCs w:val="24"/>
        </w:rPr>
        <w:t>，隔日若該序號未完成開立，則維護時不會顯示</w:t>
      </w:r>
      <w:r w:rsidR="006E60E4" w:rsidRPr="00F02179">
        <w:rPr>
          <w:rFonts w:eastAsia="微軟正黑體" w:cstheme="minorHAnsi"/>
          <w:szCs w:val="24"/>
        </w:rPr>
        <w:t>，且晚上批次自動將設定到期日：承作日</w:t>
      </w:r>
      <w:r w:rsidR="006E60E4" w:rsidRPr="00F02179">
        <w:rPr>
          <w:rFonts w:eastAsia="微軟正黑體" w:cstheme="minorHAnsi"/>
          <w:szCs w:val="24"/>
        </w:rPr>
        <w:t>+1 &amp;</w:t>
      </w:r>
      <w:r w:rsidR="006E60E4" w:rsidRPr="00F02179">
        <w:rPr>
          <w:rFonts w:eastAsia="微軟正黑體" w:cstheme="minorHAnsi"/>
          <w:szCs w:val="24"/>
        </w:rPr>
        <w:t>【註記】</w:t>
      </w:r>
      <w:r w:rsidR="006E60E4" w:rsidRPr="00F02179">
        <w:rPr>
          <w:rFonts w:eastAsia="微軟正黑體" w:cstheme="minorHAnsi"/>
          <w:szCs w:val="24"/>
        </w:rPr>
        <w:t>=</w:t>
      </w:r>
      <w:r w:rsidR="006E60E4" w:rsidRPr="00F02179">
        <w:rPr>
          <w:rFonts w:eastAsia="微軟正黑體" w:cstheme="minorHAnsi"/>
          <w:szCs w:val="24"/>
        </w:rPr>
        <w:t>空白　者，【註記】欄位更新為已失效。</w:t>
      </w:r>
      <w:r w:rsidR="003D22F7" w:rsidRPr="00F02179">
        <w:rPr>
          <w:rFonts w:eastAsia="微軟正黑體" w:cstheme="minorHAnsi"/>
          <w:szCs w:val="24"/>
        </w:rPr>
        <w:t>。</w:t>
      </w:r>
    </w:p>
    <w:p w:rsidR="0060253B" w:rsidRPr="00F02179" w:rsidRDefault="0060253B">
      <w:pPr>
        <w:pStyle w:val="af2"/>
        <w:numPr>
          <w:ilvl w:val="0"/>
          <w:numId w:val="99"/>
        </w:numPr>
        <w:ind w:leftChars="0" w:left="1134"/>
        <w:rPr>
          <w:rFonts w:eastAsia="微軟正黑體" w:cstheme="minorHAnsi"/>
          <w:szCs w:val="24"/>
        </w:rPr>
      </w:pPr>
      <w:r w:rsidRPr="00F02179">
        <w:rPr>
          <w:rFonts w:eastAsia="微軟正黑體" w:cstheme="minorHAnsi"/>
          <w:szCs w:val="24"/>
        </w:rPr>
        <w:t>優惠序號產生時間點：主管放行後產生優惠序號。</w:t>
      </w:r>
      <w:r w:rsidRPr="00F02179">
        <w:rPr>
          <w:rFonts w:eastAsia="微軟正黑體" w:cstheme="minorHAnsi"/>
          <w:szCs w:val="24"/>
        </w:rPr>
        <w:br/>
      </w:r>
      <w:r w:rsidRPr="00F02179">
        <w:rPr>
          <w:rFonts w:eastAsia="微軟正黑體" w:cstheme="minorHAnsi"/>
          <w:szCs w:val="24"/>
        </w:rPr>
        <w:t>編碼邏輯：</w:t>
      </w:r>
      <w:r w:rsidRPr="00F02179">
        <w:rPr>
          <w:rFonts w:eastAsia="微軟正黑體" w:cstheme="minorHAnsi"/>
          <w:szCs w:val="24"/>
        </w:rPr>
        <w:t xml:space="preserve">YYYYMMDD + </w:t>
      </w:r>
      <w:r w:rsidRPr="00F02179">
        <w:rPr>
          <w:rFonts w:eastAsia="微軟正黑體" w:cstheme="minorHAnsi"/>
          <w:szCs w:val="24"/>
        </w:rPr>
        <w:t>六碼流水號</w:t>
      </w:r>
    </w:p>
    <w:p w:rsidR="00405657" w:rsidRPr="00F02179" w:rsidRDefault="00405657" w:rsidP="00405657">
      <w:pPr>
        <w:pStyle w:val="af2"/>
        <w:ind w:leftChars="0" w:left="1134" w:firstLine="0"/>
        <w:rPr>
          <w:rFonts w:eastAsia="微軟正黑體" w:cstheme="minorHAnsi"/>
          <w:szCs w:val="24"/>
        </w:rPr>
      </w:pPr>
    </w:p>
    <w:tbl>
      <w:tblPr>
        <w:tblStyle w:val="af1"/>
        <w:tblW w:w="0" w:type="auto"/>
        <w:tblInd w:w="480" w:type="dxa"/>
        <w:tblLook w:val="04A0"/>
      </w:tblPr>
      <w:tblGrid>
        <w:gridCol w:w="8808"/>
      </w:tblGrid>
      <w:tr w:rsidR="00405657" w:rsidRPr="00F02179" w:rsidTr="001A2219">
        <w:tc>
          <w:tcPr>
            <w:tcW w:w="8921" w:type="dxa"/>
            <w:shd w:val="clear" w:color="auto" w:fill="2F5496" w:themeFill="accent1" w:themeFillShade="BF"/>
          </w:tcPr>
          <w:p w:rsidR="00405657" w:rsidRPr="00F02179" w:rsidRDefault="00405657" w:rsidP="001A2219">
            <w:pPr>
              <w:ind w:left="0" w:firstLine="0"/>
              <w:jc w:val="center"/>
              <w:rPr>
                <w:rFonts w:eastAsia="微軟正黑體" w:cstheme="minorHAnsi"/>
                <w:b/>
                <w:bCs/>
                <w:szCs w:val="24"/>
              </w:rPr>
            </w:pPr>
            <w:r w:rsidRPr="00F02179">
              <w:rPr>
                <w:rFonts w:eastAsia="微軟正黑體" w:cstheme="minorHAnsi"/>
                <w:b/>
                <w:bCs/>
                <w:color w:val="FFFFFF" w:themeColor="background1"/>
                <w:szCs w:val="24"/>
              </w:rPr>
              <w:t>存款中台之優惠序號與核心之</w:t>
            </w:r>
            <w:r w:rsidR="006E60E4" w:rsidRPr="00F02179">
              <w:rPr>
                <w:rFonts w:eastAsia="微軟正黑體" w:cstheme="minorHAnsi"/>
                <w:b/>
                <w:bCs/>
                <w:color w:val="FFFFFF" w:themeColor="background1"/>
                <w:szCs w:val="24"/>
              </w:rPr>
              <w:t>比對</w:t>
            </w:r>
            <w:r w:rsidRPr="00F02179">
              <w:rPr>
                <w:rFonts w:eastAsia="微軟正黑體" w:cstheme="minorHAnsi"/>
                <w:b/>
                <w:bCs/>
                <w:color w:val="FFFFFF" w:themeColor="background1"/>
                <w:szCs w:val="24"/>
              </w:rPr>
              <w:t>邏輯</w:t>
            </w:r>
          </w:p>
        </w:tc>
      </w:tr>
      <w:tr w:rsidR="00405657" w:rsidRPr="00F02179" w:rsidTr="001A2219">
        <w:tc>
          <w:tcPr>
            <w:tcW w:w="8921" w:type="dxa"/>
          </w:tcPr>
          <w:p w:rsidR="00405657" w:rsidRPr="00F02179" w:rsidRDefault="00405657" w:rsidP="001A2219">
            <w:pPr>
              <w:ind w:left="0" w:firstLine="0"/>
              <w:rPr>
                <w:rFonts w:eastAsia="微軟正黑體" w:cstheme="minorHAnsi"/>
                <w:szCs w:val="24"/>
              </w:rPr>
            </w:pPr>
            <w:r w:rsidRPr="00F02179">
              <w:rPr>
                <w:rFonts w:eastAsia="微軟正黑體" w:cstheme="minorHAnsi"/>
                <w:szCs w:val="24"/>
              </w:rPr>
              <w:t>以優惠序號查詢進行</w:t>
            </w:r>
            <w:r w:rsidR="006E60E4" w:rsidRPr="00F02179">
              <w:rPr>
                <w:rFonts w:eastAsia="微軟正黑體" w:cstheme="minorHAnsi"/>
                <w:b/>
                <w:bCs/>
                <w:szCs w:val="24"/>
              </w:rPr>
              <w:t>NT31</w:t>
            </w:r>
            <w:r w:rsidRPr="00F02179">
              <w:rPr>
                <w:rFonts w:eastAsia="微軟正黑體" w:cstheme="minorHAnsi"/>
                <w:b/>
                <w:bCs/>
                <w:szCs w:val="24"/>
              </w:rPr>
              <w:t>修改</w:t>
            </w:r>
            <w:r w:rsidRPr="00F02179">
              <w:rPr>
                <w:rFonts w:eastAsia="微軟正黑體" w:cstheme="minorHAnsi"/>
                <w:b/>
                <w:bCs/>
                <w:szCs w:val="24"/>
              </w:rPr>
              <w:t>/</w:t>
            </w:r>
            <w:r w:rsidRPr="00F02179">
              <w:rPr>
                <w:rFonts w:eastAsia="微軟正黑體" w:cstheme="minorHAnsi"/>
                <w:b/>
                <w:bCs/>
                <w:szCs w:val="24"/>
              </w:rPr>
              <w:t>刪除</w:t>
            </w:r>
            <w:r w:rsidRPr="00F02179">
              <w:rPr>
                <w:rFonts w:eastAsia="微軟正黑體" w:cstheme="minorHAnsi"/>
                <w:szCs w:val="24"/>
              </w:rPr>
              <w:t>之功能時，需要排除客戶已開立完成之議價定存資料。以下是存款中台</w:t>
            </w:r>
            <w:r w:rsidR="00F65A2D" w:rsidRPr="00F02179">
              <w:rPr>
                <w:rFonts w:eastAsia="微軟正黑體" w:cstheme="minorHAnsi"/>
                <w:szCs w:val="24"/>
              </w:rPr>
              <w:t>如何排除已開立完成之議價定存資料</w:t>
            </w:r>
            <w:r w:rsidRPr="00F02179">
              <w:rPr>
                <w:rFonts w:eastAsia="微軟正黑體" w:cstheme="minorHAnsi"/>
                <w:szCs w:val="24"/>
              </w:rPr>
              <w:t>的邏輯</w:t>
            </w:r>
            <w:r w:rsidR="00F65A2D" w:rsidRPr="00F02179">
              <w:rPr>
                <w:rFonts w:eastAsia="微軟正黑體" w:cstheme="minorHAnsi"/>
                <w:szCs w:val="24"/>
              </w:rPr>
              <w:t>：</w:t>
            </w:r>
          </w:p>
          <w:p w:rsidR="00405657" w:rsidRPr="00F02179" w:rsidRDefault="00405657" w:rsidP="001A2219">
            <w:pPr>
              <w:ind w:left="0" w:firstLine="0"/>
              <w:rPr>
                <w:rFonts w:eastAsia="微軟正黑體" w:cstheme="minorHAnsi"/>
                <w:szCs w:val="24"/>
              </w:rPr>
            </w:pPr>
            <w:r w:rsidRPr="00F02179">
              <w:rPr>
                <w:rFonts w:eastAsia="微軟正黑體" w:cstheme="minorHAnsi"/>
                <w:szCs w:val="24"/>
              </w:rPr>
              <w:t xml:space="preserve">1) ENQ T24 Time Deposit </w:t>
            </w:r>
            <w:r w:rsidRPr="00F02179">
              <w:rPr>
                <w:rFonts w:eastAsia="微軟正黑體" w:cstheme="minorHAnsi"/>
                <w:szCs w:val="24"/>
              </w:rPr>
              <w:t>中含有優惠序號的定存資料</w:t>
            </w:r>
            <w:r w:rsidRPr="00F02179">
              <w:rPr>
                <w:rFonts w:eastAsia="微軟正黑體" w:cstheme="minorHAnsi"/>
                <w:szCs w:val="24"/>
              </w:rPr>
              <w:t xml:space="preserve"> (</w:t>
            </w:r>
            <w:r w:rsidRPr="00F02179">
              <w:rPr>
                <w:rFonts w:eastAsia="微軟正黑體" w:cstheme="minorHAnsi"/>
                <w:szCs w:val="24"/>
              </w:rPr>
              <w:t>已經開立完成之定存才會出現在核心，並有定存帳號</w:t>
            </w:r>
            <w:r w:rsidRPr="00F02179">
              <w:rPr>
                <w:rFonts w:eastAsia="微軟正黑體" w:cstheme="minorHAnsi"/>
                <w:szCs w:val="24"/>
              </w:rPr>
              <w:t>)</w:t>
            </w:r>
          </w:p>
          <w:p w:rsidR="00405657" w:rsidRPr="00F02179" w:rsidRDefault="00405657" w:rsidP="001A2219">
            <w:pPr>
              <w:ind w:left="0" w:firstLine="0"/>
              <w:rPr>
                <w:rFonts w:eastAsia="微軟正黑體" w:cstheme="minorHAnsi"/>
                <w:szCs w:val="24"/>
              </w:rPr>
            </w:pPr>
            <w:r w:rsidRPr="00F02179">
              <w:rPr>
                <w:rFonts w:eastAsia="微軟正黑體" w:cstheme="minorHAnsi"/>
                <w:szCs w:val="24"/>
              </w:rPr>
              <w:t xml:space="preserve">2) ENQ </w:t>
            </w:r>
            <w:r w:rsidRPr="00F02179">
              <w:rPr>
                <w:rFonts w:eastAsia="微軟正黑體" w:cstheme="minorHAnsi"/>
                <w:szCs w:val="24"/>
              </w:rPr>
              <w:t>存款中台中自己存有的</w:t>
            </w:r>
            <w:r w:rsidRPr="00F02179">
              <w:rPr>
                <w:rFonts w:eastAsia="微軟正黑體" w:cstheme="minorHAnsi"/>
                <w:szCs w:val="24"/>
              </w:rPr>
              <w:t xml:space="preserve"> Time Deposit </w:t>
            </w:r>
            <w:r w:rsidRPr="00F02179">
              <w:rPr>
                <w:rFonts w:eastAsia="微軟正黑體" w:cstheme="minorHAnsi"/>
                <w:szCs w:val="24"/>
              </w:rPr>
              <w:t>的優惠序號</w:t>
            </w:r>
          </w:p>
          <w:p w:rsidR="00405657" w:rsidRPr="00F02179" w:rsidRDefault="00405657" w:rsidP="001A2219">
            <w:pPr>
              <w:ind w:left="0" w:firstLine="0"/>
              <w:rPr>
                <w:rFonts w:eastAsia="微軟正黑體" w:cstheme="minorHAnsi"/>
                <w:szCs w:val="24"/>
              </w:rPr>
            </w:pPr>
            <w:r w:rsidRPr="00F02179">
              <w:rPr>
                <w:rFonts w:eastAsia="微軟正黑體" w:cstheme="minorHAnsi"/>
                <w:szCs w:val="24"/>
              </w:rPr>
              <w:t>3) Mapping (1) &amp; (2)</w:t>
            </w:r>
            <w:r w:rsidRPr="00F02179">
              <w:rPr>
                <w:rFonts w:eastAsia="微軟正黑體" w:cstheme="minorHAnsi"/>
                <w:szCs w:val="24"/>
              </w:rPr>
              <w:t>，相符者代表該定存已被</w:t>
            </w:r>
            <w:r w:rsidR="006E60E4" w:rsidRPr="00F02179">
              <w:rPr>
                <w:rFonts w:eastAsia="微軟正黑體" w:cstheme="minorHAnsi"/>
                <w:szCs w:val="24"/>
              </w:rPr>
              <w:t>開立</w:t>
            </w:r>
            <w:r w:rsidRPr="00F02179">
              <w:rPr>
                <w:rFonts w:eastAsia="微軟正黑體" w:cstheme="minorHAnsi"/>
                <w:szCs w:val="24"/>
              </w:rPr>
              <w:t>完成，</w:t>
            </w:r>
            <w:r w:rsidR="006E60E4" w:rsidRPr="00F02179">
              <w:rPr>
                <w:rFonts w:eastAsia="微軟正黑體" w:cstheme="minorHAnsi"/>
              </w:rPr>
              <w:t>NTQ1</w:t>
            </w:r>
            <w:r w:rsidR="006E60E4" w:rsidRPr="00F02179">
              <w:rPr>
                <w:rFonts w:eastAsia="微軟正黑體" w:cstheme="minorHAnsi"/>
              </w:rPr>
              <w:t>網銀查詢時</w:t>
            </w:r>
            <w:r w:rsidRPr="00F02179">
              <w:rPr>
                <w:rFonts w:eastAsia="微軟正黑體" w:cstheme="minorHAnsi"/>
                <w:szCs w:val="24"/>
              </w:rPr>
              <w:t>不可</w:t>
            </w:r>
            <w:r w:rsidR="006E60E4" w:rsidRPr="00F02179">
              <w:rPr>
                <w:rFonts w:eastAsia="微軟正黑體" w:cstheme="minorHAnsi"/>
                <w:szCs w:val="24"/>
              </w:rPr>
              <w:t>顯示於查詢結果中</w:t>
            </w:r>
          </w:p>
        </w:tc>
      </w:tr>
    </w:tbl>
    <w:p w:rsidR="00FF5EF2" w:rsidRPr="00F02179" w:rsidRDefault="00FF5EF2" w:rsidP="00AA4B71">
      <w:pPr>
        <w:ind w:leftChars="100" w:left="240" w:firstLineChars="100" w:firstLine="240"/>
        <w:rPr>
          <w:rFonts w:eastAsia="微軟正黑體" w:cstheme="minorHAnsi"/>
          <w:b/>
          <w:bCs/>
          <w:szCs w:val="24"/>
        </w:rPr>
      </w:pPr>
    </w:p>
    <w:p w:rsidR="00805667" w:rsidRPr="00F02179" w:rsidRDefault="00805667" w:rsidP="00AA4B71">
      <w:pPr>
        <w:ind w:leftChars="100" w:left="240" w:firstLineChars="100" w:firstLine="240"/>
        <w:rPr>
          <w:rFonts w:eastAsia="微軟正黑體" w:cstheme="minorHAnsi"/>
          <w:szCs w:val="24"/>
        </w:rPr>
      </w:pPr>
      <w:r w:rsidRPr="00F02179">
        <w:rPr>
          <w:rFonts w:eastAsia="微軟正黑體" w:cstheme="minorHAnsi"/>
          <w:b/>
          <w:bCs/>
          <w:szCs w:val="24"/>
        </w:rPr>
        <w:t>功能</w:t>
      </w:r>
      <w:r w:rsidRPr="00F02179">
        <w:rPr>
          <w:rFonts w:eastAsia="微軟正黑體" w:cstheme="minorHAnsi"/>
          <w:b/>
          <w:bCs/>
          <w:szCs w:val="24"/>
        </w:rPr>
        <w:t>'C-</w:t>
      </w:r>
      <w:r w:rsidRPr="00F02179">
        <w:rPr>
          <w:rFonts w:eastAsia="微軟正黑體" w:cstheme="minorHAnsi"/>
          <w:b/>
          <w:bCs/>
          <w:szCs w:val="24"/>
        </w:rPr>
        <w:t>修改</w:t>
      </w:r>
      <w:r w:rsidRPr="00F02179">
        <w:rPr>
          <w:rFonts w:eastAsia="微軟正黑體" w:cstheme="minorHAnsi"/>
          <w:b/>
          <w:bCs/>
          <w:szCs w:val="24"/>
        </w:rPr>
        <w:t xml:space="preserve">' </w:t>
      </w:r>
      <w:r w:rsidR="003B21CD" w:rsidRPr="00F02179">
        <w:rPr>
          <w:rFonts w:eastAsia="微軟正黑體" w:cstheme="minorHAnsi"/>
          <w:b/>
          <w:bCs/>
          <w:szCs w:val="24"/>
        </w:rPr>
        <w:t>&amp;</w:t>
      </w:r>
      <w:r w:rsidRPr="00F02179">
        <w:rPr>
          <w:rFonts w:eastAsia="微軟正黑體" w:cstheme="minorHAnsi"/>
          <w:b/>
          <w:bCs/>
          <w:szCs w:val="24"/>
        </w:rPr>
        <w:t>'D-</w:t>
      </w:r>
      <w:r w:rsidRPr="00F02179">
        <w:rPr>
          <w:rFonts w:eastAsia="微軟正黑體" w:cstheme="minorHAnsi"/>
          <w:b/>
          <w:bCs/>
          <w:szCs w:val="24"/>
        </w:rPr>
        <w:t>刪除</w:t>
      </w:r>
      <w:r w:rsidRPr="00F02179">
        <w:rPr>
          <w:rFonts w:eastAsia="微軟正黑體" w:cstheme="minorHAnsi"/>
          <w:b/>
          <w:bCs/>
          <w:szCs w:val="24"/>
        </w:rPr>
        <w:t>'</w:t>
      </w:r>
    </w:p>
    <w:p w:rsidR="00143DCA" w:rsidRDefault="003B21CD" w:rsidP="00143DCA">
      <w:pPr>
        <w:pStyle w:val="af2"/>
        <w:numPr>
          <w:ilvl w:val="0"/>
          <w:numId w:val="100"/>
        </w:numPr>
        <w:ind w:leftChars="0" w:left="993"/>
        <w:rPr>
          <w:rFonts w:eastAsia="微軟正黑體" w:cstheme="minorHAnsi"/>
          <w:szCs w:val="24"/>
        </w:rPr>
      </w:pPr>
      <w:r w:rsidRPr="00F02179">
        <w:rPr>
          <w:rFonts w:eastAsia="微軟正黑體" w:cstheme="minorHAnsi"/>
          <w:szCs w:val="24"/>
        </w:rPr>
        <w:t>修改與刪除時，限只能輸入優惠序號。</w:t>
      </w:r>
    </w:p>
    <w:p w:rsidR="00143DCA" w:rsidRPr="00C11E83" w:rsidRDefault="00143DCA" w:rsidP="00C11E83">
      <w:pPr>
        <w:pStyle w:val="af2"/>
        <w:numPr>
          <w:ilvl w:val="0"/>
          <w:numId w:val="100"/>
        </w:numPr>
        <w:ind w:leftChars="0" w:left="993"/>
        <w:rPr>
          <w:rFonts w:eastAsia="微軟正黑體" w:cstheme="minorHAnsi"/>
          <w:szCs w:val="24"/>
        </w:rPr>
      </w:pPr>
      <w:r w:rsidRPr="00C11E83">
        <w:rPr>
          <w:rFonts w:eastAsia="微軟正黑體" w:cstheme="minorHAnsi" w:hint="eastAsia"/>
          <w:szCs w:val="24"/>
        </w:rPr>
        <w:t>經辦執行修改與刪除，需須經過</w:t>
      </w:r>
      <w:r w:rsidRPr="00C11E83">
        <w:rPr>
          <w:rFonts w:eastAsia="微軟正黑體" w:cstheme="minorHAnsi"/>
          <w:szCs w:val="24"/>
        </w:rPr>
        <w:t>B or A</w:t>
      </w:r>
      <w:r w:rsidRPr="00C11E83">
        <w:rPr>
          <w:rFonts w:eastAsia="微軟正黑體" w:cstheme="minorHAnsi" w:hint="eastAsia"/>
          <w:szCs w:val="24"/>
        </w:rPr>
        <w:t>主管授權</w:t>
      </w:r>
    </w:p>
    <w:p w:rsidR="00143DCA" w:rsidRPr="00143DCA" w:rsidRDefault="00143DCA" w:rsidP="00C11E83">
      <w:pPr>
        <w:pStyle w:val="af2"/>
        <w:ind w:leftChars="0" w:left="993" w:firstLine="0"/>
        <w:rPr>
          <w:rFonts w:eastAsia="微軟正黑體" w:cstheme="minorHAnsi"/>
          <w:szCs w:val="24"/>
        </w:rPr>
      </w:pPr>
    </w:p>
    <w:p w:rsidR="00FF5EF2" w:rsidRPr="00F02179" w:rsidRDefault="003B21CD">
      <w:pPr>
        <w:pStyle w:val="af2"/>
        <w:numPr>
          <w:ilvl w:val="1"/>
          <w:numId w:val="100"/>
        </w:numPr>
        <w:ind w:leftChars="0" w:left="1134"/>
        <w:rPr>
          <w:rFonts w:eastAsia="微軟正黑體" w:cstheme="minorHAnsi"/>
          <w:szCs w:val="24"/>
        </w:rPr>
      </w:pPr>
      <w:r w:rsidRPr="00F02179">
        <w:rPr>
          <w:rFonts w:eastAsia="微軟正黑體" w:cstheme="minorHAnsi"/>
          <w:szCs w:val="24"/>
        </w:rPr>
        <w:t>檢核</w:t>
      </w:r>
      <w:r w:rsidRPr="00F02179">
        <w:rPr>
          <w:rFonts w:eastAsia="微軟正黑體" w:cstheme="minorHAnsi"/>
          <w:szCs w:val="24"/>
        </w:rPr>
        <w:t>03</w:t>
      </w:r>
      <w:r w:rsidRPr="00F02179">
        <w:rPr>
          <w:rFonts w:eastAsia="微軟正黑體" w:cstheme="minorHAnsi"/>
          <w:szCs w:val="24"/>
        </w:rPr>
        <w:t>：</w:t>
      </w:r>
    </w:p>
    <w:p w:rsidR="00FF5EF2" w:rsidRPr="00F02179" w:rsidRDefault="003B21CD">
      <w:pPr>
        <w:pStyle w:val="af2"/>
        <w:numPr>
          <w:ilvl w:val="2"/>
          <w:numId w:val="104"/>
        </w:numPr>
        <w:ind w:leftChars="0" w:left="1701"/>
        <w:rPr>
          <w:rFonts w:eastAsia="微軟正黑體" w:cstheme="minorHAnsi"/>
          <w:szCs w:val="24"/>
        </w:rPr>
      </w:pPr>
      <w:r w:rsidRPr="00F02179">
        <w:rPr>
          <w:rFonts w:eastAsia="微軟正黑體" w:cstheme="minorHAnsi"/>
          <w:szCs w:val="24"/>
        </w:rPr>
        <w:t>檢核輸入的優惠序號是否存在</w:t>
      </w:r>
    </w:p>
    <w:p w:rsidR="00FF5EF2" w:rsidRPr="00F02179" w:rsidRDefault="006E60E4" w:rsidP="006E60E4">
      <w:pPr>
        <w:pStyle w:val="af2"/>
        <w:numPr>
          <w:ilvl w:val="2"/>
          <w:numId w:val="104"/>
        </w:numPr>
        <w:ind w:leftChars="0" w:left="1701"/>
        <w:rPr>
          <w:rFonts w:eastAsia="微軟正黑體" w:cstheme="minorHAnsi"/>
          <w:szCs w:val="24"/>
        </w:rPr>
      </w:pPr>
      <w:r w:rsidRPr="00F02179">
        <w:rPr>
          <w:rFonts w:eastAsia="微軟正黑體" w:cstheme="minorHAnsi"/>
          <w:szCs w:val="24"/>
        </w:rPr>
        <w:t>限帶出【註記】</w:t>
      </w:r>
      <w:r w:rsidRPr="00F02179">
        <w:rPr>
          <w:rFonts w:eastAsia="微軟正黑體" w:cstheme="minorHAnsi"/>
          <w:szCs w:val="24"/>
        </w:rPr>
        <w:t xml:space="preserve">= </w:t>
      </w:r>
      <w:r w:rsidRPr="00F02179">
        <w:rPr>
          <w:rFonts w:eastAsia="微軟正黑體" w:cstheme="minorHAnsi"/>
          <w:szCs w:val="24"/>
        </w:rPr>
        <w:t>空白者，並帶出優惠序號之相關資料提供修改</w:t>
      </w:r>
    </w:p>
    <w:p w:rsidR="00FF5EF2" w:rsidRPr="00F02179" w:rsidRDefault="00FF5EF2">
      <w:pPr>
        <w:pStyle w:val="af2"/>
        <w:numPr>
          <w:ilvl w:val="2"/>
          <w:numId w:val="104"/>
        </w:numPr>
        <w:ind w:leftChars="0" w:left="1701"/>
        <w:rPr>
          <w:rFonts w:eastAsia="微軟正黑體" w:cstheme="minorHAnsi"/>
          <w:szCs w:val="24"/>
        </w:rPr>
      </w:pPr>
    </w:p>
    <w:p w:rsidR="003B21CD" w:rsidRPr="00F02179" w:rsidRDefault="003B21CD">
      <w:pPr>
        <w:pStyle w:val="af2"/>
        <w:numPr>
          <w:ilvl w:val="0"/>
          <w:numId w:val="100"/>
        </w:numPr>
        <w:ind w:leftChars="0" w:left="993"/>
        <w:rPr>
          <w:rFonts w:eastAsia="微軟正黑體" w:cstheme="minorHAnsi"/>
          <w:szCs w:val="24"/>
        </w:rPr>
      </w:pPr>
      <w:r w:rsidRPr="00F02179">
        <w:rPr>
          <w:rFonts w:eastAsia="微軟正黑體" w:cstheme="minorHAnsi"/>
          <w:szCs w:val="24"/>
        </w:rPr>
        <w:t>檢核成功後，帶出客戶名稱</w:t>
      </w:r>
      <w:r w:rsidRPr="00F02179">
        <w:rPr>
          <w:rFonts w:eastAsia="微軟正黑體" w:cstheme="minorHAnsi"/>
          <w:szCs w:val="24"/>
        </w:rPr>
        <w:t>&amp;</w:t>
      </w:r>
      <w:r w:rsidRPr="00F02179">
        <w:rPr>
          <w:rFonts w:eastAsia="微軟正黑體" w:cstheme="minorHAnsi"/>
          <w:szCs w:val="24"/>
        </w:rPr>
        <w:t>承作日</w:t>
      </w:r>
      <w:r w:rsidRPr="00F02179">
        <w:rPr>
          <w:rFonts w:eastAsia="微軟正黑體" w:cstheme="minorHAnsi"/>
          <w:szCs w:val="24"/>
        </w:rPr>
        <w:t xml:space="preserve"> (</w:t>
      </w:r>
      <w:r w:rsidRPr="00F02179">
        <w:rPr>
          <w:rFonts w:eastAsia="微軟正黑體" w:cstheme="minorHAnsi"/>
          <w:szCs w:val="24"/>
        </w:rPr>
        <w:t>為系統日</w:t>
      </w:r>
      <w:r w:rsidRPr="00F02179">
        <w:rPr>
          <w:rFonts w:eastAsia="微軟正黑體" w:cstheme="minorHAnsi"/>
          <w:szCs w:val="24"/>
        </w:rPr>
        <w:t>) &amp;</w:t>
      </w:r>
      <w:r w:rsidRPr="00F02179">
        <w:rPr>
          <w:rFonts w:eastAsia="微軟正黑體" w:cstheme="minorHAnsi"/>
          <w:szCs w:val="24"/>
        </w:rPr>
        <w:t>議價定存單已存在之資料。</w:t>
      </w:r>
    </w:p>
    <w:p w:rsidR="003B21CD" w:rsidRPr="00F02179" w:rsidRDefault="003B21CD">
      <w:pPr>
        <w:pStyle w:val="af2"/>
        <w:numPr>
          <w:ilvl w:val="0"/>
          <w:numId w:val="100"/>
        </w:numPr>
        <w:ind w:leftChars="0" w:left="993"/>
        <w:rPr>
          <w:rFonts w:eastAsia="微軟正黑體" w:cstheme="minorHAnsi"/>
          <w:szCs w:val="24"/>
        </w:rPr>
      </w:pPr>
      <w:r w:rsidRPr="00F02179">
        <w:rPr>
          <w:rFonts w:eastAsia="微軟正黑體" w:cstheme="minorHAnsi"/>
          <w:szCs w:val="24"/>
        </w:rPr>
        <w:t>C-</w:t>
      </w:r>
      <w:r w:rsidRPr="00F02179">
        <w:rPr>
          <w:rFonts w:eastAsia="微軟正黑體" w:cstheme="minorHAnsi"/>
          <w:szCs w:val="24"/>
        </w:rPr>
        <w:t>修改</w:t>
      </w:r>
      <w:r w:rsidR="00805667" w:rsidRPr="00F02179">
        <w:rPr>
          <w:rFonts w:eastAsia="微軟正黑體" w:cstheme="minorHAnsi"/>
          <w:szCs w:val="24"/>
        </w:rPr>
        <w:t>：可修改幣別、存單金額、存單利率、存期</w:t>
      </w:r>
      <w:r w:rsidR="00805667" w:rsidRPr="00F02179">
        <w:rPr>
          <w:rFonts w:eastAsia="微軟正黑體" w:cstheme="minorHAnsi"/>
          <w:szCs w:val="24"/>
        </w:rPr>
        <w:t>(</w:t>
      </w:r>
      <w:r w:rsidR="00805667" w:rsidRPr="00F02179">
        <w:rPr>
          <w:rFonts w:eastAsia="微軟正黑體" w:cstheme="minorHAnsi"/>
          <w:szCs w:val="24"/>
        </w:rPr>
        <w:t>月、日</w:t>
      </w:r>
      <w:r w:rsidR="00805667" w:rsidRPr="00F02179">
        <w:rPr>
          <w:rFonts w:eastAsia="微軟正黑體" w:cstheme="minorHAnsi"/>
          <w:szCs w:val="24"/>
        </w:rPr>
        <w:t xml:space="preserve">) </w:t>
      </w:r>
      <w:r w:rsidR="00805667" w:rsidRPr="00F02179">
        <w:rPr>
          <w:rFonts w:eastAsia="微軟正黑體" w:cstheme="minorHAnsi"/>
          <w:szCs w:val="24"/>
        </w:rPr>
        <w:t>、指定到期日、按月付息</w:t>
      </w:r>
      <w:r w:rsidR="00805667" w:rsidRPr="00F02179">
        <w:rPr>
          <w:rFonts w:eastAsia="微軟正黑體" w:cstheme="minorHAnsi"/>
          <w:szCs w:val="24"/>
        </w:rPr>
        <w:t>(Y/N)</w:t>
      </w:r>
      <w:r w:rsidRPr="00F02179">
        <w:rPr>
          <w:rFonts w:eastAsia="微軟正黑體" w:cstheme="minorHAnsi"/>
          <w:szCs w:val="24"/>
        </w:rPr>
        <w:t>。</w:t>
      </w:r>
    </w:p>
    <w:p w:rsidR="00FF5EF2" w:rsidRPr="00F02179" w:rsidRDefault="00FF5EF2">
      <w:pPr>
        <w:pStyle w:val="af2"/>
        <w:numPr>
          <w:ilvl w:val="1"/>
          <w:numId w:val="100"/>
        </w:numPr>
        <w:ind w:leftChars="0" w:left="1276"/>
        <w:rPr>
          <w:rFonts w:eastAsia="微軟正黑體" w:cstheme="minorHAnsi"/>
          <w:szCs w:val="24"/>
        </w:rPr>
      </w:pPr>
      <w:r w:rsidRPr="00F02179">
        <w:rPr>
          <w:rFonts w:eastAsia="微軟正黑體" w:cstheme="minorHAnsi"/>
          <w:szCs w:val="24"/>
        </w:rPr>
        <w:t>檢核</w:t>
      </w:r>
      <w:r w:rsidRPr="00F02179">
        <w:rPr>
          <w:rFonts w:eastAsia="微軟正黑體" w:cstheme="minorHAnsi"/>
          <w:szCs w:val="24"/>
        </w:rPr>
        <w:t>04</w:t>
      </w:r>
      <w:r w:rsidRPr="00F02179">
        <w:rPr>
          <w:rFonts w:eastAsia="微軟正黑體" w:cstheme="minorHAnsi"/>
          <w:szCs w:val="24"/>
        </w:rPr>
        <w:t>：</w:t>
      </w:r>
    </w:p>
    <w:p w:rsidR="00FF5EF2" w:rsidRPr="00F02179" w:rsidRDefault="00FF5EF2">
      <w:pPr>
        <w:pStyle w:val="af2"/>
        <w:numPr>
          <w:ilvl w:val="2"/>
          <w:numId w:val="100"/>
        </w:numPr>
        <w:ind w:leftChars="0" w:left="1843"/>
        <w:rPr>
          <w:rFonts w:eastAsia="微軟正黑體" w:cstheme="minorHAnsi"/>
          <w:szCs w:val="24"/>
        </w:rPr>
      </w:pPr>
      <w:r w:rsidRPr="00F02179">
        <w:rPr>
          <w:rFonts w:eastAsia="微軟正黑體" w:cstheme="minorHAnsi"/>
          <w:szCs w:val="24"/>
        </w:rPr>
        <w:t>存期</w:t>
      </w:r>
      <w:r w:rsidRPr="00F02179">
        <w:rPr>
          <w:rFonts w:eastAsia="微軟正黑體" w:cstheme="minorHAnsi"/>
          <w:szCs w:val="24"/>
        </w:rPr>
        <w:t xml:space="preserve"> (</w:t>
      </w:r>
      <w:r w:rsidRPr="00F02179">
        <w:rPr>
          <w:rFonts w:eastAsia="微軟正黑體" w:cstheme="minorHAnsi"/>
          <w:szCs w:val="24"/>
        </w:rPr>
        <w:t>月、日</w:t>
      </w:r>
      <w:r w:rsidRPr="00F02179">
        <w:rPr>
          <w:rFonts w:eastAsia="微軟正黑體" w:cstheme="minorHAnsi"/>
          <w:szCs w:val="24"/>
        </w:rPr>
        <w:t xml:space="preserve">) </w:t>
      </w:r>
      <w:r w:rsidRPr="00F02179">
        <w:rPr>
          <w:rFonts w:eastAsia="微軟正黑體" w:cstheme="minorHAnsi"/>
          <w:szCs w:val="24"/>
        </w:rPr>
        <w:t>與指定到期日只能擇一輸入</w:t>
      </w:r>
    </w:p>
    <w:p w:rsidR="00FF5EF2" w:rsidRPr="00F02179" w:rsidRDefault="00FF5EF2">
      <w:pPr>
        <w:pStyle w:val="af2"/>
        <w:numPr>
          <w:ilvl w:val="2"/>
          <w:numId w:val="100"/>
        </w:numPr>
        <w:ind w:leftChars="0" w:left="1843"/>
        <w:rPr>
          <w:rFonts w:eastAsia="微軟正黑體" w:cstheme="minorHAnsi"/>
          <w:szCs w:val="24"/>
        </w:rPr>
      </w:pPr>
      <w:r w:rsidRPr="00F02179">
        <w:rPr>
          <w:rFonts w:eastAsia="微軟正黑體" w:cstheme="minorHAnsi"/>
          <w:szCs w:val="24"/>
        </w:rPr>
        <w:t>當存期小於等於一個月或有畸零天數時，按月付息不可為</w:t>
      </w:r>
      <w:r w:rsidRPr="00F02179">
        <w:rPr>
          <w:rFonts w:eastAsia="微軟正黑體" w:cstheme="minorHAnsi"/>
          <w:szCs w:val="24"/>
        </w:rPr>
        <w:t>Y</w:t>
      </w:r>
    </w:p>
    <w:p w:rsidR="00FF5EF2" w:rsidRPr="00F02179" w:rsidRDefault="00FF5EF2" w:rsidP="001C2574">
      <w:pPr>
        <w:pStyle w:val="af2"/>
        <w:numPr>
          <w:ilvl w:val="0"/>
          <w:numId w:val="100"/>
        </w:numPr>
        <w:ind w:leftChars="0" w:left="993"/>
        <w:rPr>
          <w:rFonts w:eastAsia="微軟正黑體" w:cstheme="minorHAnsi"/>
          <w:szCs w:val="24"/>
        </w:rPr>
      </w:pPr>
      <w:r w:rsidRPr="00F02179">
        <w:rPr>
          <w:rFonts w:eastAsia="微軟正黑體" w:cstheme="minorHAnsi"/>
          <w:szCs w:val="24"/>
        </w:rPr>
        <w:t>D-</w:t>
      </w:r>
      <w:r w:rsidRPr="00F02179">
        <w:rPr>
          <w:rFonts w:eastAsia="微軟正黑體" w:cstheme="minorHAnsi"/>
          <w:szCs w:val="24"/>
        </w:rPr>
        <w:t>刪除</w:t>
      </w:r>
      <w:r w:rsidR="00805667" w:rsidRPr="00F02179">
        <w:rPr>
          <w:rFonts w:eastAsia="微軟正黑體" w:cstheme="minorHAnsi"/>
          <w:szCs w:val="24"/>
        </w:rPr>
        <w:t>：</w:t>
      </w:r>
      <w:r w:rsidRPr="00F02179">
        <w:rPr>
          <w:rFonts w:eastAsia="微軟正黑體" w:cstheme="minorHAnsi"/>
          <w:szCs w:val="24"/>
        </w:rPr>
        <w:t>僅可刪除整筆議價定存之記錄，</w:t>
      </w:r>
      <w:r w:rsidR="00805667" w:rsidRPr="00F02179">
        <w:rPr>
          <w:rFonts w:eastAsia="微軟正黑體" w:cstheme="minorHAnsi"/>
          <w:szCs w:val="24"/>
        </w:rPr>
        <w:t>欄位</w:t>
      </w:r>
      <w:r w:rsidRPr="00F02179">
        <w:rPr>
          <w:rFonts w:eastAsia="微軟正黑體" w:cstheme="minorHAnsi"/>
          <w:szCs w:val="24"/>
        </w:rPr>
        <w:t>內容</w:t>
      </w:r>
      <w:r w:rsidR="00805667" w:rsidRPr="00F02179">
        <w:rPr>
          <w:rFonts w:eastAsia="微軟正黑體" w:cstheme="minorHAnsi"/>
          <w:szCs w:val="24"/>
        </w:rPr>
        <w:t>不可修改</w:t>
      </w:r>
      <w:r w:rsidR="001C2574" w:rsidRPr="00F02179">
        <w:rPr>
          <w:rFonts w:eastAsia="微軟正黑體" w:cstheme="minorHAnsi"/>
          <w:szCs w:val="24"/>
        </w:rPr>
        <w:t>，並且更新　【註記】欄位從空白，改為已刪除</w:t>
      </w:r>
    </w:p>
    <w:p w:rsidR="00FF5EF2" w:rsidRPr="00F02179" w:rsidRDefault="00FF5EF2" w:rsidP="00FF5EF2">
      <w:pPr>
        <w:pStyle w:val="af2"/>
        <w:ind w:leftChars="0" w:left="1560" w:firstLine="0"/>
        <w:rPr>
          <w:rFonts w:eastAsia="微軟正黑體" w:cstheme="minorHAnsi"/>
          <w:szCs w:val="24"/>
        </w:rPr>
      </w:pPr>
    </w:p>
    <w:p w:rsidR="00B45657" w:rsidRPr="00F02179" w:rsidRDefault="00B45657" w:rsidP="00AA4B71">
      <w:pPr>
        <w:ind w:firstLine="0"/>
        <w:rPr>
          <w:rFonts w:eastAsia="微軟正黑體" w:cstheme="minorHAnsi"/>
          <w:szCs w:val="24"/>
        </w:rPr>
      </w:pPr>
      <w:r w:rsidRPr="00F02179">
        <w:rPr>
          <w:rFonts w:eastAsia="微軟正黑體" w:cstheme="minorHAnsi"/>
          <w:b/>
          <w:bCs/>
          <w:szCs w:val="24"/>
        </w:rPr>
        <w:t>功能</w:t>
      </w:r>
      <w:r w:rsidRPr="00F02179">
        <w:rPr>
          <w:rFonts w:eastAsia="微軟正黑體" w:cstheme="minorHAnsi"/>
          <w:b/>
          <w:bCs/>
          <w:szCs w:val="24"/>
        </w:rPr>
        <w:t xml:space="preserve"> 'Q-</w:t>
      </w:r>
      <w:r w:rsidRPr="00F02179">
        <w:rPr>
          <w:rFonts w:eastAsia="微軟正黑體" w:cstheme="minorHAnsi"/>
          <w:b/>
          <w:bCs/>
          <w:szCs w:val="24"/>
        </w:rPr>
        <w:t>查詢</w:t>
      </w:r>
      <w:r w:rsidRPr="00F02179">
        <w:rPr>
          <w:rFonts w:eastAsia="微軟正黑體" w:cstheme="minorHAnsi"/>
          <w:b/>
          <w:bCs/>
          <w:szCs w:val="24"/>
        </w:rPr>
        <w:t>'</w:t>
      </w:r>
    </w:p>
    <w:p w:rsidR="00257C51" w:rsidRPr="00F02179" w:rsidRDefault="00B45657" w:rsidP="00143719">
      <w:pPr>
        <w:ind w:hanging="54"/>
        <w:rPr>
          <w:rFonts w:eastAsia="微軟正黑體" w:cstheme="minorHAnsi"/>
          <w:szCs w:val="24"/>
        </w:rPr>
      </w:pPr>
      <w:r w:rsidRPr="00F02179">
        <w:rPr>
          <w:rFonts w:eastAsia="微軟正黑體" w:cstheme="minorHAnsi"/>
          <w:szCs w:val="24"/>
        </w:rPr>
        <w:t>根據</w:t>
      </w:r>
      <w:r w:rsidR="003D22F7" w:rsidRPr="00F02179">
        <w:rPr>
          <w:rFonts w:eastAsia="微軟正黑體" w:cstheme="minorHAnsi"/>
          <w:szCs w:val="24"/>
        </w:rPr>
        <w:t>優惠序號，系統自動帶出</w:t>
      </w:r>
      <w:r w:rsidR="00257C51" w:rsidRPr="00F02179">
        <w:rPr>
          <w:rFonts w:eastAsia="微軟正黑體" w:cstheme="minorHAnsi"/>
          <w:szCs w:val="24"/>
        </w:rPr>
        <w:t>相關欄位資訊。若為已開立之議價定存，則需顯示該</w:t>
      </w:r>
      <w:r w:rsidR="003D22F7" w:rsidRPr="00F02179">
        <w:rPr>
          <w:rFonts w:eastAsia="微軟正黑體" w:cstheme="minorHAnsi"/>
          <w:szCs w:val="24"/>
        </w:rPr>
        <w:lastRenderedPageBreak/>
        <w:t>定存帳號。</w:t>
      </w:r>
      <w:r w:rsidR="001C2574" w:rsidRPr="00F02179">
        <w:rPr>
          <w:rFonts w:eastAsia="微軟正黑體" w:cstheme="minorHAnsi"/>
          <w:szCs w:val="24"/>
        </w:rPr>
        <w:br/>
      </w:r>
      <w:r w:rsidR="001C2574" w:rsidRPr="00F02179">
        <w:rPr>
          <w:rFonts w:eastAsia="微軟正黑體" w:cstheme="minorHAnsi"/>
          <w:szCs w:val="24"/>
        </w:rPr>
        <w:t>可查詢【註記】</w:t>
      </w:r>
      <w:r w:rsidR="001C2574" w:rsidRPr="00F02179">
        <w:rPr>
          <w:rFonts w:eastAsia="微軟正黑體" w:cstheme="minorHAnsi"/>
          <w:szCs w:val="24"/>
        </w:rPr>
        <w:t xml:space="preserve">= </w:t>
      </w:r>
      <w:r w:rsidR="001C2574" w:rsidRPr="00F02179">
        <w:rPr>
          <w:rFonts w:eastAsia="微軟正黑體" w:cstheme="minorHAnsi"/>
          <w:szCs w:val="24"/>
        </w:rPr>
        <w:t>空白</w:t>
      </w:r>
      <w:r w:rsidR="001C2574" w:rsidRPr="00F02179">
        <w:rPr>
          <w:rFonts w:eastAsia="微軟正黑體" w:cstheme="minorHAnsi"/>
          <w:szCs w:val="24"/>
        </w:rPr>
        <w:t>/</w:t>
      </w:r>
      <w:r w:rsidR="001C2574" w:rsidRPr="00F02179">
        <w:rPr>
          <w:rFonts w:eastAsia="微軟正黑體" w:cstheme="minorHAnsi"/>
          <w:szCs w:val="24"/>
        </w:rPr>
        <w:t>已使用，且承作日為查詢當日七天內之優惠序號資料</w:t>
      </w:r>
    </w:p>
    <w:p w:rsidR="00143719" w:rsidRPr="00F02179" w:rsidRDefault="00143719" w:rsidP="00143719">
      <w:pPr>
        <w:ind w:hanging="54"/>
        <w:rPr>
          <w:rFonts w:eastAsia="微軟正黑體" w:cstheme="minorHAnsi"/>
          <w:szCs w:val="24"/>
        </w:rPr>
      </w:pPr>
    </w:p>
    <w:p w:rsidR="008746C3" w:rsidRPr="00F02179" w:rsidRDefault="008746C3" w:rsidP="00E02CD7">
      <w:pPr>
        <w:ind w:left="0" w:firstLine="0"/>
        <w:outlineLvl w:val="3"/>
        <w:rPr>
          <w:rFonts w:eastAsia="微軟正黑體" w:cstheme="minorHAnsi"/>
        </w:rPr>
      </w:pPr>
      <w:r w:rsidRPr="00F02179">
        <w:rPr>
          <w:rFonts w:eastAsia="微軟正黑體" w:cstheme="minorHAnsi"/>
        </w:rPr>
        <w:t xml:space="preserve">2.3.16.2 </w:t>
      </w:r>
      <w:r w:rsidRPr="00F02179">
        <w:rPr>
          <w:rFonts w:eastAsia="微軟正黑體" w:cstheme="minorHAnsi"/>
        </w:rPr>
        <w:t>使用者介面</w:t>
      </w:r>
      <w:r w:rsidRPr="00F02179">
        <w:rPr>
          <w:rFonts w:eastAsia="微軟正黑體" w:cstheme="minorHAnsi"/>
        </w:rPr>
        <w:t xml:space="preserve"> User Interface</w:t>
      </w:r>
    </w:p>
    <w:p w:rsidR="00DA06A6" w:rsidRPr="00F02179" w:rsidRDefault="00DA06A6">
      <w:pPr>
        <w:pStyle w:val="af2"/>
        <w:numPr>
          <w:ilvl w:val="0"/>
          <w:numId w:val="36"/>
        </w:numPr>
        <w:ind w:leftChars="0" w:left="851"/>
        <w:outlineLvl w:val="4"/>
        <w:rPr>
          <w:rFonts w:eastAsia="微軟正黑體" w:cstheme="minorHAnsi"/>
          <w:szCs w:val="24"/>
        </w:rPr>
      </w:pPr>
      <w:r w:rsidRPr="00F02179">
        <w:rPr>
          <w:rFonts w:eastAsia="微軟正黑體" w:cstheme="minorHAnsi"/>
          <w:szCs w:val="24"/>
        </w:rPr>
        <w:t xml:space="preserve">NTQ1 EWB/NetBank </w:t>
      </w: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網銀查詢</w:t>
      </w:r>
    </w:p>
    <w:p w:rsidR="00DA06A6" w:rsidRPr="00F02179" w:rsidRDefault="00DA06A6" w:rsidP="00DA06A6">
      <w:pPr>
        <w:ind w:left="369" w:firstLine="0"/>
        <w:rPr>
          <w:rFonts w:eastAsia="微軟正黑體" w:cstheme="minorHAnsi"/>
          <w:szCs w:val="24"/>
        </w:rPr>
      </w:pPr>
      <w:r w:rsidRPr="00F02179">
        <w:rPr>
          <w:rFonts w:eastAsia="微軟正黑體" w:cstheme="minorHAnsi"/>
          <w:noProof/>
          <w:szCs w:val="24"/>
        </w:rPr>
        <w:drawing>
          <wp:inline distT="0" distB="0" distL="0" distR="0">
            <wp:extent cx="5058228" cy="2153315"/>
            <wp:effectExtent l="0" t="0" r="9525" b="0"/>
            <wp:docPr id="178043041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30416" name="圖片 1" descr="一張含有 文字, 螢幕擷取畫面, 字型 的圖片&#10;&#10;自動產生的描述"/>
                    <pic:cNvPicPr/>
                  </pic:nvPicPr>
                  <pic:blipFill>
                    <a:blip r:embed="rId98"/>
                    <a:stretch>
                      <a:fillRect/>
                    </a:stretch>
                  </pic:blipFill>
                  <pic:spPr>
                    <a:xfrm>
                      <a:off x="0" y="0"/>
                      <a:ext cx="5066368" cy="2156780"/>
                    </a:xfrm>
                    <a:prstGeom prst="rect">
                      <a:avLst/>
                    </a:prstGeom>
                  </pic:spPr>
                </pic:pic>
              </a:graphicData>
            </a:graphic>
          </wp:inline>
        </w:drawing>
      </w:r>
    </w:p>
    <w:p w:rsidR="00DA06A6" w:rsidRPr="00F02179" w:rsidRDefault="00DA06A6" w:rsidP="00DA06A6">
      <w:pPr>
        <w:ind w:left="369" w:firstLine="0"/>
        <w:rPr>
          <w:rFonts w:eastAsia="微軟正黑體" w:cstheme="minorHAnsi"/>
          <w:szCs w:val="24"/>
        </w:rPr>
      </w:pPr>
      <w:r w:rsidRPr="00F02179">
        <w:rPr>
          <w:rFonts w:eastAsia="微軟正黑體" w:cstheme="minorHAnsi"/>
          <w:noProof/>
          <w:szCs w:val="24"/>
        </w:rPr>
        <w:drawing>
          <wp:inline distT="0" distB="0" distL="0" distR="0">
            <wp:extent cx="5275943" cy="2298920"/>
            <wp:effectExtent l="0" t="0" r="1270" b="6350"/>
            <wp:docPr id="45880356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3568" name="圖片 1" descr="一張含有 文字, 螢幕擷取畫面, 字型, 數字 的圖片&#10;&#10;自動產生的描述"/>
                    <pic:cNvPicPr/>
                  </pic:nvPicPr>
                  <pic:blipFill>
                    <a:blip r:embed="rId99"/>
                    <a:stretch>
                      <a:fillRect/>
                    </a:stretch>
                  </pic:blipFill>
                  <pic:spPr>
                    <a:xfrm>
                      <a:off x="0" y="0"/>
                      <a:ext cx="5284635" cy="2302707"/>
                    </a:xfrm>
                    <a:prstGeom prst="rect">
                      <a:avLst/>
                    </a:prstGeom>
                  </pic:spPr>
                </pic:pic>
              </a:graphicData>
            </a:graphic>
          </wp:inline>
        </w:drawing>
      </w:r>
    </w:p>
    <w:p w:rsidR="00DA06A6" w:rsidRPr="00F02179" w:rsidRDefault="00DA06A6" w:rsidP="00DA06A6">
      <w:pPr>
        <w:ind w:left="369" w:firstLine="0"/>
        <w:rPr>
          <w:rFonts w:eastAsia="微軟正黑體" w:cstheme="minorHAnsi"/>
          <w:szCs w:val="24"/>
        </w:rPr>
      </w:pPr>
      <w:r w:rsidRPr="00F02179">
        <w:rPr>
          <w:rFonts w:eastAsia="微軟正黑體" w:cstheme="minorHAnsi"/>
          <w:noProof/>
          <w:szCs w:val="24"/>
        </w:rPr>
        <w:drawing>
          <wp:inline distT="0" distB="0" distL="0" distR="0">
            <wp:extent cx="5152571" cy="2735883"/>
            <wp:effectExtent l="0" t="0" r="0" b="7620"/>
            <wp:docPr id="158907464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74642" name="圖片 1" descr="一張含有 文字, 螢幕擷取畫面, 字型, 數字 的圖片&#10;&#10;自動產生的描述"/>
                    <pic:cNvPicPr/>
                  </pic:nvPicPr>
                  <pic:blipFill>
                    <a:blip r:embed="rId100"/>
                    <a:stretch>
                      <a:fillRect/>
                    </a:stretch>
                  </pic:blipFill>
                  <pic:spPr>
                    <a:xfrm>
                      <a:off x="0" y="0"/>
                      <a:ext cx="5160030" cy="2739843"/>
                    </a:xfrm>
                    <a:prstGeom prst="rect">
                      <a:avLst/>
                    </a:prstGeom>
                  </pic:spPr>
                </pic:pic>
              </a:graphicData>
            </a:graphic>
          </wp:inline>
        </w:drawing>
      </w:r>
    </w:p>
    <w:p w:rsidR="00DA06A6" w:rsidRPr="00F02179" w:rsidRDefault="00DA06A6" w:rsidP="00DA06A6">
      <w:pPr>
        <w:ind w:left="369" w:firstLine="0"/>
        <w:rPr>
          <w:rFonts w:eastAsia="微軟正黑體" w:cstheme="minorHAnsi"/>
          <w:szCs w:val="24"/>
        </w:rPr>
      </w:pPr>
    </w:p>
    <w:p w:rsidR="00636488" w:rsidRPr="00F02179" w:rsidRDefault="001C2574">
      <w:pPr>
        <w:pStyle w:val="af2"/>
        <w:numPr>
          <w:ilvl w:val="0"/>
          <w:numId w:val="36"/>
        </w:numPr>
        <w:ind w:leftChars="0" w:left="851"/>
        <w:outlineLvl w:val="4"/>
        <w:rPr>
          <w:rFonts w:eastAsia="微軟正黑體" w:cstheme="minorHAnsi"/>
          <w:szCs w:val="24"/>
        </w:rPr>
      </w:pPr>
      <w:r w:rsidRPr="00F02179">
        <w:rPr>
          <w:rFonts w:eastAsia="微軟正黑體" w:cstheme="minorHAnsi"/>
          <w:szCs w:val="24"/>
        </w:rPr>
        <w:lastRenderedPageBreak/>
        <w:t xml:space="preserve">NT32 </w:t>
      </w:r>
      <w:r w:rsidR="00636488" w:rsidRPr="00F02179">
        <w:rPr>
          <w:rFonts w:eastAsia="微軟正黑體" w:cstheme="minorHAnsi"/>
          <w:szCs w:val="24"/>
        </w:rPr>
        <w:t>網路承作議價定期性存款</w:t>
      </w:r>
      <w:r w:rsidR="00636488" w:rsidRPr="00F02179">
        <w:rPr>
          <w:rFonts w:eastAsia="微軟正黑體" w:cstheme="minorHAnsi"/>
          <w:szCs w:val="24"/>
        </w:rPr>
        <w:t>---</w:t>
      </w:r>
      <w:r w:rsidR="00636488" w:rsidRPr="00F02179">
        <w:rPr>
          <w:rFonts w:eastAsia="微軟正黑體" w:cstheme="minorHAnsi"/>
          <w:szCs w:val="24"/>
        </w:rPr>
        <w:t>查詢</w:t>
      </w:r>
    </w:p>
    <w:p w:rsidR="00636488" w:rsidRPr="00F02179" w:rsidRDefault="00636488" w:rsidP="00636488">
      <w:pPr>
        <w:ind w:leftChars="59" w:left="142" w:firstLine="0"/>
        <w:rPr>
          <w:rFonts w:eastAsia="微軟正黑體" w:cstheme="minorHAnsi"/>
        </w:rPr>
      </w:pPr>
      <w:r w:rsidRPr="00F02179">
        <w:rPr>
          <w:rFonts w:eastAsia="微軟正黑體" w:cstheme="minorHAnsi"/>
          <w:noProof/>
        </w:rPr>
        <w:drawing>
          <wp:inline distT="0" distB="0" distL="0" distR="0">
            <wp:extent cx="5758406" cy="3304540"/>
            <wp:effectExtent l="0" t="0" r="0" b="0"/>
            <wp:docPr id="1999699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70" name="圖片 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58406" cy="3304540"/>
                    </a:xfrm>
                    <a:prstGeom prst="rect">
                      <a:avLst/>
                    </a:prstGeom>
                    <a:noFill/>
                    <a:ln>
                      <a:noFill/>
                    </a:ln>
                  </pic:spPr>
                </pic:pic>
              </a:graphicData>
            </a:graphic>
          </wp:inline>
        </w:drawing>
      </w:r>
    </w:p>
    <w:p w:rsidR="00636488" w:rsidRPr="00F02179" w:rsidRDefault="001C2574">
      <w:pPr>
        <w:pStyle w:val="af2"/>
        <w:numPr>
          <w:ilvl w:val="0"/>
          <w:numId w:val="36"/>
        </w:numPr>
        <w:ind w:leftChars="0" w:left="851"/>
        <w:outlineLvl w:val="4"/>
        <w:rPr>
          <w:rFonts w:eastAsia="微軟正黑體" w:cstheme="minorHAnsi"/>
          <w:szCs w:val="24"/>
        </w:rPr>
      </w:pPr>
      <w:r w:rsidRPr="00F02179">
        <w:rPr>
          <w:rFonts w:eastAsia="微軟正黑體" w:cstheme="minorHAnsi"/>
          <w:szCs w:val="24"/>
        </w:rPr>
        <w:t xml:space="preserve">NT31 </w:t>
      </w:r>
      <w:r w:rsidR="00636488" w:rsidRPr="00F02179">
        <w:rPr>
          <w:rFonts w:eastAsia="微軟正黑體" w:cstheme="minorHAnsi"/>
          <w:szCs w:val="24"/>
        </w:rPr>
        <w:t>網路承作議價定期性存款</w:t>
      </w:r>
      <w:r w:rsidR="00636488" w:rsidRPr="00F02179">
        <w:rPr>
          <w:rFonts w:eastAsia="微軟正黑體" w:cstheme="minorHAnsi"/>
          <w:szCs w:val="24"/>
        </w:rPr>
        <w:t>---</w:t>
      </w:r>
      <w:r w:rsidR="00636488" w:rsidRPr="00F02179">
        <w:rPr>
          <w:rFonts w:eastAsia="微軟正黑體" w:cstheme="minorHAnsi"/>
          <w:szCs w:val="24"/>
        </w:rPr>
        <w:t>新增</w:t>
      </w:r>
      <w:r w:rsidR="00636488" w:rsidRPr="00F02179">
        <w:rPr>
          <w:rFonts w:eastAsia="微軟正黑體" w:cstheme="minorHAnsi"/>
          <w:szCs w:val="24"/>
        </w:rPr>
        <w:t>/</w:t>
      </w:r>
      <w:r w:rsidR="00636488" w:rsidRPr="00F02179">
        <w:rPr>
          <w:rFonts w:eastAsia="微軟正黑體" w:cstheme="minorHAnsi"/>
          <w:szCs w:val="24"/>
        </w:rPr>
        <w:t>維護</w:t>
      </w:r>
    </w:p>
    <w:p w:rsidR="00636488" w:rsidRPr="00F02179" w:rsidRDefault="008E4162" w:rsidP="00D843B7">
      <w:pPr>
        <w:ind w:left="0" w:firstLine="0"/>
        <w:rPr>
          <w:rFonts w:eastAsia="微軟正黑體" w:cstheme="minorHAnsi"/>
        </w:rPr>
      </w:pPr>
      <w:r w:rsidRPr="00F02179">
        <w:rPr>
          <w:rFonts w:eastAsia="微軟正黑體" w:cstheme="minorHAnsi"/>
          <w:noProof/>
        </w:rPr>
        <w:drawing>
          <wp:inline distT="0" distB="0" distL="0" distR="0">
            <wp:extent cx="5760720" cy="3987800"/>
            <wp:effectExtent l="0" t="0" r="0" b="0"/>
            <wp:docPr id="3844193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19383" name="圖片 1"/>
                    <pic:cNvPicPr>
                      <a:picLocks noChangeAspect="1" noChangeArrowheads="1"/>
                    </pic:cNvPicPr>
                  </pic:nvPicPr>
                  <pic:blipFill rotWithShape="1">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8" b="13284"/>
                    <a:stretch/>
                  </pic:blipFill>
                  <pic:spPr bwMode="auto">
                    <a:xfrm>
                      <a:off x="0" y="0"/>
                      <a:ext cx="5760720" cy="3987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746C3" w:rsidRPr="00F02179" w:rsidRDefault="00E076A5" w:rsidP="006F1EE0">
      <w:pPr>
        <w:tabs>
          <w:tab w:val="left" w:pos="709"/>
        </w:tabs>
        <w:ind w:left="0" w:firstLine="0"/>
        <w:rPr>
          <w:rFonts w:eastAsia="微軟正黑體" w:cstheme="minorHAnsi"/>
        </w:rPr>
      </w:pPr>
      <w:r w:rsidRPr="00F02179">
        <w:rPr>
          <w:rFonts w:eastAsia="微軟正黑體" w:cstheme="minorHAnsi"/>
          <w:noProof/>
        </w:rPr>
        <w:lastRenderedPageBreak/>
        <w:drawing>
          <wp:inline distT="0" distB="0" distL="0" distR="0">
            <wp:extent cx="5671185" cy="3886200"/>
            <wp:effectExtent l="0" t="0" r="5715" b="0"/>
            <wp:docPr id="1516223712" name="圖片 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23712" name="圖片 4" descr="一張含有 文字, 螢幕擷取畫面, 軟體, 電腦圖示 的圖片&#10;&#10;自動產生的描述"/>
                    <pic:cNvPicPr>
                      <a:picLocks noChangeAspect="1" noChangeArrowheads="1"/>
                    </pic:cNvPicPr>
                  </pic:nvPicPr>
                  <pic:blipFill rotWithShape="1">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4514"/>
                    <a:stretch/>
                  </pic:blipFill>
                  <pic:spPr bwMode="auto">
                    <a:xfrm>
                      <a:off x="0" y="0"/>
                      <a:ext cx="5671185" cy="3886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F1EE0" w:rsidRPr="00F02179" w:rsidRDefault="006F1EE0" w:rsidP="006F1EE0">
      <w:pPr>
        <w:ind w:left="0" w:firstLine="0"/>
        <w:rPr>
          <w:rFonts w:eastAsia="微軟正黑體" w:cstheme="minorHAnsi"/>
        </w:rPr>
      </w:pPr>
      <w:r w:rsidRPr="00F02179">
        <w:rPr>
          <w:rFonts w:eastAsia="微軟正黑體" w:cstheme="minorHAnsi"/>
          <w:noProof/>
        </w:rPr>
        <w:drawing>
          <wp:inline distT="0" distB="0" distL="0" distR="0">
            <wp:extent cx="5760720" cy="4089400"/>
            <wp:effectExtent l="0" t="0" r="0" b="6350"/>
            <wp:docPr id="8882346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4698" name="圖片 3"/>
                    <pic:cNvPicPr>
                      <a:picLocks noChangeAspect="1" noChangeArrowheads="1"/>
                    </pic:cNvPicPr>
                  </pic:nvPicPr>
                  <pic:blipFill rotWithShape="1">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0" t="220" r="110" b="11221"/>
                    <a:stretch/>
                  </pic:blipFill>
                  <pic:spPr bwMode="auto">
                    <a:xfrm>
                      <a:off x="0" y="0"/>
                      <a:ext cx="5760720" cy="4089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746C3" w:rsidRPr="00F02179" w:rsidRDefault="008746C3" w:rsidP="00E02CD7">
      <w:pPr>
        <w:ind w:left="0" w:firstLine="0"/>
        <w:outlineLvl w:val="3"/>
        <w:rPr>
          <w:rFonts w:eastAsia="微軟正黑體" w:cstheme="minorHAnsi"/>
        </w:rPr>
      </w:pPr>
      <w:r w:rsidRPr="00F02179">
        <w:rPr>
          <w:rFonts w:eastAsia="微軟正黑體" w:cstheme="minorHAnsi"/>
        </w:rPr>
        <w:t xml:space="preserve">2.3.16.3 </w:t>
      </w:r>
      <w:r w:rsidRPr="00F02179">
        <w:rPr>
          <w:rFonts w:eastAsia="微軟正黑體" w:cstheme="minorHAnsi"/>
        </w:rPr>
        <w:t>欄位屬性</w:t>
      </w:r>
      <w:r w:rsidRPr="00F02179">
        <w:rPr>
          <w:rFonts w:eastAsia="微軟正黑體" w:cstheme="minorHAnsi"/>
        </w:rPr>
        <w:t xml:space="preserve"> Field Properties</w:t>
      </w:r>
    </w:p>
    <w:p w:rsidR="00AB1DA8" w:rsidRPr="00F02179" w:rsidRDefault="00AB1DA8">
      <w:pPr>
        <w:pStyle w:val="af2"/>
        <w:numPr>
          <w:ilvl w:val="0"/>
          <w:numId w:val="143"/>
        </w:numPr>
        <w:ind w:leftChars="0" w:left="567"/>
        <w:outlineLvl w:val="4"/>
        <w:rPr>
          <w:rFonts w:eastAsia="微軟正黑體" w:cstheme="minorHAnsi"/>
          <w:szCs w:val="24"/>
        </w:rPr>
      </w:pPr>
      <w:r w:rsidRPr="00F02179">
        <w:rPr>
          <w:rFonts w:eastAsia="微軟正黑體" w:cstheme="minorHAnsi"/>
          <w:szCs w:val="24"/>
        </w:rPr>
        <w:t xml:space="preserve">NTQ1 EWB/NetBank </w:t>
      </w: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網銀查詢</w:t>
      </w:r>
    </w:p>
    <w:tbl>
      <w:tblPr>
        <w:tblStyle w:val="af1"/>
        <w:tblW w:w="0" w:type="auto"/>
        <w:tblLook w:val="04A0"/>
      </w:tblPr>
      <w:tblGrid>
        <w:gridCol w:w="760"/>
        <w:gridCol w:w="1637"/>
        <w:gridCol w:w="1272"/>
        <w:gridCol w:w="708"/>
        <w:gridCol w:w="1442"/>
        <w:gridCol w:w="3243"/>
      </w:tblGrid>
      <w:tr w:rsidR="00AB1DA8" w:rsidRPr="00F02179" w:rsidTr="00AB1DA8">
        <w:tc>
          <w:tcPr>
            <w:tcW w:w="760" w:type="dxa"/>
            <w:tcBorders>
              <w:bottom w:val="single" w:sz="4" w:space="0" w:color="auto"/>
            </w:tcBorders>
            <w:shd w:val="pct12" w:color="auto" w:fill="auto"/>
          </w:tcPr>
          <w:p w:rsidR="00AB1DA8" w:rsidRPr="00F02179" w:rsidRDefault="00AB1DA8" w:rsidP="000A76F2">
            <w:pPr>
              <w:ind w:left="0" w:firstLine="0"/>
              <w:jc w:val="center"/>
              <w:rPr>
                <w:rFonts w:eastAsia="微軟正黑體" w:cstheme="minorHAnsi"/>
                <w:b/>
                <w:bCs/>
                <w:sz w:val="22"/>
              </w:rPr>
            </w:pPr>
            <w:r w:rsidRPr="00F02179">
              <w:rPr>
                <w:rFonts w:eastAsia="微軟正黑體" w:cstheme="minorHAnsi"/>
                <w:b/>
                <w:bCs/>
                <w:sz w:val="22"/>
              </w:rPr>
              <w:lastRenderedPageBreak/>
              <w:t>編號</w:t>
            </w:r>
          </w:p>
        </w:tc>
        <w:tc>
          <w:tcPr>
            <w:tcW w:w="1637" w:type="dxa"/>
            <w:tcBorders>
              <w:bottom w:val="single" w:sz="4" w:space="0" w:color="auto"/>
            </w:tcBorders>
            <w:shd w:val="pct12" w:color="auto" w:fill="auto"/>
          </w:tcPr>
          <w:p w:rsidR="00AB1DA8" w:rsidRPr="00F02179" w:rsidRDefault="00AB1DA8" w:rsidP="000A76F2">
            <w:pPr>
              <w:ind w:left="0" w:firstLine="0"/>
              <w:jc w:val="center"/>
              <w:rPr>
                <w:rFonts w:eastAsia="微軟正黑體" w:cstheme="minorHAnsi"/>
                <w:b/>
                <w:bCs/>
                <w:sz w:val="22"/>
              </w:rPr>
            </w:pPr>
            <w:r w:rsidRPr="00F02179">
              <w:rPr>
                <w:rFonts w:eastAsia="微軟正黑體" w:cstheme="minorHAnsi"/>
                <w:b/>
                <w:bCs/>
                <w:sz w:val="22"/>
              </w:rPr>
              <w:t>欄位名稱</w:t>
            </w:r>
          </w:p>
        </w:tc>
        <w:tc>
          <w:tcPr>
            <w:tcW w:w="1272" w:type="dxa"/>
            <w:tcBorders>
              <w:bottom w:val="single" w:sz="4" w:space="0" w:color="auto"/>
            </w:tcBorders>
            <w:shd w:val="pct12" w:color="auto" w:fill="auto"/>
          </w:tcPr>
          <w:p w:rsidR="00AB1DA8" w:rsidRPr="00F02179" w:rsidRDefault="00AB1DA8" w:rsidP="000A76F2">
            <w:pPr>
              <w:ind w:left="0" w:firstLine="0"/>
              <w:jc w:val="center"/>
              <w:rPr>
                <w:rFonts w:eastAsia="微軟正黑體" w:cstheme="minorHAnsi"/>
                <w:b/>
                <w:bCs/>
                <w:sz w:val="22"/>
              </w:rPr>
            </w:pPr>
            <w:r w:rsidRPr="00F02179">
              <w:rPr>
                <w:rFonts w:eastAsia="微軟正黑體" w:cstheme="minorHAnsi"/>
                <w:b/>
                <w:bCs/>
                <w:sz w:val="22"/>
              </w:rPr>
              <w:t>欄位種類</w:t>
            </w:r>
          </w:p>
        </w:tc>
        <w:tc>
          <w:tcPr>
            <w:tcW w:w="708" w:type="dxa"/>
            <w:tcBorders>
              <w:bottom w:val="single" w:sz="4" w:space="0" w:color="auto"/>
            </w:tcBorders>
            <w:shd w:val="pct12" w:color="auto" w:fill="auto"/>
          </w:tcPr>
          <w:p w:rsidR="00AB1DA8" w:rsidRPr="00F02179" w:rsidRDefault="00AB1DA8" w:rsidP="000A76F2">
            <w:pPr>
              <w:ind w:left="0" w:firstLine="0"/>
              <w:jc w:val="center"/>
              <w:rPr>
                <w:rFonts w:eastAsia="微軟正黑體" w:cstheme="minorHAnsi"/>
                <w:b/>
                <w:bCs/>
                <w:sz w:val="22"/>
              </w:rPr>
            </w:pPr>
            <w:r w:rsidRPr="00F02179">
              <w:rPr>
                <w:rFonts w:eastAsia="微軟正黑體" w:cstheme="minorHAnsi"/>
                <w:b/>
                <w:bCs/>
                <w:sz w:val="22"/>
              </w:rPr>
              <w:t>類別</w:t>
            </w:r>
          </w:p>
        </w:tc>
        <w:tc>
          <w:tcPr>
            <w:tcW w:w="1442" w:type="dxa"/>
            <w:tcBorders>
              <w:bottom w:val="single" w:sz="4" w:space="0" w:color="auto"/>
            </w:tcBorders>
            <w:shd w:val="pct12" w:color="auto" w:fill="auto"/>
          </w:tcPr>
          <w:p w:rsidR="00AB1DA8" w:rsidRPr="00F02179" w:rsidRDefault="00AB1DA8" w:rsidP="000A76F2">
            <w:pPr>
              <w:ind w:left="0" w:firstLine="0"/>
              <w:jc w:val="center"/>
              <w:rPr>
                <w:rFonts w:eastAsia="微軟正黑體" w:cstheme="minorHAnsi"/>
                <w:b/>
                <w:bCs/>
                <w:sz w:val="22"/>
              </w:rPr>
            </w:pPr>
            <w:r w:rsidRPr="00F02179">
              <w:rPr>
                <w:rFonts w:eastAsia="微軟正黑體" w:cstheme="minorHAnsi"/>
                <w:b/>
                <w:bCs/>
                <w:sz w:val="22"/>
              </w:rPr>
              <w:t>長度</w:t>
            </w:r>
          </w:p>
        </w:tc>
        <w:tc>
          <w:tcPr>
            <w:tcW w:w="3243" w:type="dxa"/>
            <w:tcBorders>
              <w:bottom w:val="single" w:sz="4" w:space="0" w:color="auto"/>
            </w:tcBorders>
            <w:shd w:val="pct12" w:color="auto" w:fill="auto"/>
          </w:tcPr>
          <w:p w:rsidR="00AB1DA8" w:rsidRPr="00F02179" w:rsidRDefault="00AB1DA8" w:rsidP="000A76F2">
            <w:pPr>
              <w:ind w:left="0" w:firstLine="0"/>
              <w:jc w:val="center"/>
              <w:rPr>
                <w:rFonts w:eastAsia="微軟正黑體" w:cstheme="minorHAnsi"/>
                <w:b/>
                <w:bCs/>
                <w:sz w:val="22"/>
              </w:rPr>
            </w:pPr>
            <w:r w:rsidRPr="00F02179">
              <w:rPr>
                <w:rFonts w:eastAsia="微軟正黑體" w:cstheme="minorHAnsi"/>
                <w:b/>
                <w:bCs/>
                <w:sz w:val="22"/>
              </w:rPr>
              <w:t>說明</w:t>
            </w:r>
          </w:p>
        </w:tc>
      </w:tr>
      <w:tr w:rsidR="00AB1DA8" w:rsidRPr="00F02179" w:rsidTr="00AB1DA8">
        <w:tc>
          <w:tcPr>
            <w:tcW w:w="9062" w:type="dxa"/>
            <w:gridSpan w:val="6"/>
            <w:tcBorders>
              <w:bottom w:val="single" w:sz="4" w:space="0" w:color="auto"/>
            </w:tcBorders>
            <w:shd w:val="clear" w:color="auto" w:fill="D0CECE" w:themeFill="background2" w:themeFillShade="E6"/>
          </w:tcPr>
          <w:p w:rsidR="00AB1DA8" w:rsidRPr="00F02179" w:rsidRDefault="00AB1DA8" w:rsidP="00AB1DA8">
            <w:pPr>
              <w:ind w:left="0" w:firstLine="0"/>
              <w:rPr>
                <w:rFonts w:eastAsia="微軟正黑體" w:cstheme="minorHAnsi"/>
                <w:b/>
                <w:bCs/>
                <w:sz w:val="22"/>
              </w:rPr>
            </w:pPr>
            <w:r w:rsidRPr="00F02179">
              <w:rPr>
                <w:rFonts w:eastAsia="微軟正黑體" w:cstheme="minorHAnsi"/>
                <w:b/>
                <w:bCs/>
                <w:sz w:val="22"/>
              </w:rPr>
              <w:t>查詢欄位</w:t>
            </w:r>
          </w:p>
        </w:tc>
      </w:tr>
      <w:tr w:rsidR="00AB1DA8" w:rsidRPr="00F02179" w:rsidTr="00AB1DA8">
        <w:tc>
          <w:tcPr>
            <w:tcW w:w="760" w:type="dxa"/>
            <w:vAlign w:val="center"/>
          </w:tcPr>
          <w:p w:rsidR="00AB1DA8" w:rsidRPr="00F02179" w:rsidRDefault="00AB1DA8" w:rsidP="000A76F2">
            <w:pPr>
              <w:pStyle w:val="af2"/>
              <w:numPr>
                <w:ilvl w:val="0"/>
                <w:numId w:val="144"/>
              </w:numPr>
              <w:ind w:leftChars="0"/>
              <w:rPr>
                <w:rFonts w:eastAsia="微軟正黑體" w:cstheme="minorHAnsi"/>
                <w:sz w:val="22"/>
              </w:rPr>
            </w:pPr>
          </w:p>
        </w:tc>
        <w:tc>
          <w:tcPr>
            <w:tcW w:w="1637"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color w:val="000000"/>
                <w:sz w:val="22"/>
              </w:rPr>
              <w:t>客戶編號</w:t>
            </w:r>
          </w:p>
        </w:tc>
        <w:tc>
          <w:tcPr>
            <w:tcW w:w="1272"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sz w:val="22"/>
              </w:rPr>
              <w:t>文數字</w:t>
            </w:r>
          </w:p>
        </w:tc>
        <w:tc>
          <w:tcPr>
            <w:tcW w:w="708" w:type="dxa"/>
          </w:tcPr>
          <w:p w:rsidR="00AB1DA8" w:rsidRPr="00F02179" w:rsidRDefault="00AB1DA8" w:rsidP="000A76F2">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color w:val="000000"/>
                <w:sz w:val="22"/>
              </w:rPr>
              <w:t>11</w:t>
            </w:r>
          </w:p>
        </w:tc>
        <w:tc>
          <w:tcPr>
            <w:tcW w:w="3243"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color w:val="000000"/>
                <w:sz w:val="22"/>
              </w:rPr>
              <w:t>客戶編號</w:t>
            </w:r>
          </w:p>
        </w:tc>
      </w:tr>
      <w:tr w:rsidR="00AB1DA8" w:rsidRPr="00F02179" w:rsidTr="00AB1DA8">
        <w:tc>
          <w:tcPr>
            <w:tcW w:w="760" w:type="dxa"/>
            <w:vAlign w:val="center"/>
          </w:tcPr>
          <w:p w:rsidR="00AB1DA8" w:rsidRPr="00F02179" w:rsidRDefault="00AB1DA8" w:rsidP="000A76F2">
            <w:pPr>
              <w:pStyle w:val="af2"/>
              <w:numPr>
                <w:ilvl w:val="0"/>
                <w:numId w:val="144"/>
              </w:numPr>
              <w:ind w:leftChars="0"/>
              <w:rPr>
                <w:rFonts w:eastAsia="微軟正黑體" w:cstheme="minorHAnsi"/>
                <w:sz w:val="22"/>
              </w:rPr>
            </w:pPr>
          </w:p>
        </w:tc>
        <w:tc>
          <w:tcPr>
            <w:tcW w:w="1637"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color w:val="000000"/>
                <w:sz w:val="22"/>
              </w:rPr>
              <w:t>承作日</w:t>
            </w:r>
          </w:p>
        </w:tc>
        <w:tc>
          <w:tcPr>
            <w:tcW w:w="1272"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sz w:val="22"/>
              </w:rPr>
              <w:t>日期</w:t>
            </w:r>
          </w:p>
        </w:tc>
        <w:tc>
          <w:tcPr>
            <w:tcW w:w="708" w:type="dxa"/>
          </w:tcPr>
          <w:p w:rsidR="00AB1DA8" w:rsidRPr="00F02179" w:rsidRDefault="00AB1DA8" w:rsidP="000A76F2">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color w:val="000000"/>
                <w:sz w:val="22"/>
              </w:rPr>
              <w:t>8</w:t>
            </w:r>
          </w:p>
        </w:tc>
        <w:tc>
          <w:tcPr>
            <w:tcW w:w="3243"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sz w:val="22"/>
              </w:rPr>
              <w:t>限</w:t>
            </w:r>
            <w:r w:rsidR="00081F44" w:rsidRPr="00F02179">
              <w:rPr>
                <w:rFonts w:eastAsia="微軟正黑體" w:cstheme="minorHAnsi"/>
                <w:sz w:val="22"/>
              </w:rPr>
              <w:t>營業日本</w:t>
            </w:r>
            <w:r w:rsidRPr="00F02179">
              <w:rPr>
                <w:rFonts w:eastAsia="微軟正黑體" w:cstheme="minorHAnsi"/>
                <w:sz w:val="22"/>
              </w:rPr>
              <w:t>日</w:t>
            </w:r>
          </w:p>
        </w:tc>
      </w:tr>
      <w:tr w:rsidR="00AB1DA8" w:rsidRPr="00F02179" w:rsidTr="00AB1DA8">
        <w:tc>
          <w:tcPr>
            <w:tcW w:w="760" w:type="dxa"/>
            <w:vAlign w:val="center"/>
          </w:tcPr>
          <w:p w:rsidR="00AB1DA8" w:rsidRPr="00F02179" w:rsidRDefault="00AB1DA8" w:rsidP="000A76F2">
            <w:pPr>
              <w:pStyle w:val="af2"/>
              <w:numPr>
                <w:ilvl w:val="0"/>
                <w:numId w:val="144"/>
              </w:numPr>
              <w:ind w:leftChars="0"/>
              <w:rPr>
                <w:rFonts w:eastAsia="微軟正黑體" w:cstheme="minorHAnsi"/>
                <w:sz w:val="22"/>
              </w:rPr>
            </w:pPr>
          </w:p>
        </w:tc>
        <w:tc>
          <w:tcPr>
            <w:tcW w:w="1637" w:type="dxa"/>
            <w:vAlign w:val="center"/>
          </w:tcPr>
          <w:p w:rsidR="00AB1DA8" w:rsidRPr="00F02179" w:rsidRDefault="00AB1DA8" w:rsidP="000A76F2">
            <w:pPr>
              <w:ind w:left="0" w:firstLine="0"/>
              <w:rPr>
                <w:rFonts w:eastAsia="微軟正黑體" w:cstheme="minorHAnsi"/>
                <w:color w:val="000000"/>
                <w:sz w:val="22"/>
              </w:rPr>
            </w:pPr>
            <w:r w:rsidRPr="00F02179">
              <w:rPr>
                <w:rFonts w:eastAsia="微軟正黑體" w:cstheme="minorHAnsi"/>
                <w:color w:val="000000"/>
                <w:sz w:val="22"/>
              </w:rPr>
              <w:t>議價分行</w:t>
            </w:r>
          </w:p>
        </w:tc>
        <w:tc>
          <w:tcPr>
            <w:tcW w:w="1272"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sz w:val="22"/>
              </w:rPr>
              <w:t>數字</w:t>
            </w:r>
          </w:p>
        </w:tc>
        <w:tc>
          <w:tcPr>
            <w:tcW w:w="708" w:type="dxa"/>
          </w:tcPr>
          <w:p w:rsidR="00AB1DA8" w:rsidRPr="00F02179" w:rsidRDefault="00AB1DA8" w:rsidP="000A76F2">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AB1DA8" w:rsidRPr="00F02179" w:rsidRDefault="00AB1DA8" w:rsidP="000A76F2">
            <w:pPr>
              <w:ind w:left="0" w:firstLine="0"/>
              <w:rPr>
                <w:rFonts w:eastAsia="微軟正黑體" w:cstheme="minorHAnsi"/>
                <w:color w:val="000000"/>
                <w:sz w:val="22"/>
              </w:rPr>
            </w:pPr>
            <w:r w:rsidRPr="00F02179">
              <w:rPr>
                <w:rFonts w:eastAsia="微軟正黑體" w:cstheme="minorHAnsi"/>
                <w:color w:val="000000"/>
                <w:sz w:val="22"/>
              </w:rPr>
              <w:t>2</w:t>
            </w:r>
          </w:p>
        </w:tc>
        <w:tc>
          <w:tcPr>
            <w:tcW w:w="3243" w:type="dxa"/>
            <w:vAlign w:val="center"/>
          </w:tcPr>
          <w:p w:rsidR="00AB1DA8" w:rsidRPr="00F02179" w:rsidRDefault="00AB1DA8" w:rsidP="000A76F2">
            <w:pPr>
              <w:ind w:left="0" w:firstLine="0"/>
              <w:rPr>
                <w:rFonts w:eastAsia="微軟正黑體" w:cstheme="minorHAnsi"/>
                <w:sz w:val="22"/>
              </w:rPr>
            </w:pPr>
            <w:r w:rsidRPr="00F02179">
              <w:rPr>
                <w:rFonts w:eastAsia="微軟正黑體" w:cstheme="minorHAnsi"/>
                <w:sz w:val="22"/>
              </w:rPr>
              <w:t>系統需根據網銀傳來的綜存活存帳號判斷議價分行</w:t>
            </w:r>
          </w:p>
          <w:p w:rsidR="00AB1DA8" w:rsidRPr="00F02179" w:rsidRDefault="00AB1DA8" w:rsidP="000A76F2">
            <w:pPr>
              <w:ind w:left="0" w:firstLine="0"/>
              <w:rPr>
                <w:rFonts w:eastAsia="微軟正黑體" w:cstheme="minorHAnsi"/>
                <w:sz w:val="22"/>
              </w:rPr>
            </w:pPr>
            <w:r w:rsidRPr="00F02179">
              <w:rPr>
                <w:rFonts w:eastAsia="微軟正黑體" w:cstheme="minorHAnsi"/>
                <w:sz w:val="22"/>
              </w:rPr>
              <w:t>(</w:t>
            </w:r>
            <w:r w:rsidRPr="00F02179">
              <w:rPr>
                <w:rFonts w:eastAsia="微軟正黑體" w:cstheme="minorHAnsi"/>
                <w:sz w:val="22"/>
              </w:rPr>
              <w:t>帳號判斷邏輯請參考核心</w:t>
            </w:r>
            <w:r w:rsidRPr="00F02179">
              <w:rPr>
                <w:rFonts w:eastAsia="微軟正黑體" w:cstheme="minorHAnsi"/>
                <w:sz w:val="22"/>
              </w:rPr>
              <w:t xml:space="preserve">BRD DP17 </w:t>
            </w:r>
            <w:r w:rsidRPr="00F02179">
              <w:rPr>
                <w:rFonts w:eastAsia="微軟正黑體" w:cstheme="minorHAnsi"/>
                <w:sz w:val="22"/>
              </w:rPr>
              <w:t>帳號結構</w:t>
            </w:r>
            <w:r w:rsidRPr="00F02179">
              <w:rPr>
                <w:rFonts w:eastAsia="微軟正黑體" w:cstheme="minorHAnsi"/>
                <w:sz w:val="22"/>
              </w:rPr>
              <w:t>)</w:t>
            </w:r>
          </w:p>
        </w:tc>
      </w:tr>
      <w:tr w:rsidR="007D3D1C" w:rsidRPr="00F02179" w:rsidTr="00081F44">
        <w:tc>
          <w:tcPr>
            <w:tcW w:w="9062" w:type="dxa"/>
            <w:gridSpan w:val="6"/>
            <w:shd w:val="clear" w:color="auto" w:fill="D0CECE" w:themeFill="background2" w:themeFillShade="E6"/>
            <w:vAlign w:val="center"/>
          </w:tcPr>
          <w:p w:rsidR="007D3D1C" w:rsidRPr="00F02179" w:rsidRDefault="007D3D1C" w:rsidP="000A76F2">
            <w:pPr>
              <w:ind w:left="0" w:firstLine="0"/>
              <w:rPr>
                <w:rFonts w:eastAsia="微軟正黑體" w:cstheme="minorHAnsi"/>
                <w:b/>
                <w:bCs/>
                <w:sz w:val="22"/>
              </w:rPr>
            </w:pPr>
            <w:r w:rsidRPr="00F02179">
              <w:rPr>
                <w:rFonts w:eastAsia="微軟正黑體" w:cstheme="minorHAnsi"/>
                <w:b/>
                <w:bCs/>
                <w:sz w:val="22"/>
              </w:rPr>
              <w:t>查詢結果</w:t>
            </w:r>
          </w:p>
        </w:tc>
      </w:tr>
      <w:tr w:rsidR="0060357E" w:rsidRPr="00F02179" w:rsidTr="00AB1DA8">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sz w:val="22"/>
              </w:rPr>
              <w:t>客戶編號</w:t>
            </w:r>
          </w:p>
        </w:tc>
        <w:tc>
          <w:tcPr>
            <w:tcW w:w="1272"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文數字</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10</w:t>
            </w:r>
          </w:p>
        </w:tc>
        <w:tc>
          <w:tcPr>
            <w:tcW w:w="3243"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依核心資料顯示</w:t>
            </w:r>
          </w:p>
        </w:tc>
      </w:tr>
      <w:tr w:rsidR="0060357E" w:rsidRPr="00F02179" w:rsidTr="00081F44">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優惠序號</w:t>
            </w:r>
          </w:p>
        </w:tc>
        <w:tc>
          <w:tcPr>
            <w:tcW w:w="1272"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數字</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14</w:t>
            </w:r>
          </w:p>
        </w:tc>
        <w:tc>
          <w:tcPr>
            <w:tcW w:w="3243" w:type="dxa"/>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顯示今日尚未開立之議價定存的優惠序號</w:t>
            </w:r>
          </w:p>
        </w:tc>
      </w:tr>
      <w:tr w:rsidR="0060357E" w:rsidRPr="00F02179" w:rsidTr="00081F44">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幣別</w:t>
            </w:r>
          </w:p>
        </w:tc>
        <w:tc>
          <w:tcPr>
            <w:tcW w:w="1272"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文字</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3</w:t>
            </w:r>
          </w:p>
        </w:tc>
        <w:tc>
          <w:tcPr>
            <w:tcW w:w="3243" w:type="dxa"/>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顯示今日尚未開立之議價定存的幣別</w:t>
            </w:r>
          </w:p>
        </w:tc>
      </w:tr>
      <w:tr w:rsidR="0060357E" w:rsidRPr="00F02179" w:rsidTr="00081F44">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存單金額</w:t>
            </w:r>
          </w:p>
        </w:tc>
        <w:tc>
          <w:tcPr>
            <w:tcW w:w="1272"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金額</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9(12)V99</w:t>
            </w:r>
          </w:p>
        </w:tc>
        <w:tc>
          <w:tcPr>
            <w:tcW w:w="3243"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顯示今日尚未開立之議價定存的存單金額</w:t>
            </w:r>
          </w:p>
        </w:tc>
      </w:tr>
      <w:tr w:rsidR="0060357E" w:rsidRPr="00F02179" w:rsidTr="00AB1DA8">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存期</w:t>
            </w:r>
            <w:r w:rsidRPr="00F02179">
              <w:rPr>
                <w:rFonts w:eastAsia="微軟正黑體" w:cstheme="minorHAnsi"/>
                <w:color w:val="000000"/>
                <w:sz w:val="22"/>
              </w:rPr>
              <w:t xml:space="preserve"> (</w:t>
            </w:r>
            <w:r w:rsidRPr="00F02179">
              <w:rPr>
                <w:rFonts w:eastAsia="微軟正黑體" w:cstheme="minorHAnsi"/>
                <w:color w:val="000000"/>
                <w:sz w:val="22"/>
              </w:rPr>
              <w:t>月</w:t>
            </w:r>
            <w:r w:rsidRPr="00F02179">
              <w:rPr>
                <w:rFonts w:eastAsia="微軟正黑體" w:cstheme="minorHAnsi"/>
                <w:color w:val="000000"/>
                <w:sz w:val="22"/>
              </w:rPr>
              <w:t>/</w:t>
            </w:r>
            <w:r w:rsidRPr="00F02179">
              <w:rPr>
                <w:rFonts w:eastAsia="微軟正黑體" w:cstheme="minorHAnsi"/>
                <w:color w:val="000000"/>
                <w:sz w:val="22"/>
              </w:rPr>
              <w:t>日</w:t>
            </w:r>
            <w:r w:rsidRPr="00F02179">
              <w:rPr>
                <w:rFonts w:eastAsia="微軟正黑體" w:cstheme="minorHAnsi"/>
                <w:color w:val="000000"/>
                <w:sz w:val="22"/>
              </w:rPr>
              <w:t>)</w:t>
            </w:r>
          </w:p>
        </w:tc>
        <w:tc>
          <w:tcPr>
            <w:tcW w:w="1272"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數字</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10</w:t>
            </w:r>
          </w:p>
        </w:tc>
        <w:tc>
          <w:tcPr>
            <w:tcW w:w="3243"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顯示今日尚未開立之議價定存的存期</w:t>
            </w:r>
            <w:r w:rsidRPr="00F02179">
              <w:rPr>
                <w:rFonts w:eastAsia="微軟正黑體" w:cstheme="minorHAnsi"/>
                <w:color w:val="000000"/>
                <w:sz w:val="22"/>
              </w:rPr>
              <w:t xml:space="preserve"> (</w:t>
            </w:r>
            <w:r w:rsidRPr="00F02179">
              <w:rPr>
                <w:rFonts w:eastAsia="微軟正黑體" w:cstheme="minorHAnsi"/>
                <w:color w:val="000000"/>
                <w:sz w:val="22"/>
              </w:rPr>
              <w:t>月</w:t>
            </w:r>
            <w:r w:rsidRPr="00F02179">
              <w:rPr>
                <w:rFonts w:eastAsia="微軟正黑體" w:cstheme="minorHAnsi"/>
                <w:color w:val="000000"/>
                <w:sz w:val="22"/>
              </w:rPr>
              <w:t>/</w:t>
            </w:r>
            <w:r w:rsidRPr="00F02179">
              <w:rPr>
                <w:rFonts w:eastAsia="微軟正黑體" w:cstheme="minorHAnsi"/>
                <w:color w:val="000000"/>
                <w:sz w:val="22"/>
              </w:rPr>
              <w:t>日</w:t>
            </w:r>
            <w:r w:rsidRPr="00F02179">
              <w:rPr>
                <w:rFonts w:eastAsia="微軟正黑體" w:cstheme="minorHAnsi"/>
                <w:color w:val="000000"/>
                <w:sz w:val="22"/>
              </w:rPr>
              <w:t>)</w:t>
            </w:r>
          </w:p>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與指定到期日擇一有值</w:t>
            </w:r>
          </w:p>
        </w:tc>
      </w:tr>
      <w:tr w:rsidR="0060357E" w:rsidRPr="00F02179" w:rsidTr="0060357E">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sz w:val="22"/>
              </w:rPr>
              <w:t>指定到期日</w:t>
            </w:r>
          </w:p>
        </w:tc>
        <w:tc>
          <w:tcPr>
            <w:tcW w:w="1272"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日期</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8</w:t>
            </w:r>
          </w:p>
        </w:tc>
        <w:tc>
          <w:tcPr>
            <w:tcW w:w="3243"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color w:val="000000"/>
                <w:sz w:val="22"/>
              </w:rPr>
              <w:t>顯示今日尚未開立之議價定存的</w:t>
            </w:r>
            <w:r w:rsidRPr="00F02179">
              <w:rPr>
                <w:rFonts w:eastAsia="微軟正黑體" w:cstheme="minorHAnsi"/>
                <w:sz w:val="22"/>
              </w:rPr>
              <w:t>指定到期日</w:t>
            </w:r>
          </w:p>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與存期</w:t>
            </w:r>
            <w:r w:rsidRPr="00F02179">
              <w:rPr>
                <w:rFonts w:eastAsia="微軟正黑體" w:cstheme="minorHAnsi"/>
                <w:color w:val="000000"/>
                <w:sz w:val="22"/>
              </w:rPr>
              <w:t xml:space="preserve"> (</w:t>
            </w:r>
            <w:r w:rsidRPr="00F02179">
              <w:rPr>
                <w:rFonts w:eastAsia="微軟正黑體" w:cstheme="minorHAnsi"/>
                <w:color w:val="000000"/>
                <w:sz w:val="22"/>
              </w:rPr>
              <w:t>月</w:t>
            </w:r>
            <w:r w:rsidRPr="00F02179">
              <w:rPr>
                <w:rFonts w:eastAsia="微軟正黑體" w:cstheme="minorHAnsi"/>
                <w:color w:val="000000"/>
                <w:sz w:val="22"/>
              </w:rPr>
              <w:t>/</w:t>
            </w:r>
            <w:r w:rsidRPr="00F02179">
              <w:rPr>
                <w:rFonts w:eastAsia="微軟正黑體" w:cstheme="minorHAnsi"/>
                <w:color w:val="000000"/>
                <w:sz w:val="22"/>
              </w:rPr>
              <w:t>日</w:t>
            </w:r>
            <w:r w:rsidRPr="00F02179">
              <w:rPr>
                <w:rFonts w:eastAsia="微軟正黑體" w:cstheme="minorHAnsi"/>
                <w:color w:val="000000"/>
                <w:sz w:val="22"/>
              </w:rPr>
              <w:t>)</w:t>
            </w:r>
            <w:r w:rsidRPr="00F02179">
              <w:rPr>
                <w:rFonts w:eastAsia="微軟正黑體" w:cstheme="minorHAnsi"/>
                <w:color w:val="000000"/>
                <w:sz w:val="22"/>
              </w:rPr>
              <w:t>擇一有值</w:t>
            </w:r>
          </w:p>
        </w:tc>
      </w:tr>
      <w:tr w:rsidR="0060357E" w:rsidRPr="00F02179" w:rsidTr="00AB1DA8">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議價利率</w:t>
            </w:r>
          </w:p>
        </w:tc>
        <w:tc>
          <w:tcPr>
            <w:tcW w:w="1272"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數字</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215643">
            <w:pPr>
              <w:ind w:left="0" w:firstLine="0"/>
              <w:rPr>
                <w:rFonts w:eastAsia="微軟正黑體" w:cstheme="minorHAnsi"/>
                <w:color w:val="000000"/>
                <w:sz w:val="22"/>
              </w:rPr>
            </w:pPr>
            <w:r w:rsidRPr="00F02179">
              <w:rPr>
                <w:rFonts w:eastAsia="微軟正黑體" w:cstheme="minorHAnsi"/>
                <w:color w:val="000000"/>
                <w:sz w:val="22"/>
              </w:rPr>
              <w:t>9(02)V9(04</w:t>
            </w:r>
          </w:p>
        </w:tc>
        <w:tc>
          <w:tcPr>
            <w:tcW w:w="3243"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4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顯示今日尚未開立之議價定存的</w:t>
            </w:r>
            <w:r w:rsidRPr="00F02179">
              <w:rPr>
                <w:rFonts w:eastAsia="微軟正黑體" w:cstheme="minorHAnsi"/>
                <w:sz w:val="22"/>
              </w:rPr>
              <w:t>議價利率</w:t>
            </w:r>
          </w:p>
        </w:tc>
      </w:tr>
      <w:tr w:rsidR="0060357E" w:rsidRPr="00F02179" w:rsidTr="0060357E">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承作日</w:t>
            </w:r>
          </w:p>
        </w:tc>
        <w:tc>
          <w:tcPr>
            <w:tcW w:w="1272"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日期</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8</w:t>
            </w:r>
          </w:p>
        </w:tc>
        <w:tc>
          <w:tcPr>
            <w:tcW w:w="3243"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color w:val="000000"/>
                <w:sz w:val="22"/>
              </w:rPr>
              <w:t>顯示今日尚未開立之議價定存的</w:t>
            </w:r>
            <w:r w:rsidRPr="00F02179">
              <w:rPr>
                <w:rFonts w:eastAsia="微軟正黑體" w:cstheme="minorHAnsi"/>
                <w:sz w:val="22"/>
              </w:rPr>
              <w:t>承作日</w:t>
            </w:r>
          </w:p>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w:t>
            </w:r>
            <w:r w:rsidRPr="00F02179">
              <w:rPr>
                <w:rFonts w:eastAsia="微軟正黑體" w:cstheme="minorHAnsi"/>
                <w:color w:val="000000"/>
                <w:sz w:val="22"/>
              </w:rPr>
              <w:t>應為營業日本日</w:t>
            </w:r>
            <w:r w:rsidRPr="00F02179">
              <w:rPr>
                <w:rFonts w:eastAsia="微軟正黑體" w:cstheme="minorHAnsi"/>
                <w:color w:val="000000"/>
                <w:sz w:val="22"/>
              </w:rPr>
              <w:t>)</w:t>
            </w:r>
          </w:p>
        </w:tc>
      </w:tr>
      <w:tr w:rsidR="0060357E" w:rsidRPr="00F02179" w:rsidTr="0060357E">
        <w:tc>
          <w:tcPr>
            <w:tcW w:w="760" w:type="dxa"/>
            <w:vAlign w:val="center"/>
          </w:tcPr>
          <w:p w:rsidR="0060357E" w:rsidRPr="00F02179" w:rsidRDefault="0060357E" w:rsidP="0060357E">
            <w:pPr>
              <w:pStyle w:val="af2"/>
              <w:numPr>
                <w:ilvl w:val="0"/>
                <w:numId w:val="144"/>
              </w:numPr>
              <w:ind w:leftChars="0"/>
              <w:rPr>
                <w:rFonts w:eastAsia="微軟正黑體" w:cstheme="minorHAnsi"/>
                <w:sz w:val="22"/>
              </w:rPr>
            </w:pPr>
          </w:p>
        </w:tc>
        <w:tc>
          <w:tcPr>
            <w:tcW w:w="1637"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按月付息</w:t>
            </w:r>
          </w:p>
        </w:tc>
        <w:tc>
          <w:tcPr>
            <w:tcW w:w="1272" w:type="dxa"/>
          </w:tcPr>
          <w:p w:rsidR="0060357E" w:rsidRPr="00F02179" w:rsidRDefault="0060357E" w:rsidP="0060357E">
            <w:pPr>
              <w:ind w:left="0" w:firstLine="0"/>
              <w:rPr>
                <w:rFonts w:eastAsia="微軟正黑體" w:cstheme="minorHAnsi"/>
                <w:sz w:val="22"/>
              </w:rPr>
            </w:pPr>
            <w:r w:rsidRPr="00F02179">
              <w:rPr>
                <w:rFonts w:eastAsia="微軟正黑體" w:cstheme="minorHAnsi"/>
                <w:sz w:val="22"/>
              </w:rPr>
              <w:t>文字</w:t>
            </w:r>
          </w:p>
        </w:tc>
        <w:tc>
          <w:tcPr>
            <w:tcW w:w="708" w:type="dxa"/>
          </w:tcPr>
          <w:p w:rsidR="0060357E" w:rsidRPr="00F02179" w:rsidRDefault="0060357E" w:rsidP="0060357E">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60357E" w:rsidRPr="00F02179" w:rsidRDefault="0060357E" w:rsidP="0060357E">
            <w:pPr>
              <w:ind w:left="0" w:firstLine="0"/>
              <w:rPr>
                <w:rFonts w:eastAsia="微軟正黑體" w:cstheme="minorHAnsi"/>
                <w:color w:val="000000"/>
                <w:sz w:val="22"/>
              </w:rPr>
            </w:pPr>
            <w:r w:rsidRPr="00F02179">
              <w:rPr>
                <w:rFonts w:eastAsia="微軟正黑體" w:cstheme="minorHAnsi"/>
                <w:color w:val="000000"/>
                <w:sz w:val="22"/>
              </w:rPr>
              <w:t>1</w:t>
            </w:r>
          </w:p>
        </w:tc>
        <w:tc>
          <w:tcPr>
            <w:tcW w:w="3243" w:type="dxa"/>
            <w:vAlign w:val="center"/>
          </w:tcPr>
          <w:p w:rsidR="0060357E" w:rsidRPr="00F02179" w:rsidRDefault="0060357E" w:rsidP="0060357E">
            <w:pPr>
              <w:ind w:left="0" w:firstLine="0"/>
              <w:rPr>
                <w:rFonts w:eastAsia="微軟正黑體" w:cstheme="minorHAnsi"/>
                <w:sz w:val="22"/>
              </w:rPr>
            </w:pPr>
            <w:r w:rsidRPr="00F02179">
              <w:rPr>
                <w:rFonts w:eastAsia="微軟正黑體" w:cstheme="minorHAnsi"/>
                <w:color w:val="000000"/>
                <w:sz w:val="22"/>
              </w:rPr>
              <w:t>顯示今日尚未開立之議價定存的</w:t>
            </w:r>
            <w:r w:rsidRPr="00F02179">
              <w:rPr>
                <w:rFonts w:eastAsia="微軟正黑體" w:cstheme="minorHAnsi"/>
                <w:sz w:val="22"/>
              </w:rPr>
              <w:t>按月付息</w:t>
            </w:r>
            <w:r w:rsidRPr="00F02179">
              <w:rPr>
                <w:rFonts w:eastAsia="微軟正黑體" w:cstheme="minorHAnsi"/>
                <w:sz w:val="22"/>
              </w:rPr>
              <w:t xml:space="preserve"> (Y/N)</w:t>
            </w:r>
          </w:p>
          <w:p w:rsidR="0060357E" w:rsidRPr="00F02179" w:rsidRDefault="0060357E" w:rsidP="0060357E">
            <w:pPr>
              <w:ind w:left="0" w:firstLine="0"/>
              <w:rPr>
                <w:rFonts w:eastAsia="微軟正黑體" w:cstheme="minorHAnsi"/>
                <w:color w:val="000000"/>
                <w:sz w:val="22"/>
              </w:rPr>
            </w:pPr>
          </w:p>
        </w:tc>
      </w:tr>
    </w:tbl>
    <w:p w:rsidR="00AB1DA8" w:rsidRPr="00F02179" w:rsidRDefault="00AB1DA8" w:rsidP="0060357E">
      <w:pPr>
        <w:ind w:left="85" w:firstLine="0"/>
        <w:rPr>
          <w:rFonts w:eastAsia="微軟正黑體" w:cstheme="minorHAnsi"/>
          <w:szCs w:val="24"/>
        </w:rPr>
      </w:pPr>
    </w:p>
    <w:p w:rsidR="005C0C03" w:rsidRPr="00F02179" w:rsidRDefault="001C2574">
      <w:pPr>
        <w:pStyle w:val="af2"/>
        <w:numPr>
          <w:ilvl w:val="0"/>
          <w:numId w:val="143"/>
        </w:numPr>
        <w:ind w:leftChars="0" w:left="567"/>
        <w:outlineLvl w:val="4"/>
        <w:rPr>
          <w:rFonts w:eastAsia="微軟正黑體" w:cstheme="minorHAnsi"/>
          <w:szCs w:val="24"/>
        </w:rPr>
      </w:pPr>
      <w:r w:rsidRPr="00F02179">
        <w:rPr>
          <w:rFonts w:eastAsia="微軟正黑體" w:cstheme="minorHAnsi"/>
          <w:szCs w:val="24"/>
        </w:rPr>
        <w:t xml:space="preserve">NT32 </w:t>
      </w:r>
      <w:r w:rsidR="005C0C03" w:rsidRPr="00F02179">
        <w:rPr>
          <w:rFonts w:eastAsia="微軟正黑體" w:cstheme="minorHAnsi"/>
          <w:szCs w:val="24"/>
        </w:rPr>
        <w:t>網路承作議價定期性存款</w:t>
      </w:r>
      <w:r w:rsidR="005C0C03" w:rsidRPr="00F02179">
        <w:rPr>
          <w:rFonts w:eastAsia="微軟正黑體" w:cstheme="minorHAnsi"/>
          <w:szCs w:val="24"/>
        </w:rPr>
        <w:t>---</w:t>
      </w:r>
      <w:r w:rsidR="005C0C03" w:rsidRPr="00F02179">
        <w:rPr>
          <w:rFonts w:eastAsia="微軟正黑體" w:cstheme="minorHAnsi"/>
          <w:szCs w:val="24"/>
        </w:rPr>
        <w:t>查詢</w:t>
      </w:r>
    </w:p>
    <w:tbl>
      <w:tblPr>
        <w:tblStyle w:val="af1"/>
        <w:tblW w:w="0" w:type="auto"/>
        <w:tblLook w:val="04A0"/>
      </w:tblPr>
      <w:tblGrid>
        <w:gridCol w:w="760"/>
        <w:gridCol w:w="1637"/>
        <w:gridCol w:w="1272"/>
        <w:gridCol w:w="708"/>
        <w:gridCol w:w="1442"/>
        <w:gridCol w:w="3243"/>
      </w:tblGrid>
      <w:tr w:rsidR="005C0C03" w:rsidRPr="00F02179" w:rsidTr="00081F44">
        <w:tc>
          <w:tcPr>
            <w:tcW w:w="760"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lastRenderedPageBreak/>
              <w:t>編號</w:t>
            </w:r>
          </w:p>
        </w:tc>
        <w:tc>
          <w:tcPr>
            <w:tcW w:w="1637"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72"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708"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442"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243"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081F44" w:rsidRPr="00F02179" w:rsidTr="00E539A2">
        <w:tc>
          <w:tcPr>
            <w:tcW w:w="9062" w:type="dxa"/>
            <w:gridSpan w:val="6"/>
            <w:tcBorders>
              <w:bottom w:val="single" w:sz="4" w:space="0" w:color="auto"/>
            </w:tcBorders>
            <w:shd w:val="pct12" w:color="auto" w:fill="auto"/>
          </w:tcPr>
          <w:p w:rsidR="00081F44" w:rsidRPr="00F02179" w:rsidRDefault="00081F44" w:rsidP="00081F44">
            <w:pPr>
              <w:ind w:left="0" w:firstLine="0"/>
              <w:rPr>
                <w:rFonts w:eastAsia="微軟正黑體" w:cstheme="minorHAnsi"/>
                <w:b/>
                <w:bCs/>
                <w:sz w:val="22"/>
              </w:rPr>
            </w:pPr>
            <w:r w:rsidRPr="00F02179">
              <w:rPr>
                <w:rFonts w:eastAsia="微軟正黑體" w:cstheme="minorHAnsi"/>
                <w:b/>
                <w:bCs/>
                <w:sz w:val="22"/>
              </w:rPr>
              <w:t>查詢條件</w:t>
            </w:r>
          </w:p>
        </w:tc>
      </w:tr>
      <w:tr w:rsidR="005C0C03" w:rsidRPr="00F02179" w:rsidTr="00081F44">
        <w:tc>
          <w:tcPr>
            <w:tcW w:w="760" w:type="dxa"/>
            <w:vAlign w:val="center"/>
          </w:tcPr>
          <w:p w:rsidR="005C0C03" w:rsidRPr="00F02179" w:rsidRDefault="005C0C03" w:rsidP="0060357E">
            <w:pPr>
              <w:pStyle w:val="af2"/>
              <w:numPr>
                <w:ilvl w:val="0"/>
                <w:numId w:val="267"/>
              </w:numPr>
              <w:ind w:leftChars="0"/>
              <w:rPr>
                <w:rFonts w:eastAsia="微軟正黑體" w:cstheme="minorHAnsi"/>
                <w:sz w:val="22"/>
              </w:rPr>
            </w:pPr>
          </w:p>
        </w:tc>
        <w:tc>
          <w:tcPr>
            <w:tcW w:w="1637"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客戶編號</w:t>
            </w:r>
          </w:p>
        </w:tc>
        <w:tc>
          <w:tcPr>
            <w:tcW w:w="1272"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sz w:val="22"/>
              </w:rPr>
              <w:t>文數字</w:t>
            </w:r>
          </w:p>
        </w:tc>
        <w:tc>
          <w:tcPr>
            <w:tcW w:w="708" w:type="dxa"/>
          </w:tcPr>
          <w:p w:rsidR="005C0C03" w:rsidRPr="00F02179" w:rsidRDefault="005C0C03" w:rsidP="005C0C03">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11</w:t>
            </w:r>
          </w:p>
        </w:tc>
        <w:tc>
          <w:tcPr>
            <w:tcW w:w="3243"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客戶編號與承作日，需擇一輸入。</w:t>
            </w:r>
          </w:p>
        </w:tc>
      </w:tr>
      <w:tr w:rsidR="005C0C03" w:rsidRPr="00F02179" w:rsidTr="00081F44">
        <w:tc>
          <w:tcPr>
            <w:tcW w:w="760" w:type="dxa"/>
            <w:vAlign w:val="center"/>
          </w:tcPr>
          <w:p w:rsidR="005C0C03" w:rsidRPr="00F02179" w:rsidRDefault="005C0C03" w:rsidP="00081F44">
            <w:pPr>
              <w:pStyle w:val="af2"/>
              <w:numPr>
                <w:ilvl w:val="0"/>
                <w:numId w:val="267"/>
              </w:numPr>
              <w:ind w:leftChars="0"/>
              <w:rPr>
                <w:rFonts w:eastAsia="微軟正黑體" w:cstheme="minorHAnsi"/>
                <w:sz w:val="22"/>
              </w:rPr>
            </w:pPr>
          </w:p>
        </w:tc>
        <w:tc>
          <w:tcPr>
            <w:tcW w:w="1637"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承作日</w:t>
            </w:r>
            <w:r w:rsidRPr="00F02179">
              <w:rPr>
                <w:rFonts w:eastAsia="微軟正黑體" w:cstheme="minorHAnsi"/>
                <w:color w:val="000000"/>
                <w:sz w:val="22"/>
              </w:rPr>
              <w:t>-</w:t>
            </w:r>
            <w:r w:rsidRPr="00F02179">
              <w:rPr>
                <w:rFonts w:eastAsia="微軟正黑體" w:cstheme="minorHAnsi"/>
                <w:color w:val="000000"/>
                <w:sz w:val="22"/>
              </w:rPr>
              <w:t>起</w:t>
            </w:r>
          </w:p>
        </w:tc>
        <w:tc>
          <w:tcPr>
            <w:tcW w:w="1272"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sz w:val="22"/>
              </w:rPr>
              <w:t>日期</w:t>
            </w:r>
          </w:p>
        </w:tc>
        <w:tc>
          <w:tcPr>
            <w:tcW w:w="708" w:type="dxa"/>
          </w:tcPr>
          <w:p w:rsidR="005C0C03" w:rsidRPr="00F02179" w:rsidRDefault="005C0C03" w:rsidP="005C0C03">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8</w:t>
            </w:r>
          </w:p>
        </w:tc>
        <w:tc>
          <w:tcPr>
            <w:tcW w:w="3243"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查詢七日內</w:t>
            </w:r>
            <w:r w:rsidRPr="00F02179">
              <w:rPr>
                <w:rFonts w:eastAsia="微軟正黑體" w:cstheme="minorHAnsi"/>
                <w:color w:val="000000"/>
                <w:sz w:val="22"/>
              </w:rPr>
              <w:t xml:space="preserve"> (</w:t>
            </w:r>
            <w:r w:rsidRPr="00F02179">
              <w:rPr>
                <w:rFonts w:eastAsia="微軟正黑體" w:cstheme="minorHAnsi"/>
                <w:color w:val="000000"/>
                <w:sz w:val="22"/>
              </w:rPr>
              <w:t>含當日</w:t>
            </w:r>
            <w:r w:rsidRPr="00F02179">
              <w:rPr>
                <w:rFonts w:eastAsia="微軟正黑體" w:cstheme="minorHAnsi"/>
                <w:color w:val="000000"/>
                <w:sz w:val="22"/>
              </w:rPr>
              <w:t xml:space="preserve">) </w:t>
            </w:r>
            <w:r w:rsidRPr="00F02179">
              <w:rPr>
                <w:rFonts w:eastAsia="微軟正黑體" w:cstheme="minorHAnsi"/>
                <w:color w:val="000000"/>
                <w:sz w:val="22"/>
              </w:rPr>
              <w:t>的議價資料</w:t>
            </w:r>
          </w:p>
        </w:tc>
      </w:tr>
      <w:tr w:rsidR="005C0C03" w:rsidRPr="00F02179" w:rsidTr="00081F44">
        <w:tc>
          <w:tcPr>
            <w:tcW w:w="760" w:type="dxa"/>
            <w:vAlign w:val="center"/>
          </w:tcPr>
          <w:p w:rsidR="005C0C03" w:rsidRPr="00F02179" w:rsidRDefault="005C0C03" w:rsidP="00081F44">
            <w:pPr>
              <w:pStyle w:val="af2"/>
              <w:numPr>
                <w:ilvl w:val="0"/>
                <w:numId w:val="267"/>
              </w:numPr>
              <w:ind w:leftChars="0"/>
              <w:rPr>
                <w:rFonts w:eastAsia="微軟正黑體" w:cstheme="minorHAnsi"/>
                <w:sz w:val="22"/>
              </w:rPr>
            </w:pPr>
          </w:p>
        </w:tc>
        <w:tc>
          <w:tcPr>
            <w:tcW w:w="1637"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承作日</w:t>
            </w:r>
            <w:r w:rsidRPr="00F02179">
              <w:rPr>
                <w:rFonts w:eastAsia="微軟正黑體" w:cstheme="minorHAnsi"/>
                <w:color w:val="000000"/>
                <w:sz w:val="22"/>
              </w:rPr>
              <w:t>-</w:t>
            </w:r>
            <w:r w:rsidRPr="00F02179">
              <w:rPr>
                <w:rFonts w:eastAsia="微軟正黑體" w:cstheme="minorHAnsi"/>
                <w:color w:val="000000"/>
                <w:sz w:val="22"/>
              </w:rPr>
              <w:t>迄</w:t>
            </w:r>
          </w:p>
        </w:tc>
        <w:tc>
          <w:tcPr>
            <w:tcW w:w="1272"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sz w:val="22"/>
              </w:rPr>
              <w:t>日期</w:t>
            </w:r>
          </w:p>
        </w:tc>
        <w:tc>
          <w:tcPr>
            <w:tcW w:w="708" w:type="dxa"/>
          </w:tcPr>
          <w:p w:rsidR="005C0C03" w:rsidRPr="00F02179" w:rsidRDefault="005C0C03" w:rsidP="005C0C03">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8</w:t>
            </w:r>
          </w:p>
        </w:tc>
        <w:tc>
          <w:tcPr>
            <w:tcW w:w="3243" w:type="dxa"/>
            <w:vAlign w:val="center"/>
          </w:tcPr>
          <w:p w:rsidR="005C0C03" w:rsidRPr="00F02179" w:rsidRDefault="005C0C03" w:rsidP="005C0C03">
            <w:pPr>
              <w:ind w:left="0" w:firstLine="0"/>
              <w:rPr>
                <w:rFonts w:eastAsia="微軟正黑體" w:cstheme="minorHAnsi"/>
                <w:sz w:val="22"/>
              </w:rPr>
            </w:pPr>
            <w:r w:rsidRPr="00F02179">
              <w:rPr>
                <w:rFonts w:eastAsia="微軟正黑體" w:cstheme="minorHAnsi"/>
                <w:color w:val="000000"/>
                <w:sz w:val="22"/>
              </w:rPr>
              <w:t>查詢七日內</w:t>
            </w:r>
            <w:r w:rsidRPr="00F02179">
              <w:rPr>
                <w:rFonts w:eastAsia="微軟正黑體" w:cstheme="minorHAnsi"/>
                <w:color w:val="000000"/>
                <w:sz w:val="22"/>
              </w:rPr>
              <w:t xml:space="preserve"> (</w:t>
            </w:r>
            <w:r w:rsidRPr="00F02179">
              <w:rPr>
                <w:rFonts w:eastAsia="微軟正黑體" w:cstheme="minorHAnsi"/>
                <w:color w:val="000000"/>
                <w:sz w:val="22"/>
              </w:rPr>
              <w:t>含當日</w:t>
            </w:r>
            <w:r w:rsidRPr="00F02179">
              <w:rPr>
                <w:rFonts w:eastAsia="微軟正黑體" w:cstheme="minorHAnsi"/>
                <w:color w:val="000000"/>
                <w:sz w:val="22"/>
              </w:rPr>
              <w:t xml:space="preserve">) </w:t>
            </w:r>
            <w:r w:rsidRPr="00F02179">
              <w:rPr>
                <w:rFonts w:eastAsia="微軟正黑體" w:cstheme="minorHAnsi"/>
                <w:color w:val="000000"/>
                <w:sz w:val="22"/>
              </w:rPr>
              <w:t>的議價資料</w:t>
            </w:r>
          </w:p>
        </w:tc>
      </w:tr>
      <w:tr w:rsidR="00081F44" w:rsidRPr="00F02179" w:rsidTr="004C1A94">
        <w:tc>
          <w:tcPr>
            <w:tcW w:w="9062" w:type="dxa"/>
            <w:gridSpan w:val="6"/>
            <w:vAlign w:val="center"/>
          </w:tcPr>
          <w:p w:rsidR="00081F44" w:rsidRPr="00F02179" w:rsidRDefault="00081F44" w:rsidP="005C0C03">
            <w:pPr>
              <w:ind w:left="0" w:firstLine="0"/>
              <w:rPr>
                <w:rFonts w:eastAsia="微軟正黑體" w:cstheme="minorHAnsi"/>
                <w:b/>
                <w:bCs/>
                <w:color w:val="000000"/>
                <w:sz w:val="22"/>
              </w:rPr>
            </w:pPr>
            <w:r w:rsidRPr="00F02179">
              <w:rPr>
                <w:rFonts w:eastAsia="微軟正黑體" w:cstheme="minorHAnsi"/>
                <w:b/>
                <w:bCs/>
                <w:color w:val="000000"/>
                <w:sz w:val="22"/>
              </w:rPr>
              <w:t>查詢結果</w:t>
            </w:r>
          </w:p>
        </w:tc>
      </w:tr>
      <w:tr w:rsidR="00715B31" w:rsidRPr="00F02179" w:rsidTr="00081F44">
        <w:tc>
          <w:tcPr>
            <w:tcW w:w="760" w:type="dxa"/>
            <w:vAlign w:val="center"/>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客戶編號</w:t>
            </w:r>
          </w:p>
        </w:tc>
        <w:tc>
          <w:tcPr>
            <w:tcW w:w="127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文數字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10</w:t>
            </w:r>
          </w:p>
        </w:tc>
        <w:tc>
          <w:tcPr>
            <w:tcW w:w="3243"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若有開立定存成功，則依核心資料顯示</w:t>
            </w:r>
          </w:p>
          <w:p w:rsidR="00715B31" w:rsidRPr="00F02179" w:rsidRDefault="00654D71" w:rsidP="00654D7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vAlign w:val="center"/>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議價利率</w:t>
            </w:r>
          </w:p>
        </w:tc>
        <w:tc>
          <w:tcPr>
            <w:tcW w:w="127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數字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715B31" w:rsidRPr="00F02179" w:rsidRDefault="001C2574" w:rsidP="00715B31">
            <w:pPr>
              <w:ind w:left="0" w:firstLine="0"/>
              <w:rPr>
                <w:rFonts w:eastAsia="微軟正黑體" w:cstheme="minorHAnsi"/>
                <w:sz w:val="22"/>
              </w:rPr>
            </w:pPr>
            <w:r w:rsidRPr="00F02179">
              <w:rPr>
                <w:rFonts w:eastAsia="微軟正黑體" w:cstheme="minorHAnsi"/>
                <w:color w:val="000000"/>
                <w:sz w:val="22"/>
              </w:rPr>
              <w:t>9(02)V9(04</w:t>
            </w:r>
          </w:p>
        </w:tc>
        <w:tc>
          <w:tcPr>
            <w:tcW w:w="3243" w:type="dxa"/>
            <w:vAlign w:val="center"/>
          </w:tcPr>
          <w:p w:rsidR="001C2574" w:rsidRPr="00F02179" w:rsidRDefault="001C2574" w:rsidP="00BB4866">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4 </w:t>
            </w:r>
            <w:r w:rsidRPr="00F02179">
              <w:rPr>
                <w:rFonts w:eastAsia="微軟正黑體" w:cstheme="minorHAnsi"/>
                <w:sz w:val="22"/>
              </w:rPr>
              <w:t>位小數</w:t>
            </w:r>
            <w:r w:rsidR="00BB4866" w:rsidRPr="00F02179">
              <w:rPr>
                <w:rFonts w:eastAsia="微軟正黑體" w:cstheme="minorHAnsi"/>
                <w:sz w:val="22"/>
              </w:rPr>
              <w:t>(</w:t>
            </w:r>
            <w:r w:rsidR="00BB4866" w:rsidRPr="00F02179">
              <w:rPr>
                <w:rFonts w:eastAsia="微軟正黑體" w:cstheme="minorHAnsi"/>
                <w:sz w:val="22"/>
              </w:rPr>
              <w:t>格式會全系統統一，以核心格式為準</w:t>
            </w:r>
            <w:r w:rsidR="00BB4866" w:rsidRPr="00F02179">
              <w:rPr>
                <w:rFonts w:eastAsia="微軟正黑體" w:cstheme="minorHAnsi"/>
                <w:sz w:val="22"/>
              </w:rPr>
              <w:t>)</w:t>
            </w:r>
            <w:r w:rsidR="00B11DBF" w:rsidRPr="00F02179">
              <w:rPr>
                <w:rFonts w:eastAsia="微軟正黑體" w:cstheme="minorHAnsi"/>
                <w:sz w:val="22"/>
              </w:rPr>
              <w:t>)</w:t>
            </w:r>
          </w:p>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vAlign w:val="center"/>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定存帳號</w:t>
            </w:r>
          </w:p>
        </w:tc>
        <w:tc>
          <w:tcPr>
            <w:tcW w:w="127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數字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19</w:t>
            </w:r>
          </w:p>
        </w:tc>
        <w:tc>
          <w:tcPr>
            <w:tcW w:w="3243" w:type="dxa"/>
            <w:vAlign w:val="center"/>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vAlign w:val="center"/>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存期</w:t>
            </w:r>
            <w:r w:rsidRPr="00F02179">
              <w:rPr>
                <w:rFonts w:eastAsia="微軟正黑體" w:cstheme="minorHAnsi"/>
                <w:color w:val="000000"/>
                <w:sz w:val="22"/>
              </w:rPr>
              <w:t>(</w:t>
            </w:r>
            <w:r w:rsidRPr="00F02179">
              <w:rPr>
                <w:rFonts w:eastAsia="微軟正黑體" w:cstheme="minorHAnsi"/>
                <w:color w:val="000000"/>
                <w:sz w:val="22"/>
              </w:rPr>
              <w:t>月</w:t>
            </w:r>
            <w:r w:rsidRPr="00F02179">
              <w:rPr>
                <w:rFonts w:eastAsia="微軟正黑體" w:cstheme="minorHAnsi"/>
                <w:color w:val="000000"/>
                <w:sz w:val="22"/>
              </w:rPr>
              <w:t>/</w:t>
            </w:r>
            <w:r w:rsidRPr="00F02179">
              <w:rPr>
                <w:rFonts w:eastAsia="微軟正黑體" w:cstheme="minorHAnsi"/>
                <w:color w:val="000000"/>
                <w:sz w:val="22"/>
              </w:rPr>
              <w:t>日</w:t>
            </w:r>
            <w:r w:rsidRPr="00F02179">
              <w:rPr>
                <w:rFonts w:eastAsia="微軟正黑體" w:cstheme="minorHAnsi"/>
                <w:color w:val="000000"/>
                <w:sz w:val="22"/>
              </w:rPr>
              <w:t>)</w:t>
            </w:r>
          </w:p>
        </w:tc>
        <w:tc>
          <w:tcPr>
            <w:tcW w:w="127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數字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10</w:t>
            </w:r>
          </w:p>
        </w:tc>
        <w:tc>
          <w:tcPr>
            <w:tcW w:w="3243" w:type="dxa"/>
            <w:vAlign w:val="center"/>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優惠序號</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數字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14</w:t>
            </w:r>
          </w:p>
        </w:tc>
        <w:tc>
          <w:tcPr>
            <w:tcW w:w="3243" w:type="dxa"/>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承作日</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日期</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8</w:t>
            </w:r>
          </w:p>
        </w:tc>
        <w:tc>
          <w:tcPr>
            <w:tcW w:w="3243" w:type="dxa"/>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幣別</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文字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3</w:t>
            </w:r>
          </w:p>
        </w:tc>
        <w:tc>
          <w:tcPr>
            <w:tcW w:w="3243" w:type="dxa"/>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金額</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金額</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M</w:t>
            </w:r>
          </w:p>
        </w:tc>
        <w:tc>
          <w:tcPr>
            <w:tcW w:w="1442" w:type="dxa"/>
            <w:vAlign w:val="center"/>
          </w:tcPr>
          <w:p w:rsidR="00715B31" w:rsidRPr="00F02179" w:rsidRDefault="001C2574" w:rsidP="00715B31">
            <w:pPr>
              <w:ind w:left="0" w:firstLine="0"/>
              <w:rPr>
                <w:rFonts w:eastAsia="微軟正黑體" w:cstheme="minorHAnsi"/>
                <w:sz w:val="22"/>
              </w:rPr>
            </w:pPr>
            <w:r w:rsidRPr="00F02179">
              <w:rPr>
                <w:rFonts w:eastAsia="微軟正黑體" w:cstheme="minorHAnsi"/>
                <w:color w:val="000000"/>
                <w:sz w:val="22"/>
              </w:rPr>
              <w:t>9(12)V99</w:t>
            </w:r>
          </w:p>
        </w:tc>
        <w:tc>
          <w:tcPr>
            <w:tcW w:w="3243" w:type="dxa"/>
          </w:tcPr>
          <w:p w:rsidR="001C2574" w:rsidRPr="00F02179" w:rsidRDefault="001C2574" w:rsidP="00BB4866">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00BB4866" w:rsidRPr="00F02179">
              <w:rPr>
                <w:rFonts w:eastAsia="微軟正黑體" w:cstheme="minorHAnsi"/>
                <w:sz w:val="22"/>
              </w:rPr>
              <w:t>(</w:t>
            </w:r>
            <w:r w:rsidR="00BB4866" w:rsidRPr="00F02179">
              <w:rPr>
                <w:rFonts w:eastAsia="微軟正黑體" w:cstheme="minorHAnsi"/>
                <w:sz w:val="22"/>
              </w:rPr>
              <w:t>格式會全系統統一，以核心格式為準</w:t>
            </w:r>
            <w:r w:rsidR="00BB4866" w:rsidRPr="00F02179">
              <w:rPr>
                <w:rFonts w:eastAsia="微軟正黑體" w:cstheme="minorHAnsi"/>
                <w:sz w:val="22"/>
              </w:rPr>
              <w:t>)</w:t>
            </w:r>
          </w:p>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w:t>
            </w:r>
            <w:r w:rsidRPr="00F02179">
              <w:rPr>
                <w:rFonts w:eastAsia="微軟正黑體" w:cstheme="minorHAnsi"/>
                <w:sz w:val="22"/>
              </w:rPr>
              <w:lastRenderedPageBreak/>
              <w:t>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指定到期日</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日期</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8</w:t>
            </w:r>
          </w:p>
        </w:tc>
        <w:tc>
          <w:tcPr>
            <w:tcW w:w="3243" w:type="dxa"/>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按月付息</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文字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1</w:t>
            </w:r>
          </w:p>
        </w:tc>
        <w:tc>
          <w:tcPr>
            <w:tcW w:w="3243" w:type="dxa"/>
          </w:tcPr>
          <w:p w:rsidR="00715B31" w:rsidRPr="00F02179" w:rsidRDefault="00654D71" w:rsidP="00715B31">
            <w:pPr>
              <w:ind w:left="0" w:firstLine="0"/>
              <w:rPr>
                <w:rFonts w:eastAsia="微軟正黑體" w:cstheme="minorHAnsi"/>
                <w:sz w:val="22"/>
              </w:rPr>
            </w:pPr>
            <w:r w:rsidRPr="00F02179">
              <w:rPr>
                <w:rFonts w:eastAsia="微軟正黑體" w:cstheme="minorHAnsi"/>
                <w:sz w:val="22"/>
              </w:rPr>
              <w:t>若有開立定存成功，則依核心資料顯示</w:t>
            </w:r>
          </w:p>
          <w:p w:rsidR="00654D71" w:rsidRPr="00F02179" w:rsidRDefault="00654D71" w:rsidP="00715B31">
            <w:pPr>
              <w:ind w:left="0" w:firstLine="0"/>
              <w:rPr>
                <w:rFonts w:eastAsia="微軟正黑體" w:cstheme="minorHAnsi"/>
                <w:sz w:val="22"/>
              </w:rPr>
            </w:pPr>
            <w:r w:rsidRPr="00F02179">
              <w:rPr>
                <w:rFonts w:eastAsia="微軟正黑體" w:cstheme="minorHAnsi"/>
                <w:sz w:val="22"/>
              </w:rPr>
              <w:t>尚未開立完成者，由中台提供</w:t>
            </w:r>
          </w:p>
        </w:tc>
      </w:tr>
      <w:tr w:rsidR="00715B31" w:rsidRPr="00F02179" w:rsidTr="00081F44">
        <w:tc>
          <w:tcPr>
            <w:tcW w:w="760" w:type="dxa"/>
          </w:tcPr>
          <w:p w:rsidR="00715B31" w:rsidRPr="00F02179" w:rsidRDefault="00715B31" w:rsidP="00081F44">
            <w:pPr>
              <w:pStyle w:val="af2"/>
              <w:numPr>
                <w:ilvl w:val="0"/>
                <w:numId w:val="267"/>
              </w:numPr>
              <w:ind w:leftChars="0"/>
              <w:rPr>
                <w:rFonts w:eastAsia="微軟正黑體" w:cstheme="minorHAnsi"/>
                <w:sz w:val="22"/>
              </w:rPr>
            </w:pPr>
          </w:p>
        </w:tc>
        <w:tc>
          <w:tcPr>
            <w:tcW w:w="1637"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註記</w:t>
            </w:r>
          </w:p>
        </w:tc>
        <w:tc>
          <w:tcPr>
            <w:tcW w:w="1272" w:type="dxa"/>
          </w:tcPr>
          <w:p w:rsidR="00715B31" w:rsidRPr="00F02179" w:rsidRDefault="00715B31" w:rsidP="00715B31">
            <w:pPr>
              <w:ind w:left="0" w:firstLine="0"/>
              <w:rPr>
                <w:rFonts w:eastAsia="微軟正黑體" w:cstheme="minorHAnsi"/>
                <w:sz w:val="22"/>
              </w:rPr>
            </w:pPr>
            <w:r w:rsidRPr="00F02179">
              <w:rPr>
                <w:rFonts w:eastAsia="微軟正黑體" w:cstheme="minorHAnsi"/>
                <w:sz w:val="22"/>
              </w:rPr>
              <w:t>文字</w:t>
            </w:r>
          </w:p>
        </w:tc>
        <w:tc>
          <w:tcPr>
            <w:tcW w:w="708" w:type="dxa"/>
          </w:tcPr>
          <w:p w:rsidR="00715B31" w:rsidRPr="00F02179" w:rsidRDefault="00715B31" w:rsidP="00715B31">
            <w:pPr>
              <w:ind w:left="0" w:firstLine="0"/>
              <w:jc w:val="center"/>
              <w:rPr>
                <w:rFonts w:eastAsia="微軟正黑體" w:cstheme="minorHAnsi"/>
                <w:sz w:val="22"/>
              </w:rPr>
            </w:pPr>
            <w:r w:rsidRPr="00F02179">
              <w:rPr>
                <w:rFonts w:eastAsia="微軟正黑體" w:cstheme="minorHAnsi"/>
                <w:sz w:val="22"/>
              </w:rPr>
              <w:t>O</w:t>
            </w:r>
          </w:p>
        </w:tc>
        <w:tc>
          <w:tcPr>
            <w:tcW w:w="1442" w:type="dxa"/>
            <w:vAlign w:val="center"/>
          </w:tcPr>
          <w:p w:rsidR="00715B31" w:rsidRPr="00F02179" w:rsidRDefault="00715B31" w:rsidP="00715B31">
            <w:pPr>
              <w:ind w:left="0" w:firstLine="0"/>
              <w:rPr>
                <w:rFonts w:eastAsia="微軟正黑體" w:cstheme="minorHAnsi"/>
                <w:sz w:val="22"/>
              </w:rPr>
            </w:pPr>
            <w:r w:rsidRPr="00F02179">
              <w:rPr>
                <w:rFonts w:eastAsia="微軟正黑體" w:cstheme="minorHAnsi"/>
                <w:color w:val="000000"/>
                <w:sz w:val="22"/>
              </w:rPr>
              <w:t>1</w:t>
            </w:r>
          </w:p>
        </w:tc>
        <w:tc>
          <w:tcPr>
            <w:tcW w:w="3243" w:type="dxa"/>
          </w:tcPr>
          <w:p w:rsidR="00654D71" w:rsidRPr="00F02179" w:rsidRDefault="00654D71" w:rsidP="00715B31">
            <w:pPr>
              <w:ind w:left="0" w:firstLine="0"/>
              <w:rPr>
                <w:rFonts w:eastAsia="微軟正黑體" w:cstheme="minorHAnsi"/>
                <w:sz w:val="22"/>
              </w:rPr>
            </w:pPr>
            <w:r w:rsidRPr="00F02179">
              <w:rPr>
                <w:rFonts w:eastAsia="微軟正黑體" w:cstheme="minorHAnsi"/>
                <w:sz w:val="22"/>
              </w:rPr>
              <w:t>由中台提供</w:t>
            </w:r>
          </w:p>
        </w:tc>
      </w:tr>
    </w:tbl>
    <w:p w:rsidR="005C0C03" w:rsidRPr="00F02179" w:rsidRDefault="005C0C03" w:rsidP="005C0C03">
      <w:pPr>
        <w:ind w:left="482" w:hanging="482"/>
        <w:rPr>
          <w:rFonts w:eastAsia="微軟正黑體" w:cstheme="minorHAnsi"/>
          <w:sz w:val="22"/>
        </w:rPr>
      </w:pPr>
    </w:p>
    <w:p w:rsidR="005C0C03" w:rsidRPr="00F02179" w:rsidRDefault="001C2574">
      <w:pPr>
        <w:pStyle w:val="af2"/>
        <w:numPr>
          <w:ilvl w:val="0"/>
          <w:numId w:val="143"/>
        </w:numPr>
        <w:ind w:leftChars="0" w:left="426"/>
        <w:outlineLvl w:val="4"/>
        <w:rPr>
          <w:rFonts w:eastAsia="微軟正黑體" w:cstheme="minorHAnsi"/>
          <w:sz w:val="22"/>
        </w:rPr>
      </w:pPr>
      <w:r w:rsidRPr="00F02179">
        <w:rPr>
          <w:rFonts w:eastAsia="微軟正黑體" w:cstheme="minorHAnsi"/>
          <w:sz w:val="22"/>
        </w:rPr>
        <w:t xml:space="preserve">NT31 </w:t>
      </w:r>
      <w:r w:rsidR="005C0C03" w:rsidRPr="00F02179">
        <w:rPr>
          <w:rFonts w:eastAsia="微軟正黑體" w:cstheme="minorHAnsi"/>
          <w:sz w:val="22"/>
        </w:rPr>
        <w:t>網路承作議價定期性存款</w:t>
      </w:r>
      <w:r w:rsidR="005C0C03" w:rsidRPr="00F02179">
        <w:rPr>
          <w:rFonts w:eastAsia="微軟正黑體" w:cstheme="minorHAnsi"/>
          <w:sz w:val="22"/>
        </w:rPr>
        <w:t>---</w:t>
      </w:r>
      <w:r w:rsidR="005C0C03" w:rsidRPr="00F02179">
        <w:rPr>
          <w:rFonts w:eastAsia="微軟正黑體" w:cstheme="minorHAnsi"/>
          <w:sz w:val="22"/>
        </w:rPr>
        <w:t>新增</w:t>
      </w:r>
      <w:r w:rsidR="005C0C03" w:rsidRPr="00F02179">
        <w:rPr>
          <w:rFonts w:eastAsia="微軟正黑體" w:cstheme="minorHAnsi"/>
          <w:sz w:val="22"/>
        </w:rPr>
        <w:t>/</w:t>
      </w:r>
      <w:r w:rsidR="005C0C03" w:rsidRPr="00F02179">
        <w:rPr>
          <w:rFonts w:eastAsia="微軟正黑體" w:cstheme="minorHAnsi"/>
          <w:sz w:val="22"/>
        </w:rPr>
        <w:t>維護</w:t>
      </w:r>
    </w:p>
    <w:tbl>
      <w:tblPr>
        <w:tblStyle w:val="af1"/>
        <w:tblW w:w="0" w:type="auto"/>
        <w:tblLook w:val="04A0"/>
      </w:tblPr>
      <w:tblGrid>
        <w:gridCol w:w="746"/>
        <w:gridCol w:w="1589"/>
        <w:gridCol w:w="1232"/>
        <w:gridCol w:w="695"/>
        <w:gridCol w:w="1504"/>
        <w:gridCol w:w="3155"/>
      </w:tblGrid>
      <w:tr w:rsidR="005C0C03" w:rsidRPr="00F02179" w:rsidTr="001C2574">
        <w:tc>
          <w:tcPr>
            <w:tcW w:w="746"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編號</w:t>
            </w:r>
          </w:p>
        </w:tc>
        <w:tc>
          <w:tcPr>
            <w:tcW w:w="1589"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欄位名稱</w:t>
            </w:r>
          </w:p>
        </w:tc>
        <w:tc>
          <w:tcPr>
            <w:tcW w:w="1232"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欄位種類</w:t>
            </w:r>
          </w:p>
        </w:tc>
        <w:tc>
          <w:tcPr>
            <w:tcW w:w="695"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類別</w:t>
            </w:r>
          </w:p>
        </w:tc>
        <w:tc>
          <w:tcPr>
            <w:tcW w:w="1504"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長度</w:t>
            </w:r>
          </w:p>
        </w:tc>
        <w:tc>
          <w:tcPr>
            <w:tcW w:w="3155" w:type="dxa"/>
            <w:tcBorders>
              <w:bottom w:val="single" w:sz="4" w:space="0" w:color="auto"/>
            </w:tcBorders>
            <w:shd w:val="pct12" w:color="auto" w:fill="auto"/>
          </w:tcPr>
          <w:p w:rsidR="005C0C03" w:rsidRPr="00F02179" w:rsidRDefault="005C0C03" w:rsidP="001A2219">
            <w:pPr>
              <w:ind w:left="0" w:firstLine="0"/>
              <w:jc w:val="center"/>
              <w:rPr>
                <w:rFonts w:eastAsia="微軟正黑體" w:cstheme="minorHAnsi"/>
                <w:b/>
                <w:bCs/>
                <w:sz w:val="22"/>
              </w:rPr>
            </w:pPr>
            <w:r w:rsidRPr="00F02179">
              <w:rPr>
                <w:rFonts w:eastAsia="微軟正黑體" w:cstheme="minorHAnsi"/>
                <w:b/>
                <w:bCs/>
                <w:sz w:val="22"/>
              </w:rPr>
              <w:t>說明</w:t>
            </w:r>
          </w:p>
        </w:tc>
      </w:tr>
      <w:tr w:rsidR="00215643" w:rsidRPr="00F02179" w:rsidTr="00D17B15">
        <w:tc>
          <w:tcPr>
            <w:tcW w:w="8921" w:type="dxa"/>
            <w:gridSpan w:val="6"/>
            <w:tcBorders>
              <w:bottom w:val="single" w:sz="4" w:space="0" w:color="auto"/>
            </w:tcBorders>
            <w:shd w:val="pct12" w:color="auto" w:fill="auto"/>
          </w:tcPr>
          <w:p w:rsidR="00215643" w:rsidRPr="00F02179" w:rsidRDefault="00215643" w:rsidP="00215643">
            <w:pPr>
              <w:ind w:left="0" w:firstLine="0"/>
              <w:rPr>
                <w:rFonts w:eastAsia="微軟正黑體" w:cstheme="minorHAnsi"/>
                <w:b/>
                <w:bCs/>
                <w:sz w:val="22"/>
              </w:rPr>
            </w:pPr>
            <w:r w:rsidRPr="00F02179">
              <w:rPr>
                <w:rFonts w:eastAsia="微軟正黑體" w:cstheme="minorHAnsi"/>
                <w:b/>
                <w:bCs/>
                <w:sz w:val="22"/>
              </w:rPr>
              <w:t>查詢條件</w:t>
            </w:r>
          </w:p>
        </w:tc>
      </w:tr>
      <w:tr w:rsidR="00654D71" w:rsidRPr="00F02179" w:rsidTr="001C2574">
        <w:tc>
          <w:tcPr>
            <w:tcW w:w="746" w:type="dxa"/>
            <w:vAlign w:val="center"/>
          </w:tcPr>
          <w:p w:rsidR="00654D71" w:rsidRPr="00F02179" w:rsidRDefault="00654D71">
            <w:pPr>
              <w:pStyle w:val="af2"/>
              <w:numPr>
                <w:ilvl w:val="0"/>
                <w:numId w:val="145"/>
              </w:numPr>
              <w:ind w:leftChars="0"/>
              <w:rPr>
                <w:rFonts w:eastAsia="微軟正黑體" w:cstheme="minorHAnsi"/>
                <w:sz w:val="22"/>
              </w:rPr>
            </w:pPr>
          </w:p>
        </w:tc>
        <w:tc>
          <w:tcPr>
            <w:tcW w:w="1589" w:type="dxa"/>
            <w:vAlign w:val="center"/>
          </w:tcPr>
          <w:p w:rsidR="00654D71" w:rsidRPr="00F02179" w:rsidRDefault="00654D71" w:rsidP="00654D71">
            <w:pPr>
              <w:ind w:left="0" w:firstLine="0"/>
              <w:rPr>
                <w:rFonts w:eastAsia="微軟正黑體" w:cstheme="minorHAnsi"/>
                <w:sz w:val="22"/>
              </w:rPr>
            </w:pPr>
            <w:r w:rsidRPr="00F02179">
              <w:rPr>
                <w:rFonts w:eastAsia="Microsoft JhengHei UI" w:cstheme="minorHAnsi"/>
                <w:color w:val="000000"/>
                <w:sz w:val="22"/>
              </w:rPr>
              <w:t>功能</w:t>
            </w:r>
          </w:p>
        </w:tc>
        <w:tc>
          <w:tcPr>
            <w:tcW w:w="1232"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文字</w:t>
            </w:r>
          </w:p>
        </w:tc>
        <w:tc>
          <w:tcPr>
            <w:tcW w:w="695" w:type="dxa"/>
          </w:tcPr>
          <w:p w:rsidR="00654D71" w:rsidRPr="00F02179" w:rsidRDefault="00654D71" w:rsidP="00654D71">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10</w:t>
            </w:r>
          </w:p>
        </w:tc>
        <w:tc>
          <w:tcPr>
            <w:tcW w:w="3155"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下拉選單選項：</w:t>
            </w:r>
          </w:p>
          <w:p w:rsidR="00654D71" w:rsidRPr="00F02179" w:rsidRDefault="00654D71" w:rsidP="00654D71">
            <w:pPr>
              <w:ind w:left="0" w:firstLine="0"/>
              <w:rPr>
                <w:rFonts w:eastAsia="微軟正黑體" w:cstheme="minorHAnsi"/>
                <w:sz w:val="22"/>
              </w:rPr>
            </w:pPr>
            <w:r w:rsidRPr="00F02179">
              <w:rPr>
                <w:rFonts w:eastAsia="微軟正黑體" w:cstheme="minorHAnsi"/>
                <w:sz w:val="22"/>
              </w:rPr>
              <w:t>N</w:t>
            </w:r>
            <w:r w:rsidRPr="00F02179">
              <w:rPr>
                <w:rFonts w:eastAsia="微軟正黑體" w:cstheme="minorHAnsi"/>
                <w:sz w:val="22"/>
              </w:rPr>
              <w:t>：新增；</w:t>
            </w:r>
            <w:r w:rsidRPr="00F02179">
              <w:rPr>
                <w:rFonts w:eastAsia="微軟正黑體" w:cstheme="minorHAnsi"/>
                <w:sz w:val="22"/>
              </w:rPr>
              <w:t>C</w:t>
            </w:r>
            <w:r w:rsidRPr="00F02179">
              <w:rPr>
                <w:rFonts w:eastAsia="微軟正黑體" w:cstheme="minorHAnsi"/>
                <w:sz w:val="22"/>
              </w:rPr>
              <w:t>：修改；</w:t>
            </w:r>
            <w:r w:rsidRPr="00F02179">
              <w:rPr>
                <w:rFonts w:eastAsia="微軟正黑體" w:cstheme="minorHAnsi"/>
                <w:sz w:val="22"/>
              </w:rPr>
              <w:t>D</w:t>
            </w:r>
            <w:r w:rsidRPr="00F02179">
              <w:rPr>
                <w:rFonts w:eastAsia="微軟正黑體" w:cstheme="minorHAnsi"/>
                <w:sz w:val="22"/>
              </w:rPr>
              <w:t>：刪除；</w:t>
            </w:r>
            <w:r w:rsidRPr="00F02179">
              <w:rPr>
                <w:rFonts w:eastAsia="微軟正黑體" w:cstheme="minorHAnsi"/>
                <w:sz w:val="22"/>
              </w:rPr>
              <w:t>Q</w:t>
            </w:r>
            <w:r w:rsidRPr="00F02179">
              <w:rPr>
                <w:rFonts w:eastAsia="微軟正黑體" w:cstheme="minorHAnsi"/>
                <w:sz w:val="22"/>
              </w:rPr>
              <w:t>：查詢</w:t>
            </w:r>
          </w:p>
          <w:p w:rsidR="00654D71" w:rsidRPr="00F02179" w:rsidRDefault="00654D71" w:rsidP="00654D71">
            <w:pPr>
              <w:ind w:left="0" w:firstLine="0"/>
              <w:rPr>
                <w:rFonts w:eastAsia="微軟正黑體" w:cstheme="minorHAnsi"/>
                <w:sz w:val="22"/>
              </w:rPr>
            </w:pPr>
            <w:r w:rsidRPr="00F02179">
              <w:rPr>
                <w:rFonts w:eastAsia="微軟正黑體" w:cstheme="minorHAnsi"/>
                <w:sz w:val="22"/>
              </w:rPr>
              <w:t>當功能</w:t>
            </w:r>
            <w:r w:rsidRPr="00F02179">
              <w:rPr>
                <w:rFonts w:eastAsia="微軟正黑體" w:cstheme="minorHAnsi"/>
                <w:sz w:val="22"/>
              </w:rPr>
              <w:t>=D</w:t>
            </w:r>
            <w:r w:rsidRPr="00F02179">
              <w:rPr>
                <w:rFonts w:eastAsia="微軟正黑體" w:cstheme="minorHAnsi"/>
                <w:sz w:val="22"/>
              </w:rPr>
              <w:t>：刪除、</w:t>
            </w:r>
            <w:r w:rsidRPr="00F02179">
              <w:rPr>
                <w:rFonts w:eastAsia="微軟正黑體" w:cstheme="minorHAnsi"/>
                <w:sz w:val="22"/>
              </w:rPr>
              <w:t xml:space="preserve"> Q</w:t>
            </w:r>
            <w:r w:rsidRPr="00F02179">
              <w:rPr>
                <w:rFonts w:eastAsia="微軟正黑體" w:cstheme="minorHAnsi"/>
                <w:sz w:val="22"/>
              </w:rPr>
              <w:t>：查詢，除了優惠序號欄位可供輸入</w:t>
            </w:r>
          </w:p>
          <w:p w:rsidR="00654D71" w:rsidRPr="00F02179" w:rsidRDefault="00654D71" w:rsidP="00654D71">
            <w:pPr>
              <w:ind w:left="0" w:firstLine="0"/>
              <w:rPr>
                <w:rFonts w:eastAsia="微軟正黑體" w:cstheme="minorHAnsi"/>
                <w:sz w:val="22"/>
              </w:rPr>
            </w:pPr>
            <w:r w:rsidRPr="00F02179">
              <w:rPr>
                <w:rFonts w:eastAsia="微軟正黑體" w:cstheme="minorHAnsi"/>
                <w:sz w:val="22"/>
              </w:rPr>
              <w:t>其他欄位僅供顯示，不可修改</w:t>
            </w:r>
          </w:p>
        </w:tc>
      </w:tr>
      <w:tr w:rsidR="00654D71" w:rsidRPr="00F02179" w:rsidTr="001C2574">
        <w:tc>
          <w:tcPr>
            <w:tcW w:w="746" w:type="dxa"/>
            <w:vAlign w:val="center"/>
          </w:tcPr>
          <w:p w:rsidR="00654D71" w:rsidRPr="00F02179" w:rsidRDefault="00654D71">
            <w:pPr>
              <w:pStyle w:val="af2"/>
              <w:numPr>
                <w:ilvl w:val="0"/>
                <w:numId w:val="145"/>
              </w:numPr>
              <w:ind w:leftChars="0"/>
              <w:rPr>
                <w:rFonts w:eastAsia="微軟正黑體" w:cstheme="minorHAnsi"/>
                <w:sz w:val="22"/>
              </w:rPr>
            </w:pPr>
          </w:p>
        </w:tc>
        <w:tc>
          <w:tcPr>
            <w:tcW w:w="1589" w:type="dxa"/>
            <w:vAlign w:val="center"/>
          </w:tcPr>
          <w:p w:rsidR="00654D71" w:rsidRPr="00F02179" w:rsidRDefault="00654D71" w:rsidP="00654D71">
            <w:pPr>
              <w:ind w:left="0" w:firstLine="0"/>
              <w:rPr>
                <w:rFonts w:eastAsia="微軟正黑體" w:cstheme="minorHAnsi"/>
                <w:sz w:val="22"/>
              </w:rPr>
            </w:pPr>
            <w:r w:rsidRPr="00F02179">
              <w:rPr>
                <w:rFonts w:eastAsia="Microsoft JhengHei UI" w:cstheme="minorHAnsi"/>
                <w:color w:val="000000"/>
                <w:sz w:val="22"/>
              </w:rPr>
              <w:t>客戶編號</w:t>
            </w:r>
          </w:p>
        </w:tc>
        <w:tc>
          <w:tcPr>
            <w:tcW w:w="1232"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文數字</w:t>
            </w:r>
          </w:p>
        </w:tc>
        <w:tc>
          <w:tcPr>
            <w:tcW w:w="695" w:type="dxa"/>
          </w:tcPr>
          <w:p w:rsidR="00654D71" w:rsidRPr="00F02179" w:rsidRDefault="00654D71" w:rsidP="00654D71">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11</w:t>
            </w:r>
          </w:p>
        </w:tc>
        <w:tc>
          <w:tcPr>
            <w:tcW w:w="3155"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限功能</w:t>
            </w:r>
            <w:r w:rsidRPr="00F02179">
              <w:rPr>
                <w:rFonts w:eastAsia="微軟正黑體" w:cstheme="minorHAnsi"/>
                <w:sz w:val="22"/>
              </w:rPr>
              <w:t>= N</w:t>
            </w:r>
            <w:r w:rsidRPr="00F02179">
              <w:rPr>
                <w:rFonts w:eastAsia="微軟正黑體" w:cstheme="minorHAnsi"/>
                <w:sz w:val="22"/>
              </w:rPr>
              <w:t>：新增，可以輸入</w:t>
            </w:r>
          </w:p>
        </w:tc>
      </w:tr>
      <w:tr w:rsidR="00654D71" w:rsidRPr="00F02179" w:rsidTr="001C2574">
        <w:tc>
          <w:tcPr>
            <w:tcW w:w="746" w:type="dxa"/>
            <w:vAlign w:val="center"/>
          </w:tcPr>
          <w:p w:rsidR="00654D71" w:rsidRPr="00F02179" w:rsidRDefault="00654D71">
            <w:pPr>
              <w:pStyle w:val="af2"/>
              <w:numPr>
                <w:ilvl w:val="0"/>
                <w:numId w:val="145"/>
              </w:numPr>
              <w:ind w:leftChars="0"/>
              <w:rPr>
                <w:rFonts w:eastAsia="微軟正黑體" w:cstheme="minorHAnsi"/>
                <w:sz w:val="22"/>
              </w:rPr>
            </w:pPr>
          </w:p>
        </w:tc>
        <w:tc>
          <w:tcPr>
            <w:tcW w:w="1589" w:type="dxa"/>
            <w:vAlign w:val="center"/>
          </w:tcPr>
          <w:p w:rsidR="00654D71" w:rsidRPr="00F02179" w:rsidRDefault="00654D71" w:rsidP="00654D71">
            <w:pPr>
              <w:ind w:left="0" w:firstLine="0"/>
              <w:rPr>
                <w:rFonts w:eastAsia="微軟正黑體" w:cstheme="minorHAnsi"/>
                <w:sz w:val="22"/>
              </w:rPr>
            </w:pPr>
            <w:r w:rsidRPr="00F02179">
              <w:rPr>
                <w:rFonts w:eastAsia="Microsoft JhengHei UI" w:cstheme="minorHAnsi"/>
                <w:color w:val="000000"/>
                <w:sz w:val="22"/>
              </w:rPr>
              <w:t>優惠序號</w:t>
            </w:r>
          </w:p>
        </w:tc>
        <w:tc>
          <w:tcPr>
            <w:tcW w:w="1232"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數字</w:t>
            </w:r>
          </w:p>
        </w:tc>
        <w:tc>
          <w:tcPr>
            <w:tcW w:w="695" w:type="dxa"/>
          </w:tcPr>
          <w:p w:rsidR="00654D71" w:rsidRPr="00F02179" w:rsidRDefault="00654D71" w:rsidP="00654D71">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14</w:t>
            </w:r>
          </w:p>
        </w:tc>
        <w:tc>
          <w:tcPr>
            <w:tcW w:w="3155" w:type="dxa"/>
            <w:vAlign w:val="center"/>
          </w:tcPr>
          <w:p w:rsidR="00654D71" w:rsidRPr="00F02179" w:rsidRDefault="00654D71" w:rsidP="00654D71">
            <w:pPr>
              <w:ind w:left="0" w:firstLine="0"/>
              <w:rPr>
                <w:rFonts w:eastAsia="微軟正黑體" w:cstheme="minorHAnsi"/>
                <w:sz w:val="22"/>
              </w:rPr>
            </w:pPr>
            <w:r w:rsidRPr="00F02179">
              <w:rPr>
                <w:rFonts w:eastAsia="微軟正黑體" w:cstheme="minorHAnsi"/>
                <w:sz w:val="22"/>
              </w:rPr>
              <w:t>當功能</w:t>
            </w:r>
            <w:r w:rsidRPr="00F02179">
              <w:rPr>
                <w:rFonts w:eastAsia="微軟正黑體" w:cstheme="minorHAnsi"/>
                <w:sz w:val="22"/>
              </w:rPr>
              <w:t>= C</w:t>
            </w:r>
            <w:r w:rsidRPr="00F02179">
              <w:rPr>
                <w:rFonts w:eastAsia="微軟正黑體" w:cstheme="minorHAnsi"/>
                <w:sz w:val="22"/>
              </w:rPr>
              <w:t>：修改；</w:t>
            </w:r>
            <w:r w:rsidRPr="00F02179">
              <w:rPr>
                <w:rFonts w:eastAsia="微軟正黑體" w:cstheme="minorHAnsi"/>
                <w:sz w:val="22"/>
              </w:rPr>
              <w:t>D</w:t>
            </w:r>
            <w:r w:rsidRPr="00F02179">
              <w:rPr>
                <w:rFonts w:eastAsia="微軟正黑體" w:cstheme="minorHAnsi"/>
                <w:sz w:val="22"/>
              </w:rPr>
              <w:t>：刪除；</w:t>
            </w:r>
            <w:r w:rsidRPr="00F02179">
              <w:rPr>
                <w:rFonts w:eastAsia="微軟正黑體" w:cstheme="minorHAnsi"/>
                <w:sz w:val="22"/>
              </w:rPr>
              <w:t>Q</w:t>
            </w:r>
            <w:r w:rsidRPr="00F02179">
              <w:rPr>
                <w:rFonts w:eastAsia="微軟正黑體" w:cstheme="minorHAnsi"/>
                <w:sz w:val="22"/>
              </w:rPr>
              <w:t>：查詢</w:t>
            </w:r>
          </w:p>
          <w:p w:rsidR="00654D71" w:rsidRPr="00F02179" w:rsidRDefault="00654D71" w:rsidP="00654D71">
            <w:pPr>
              <w:ind w:left="0" w:firstLine="0"/>
              <w:rPr>
                <w:rFonts w:eastAsia="微軟正黑體" w:cstheme="minorHAnsi"/>
                <w:sz w:val="22"/>
              </w:rPr>
            </w:pPr>
            <w:r w:rsidRPr="00F02179">
              <w:rPr>
                <w:rFonts w:eastAsia="微軟正黑體" w:cstheme="minorHAnsi"/>
                <w:sz w:val="22"/>
              </w:rPr>
              <w:t>開放可以輸入。</w:t>
            </w:r>
          </w:p>
          <w:p w:rsidR="00654D71" w:rsidRPr="00F02179" w:rsidRDefault="00654D71" w:rsidP="00654D71">
            <w:pPr>
              <w:ind w:left="0" w:firstLine="0"/>
              <w:rPr>
                <w:rFonts w:eastAsia="微軟正黑體" w:cstheme="minorHAnsi"/>
                <w:sz w:val="22"/>
              </w:rPr>
            </w:pPr>
            <w:r w:rsidRPr="00F02179">
              <w:rPr>
                <w:rFonts w:eastAsia="微軟正黑體" w:cstheme="minorHAnsi"/>
                <w:sz w:val="22"/>
              </w:rPr>
              <w:t>功能</w:t>
            </w:r>
            <w:r w:rsidRPr="00F02179">
              <w:rPr>
                <w:rFonts w:eastAsia="微軟正黑體" w:cstheme="minorHAnsi"/>
                <w:sz w:val="22"/>
              </w:rPr>
              <w:t>= N</w:t>
            </w:r>
            <w:r w:rsidRPr="00F02179">
              <w:rPr>
                <w:rFonts w:eastAsia="微軟正黑體" w:cstheme="minorHAnsi"/>
                <w:sz w:val="22"/>
              </w:rPr>
              <w:t>：新增，不可輸入</w:t>
            </w:r>
          </w:p>
        </w:tc>
      </w:tr>
      <w:tr w:rsidR="00215643" w:rsidRPr="00F02179" w:rsidTr="00215643">
        <w:tc>
          <w:tcPr>
            <w:tcW w:w="8921" w:type="dxa"/>
            <w:gridSpan w:val="6"/>
            <w:shd w:val="clear" w:color="auto" w:fill="D0CECE" w:themeFill="background2" w:themeFillShade="E6"/>
            <w:vAlign w:val="center"/>
          </w:tcPr>
          <w:p w:rsidR="00215643" w:rsidRPr="00F02179" w:rsidRDefault="00215643" w:rsidP="00654D71">
            <w:pPr>
              <w:ind w:left="0" w:firstLine="0"/>
              <w:rPr>
                <w:rFonts w:eastAsia="微軟正黑體" w:cstheme="minorHAnsi"/>
                <w:b/>
                <w:bCs/>
                <w:sz w:val="22"/>
              </w:rPr>
            </w:pPr>
            <w:r w:rsidRPr="00F02179">
              <w:rPr>
                <w:rFonts w:eastAsia="微軟正黑體" w:cstheme="minorHAnsi"/>
                <w:b/>
                <w:bCs/>
                <w:sz w:val="22"/>
              </w:rPr>
              <w:t>查詢結果</w:t>
            </w:r>
          </w:p>
        </w:tc>
      </w:tr>
      <w:tr w:rsidR="007A1E56" w:rsidRPr="00F02179" w:rsidTr="001C2574">
        <w:tc>
          <w:tcPr>
            <w:tcW w:w="746" w:type="dxa"/>
            <w:vAlign w:val="center"/>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客戶名稱</w:t>
            </w:r>
          </w:p>
        </w:tc>
        <w:tc>
          <w:tcPr>
            <w:tcW w:w="1232"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文字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90</w:t>
            </w:r>
          </w:p>
        </w:tc>
        <w:tc>
          <w:tcPr>
            <w:tcW w:w="3155"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輸入</w:t>
            </w:r>
            <w:r w:rsidRPr="00F02179">
              <w:rPr>
                <w:rFonts w:eastAsia="Microsoft JhengHei UI" w:cstheme="minorHAnsi"/>
                <w:color w:val="000000"/>
                <w:sz w:val="22"/>
              </w:rPr>
              <w:t xml:space="preserve"> Customer ID </w:t>
            </w:r>
            <w:r w:rsidRPr="00F02179">
              <w:rPr>
                <w:rFonts w:eastAsia="Microsoft JhengHei UI" w:cstheme="minorHAnsi"/>
                <w:color w:val="000000"/>
                <w:sz w:val="22"/>
              </w:rPr>
              <w:t>，自動帶出客戶名稱</w:t>
            </w:r>
          </w:p>
        </w:tc>
      </w:tr>
      <w:tr w:rsidR="007A1E56" w:rsidRPr="00F02179" w:rsidTr="001C2574">
        <w:tc>
          <w:tcPr>
            <w:tcW w:w="746" w:type="dxa"/>
            <w:vAlign w:val="center"/>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承作日</w:t>
            </w:r>
          </w:p>
        </w:tc>
        <w:tc>
          <w:tcPr>
            <w:tcW w:w="1232"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日期</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8</w:t>
            </w:r>
          </w:p>
        </w:tc>
        <w:tc>
          <w:tcPr>
            <w:tcW w:w="3155"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自動帶出系統日</w:t>
            </w:r>
          </w:p>
        </w:tc>
      </w:tr>
      <w:tr w:rsidR="007A1E56" w:rsidRPr="00F02179" w:rsidTr="001C2574">
        <w:tc>
          <w:tcPr>
            <w:tcW w:w="746" w:type="dxa"/>
            <w:vAlign w:val="center"/>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幣別</w:t>
            </w:r>
          </w:p>
        </w:tc>
        <w:tc>
          <w:tcPr>
            <w:tcW w:w="1232"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文字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3</w:t>
            </w:r>
          </w:p>
        </w:tc>
        <w:tc>
          <w:tcPr>
            <w:tcW w:w="3155"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下拉選單選項為該行可承作幣別</w:t>
            </w:r>
          </w:p>
        </w:tc>
      </w:tr>
      <w:tr w:rsidR="007A1E56" w:rsidRPr="00F02179" w:rsidTr="001C2574">
        <w:tc>
          <w:tcPr>
            <w:tcW w:w="746" w:type="dxa"/>
            <w:vAlign w:val="center"/>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存單金額</w:t>
            </w:r>
          </w:p>
        </w:tc>
        <w:tc>
          <w:tcPr>
            <w:tcW w:w="1232"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金額</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7A1E56" w:rsidRPr="00F02179" w:rsidRDefault="001C2574" w:rsidP="007A1E56">
            <w:pPr>
              <w:ind w:left="0" w:firstLine="0"/>
              <w:rPr>
                <w:rFonts w:eastAsia="微軟正黑體" w:cstheme="minorHAnsi"/>
                <w:sz w:val="22"/>
              </w:rPr>
            </w:pPr>
            <w:r w:rsidRPr="00F02179">
              <w:rPr>
                <w:rFonts w:eastAsia="微軟正黑體" w:cstheme="minorHAnsi"/>
                <w:color w:val="000000"/>
                <w:sz w:val="22"/>
              </w:rPr>
              <w:t>9(12)V99</w:t>
            </w:r>
          </w:p>
        </w:tc>
        <w:tc>
          <w:tcPr>
            <w:tcW w:w="3155" w:type="dxa"/>
            <w:vAlign w:val="center"/>
          </w:tcPr>
          <w:p w:rsidR="007A1E56" w:rsidRPr="00F02179" w:rsidRDefault="001C2574" w:rsidP="00906D33">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00BB4866" w:rsidRPr="00F02179">
              <w:rPr>
                <w:rFonts w:eastAsia="微軟正黑體" w:cstheme="minorHAnsi"/>
                <w:sz w:val="22"/>
              </w:rPr>
              <w:t xml:space="preserve"> (</w:t>
            </w:r>
            <w:r w:rsidR="00BB4866" w:rsidRPr="00F02179">
              <w:rPr>
                <w:rFonts w:eastAsia="微軟正黑體" w:cstheme="minorHAnsi"/>
                <w:sz w:val="22"/>
              </w:rPr>
              <w:t>格式會全系統統一，以核心格式為準</w:t>
            </w:r>
            <w:r w:rsidR="00BB4866" w:rsidRPr="00F02179">
              <w:rPr>
                <w:rFonts w:eastAsia="微軟正黑體" w:cstheme="minorHAnsi"/>
                <w:sz w:val="22"/>
              </w:rPr>
              <w:t>)</w:t>
            </w:r>
          </w:p>
        </w:tc>
      </w:tr>
      <w:tr w:rsidR="007A1E56" w:rsidRPr="00F02179" w:rsidTr="001C2574">
        <w:tc>
          <w:tcPr>
            <w:tcW w:w="746" w:type="dxa"/>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定存帳號</w:t>
            </w:r>
          </w:p>
        </w:tc>
        <w:tc>
          <w:tcPr>
            <w:tcW w:w="1232" w:type="dxa"/>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數字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19</w:t>
            </w:r>
          </w:p>
        </w:tc>
        <w:tc>
          <w:tcPr>
            <w:tcW w:w="3155"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 xml:space="preserve">　</w:t>
            </w:r>
          </w:p>
        </w:tc>
      </w:tr>
      <w:tr w:rsidR="007A1E56" w:rsidRPr="00F02179" w:rsidTr="001C2574">
        <w:tc>
          <w:tcPr>
            <w:tcW w:w="746" w:type="dxa"/>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存期</w:t>
            </w:r>
            <w:r w:rsidRPr="00F02179">
              <w:rPr>
                <w:rFonts w:eastAsia="Microsoft JhengHei UI" w:cstheme="minorHAnsi"/>
                <w:color w:val="000000"/>
                <w:sz w:val="22"/>
              </w:rPr>
              <w:t>(</w:t>
            </w:r>
            <w:r w:rsidRPr="00F02179">
              <w:rPr>
                <w:rFonts w:eastAsia="Microsoft JhengHei UI" w:cstheme="minorHAnsi"/>
                <w:color w:val="000000"/>
                <w:sz w:val="22"/>
              </w:rPr>
              <w:t>月</w:t>
            </w:r>
            <w:r w:rsidRPr="00F02179">
              <w:rPr>
                <w:rFonts w:eastAsia="Microsoft JhengHei UI" w:cstheme="minorHAnsi"/>
                <w:color w:val="000000"/>
                <w:sz w:val="22"/>
              </w:rPr>
              <w:t>)</w:t>
            </w:r>
          </w:p>
        </w:tc>
        <w:tc>
          <w:tcPr>
            <w:tcW w:w="1232" w:type="dxa"/>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數字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2</w:t>
            </w:r>
          </w:p>
        </w:tc>
        <w:tc>
          <w:tcPr>
            <w:tcW w:w="3155" w:type="dxa"/>
            <w:vAlign w:val="center"/>
          </w:tcPr>
          <w:p w:rsidR="007A1E56" w:rsidRPr="00F02179" w:rsidRDefault="007A1E56" w:rsidP="007A1E56">
            <w:pPr>
              <w:ind w:left="0" w:firstLine="0"/>
              <w:rPr>
                <w:rFonts w:eastAsia="Microsoft JhengHei UI" w:cstheme="minorHAnsi"/>
                <w:color w:val="000000"/>
                <w:sz w:val="22"/>
              </w:rPr>
            </w:pPr>
            <w:r w:rsidRPr="00F02179">
              <w:rPr>
                <w:rFonts w:eastAsia="Microsoft JhengHei UI" w:cstheme="minorHAnsi"/>
                <w:color w:val="000000"/>
                <w:sz w:val="22"/>
              </w:rPr>
              <w:t>存期</w:t>
            </w:r>
            <w:r w:rsidRPr="00F02179">
              <w:rPr>
                <w:rFonts w:eastAsia="Microsoft JhengHei UI" w:cstheme="minorHAnsi"/>
                <w:color w:val="000000"/>
                <w:sz w:val="22"/>
              </w:rPr>
              <w:t>(</w:t>
            </w:r>
            <w:r w:rsidRPr="00F02179">
              <w:rPr>
                <w:rFonts w:eastAsia="Microsoft JhengHei UI" w:cstheme="minorHAnsi"/>
                <w:color w:val="000000"/>
                <w:sz w:val="22"/>
              </w:rPr>
              <w:t>月、日</w:t>
            </w:r>
            <w:r w:rsidRPr="00F02179">
              <w:rPr>
                <w:rFonts w:eastAsia="Microsoft JhengHei UI" w:cstheme="minorHAnsi"/>
                <w:color w:val="000000"/>
                <w:sz w:val="22"/>
              </w:rPr>
              <w:t xml:space="preserve">) </w:t>
            </w:r>
            <w:r w:rsidRPr="00F02179">
              <w:rPr>
                <w:rFonts w:eastAsia="Microsoft JhengHei UI" w:cstheme="minorHAnsi"/>
                <w:color w:val="000000"/>
                <w:sz w:val="22"/>
              </w:rPr>
              <w:t>與指定到期日須擇一輸入</w:t>
            </w:r>
          </w:p>
          <w:p w:rsidR="007A1E56" w:rsidRPr="00F02179" w:rsidRDefault="007A1E56" w:rsidP="007A1E56">
            <w:pPr>
              <w:ind w:left="0" w:firstLine="0"/>
              <w:rPr>
                <w:rFonts w:eastAsia="微軟正黑體" w:cstheme="minorHAnsi"/>
                <w:sz w:val="22"/>
              </w:rPr>
            </w:pPr>
            <w:r w:rsidRPr="00F02179">
              <w:rPr>
                <w:rFonts w:eastAsia="微軟正黑體" w:cstheme="minorHAnsi"/>
                <w:sz w:val="22"/>
              </w:rPr>
              <w:t>存期</w:t>
            </w:r>
            <w:r w:rsidRPr="00F02179">
              <w:rPr>
                <w:rFonts w:eastAsia="微軟正黑體" w:cstheme="minorHAnsi"/>
                <w:sz w:val="22"/>
              </w:rPr>
              <w:t>(</w:t>
            </w:r>
            <w:r w:rsidRPr="00F02179">
              <w:rPr>
                <w:rFonts w:eastAsia="微軟正黑體" w:cstheme="minorHAnsi"/>
                <w:sz w:val="22"/>
              </w:rPr>
              <w:t>月</w:t>
            </w:r>
            <w:r w:rsidRPr="00F02179">
              <w:rPr>
                <w:rFonts w:eastAsia="微軟正黑體" w:cstheme="minorHAnsi"/>
                <w:sz w:val="22"/>
              </w:rPr>
              <w:t xml:space="preserve">) = 1 </w:t>
            </w:r>
            <w:r w:rsidRPr="00F02179">
              <w:rPr>
                <w:rFonts w:eastAsia="微軟正黑體" w:cstheme="minorHAnsi"/>
                <w:sz w:val="22"/>
              </w:rPr>
              <w:t>時，按月付息不可</w:t>
            </w:r>
            <w:r w:rsidRPr="00F02179">
              <w:rPr>
                <w:rFonts w:eastAsia="微軟正黑體" w:cstheme="minorHAnsi"/>
                <w:sz w:val="22"/>
              </w:rPr>
              <w:lastRenderedPageBreak/>
              <w:t>為</w:t>
            </w:r>
            <w:r w:rsidRPr="00F02179">
              <w:rPr>
                <w:rFonts w:eastAsia="微軟正黑體" w:cstheme="minorHAnsi"/>
                <w:sz w:val="22"/>
              </w:rPr>
              <w:t xml:space="preserve"> Yes</w:t>
            </w:r>
          </w:p>
        </w:tc>
      </w:tr>
      <w:tr w:rsidR="007A1E56" w:rsidRPr="00F02179" w:rsidTr="001C2574">
        <w:tc>
          <w:tcPr>
            <w:tcW w:w="746" w:type="dxa"/>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存期</w:t>
            </w:r>
            <w:r w:rsidRPr="00F02179">
              <w:rPr>
                <w:rFonts w:eastAsia="Microsoft JhengHei UI" w:cstheme="minorHAnsi"/>
                <w:color w:val="000000"/>
                <w:sz w:val="22"/>
              </w:rPr>
              <w:t>(</w:t>
            </w:r>
            <w:r w:rsidRPr="00F02179">
              <w:rPr>
                <w:rFonts w:eastAsia="Microsoft JhengHei UI" w:cstheme="minorHAnsi"/>
                <w:color w:val="000000"/>
                <w:sz w:val="22"/>
              </w:rPr>
              <w:t>日</w:t>
            </w:r>
            <w:r w:rsidRPr="00F02179">
              <w:rPr>
                <w:rFonts w:eastAsia="Microsoft JhengHei UI" w:cstheme="minorHAnsi"/>
                <w:color w:val="000000"/>
                <w:sz w:val="22"/>
              </w:rPr>
              <w:t>)</w:t>
            </w:r>
          </w:p>
        </w:tc>
        <w:tc>
          <w:tcPr>
            <w:tcW w:w="1232" w:type="dxa"/>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數字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3</w:t>
            </w:r>
          </w:p>
        </w:tc>
        <w:tc>
          <w:tcPr>
            <w:tcW w:w="3155" w:type="dxa"/>
            <w:vAlign w:val="center"/>
          </w:tcPr>
          <w:p w:rsidR="007A1E56" w:rsidRPr="00F02179" w:rsidRDefault="007A1E56" w:rsidP="007A1E56">
            <w:pPr>
              <w:ind w:left="0" w:firstLine="0"/>
              <w:rPr>
                <w:rFonts w:eastAsia="Microsoft JhengHei UI" w:cstheme="minorHAnsi"/>
                <w:color w:val="000000"/>
                <w:sz w:val="22"/>
              </w:rPr>
            </w:pPr>
            <w:r w:rsidRPr="00F02179">
              <w:rPr>
                <w:rFonts w:eastAsia="Microsoft JhengHei UI" w:cstheme="minorHAnsi"/>
                <w:color w:val="000000"/>
                <w:sz w:val="22"/>
              </w:rPr>
              <w:t>存期</w:t>
            </w:r>
            <w:r w:rsidRPr="00F02179">
              <w:rPr>
                <w:rFonts w:eastAsia="Microsoft JhengHei UI" w:cstheme="minorHAnsi"/>
                <w:color w:val="000000"/>
                <w:sz w:val="22"/>
              </w:rPr>
              <w:t>(</w:t>
            </w:r>
            <w:r w:rsidRPr="00F02179">
              <w:rPr>
                <w:rFonts w:eastAsia="Microsoft JhengHei UI" w:cstheme="minorHAnsi"/>
                <w:color w:val="000000"/>
                <w:sz w:val="22"/>
              </w:rPr>
              <w:t>月、日</w:t>
            </w:r>
            <w:r w:rsidRPr="00F02179">
              <w:rPr>
                <w:rFonts w:eastAsia="Microsoft JhengHei UI" w:cstheme="minorHAnsi"/>
                <w:color w:val="000000"/>
                <w:sz w:val="22"/>
              </w:rPr>
              <w:t xml:space="preserve">) </w:t>
            </w:r>
            <w:r w:rsidRPr="00F02179">
              <w:rPr>
                <w:rFonts w:eastAsia="Microsoft JhengHei UI" w:cstheme="minorHAnsi"/>
                <w:color w:val="000000"/>
                <w:sz w:val="22"/>
              </w:rPr>
              <w:t>與指定到期日須擇一輸入</w:t>
            </w:r>
          </w:p>
          <w:p w:rsidR="007A1E56" w:rsidRPr="00F02179" w:rsidRDefault="007A1E56" w:rsidP="007A1E56">
            <w:pPr>
              <w:ind w:left="0" w:firstLine="0"/>
              <w:rPr>
                <w:rFonts w:eastAsia="微軟正黑體" w:cstheme="minorHAnsi"/>
                <w:sz w:val="22"/>
              </w:rPr>
            </w:pPr>
            <w:r w:rsidRPr="00F02179">
              <w:rPr>
                <w:rFonts w:eastAsia="微軟正黑體" w:cstheme="minorHAnsi"/>
                <w:sz w:val="22"/>
              </w:rPr>
              <w:t>存期</w:t>
            </w:r>
            <w:r w:rsidRPr="00F02179">
              <w:rPr>
                <w:rFonts w:eastAsia="微軟正黑體" w:cstheme="minorHAnsi"/>
                <w:sz w:val="22"/>
              </w:rPr>
              <w:t>(</w:t>
            </w:r>
            <w:r w:rsidRPr="00F02179">
              <w:rPr>
                <w:rFonts w:eastAsia="微軟正黑體" w:cstheme="minorHAnsi"/>
                <w:sz w:val="22"/>
              </w:rPr>
              <w:t>日</w:t>
            </w:r>
            <w:r w:rsidRPr="00F02179">
              <w:rPr>
                <w:rFonts w:eastAsia="微軟正黑體" w:cstheme="minorHAnsi"/>
                <w:sz w:val="22"/>
              </w:rPr>
              <w:t xml:space="preserve">) </w:t>
            </w:r>
            <w:r w:rsidRPr="00F02179">
              <w:rPr>
                <w:rFonts w:eastAsia="微軟正黑體" w:cstheme="minorHAnsi"/>
                <w:sz w:val="22"/>
              </w:rPr>
              <w:t>小於等於</w:t>
            </w:r>
            <w:r w:rsidRPr="00F02179">
              <w:rPr>
                <w:rFonts w:eastAsia="微軟正黑體" w:cstheme="minorHAnsi"/>
                <w:sz w:val="22"/>
              </w:rPr>
              <w:t xml:space="preserve"> 30 </w:t>
            </w:r>
            <w:r w:rsidRPr="00F02179">
              <w:rPr>
                <w:rFonts w:eastAsia="微軟正黑體" w:cstheme="minorHAnsi"/>
                <w:sz w:val="22"/>
              </w:rPr>
              <w:t>時，按月付息不可為</w:t>
            </w:r>
            <w:r w:rsidRPr="00F02179">
              <w:rPr>
                <w:rFonts w:eastAsia="微軟正黑體" w:cstheme="minorHAnsi"/>
                <w:sz w:val="22"/>
              </w:rPr>
              <w:t xml:space="preserve"> Yes</w:t>
            </w:r>
          </w:p>
        </w:tc>
      </w:tr>
      <w:tr w:rsidR="007A1E56" w:rsidRPr="00F02179" w:rsidTr="001C2574">
        <w:tc>
          <w:tcPr>
            <w:tcW w:w="746" w:type="dxa"/>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指定到期日</w:t>
            </w:r>
          </w:p>
        </w:tc>
        <w:tc>
          <w:tcPr>
            <w:tcW w:w="1232" w:type="dxa"/>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日期</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8</w:t>
            </w:r>
          </w:p>
        </w:tc>
        <w:tc>
          <w:tcPr>
            <w:tcW w:w="3155" w:type="dxa"/>
            <w:vAlign w:val="center"/>
          </w:tcPr>
          <w:p w:rsidR="007A1E56" w:rsidRPr="00F02179" w:rsidRDefault="007A1E56" w:rsidP="007A1E56">
            <w:pPr>
              <w:ind w:left="0" w:firstLine="0"/>
              <w:rPr>
                <w:rFonts w:eastAsia="Microsoft JhengHei UI" w:cstheme="minorHAnsi"/>
                <w:color w:val="000000"/>
                <w:sz w:val="22"/>
              </w:rPr>
            </w:pPr>
            <w:r w:rsidRPr="00F02179">
              <w:rPr>
                <w:rFonts w:eastAsia="Microsoft JhengHei UI" w:cstheme="minorHAnsi"/>
                <w:color w:val="000000"/>
                <w:sz w:val="22"/>
              </w:rPr>
              <w:t>存期</w:t>
            </w:r>
            <w:r w:rsidRPr="00F02179">
              <w:rPr>
                <w:rFonts w:eastAsia="Microsoft JhengHei UI" w:cstheme="minorHAnsi"/>
                <w:color w:val="000000"/>
                <w:sz w:val="22"/>
              </w:rPr>
              <w:t>(</w:t>
            </w:r>
            <w:r w:rsidRPr="00F02179">
              <w:rPr>
                <w:rFonts w:eastAsia="Microsoft JhengHei UI" w:cstheme="minorHAnsi"/>
                <w:color w:val="000000"/>
                <w:sz w:val="22"/>
              </w:rPr>
              <w:t>月、日</w:t>
            </w:r>
            <w:r w:rsidRPr="00F02179">
              <w:rPr>
                <w:rFonts w:eastAsia="Microsoft JhengHei UI" w:cstheme="minorHAnsi"/>
                <w:color w:val="000000"/>
                <w:sz w:val="22"/>
              </w:rPr>
              <w:t xml:space="preserve">) </w:t>
            </w:r>
            <w:r w:rsidRPr="00F02179">
              <w:rPr>
                <w:rFonts w:eastAsia="Microsoft JhengHei UI" w:cstheme="minorHAnsi"/>
                <w:color w:val="000000"/>
                <w:sz w:val="22"/>
              </w:rPr>
              <w:t>與指定到期日須擇一輸入</w:t>
            </w:r>
          </w:p>
          <w:p w:rsidR="007A1E56" w:rsidRPr="00F02179" w:rsidRDefault="007A1E56" w:rsidP="007A1E56">
            <w:pPr>
              <w:ind w:left="0" w:firstLine="0"/>
              <w:rPr>
                <w:rFonts w:eastAsia="微軟正黑體" w:cstheme="minorHAnsi"/>
                <w:sz w:val="22"/>
              </w:rPr>
            </w:pPr>
            <w:r w:rsidRPr="00F02179">
              <w:rPr>
                <w:rFonts w:eastAsia="微軟正黑體" w:cstheme="minorHAnsi"/>
                <w:sz w:val="22"/>
              </w:rPr>
              <w:t>指定到期日</w:t>
            </w:r>
            <w:r w:rsidRPr="00F02179">
              <w:rPr>
                <w:rFonts w:eastAsia="微軟正黑體" w:cstheme="minorHAnsi"/>
                <w:sz w:val="22"/>
              </w:rPr>
              <w:t>-</w:t>
            </w:r>
            <w:r w:rsidRPr="00F02179">
              <w:rPr>
                <w:rFonts w:eastAsia="微軟正黑體" w:cstheme="minorHAnsi"/>
                <w:sz w:val="22"/>
              </w:rPr>
              <w:t>系統日小於等於一個月或有畸零天數時，按月付息不可為</w:t>
            </w:r>
            <w:r w:rsidRPr="00F02179">
              <w:rPr>
                <w:rFonts w:eastAsia="微軟正黑體" w:cstheme="minorHAnsi"/>
                <w:sz w:val="22"/>
              </w:rPr>
              <w:t xml:space="preserve"> Yes</w:t>
            </w:r>
            <w:r w:rsidRPr="00F02179">
              <w:rPr>
                <w:rFonts w:eastAsia="微軟正黑體" w:cstheme="minorHAnsi"/>
                <w:sz w:val="22"/>
              </w:rPr>
              <w:t>。</w:t>
            </w:r>
          </w:p>
        </w:tc>
      </w:tr>
      <w:tr w:rsidR="007A1E56" w:rsidRPr="00F02179" w:rsidTr="001C2574">
        <w:tc>
          <w:tcPr>
            <w:tcW w:w="746" w:type="dxa"/>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按月付息</w:t>
            </w:r>
          </w:p>
        </w:tc>
        <w:tc>
          <w:tcPr>
            <w:tcW w:w="1232" w:type="dxa"/>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文字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3</w:t>
            </w:r>
          </w:p>
        </w:tc>
        <w:tc>
          <w:tcPr>
            <w:tcW w:w="3155"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當存期小於等於一個月或有畸零天數時，按月付息不可為</w:t>
            </w:r>
            <w:r w:rsidRPr="00F02179">
              <w:rPr>
                <w:rFonts w:eastAsia="Microsoft JhengHei UI" w:cstheme="minorHAnsi"/>
                <w:color w:val="000000"/>
                <w:sz w:val="22"/>
              </w:rPr>
              <w:t xml:space="preserve"> Yes</w:t>
            </w:r>
            <w:r w:rsidRPr="00F02179">
              <w:rPr>
                <w:rFonts w:eastAsia="Microsoft JhengHei UI" w:cstheme="minorHAnsi"/>
                <w:color w:val="000000"/>
                <w:sz w:val="22"/>
              </w:rPr>
              <w:t>。</w:t>
            </w:r>
          </w:p>
        </w:tc>
      </w:tr>
      <w:tr w:rsidR="001C2574" w:rsidRPr="00F02179" w:rsidTr="001C2574">
        <w:tc>
          <w:tcPr>
            <w:tcW w:w="746" w:type="dxa"/>
          </w:tcPr>
          <w:p w:rsidR="001C2574" w:rsidRPr="00F02179" w:rsidRDefault="001C2574" w:rsidP="001C2574">
            <w:pPr>
              <w:pStyle w:val="af2"/>
              <w:numPr>
                <w:ilvl w:val="0"/>
                <w:numId w:val="145"/>
              </w:numPr>
              <w:ind w:leftChars="0"/>
              <w:rPr>
                <w:rFonts w:eastAsia="微軟正黑體" w:cstheme="minorHAnsi"/>
                <w:sz w:val="22"/>
              </w:rPr>
            </w:pPr>
          </w:p>
        </w:tc>
        <w:tc>
          <w:tcPr>
            <w:tcW w:w="1589" w:type="dxa"/>
            <w:vAlign w:val="center"/>
          </w:tcPr>
          <w:p w:rsidR="001C2574" w:rsidRPr="00F02179" w:rsidRDefault="001C2574" w:rsidP="001C2574">
            <w:pPr>
              <w:ind w:left="0" w:firstLine="0"/>
              <w:rPr>
                <w:rFonts w:eastAsia="微軟正黑體" w:cstheme="minorHAnsi"/>
                <w:sz w:val="22"/>
              </w:rPr>
            </w:pPr>
            <w:r w:rsidRPr="00F02179">
              <w:rPr>
                <w:rFonts w:eastAsia="Microsoft JhengHei UI" w:cstheme="minorHAnsi"/>
                <w:color w:val="000000"/>
                <w:sz w:val="22"/>
              </w:rPr>
              <w:t>存單利率</w:t>
            </w:r>
          </w:p>
        </w:tc>
        <w:tc>
          <w:tcPr>
            <w:tcW w:w="1232" w:type="dxa"/>
          </w:tcPr>
          <w:p w:rsidR="001C2574" w:rsidRPr="00F02179" w:rsidRDefault="001C2574" w:rsidP="001C2574">
            <w:pPr>
              <w:ind w:left="0" w:firstLine="0"/>
              <w:rPr>
                <w:rFonts w:eastAsia="微軟正黑體" w:cstheme="minorHAnsi"/>
                <w:sz w:val="22"/>
              </w:rPr>
            </w:pPr>
            <w:r w:rsidRPr="00F02179">
              <w:rPr>
                <w:rFonts w:eastAsia="微軟正黑體" w:cstheme="minorHAnsi"/>
                <w:sz w:val="22"/>
              </w:rPr>
              <w:t>數字</w:t>
            </w:r>
          </w:p>
        </w:tc>
        <w:tc>
          <w:tcPr>
            <w:tcW w:w="695" w:type="dxa"/>
          </w:tcPr>
          <w:p w:rsidR="001C2574" w:rsidRPr="00F02179" w:rsidRDefault="001C2574" w:rsidP="001C2574">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1C2574" w:rsidRPr="00F02179" w:rsidRDefault="001C2574" w:rsidP="001C2574">
            <w:pPr>
              <w:ind w:left="0" w:firstLine="0"/>
              <w:rPr>
                <w:rFonts w:eastAsia="微軟正黑體" w:cstheme="minorHAnsi"/>
                <w:sz w:val="22"/>
              </w:rPr>
            </w:pPr>
            <w:r w:rsidRPr="00F02179">
              <w:rPr>
                <w:rFonts w:eastAsia="微軟正黑體" w:cstheme="minorHAnsi"/>
                <w:color w:val="000000"/>
                <w:sz w:val="22"/>
              </w:rPr>
              <w:t>9(02)V9(04)</w:t>
            </w:r>
          </w:p>
        </w:tc>
        <w:tc>
          <w:tcPr>
            <w:tcW w:w="3155" w:type="dxa"/>
            <w:vAlign w:val="center"/>
          </w:tcPr>
          <w:p w:rsidR="001C2574" w:rsidRPr="00F02179" w:rsidRDefault="001C2574" w:rsidP="00BB4866">
            <w:pPr>
              <w:ind w:left="0" w:firstLine="0"/>
              <w:rPr>
                <w:rFonts w:eastAsia="微軟正黑體" w:cstheme="minorHAnsi"/>
                <w:sz w:val="22"/>
              </w:rPr>
            </w:pPr>
            <w:r w:rsidRPr="00F02179">
              <w:rPr>
                <w:rFonts w:eastAsia="Microsoft JhengHei UI" w:cstheme="minorHAnsi"/>
                <w:color w:val="000000"/>
                <w:sz w:val="22"/>
              </w:rPr>
              <w:t xml:space="preserve">2 </w:t>
            </w:r>
            <w:r w:rsidRPr="00F02179">
              <w:rPr>
                <w:rFonts w:eastAsia="Microsoft JhengHei UI" w:cstheme="minorHAnsi"/>
                <w:color w:val="000000"/>
                <w:sz w:val="22"/>
              </w:rPr>
              <w:t>位整數，</w:t>
            </w:r>
            <w:r w:rsidRPr="00F02179">
              <w:rPr>
                <w:rFonts w:eastAsia="Microsoft JhengHei UI" w:cstheme="minorHAnsi"/>
                <w:color w:val="000000"/>
                <w:sz w:val="22"/>
              </w:rPr>
              <w:t>4</w:t>
            </w:r>
            <w:r w:rsidRPr="00F02179">
              <w:rPr>
                <w:rFonts w:eastAsia="Microsoft JhengHei UI" w:cstheme="minorHAnsi"/>
                <w:color w:val="000000"/>
                <w:sz w:val="22"/>
              </w:rPr>
              <w:t>位小數</w:t>
            </w:r>
            <w:r w:rsidR="00BB4866" w:rsidRPr="00F02179">
              <w:rPr>
                <w:rFonts w:eastAsia="微軟正黑體" w:cstheme="minorHAnsi"/>
                <w:sz w:val="22"/>
              </w:rPr>
              <w:t>(</w:t>
            </w:r>
            <w:r w:rsidR="00BB4866" w:rsidRPr="00F02179">
              <w:rPr>
                <w:rFonts w:eastAsia="微軟正黑體" w:cstheme="minorHAnsi"/>
                <w:sz w:val="22"/>
              </w:rPr>
              <w:t>格式會全系統統一，以核心格式為準</w:t>
            </w:r>
            <w:r w:rsidR="00BB4866" w:rsidRPr="00F02179">
              <w:rPr>
                <w:rFonts w:eastAsia="微軟正黑體" w:cstheme="minorHAnsi"/>
                <w:sz w:val="22"/>
              </w:rPr>
              <w:t>)</w:t>
            </w:r>
          </w:p>
        </w:tc>
      </w:tr>
      <w:tr w:rsidR="007A1E56" w:rsidRPr="00F02179" w:rsidTr="001C2574">
        <w:tc>
          <w:tcPr>
            <w:tcW w:w="746" w:type="dxa"/>
          </w:tcPr>
          <w:p w:rsidR="007A1E56" w:rsidRPr="00F02179" w:rsidRDefault="007A1E56">
            <w:pPr>
              <w:pStyle w:val="af2"/>
              <w:numPr>
                <w:ilvl w:val="0"/>
                <w:numId w:val="145"/>
              </w:numPr>
              <w:ind w:leftChars="0"/>
              <w:rPr>
                <w:rFonts w:eastAsia="微軟正黑體" w:cstheme="minorHAnsi"/>
                <w:sz w:val="22"/>
              </w:rPr>
            </w:pPr>
          </w:p>
        </w:tc>
        <w:tc>
          <w:tcPr>
            <w:tcW w:w="1589"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備註</w:t>
            </w:r>
          </w:p>
        </w:tc>
        <w:tc>
          <w:tcPr>
            <w:tcW w:w="1232" w:type="dxa"/>
          </w:tcPr>
          <w:p w:rsidR="007A1E56" w:rsidRPr="00F02179" w:rsidRDefault="007A1E56" w:rsidP="007A1E56">
            <w:pPr>
              <w:ind w:left="0" w:firstLine="0"/>
              <w:rPr>
                <w:rFonts w:eastAsia="微軟正黑體" w:cstheme="minorHAnsi"/>
                <w:sz w:val="22"/>
              </w:rPr>
            </w:pPr>
            <w:r w:rsidRPr="00F02179">
              <w:rPr>
                <w:rFonts w:eastAsia="微軟正黑體" w:cstheme="minorHAnsi"/>
                <w:sz w:val="22"/>
              </w:rPr>
              <w:t>文數字</w:t>
            </w:r>
          </w:p>
        </w:tc>
        <w:tc>
          <w:tcPr>
            <w:tcW w:w="695" w:type="dxa"/>
          </w:tcPr>
          <w:p w:rsidR="007A1E56" w:rsidRPr="00F02179" w:rsidRDefault="007A1E56" w:rsidP="007A1E56">
            <w:pPr>
              <w:ind w:left="0" w:firstLine="0"/>
              <w:jc w:val="center"/>
              <w:rPr>
                <w:rFonts w:eastAsia="微軟正黑體" w:cstheme="minorHAnsi"/>
                <w:sz w:val="22"/>
              </w:rPr>
            </w:pPr>
            <w:r w:rsidRPr="00F02179">
              <w:rPr>
                <w:rFonts w:eastAsia="微軟正黑體" w:cstheme="minorHAnsi"/>
                <w:sz w:val="22"/>
              </w:rPr>
              <w:t>O</w:t>
            </w:r>
          </w:p>
        </w:tc>
        <w:tc>
          <w:tcPr>
            <w:tcW w:w="1504" w:type="dxa"/>
            <w:vAlign w:val="center"/>
          </w:tcPr>
          <w:p w:rsidR="007A1E56" w:rsidRPr="00F02179" w:rsidRDefault="007A1E56" w:rsidP="007A1E56">
            <w:pPr>
              <w:ind w:left="0" w:firstLine="0"/>
              <w:rPr>
                <w:rFonts w:eastAsia="微軟正黑體" w:cstheme="minorHAnsi"/>
                <w:sz w:val="22"/>
              </w:rPr>
            </w:pPr>
            <w:r w:rsidRPr="00F02179">
              <w:rPr>
                <w:rFonts w:eastAsia="微軟正黑體" w:cstheme="minorHAnsi"/>
                <w:color w:val="000000"/>
                <w:sz w:val="22"/>
              </w:rPr>
              <w:t>100</w:t>
            </w:r>
          </w:p>
        </w:tc>
        <w:tc>
          <w:tcPr>
            <w:tcW w:w="3155" w:type="dxa"/>
            <w:vAlign w:val="center"/>
          </w:tcPr>
          <w:p w:rsidR="007A1E56" w:rsidRPr="00F02179" w:rsidRDefault="007A1E56" w:rsidP="007A1E56">
            <w:pPr>
              <w:ind w:left="0" w:firstLine="0"/>
              <w:rPr>
                <w:rFonts w:eastAsia="微軟正黑體" w:cstheme="minorHAnsi"/>
                <w:sz w:val="22"/>
              </w:rPr>
            </w:pPr>
            <w:r w:rsidRPr="00F02179">
              <w:rPr>
                <w:rFonts w:eastAsia="Microsoft JhengHei UI" w:cstheme="minorHAnsi"/>
                <w:color w:val="000000"/>
                <w:sz w:val="22"/>
              </w:rPr>
              <w:t xml:space="preserve">　</w:t>
            </w:r>
          </w:p>
        </w:tc>
      </w:tr>
      <w:tr w:rsidR="00215643" w:rsidRPr="00F02179" w:rsidTr="006B28D3">
        <w:tc>
          <w:tcPr>
            <w:tcW w:w="8921" w:type="dxa"/>
            <w:gridSpan w:val="6"/>
            <w:shd w:val="clear" w:color="auto" w:fill="D0CECE" w:themeFill="background2" w:themeFillShade="E6"/>
          </w:tcPr>
          <w:p w:rsidR="00215643" w:rsidRPr="00F02179" w:rsidRDefault="00215643" w:rsidP="007A1E56">
            <w:pPr>
              <w:ind w:left="0" w:firstLine="0"/>
              <w:rPr>
                <w:rFonts w:eastAsia="Microsoft JhengHei UI" w:cstheme="minorHAnsi"/>
                <w:color w:val="000000"/>
                <w:sz w:val="22"/>
              </w:rPr>
            </w:pPr>
            <w:r w:rsidRPr="00F02179">
              <w:rPr>
                <w:rFonts w:eastAsia="Microsoft JhengHei UI" w:cstheme="minorHAnsi"/>
                <w:color w:val="000000"/>
                <w:sz w:val="22"/>
              </w:rPr>
              <w:t>非顯示欄位</w:t>
            </w:r>
            <w:r w:rsidRPr="00F02179">
              <w:rPr>
                <w:rFonts w:eastAsia="Microsoft JhengHei UI" w:cstheme="minorHAnsi"/>
                <w:color w:val="000000"/>
                <w:sz w:val="22"/>
              </w:rPr>
              <w:t xml:space="preserve"> (</w:t>
            </w:r>
            <w:r w:rsidRPr="00F02179">
              <w:rPr>
                <w:rFonts w:eastAsia="Microsoft JhengHei UI" w:cstheme="minorHAnsi"/>
                <w:color w:val="000000"/>
                <w:sz w:val="22"/>
              </w:rPr>
              <w:t>系統背後儲存欄位</w:t>
            </w:r>
            <w:r w:rsidRPr="00F02179">
              <w:rPr>
                <w:rFonts w:eastAsia="Microsoft JhengHei UI" w:cstheme="minorHAnsi"/>
                <w:color w:val="000000"/>
                <w:sz w:val="22"/>
              </w:rPr>
              <w:t>)</w:t>
            </w:r>
          </w:p>
        </w:tc>
      </w:tr>
      <w:tr w:rsidR="000F7697" w:rsidRPr="00F02179" w:rsidTr="001C2574">
        <w:tc>
          <w:tcPr>
            <w:tcW w:w="746" w:type="dxa"/>
          </w:tcPr>
          <w:p w:rsidR="000F7697" w:rsidRPr="00F02179" w:rsidRDefault="000F7697" w:rsidP="000F7697">
            <w:pPr>
              <w:pStyle w:val="af2"/>
              <w:numPr>
                <w:ilvl w:val="0"/>
                <w:numId w:val="145"/>
              </w:numPr>
              <w:ind w:leftChars="0"/>
              <w:rPr>
                <w:rFonts w:eastAsia="微軟正黑體" w:cstheme="minorHAnsi"/>
                <w:sz w:val="22"/>
              </w:rPr>
            </w:pPr>
          </w:p>
        </w:tc>
        <w:tc>
          <w:tcPr>
            <w:tcW w:w="1589" w:type="dxa"/>
            <w:vAlign w:val="center"/>
          </w:tcPr>
          <w:p w:rsidR="000F7697" w:rsidRPr="00F02179" w:rsidRDefault="000F7697" w:rsidP="000F7697">
            <w:pPr>
              <w:ind w:left="0" w:firstLine="0"/>
              <w:rPr>
                <w:rFonts w:eastAsia="Microsoft JhengHei UI" w:cstheme="minorHAnsi"/>
                <w:color w:val="000000"/>
                <w:sz w:val="22"/>
              </w:rPr>
            </w:pPr>
            <w:r w:rsidRPr="00F02179">
              <w:rPr>
                <w:rFonts w:eastAsia="Microsoft JhengHei UI" w:cstheme="minorHAnsi"/>
                <w:color w:val="000000"/>
                <w:sz w:val="22"/>
              </w:rPr>
              <w:t>議價分行</w:t>
            </w:r>
          </w:p>
        </w:tc>
        <w:tc>
          <w:tcPr>
            <w:tcW w:w="1232" w:type="dxa"/>
          </w:tcPr>
          <w:p w:rsidR="000F7697" w:rsidRPr="00F02179" w:rsidRDefault="000F7697" w:rsidP="000F7697">
            <w:pPr>
              <w:ind w:left="0" w:firstLine="0"/>
              <w:rPr>
                <w:rFonts w:eastAsia="微軟正黑體" w:cstheme="minorHAnsi"/>
                <w:sz w:val="22"/>
              </w:rPr>
            </w:pPr>
            <w:r w:rsidRPr="00F02179">
              <w:rPr>
                <w:rFonts w:eastAsia="微軟正黑體" w:cstheme="minorHAnsi"/>
                <w:sz w:val="22"/>
              </w:rPr>
              <w:t>數字</w:t>
            </w:r>
          </w:p>
        </w:tc>
        <w:tc>
          <w:tcPr>
            <w:tcW w:w="695" w:type="dxa"/>
          </w:tcPr>
          <w:p w:rsidR="000F7697" w:rsidRPr="00F02179" w:rsidRDefault="000F7697" w:rsidP="000F7697">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0F7697" w:rsidRPr="00F02179" w:rsidRDefault="000F7697" w:rsidP="000F7697">
            <w:pPr>
              <w:ind w:left="0" w:firstLine="0"/>
              <w:rPr>
                <w:rFonts w:eastAsia="微軟正黑體" w:cstheme="minorHAnsi"/>
                <w:color w:val="000000"/>
                <w:sz w:val="22"/>
              </w:rPr>
            </w:pPr>
            <w:r w:rsidRPr="00F02179">
              <w:rPr>
                <w:rFonts w:eastAsia="微軟正黑體" w:cstheme="minorHAnsi"/>
                <w:color w:val="000000"/>
                <w:sz w:val="22"/>
              </w:rPr>
              <w:t>2</w:t>
            </w:r>
          </w:p>
        </w:tc>
        <w:tc>
          <w:tcPr>
            <w:tcW w:w="3155" w:type="dxa"/>
            <w:vAlign w:val="center"/>
          </w:tcPr>
          <w:p w:rsidR="000F7697" w:rsidRPr="00F02179" w:rsidRDefault="000F7697" w:rsidP="000F7697">
            <w:pPr>
              <w:ind w:left="0" w:firstLine="0"/>
              <w:rPr>
                <w:rFonts w:eastAsia="Microsoft JhengHei UI" w:cstheme="minorHAnsi"/>
                <w:color w:val="000000"/>
                <w:sz w:val="22"/>
              </w:rPr>
            </w:pPr>
            <w:r w:rsidRPr="00F02179">
              <w:rPr>
                <w:rFonts w:eastAsia="Microsoft JhengHei UI" w:cstheme="minorHAnsi"/>
                <w:color w:val="000000"/>
                <w:sz w:val="22"/>
              </w:rPr>
              <w:t>該承作分行的分行代碼</w:t>
            </w:r>
          </w:p>
        </w:tc>
      </w:tr>
      <w:tr w:rsidR="000F7697" w:rsidRPr="00F02179" w:rsidTr="001C2574">
        <w:tc>
          <w:tcPr>
            <w:tcW w:w="746" w:type="dxa"/>
          </w:tcPr>
          <w:p w:rsidR="000F7697" w:rsidRPr="00F02179" w:rsidRDefault="000F7697" w:rsidP="000F7697">
            <w:pPr>
              <w:pStyle w:val="af2"/>
              <w:numPr>
                <w:ilvl w:val="0"/>
                <w:numId w:val="145"/>
              </w:numPr>
              <w:ind w:leftChars="0"/>
              <w:rPr>
                <w:rFonts w:eastAsia="微軟正黑體" w:cstheme="minorHAnsi"/>
                <w:sz w:val="22"/>
              </w:rPr>
            </w:pPr>
          </w:p>
        </w:tc>
        <w:tc>
          <w:tcPr>
            <w:tcW w:w="1589" w:type="dxa"/>
            <w:vAlign w:val="center"/>
          </w:tcPr>
          <w:p w:rsidR="000F7697" w:rsidRPr="00F02179" w:rsidRDefault="000F7697" w:rsidP="000F7697">
            <w:pPr>
              <w:ind w:left="0" w:firstLine="0"/>
              <w:rPr>
                <w:rFonts w:eastAsia="Microsoft JhengHei UI" w:cstheme="minorHAnsi"/>
                <w:color w:val="000000"/>
                <w:sz w:val="22"/>
              </w:rPr>
            </w:pPr>
            <w:r w:rsidRPr="00F02179">
              <w:rPr>
                <w:rFonts w:eastAsia="Microsoft JhengHei UI" w:cstheme="minorHAnsi"/>
                <w:color w:val="000000"/>
                <w:sz w:val="22"/>
              </w:rPr>
              <w:t>交易經辦</w:t>
            </w:r>
          </w:p>
        </w:tc>
        <w:tc>
          <w:tcPr>
            <w:tcW w:w="1232" w:type="dxa"/>
          </w:tcPr>
          <w:p w:rsidR="000F7697" w:rsidRPr="00F02179" w:rsidRDefault="000F7697" w:rsidP="000F7697">
            <w:pPr>
              <w:ind w:left="0" w:firstLine="0"/>
              <w:rPr>
                <w:rFonts w:eastAsia="微軟正黑體" w:cstheme="minorHAnsi"/>
                <w:sz w:val="22"/>
              </w:rPr>
            </w:pPr>
            <w:r w:rsidRPr="00F02179">
              <w:rPr>
                <w:rFonts w:eastAsia="微軟正黑體" w:cstheme="minorHAnsi"/>
                <w:sz w:val="22"/>
              </w:rPr>
              <w:t>數字</w:t>
            </w:r>
          </w:p>
        </w:tc>
        <w:tc>
          <w:tcPr>
            <w:tcW w:w="695" w:type="dxa"/>
          </w:tcPr>
          <w:p w:rsidR="000F7697" w:rsidRPr="00F02179" w:rsidRDefault="000F7697" w:rsidP="000F7697">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0F7697" w:rsidRPr="00F02179" w:rsidRDefault="000F7697" w:rsidP="000F7697">
            <w:pPr>
              <w:ind w:left="0" w:firstLine="0"/>
              <w:rPr>
                <w:rFonts w:eastAsia="微軟正黑體" w:cstheme="minorHAnsi"/>
                <w:color w:val="000000"/>
                <w:sz w:val="22"/>
              </w:rPr>
            </w:pPr>
            <w:r w:rsidRPr="00F02179">
              <w:rPr>
                <w:rFonts w:eastAsia="微軟正黑體" w:cstheme="minorHAnsi"/>
                <w:color w:val="000000"/>
                <w:sz w:val="22"/>
              </w:rPr>
              <w:t>8</w:t>
            </w:r>
          </w:p>
        </w:tc>
        <w:tc>
          <w:tcPr>
            <w:tcW w:w="3155" w:type="dxa"/>
            <w:vAlign w:val="center"/>
          </w:tcPr>
          <w:p w:rsidR="000F7697" w:rsidRPr="00F02179" w:rsidRDefault="006B28D3" w:rsidP="000F7697">
            <w:pPr>
              <w:ind w:left="0" w:firstLine="0"/>
              <w:rPr>
                <w:rFonts w:eastAsia="Microsoft JhengHei UI" w:cstheme="minorHAnsi"/>
                <w:color w:val="000000"/>
                <w:sz w:val="22"/>
              </w:rPr>
            </w:pPr>
            <w:r w:rsidRPr="00F02179">
              <w:rPr>
                <w:rFonts w:eastAsia="Microsoft JhengHei UI" w:cstheme="minorHAnsi"/>
                <w:color w:val="000000"/>
                <w:sz w:val="22"/>
              </w:rPr>
              <w:t>交易</w:t>
            </w:r>
            <w:r w:rsidR="000F7697" w:rsidRPr="00F02179">
              <w:rPr>
                <w:rFonts w:eastAsia="Microsoft JhengHei UI" w:cstheme="minorHAnsi"/>
                <w:color w:val="000000"/>
                <w:sz w:val="22"/>
              </w:rPr>
              <w:t>經辦員工編號</w:t>
            </w:r>
            <w:r w:rsidRPr="00F02179">
              <w:rPr>
                <w:rFonts w:eastAsia="Microsoft JhengHei UI" w:cstheme="minorHAnsi"/>
                <w:color w:val="000000"/>
                <w:sz w:val="22"/>
              </w:rPr>
              <w:t>，於</w:t>
            </w:r>
            <w:r w:rsidRPr="00F02179">
              <w:rPr>
                <w:rFonts w:eastAsia="Microsoft JhengHei UI" w:cstheme="minorHAnsi"/>
                <w:color w:val="000000"/>
                <w:sz w:val="22"/>
              </w:rPr>
              <w:t xml:space="preserve">NT31 </w:t>
            </w:r>
            <w:r w:rsidRPr="00F02179">
              <w:rPr>
                <w:rFonts w:eastAsia="Microsoft JhengHei UI" w:cstheme="minorHAnsi"/>
                <w:color w:val="000000"/>
                <w:sz w:val="22"/>
              </w:rPr>
              <w:t>經辦進行新增</w:t>
            </w:r>
            <w:r w:rsidRPr="00F02179">
              <w:rPr>
                <w:rFonts w:eastAsia="Microsoft JhengHei UI" w:cstheme="minorHAnsi"/>
                <w:color w:val="000000"/>
                <w:sz w:val="22"/>
              </w:rPr>
              <w:t>/</w:t>
            </w:r>
            <w:r w:rsidRPr="00F02179">
              <w:rPr>
                <w:rFonts w:eastAsia="Microsoft JhengHei UI" w:cstheme="minorHAnsi"/>
                <w:color w:val="000000"/>
                <w:sz w:val="22"/>
              </w:rPr>
              <w:t>修改</w:t>
            </w:r>
            <w:r w:rsidRPr="00F02179">
              <w:rPr>
                <w:rFonts w:eastAsia="Microsoft JhengHei UI" w:cstheme="minorHAnsi"/>
                <w:color w:val="000000"/>
                <w:sz w:val="22"/>
              </w:rPr>
              <w:t>/</w:t>
            </w:r>
            <w:r w:rsidRPr="00F02179">
              <w:rPr>
                <w:rFonts w:eastAsia="Microsoft JhengHei UI" w:cstheme="minorHAnsi"/>
                <w:color w:val="000000"/>
                <w:sz w:val="22"/>
              </w:rPr>
              <w:t>刪除時記錄</w:t>
            </w:r>
          </w:p>
        </w:tc>
      </w:tr>
      <w:tr w:rsidR="000F7697" w:rsidRPr="00F02179" w:rsidTr="001C2574">
        <w:tc>
          <w:tcPr>
            <w:tcW w:w="746" w:type="dxa"/>
          </w:tcPr>
          <w:p w:rsidR="000F7697" w:rsidRPr="00F02179" w:rsidRDefault="000F7697" w:rsidP="000F7697">
            <w:pPr>
              <w:pStyle w:val="af2"/>
              <w:numPr>
                <w:ilvl w:val="0"/>
                <w:numId w:val="145"/>
              </w:numPr>
              <w:ind w:leftChars="0"/>
              <w:rPr>
                <w:rFonts w:eastAsia="微軟正黑體" w:cstheme="minorHAnsi"/>
                <w:sz w:val="22"/>
              </w:rPr>
            </w:pPr>
          </w:p>
        </w:tc>
        <w:tc>
          <w:tcPr>
            <w:tcW w:w="1589" w:type="dxa"/>
            <w:vAlign w:val="center"/>
          </w:tcPr>
          <w:p w:rsidR="000F7697" w:rsidRPr="00F02179" w:rsidRDefault="000F7697" w:rsidP="000F7697">
            <w:pPr>
              <w:ind w:left="0" w:firstLine="0"/>
              <w:rPr>
                <w:rFonts w:eastAsia="Microsoft JhengHei UI" w:cstheme="minorHAnsi"/>
                <w:color w:val="000000"/>
                <w:sz w:val="22"/>
              </w:rPr>
            </w:pPr>
            <w:r w:rsidRPr="00F02179">
              <w:rPr>
                <w:rFonts w:eastAsia="Microsoft JhengHei UI" w:cstheme="minorHAnsi"/>
                <w:color w:val="000000"/>
                <w:sz w:val="22"/>
              </w:rPr>
              <w:t>核可主管</w:t>
            </w:r>
          </w:p>
        </w:tc>
        <w:tc>
          <w:tcPr>
            <w:tcW w:w="1232" w:type="dxa"/>
          </w:tcPr>
          <w:p w:rsidR="000F7697" w:rsidRPr="00F02179" w:rsidRDefault="000F7697" w:rsidP="000F7697">
            <w:pPr>
              <w:ind w:left="0" w:firstLine="0"/>
              <w:rPr>
                <w:rFonts w:eastAsia="微軟正黑體" w:cstheme="minorHAnsi"/>
                <w:sz w:val="22"/>
              </w:rPr>
            </w:pPr>
            <w:r w:rsidRPr="00F02179">
              <w:rPr>
                <w:rFonts w:eastAsia="微軟正黑體" w:cstheme="minorHAnsi"/>
                <w:sz w:val="22"/>
              </w:rPr>
              <w:t>數字</w:t>
            </w:r>
          </w:p>
        </w:tc>
        <w:tc>
          <w:tcPr>
            <w:tcW w:w="695" w:type="dxa"/>
          </w:tcPr>
          <w:p w:rsidR="000F7697" w:rsidRPr="00F02179" w:rsidRDefault="000F7697" w:rsidP="000F7697">
            <w:pPr>
              <w:ind w:left="0" w:firstLine="0"/>
              <w:jc w:val="center"/>
              <w:rPr>
                <w:rFonts w:eastAsia="微軟正黑體" w:cstheme="minorHAnsi"/>
                <w:sz w:val="22"/>
              </w:rPr>
            </w:pPr>
            <w:r w:rsidRPr="00F02179">
              <w:rPr>
                <w:rFonts w:eastAsia="微軟正黑體" w:cstheme="minorHAnsi"/>
                <w:sz w:val="22"/>
              </w:rPr>
              <w:t>M</w:t>
            </w:r>
          </w:p>
        </w:tc>
        <w:tc>
          <w:tcPr>
            <w:tcW w:w="1504" w:type="dxa"/>
            <w:vAlign w:val="center"/>
          </w:tcPr>
          <w:p w:rsidR="000F7697" w:rsidRPr="00F02179" w:rsidRDefault="000F7697" w:rsidP="000F7697">
            <w:pPr>
              <w:ind w:left="0" w:firstLine="0"/>
              <w:rPr>
                <w:rFonts w:eastAsia="微軟正黑體" w:cstheme="minorHAnsi"/>
                <w:color w:val="000000"/>
                <w:sz w:val="22"/>
              </w:rPr>
            </w:pPr>
            <w:r w:rsidRPr="00F02179">
              <w:rPr>
                <w:rFonts w:eastAsia="微軟正黑體" w:cstheme="minorHAnsi"/>
                <w:color w:val="000000"/>
                <w:sz w:val="22"/>
              </w:rPr>
              <w:t>8</w:t>
            </w:r>
          </w:p>
        </w:tc>
        <w:tc>
          <w:tcPr>
            <w:tcW w:w="3155" w:type="dxa"/>
            <w:vAlign w:val="center"/>
          </w:tcPr>
          <w:p w:rsidR="000F7697" w:rsidRPr="00F02179" w:rsidRDefault="006B28D3" w:rsidP="000F7697">
            <w:pPr>
              <w:ind w:left="0" w:firstLine="0"/>
              <w:rPr>
                <w:rFonts w:eastAsia="Microsoft JhengHei UI" w:cstheme="minorHAnsi"/>
                <w:color w:val="000000"/>
                <w:sz w:val="22"/>
              </w:rPr>
            </w:pPr>
            <w:r w:rsidRPr="00F02179">
              <w:rPr>
                <w:rFonts w:eastAsia="Microsoft JhengHei UI" w:cstheme="minorHAnsi"/>
                <w:color w:val="000000"/>
                <w:sz w:val="22"/>
              </w:rPr>
              <w:t>主管員工編號，於</w:t>
            </w:r>
            <w:r w:rsidRPr="00F02179">
              <w:rPr>
                <w:rFonts w:eastAsia="Microsoft JhengHei UI" w:cstheme="minorHAnsi"/>
                <w:color w:val="000000"/>
                <w:sz w:val="22"/>
              </w:rPr>
              <w:t xml:space="preserve">NT31 </w:t>
            </w:r>
            <w:r w:rsidRPr="00F02179">
              <w:rPr>
                <w:rFonts w:eastAsia="Microsoft JhengHei UI" w:cstheme="minorHAnsi"/>
                <w:color w:val="000000"/>
                <w:sz w:val="22"/>
              </w:rPr>
              <w:t>經辦進行新增後，主管放行時</w:t>
            </w:r>
            <w:r w:rsidR="000F7697" w:rsidRPr="00F02179">
              <w:rPr>
                <w:rFonts w:eastAsia="Microsoft JhengHei UI" w:cstheme="minorHAnsi"/>
                <w:color w:val="000000"/>
                <w:sz w:val="22"/>
              </w:rPr>
              <w:t>記錄</w:t>
            </w:r>
            <w:r w:rsidRPr="00F02179">
              <w:rPr>
                <w:rFonts w:eastAsia="Microsoft JhengHei UI" w:cstheme="minorHAnsi"/>
                <w:color w:val="000000"/>
                <w:sz w:val="22"/>
              </w:rPr>
              <w:t>。</w:t>
            </w:r>
          </w:p>
        </w:tc>
      </w:tr>
      <w:tr w:rsidR="000F7697" w:rsidRPr="00F02179" w:rsidTr="00775397">
        <w:tc>
          <w:tcPr>
            <w:tcW w:w="8921" w:type="dxa"/>
            <w:gridSpan w:val="6"/>
          </w:tcPr>
          <w:p w:rsidR="000F7697" w:rsidRPr="00F02179" w:rsidRDefault="000F7697" w:rsidP="000F7697">
            <w:pPr>
              <w:ind w:left="0" w:firstLine="0"/>
              <w:rPr>
                <w:rFonts w:eastAsia="Microsoft JhengHei UI" w:cstheme="minorHAnsi"/>
                <w:color w:val="000000"/>
                <w:sz w:val="22"/>
              </w:rPr>
            </w:pPr>
            <w:r w:rsidRPr="00F02179">
              <w:rPr>
                <w:rFonts w:eastAsia="Microsoft JhengHei UI" w:cstheme="minorHAnsi"/>
                <w:color w:val="000000"/>
                <w:sz w:val="22"/>
              </w:rPr>
              <w:t>註：</w:t>
            </w:r>
          </w:p>
          <w:p w:rsidR="000F7697" w:rsidRPr="00F02179" w:rsidRDefault="000F7697" w:rsidP="000F7697">
            <w:pPr>
              <w:ind w:left="0" w:firstLine="0"/>
              <w:rPr>
                <w:rFonts w:eastAsia="微軟正黑體" w:cstheme="minorHAnsi"/>
                <w:b/>
                <w:bCs/>
                <w:sz w:val="22"/>
              </w:rPr>
            </w:pPr>
            <w:r w:rsidRPr="00F02179">
              <w:rPr>
                <w:rFonts w:eastAsia="Microsoft JhengHei UI" w:cstheme="minorHAnsi"/>
                <w:b/>
                <w:bCs/>
                <w:color w:val="000000"/>
                <w:sz w:val="22"/>
              </w:rPr>
              <w:t>功能</w:t>
            </w:r>
            <w:r w:rsidRPr="00F02179">
              <w:rPr>
                <w:rFonts w:eastAsia="Microsoft JhengHei UI" w:cstheme="minorHAnsi"/>
                <w:b/>
                <w:bCs/>
                <w:color w:val="000000"/>
                <w:sz w:val="22"/>
              </w:rPr>
              <w:t>-N</w:t>
            </w:r>
            <w:r w:rsidRPr="00F02179">
              <w:rPr>
                <w:rFonts w:eastAsia="Microsoft JhengHei UI" w:cstheme="minorHAnsi"/>
                <w:b/>
                <w:bCs/>
                <w:color w:val="000000"/>
                <w:sz w:val="22"/>
              </w:rPr>
              <w:t>：新增，</w:t>
            </w:r>
            <w:r w:rsidRPr="00F02179">
              <w:rPr>
                <w:rFonts w:eastAsia="微軟正黑體" w:cstheme="minorHAnsi"/>
                <w:b/>
                <w:bCs/>
                <w:sz w:val="22"/>
              </w:rPr>
              <w:t>可輸入：</w:t>
            </w:r>
          </w:p>
          <w:p w:rsidR="000F7697" w:rsidRPr="00F02179" w:rsidRDefault="000F7697" w:rsidP="000F7697">
            <w:pPr>
              <w:ind w:left="0" w:firstLine="0"/>
              <w:rPr>
                <w:rFonts w:eastAsia="微軟正黑體" w:cstheme="minorHAnsi"/>
                <w:sz w:val="22"/>
              </w:rPr>
            </w:pPr>
            <w:r w:rsidRPr="00F02179">
              <w:rPr>
                <w:rFonts w:eastAsia="微軟正黑體" w:cstheme="minorHAnsi"/>
                <w:sz w:val="22"/>
              </w:rPr>
              <w:t>幣別</w:t>
            </w:r>
            <w:r w:rsidRPr="00F02179">
              <w:rPr>
                <w:rFonts w:eastAsia="微軟正黑體" w:cstheme="minorHAnsi"/>
                <w:sz w:val="22"/>
              </w:rPr>
              <w:t>/</w:t>
            </w:r>
            <w:r w:rsidRPr="00F02179">
              <w:rPr>
                <w:rFonts w:eastAsia="微軟正黑體" w:cstheme="minorHAnsi"/>
                <w:sz w:val="22"/>
              </w:rPr>
              <w:t>存單金額</w:t>
            </w:r>
            <w:r w:rsidRPr="00F02179">
              <w:rPr>
                <w:rFonts w:eastAsia="微軟正黑體" w:cstheme="minorHAnsi"/>
                <w:sz w:val="22"/>
              </w:rPr>
              <w:t>/</w:t>
            </w:r>
            <w:r w:rsidRPr="00F02179">
              <w:rPr>
                <w:rFonts w:eastAsia="微軟正黑體" w:cstheme="minorHAnsi"/>
                <w:sz w:val="22"/>
              </w:rPr>
              <w:t>存期</w:t>
            </w:r>
            <w:r w:rsidRPr="00F02179">
              <w:rPr>
                <w:rFonts w:eastAsia="微軟正黑體" w:cstheme="minorHAnsi"/>
                <w:sz w:val="22"/>
              </w:rPr>
              <w:t>/</w:t>
            </w:r>
            <w:r w:rsidRPr="00F02179">
              <w:rPr>
                <w:rFonts w:eastAsia="微軟正黑體" w:cstheme="minorHAnsi"/>
                <w:sz w:val="22"/>
              </w:rPr>
              <w:t>指定到期日</w:t>
            </w:r>
            <w:r w:rsidRPr="00F02179">
              <w:rPr>
                <w:rFonts w:eastAsia="微軟正黑體" w:cstheme="minorHAnsi"/>
                <w:sz w:val="22"/>
              </w:rPr>
              <w:t>/</w:t>
            </w:r>
            <w:r w:rsidRPr="00F02179">
              <w:rPr>
                <w:rFonts w:eastAsia="微軟正黑體" w:cstheme="minorHAnsi"/>
                <w:sz w:val="22"/>
              </w:rPr>
              <w:t>按月付息</w:t>
            </w:r>
            <w:r w:rsidRPr="00F02179">
              <w:rPr>
                <w:rFonts w:eastAsia="微軟正黑體" w:cstheme="minorHAnsi"/>
                <w:sz w:val="22"/>
              </w:rPr>
              <w:t>/</w:t>
            </w:r>
            <w:r w:rsidRPr="00F02179">
              <w:rPr>
                <w:rFonts w:eastAsia="微軟正黑體" w:cstheme="minorHAnsi"/>
                <w:sz w:val="22"/>
              </w:rPr>
              <w:t>存單利率</w:t>
            </w:r>
            <w:r w:rsidRPr="00F02179">
              <w:rPr>
                <w:rFonts w:eastAsia="微軟正黑體" w:cstheme="minorHAnsi"/>
                <w:sz w:val="22"/>
              </w:rPr>
              <w:t>/</w:t>
            </w:r>
            <w:r w:rsidRPr="00F02179">
              <w:rPr>
                <w:rFonts w:eastAsia="微軟正黑體" w:cstheme="minorHAnsi"/>
                <w:sz w:val="22"/>
              </w:rPr>
              <w:t>備註</w:t>
            </w:r>
          </w:p>
          <w:p w:rsidR="000F7697" w:rsidRPr="00F02179" w:rsidRDefault="000F7697" w:rsidP="000F7697">
            <w:pPr>
              <w:ind w:left="0" w:firstLine="0"/>
              <w:rPr>
                <w:rFonts w:eastAsia="微軟正黑體" w:cstheme="minorHAnsi"/>
                <w:b/>
                <w:bCs/>
                <w:sz w:val="22"/>
              </w:rPr>
            </w:pPr>
            <w:r w:rsidRPr="00F02179">
              <w:rPr>
                <w:rFonts w:eastAsia="Microsoft JhengHei UI" w:cstheme="minorHAnsi"/>
                <w:b/>
                <w:bCs/>
                <w:color w:val="000000"/>
                <w:sz w:val="22"/>
              </w:rPr>
              <w:t>功能</w:t>
            </w:r>
            <w:r w:rsidRPr="00F02179">
              <w:rPr>
                <w:rFonts w:eastAsia="Microsoft JhengHei UI" w:cstheme="minorHAnsi"/>
                <w:b/>
                <w:bCs/>
                <w:color w:val="000000"/>
                <w:sz w:val="22"/>
              </w:rPr>
              <w:t>-</w:t>
            </w:r>
            <w:r w:rsidRPr="00F02179">
              <w:rPr>
                <w:rFonts w:eastAsia="微軟正黑體" w:cstheme="minorHAnsi"/>
                <w:b/>
                <w:bCs/>
                <w:sz w:val="22"/>
              </w:rPr>
              <w:t xml:space="preserve"> C-</w:t>
            </w:r>
            <w:r w:rsidRPr="00F02179">
              <w:rPr>
                <w:rFonts w:eastAsia="微軟正黑體" w:cstheme="minorHAnsi"/>
                <w:b/>
                <w:bCs/>
                <w:sz w:val="22"/>
              </w:rPr>
              <w:t>修改</w:t>
            </w:r>
            <w:r w:rsidRPr="00F02179">
              <w:rPr>
                <w:rFonts w:eastAsia="Microsoft JhengHei UI" w:cstheme="minorHAnsi"/>
                <w:b/>
                <w:bCs/>
                <w:color w:val="000000"/>
                <w:sz w:val="22"/>
              </w:rPr>
              <w:t>，</w:t>
            </w:r>
            <w:r w:rsidRPr="00F02179">
              <w:rPr>
                <w:rFonts w:eastAsia="微軟正黑體" w:cstheme="minorHAnsi"/>
                <w:b/>
                <w:bCs/>
                <w:sz w:val="22"/>
              </w:rPr>
              <w:t>可輸入：</w:t>
            </w:r>
          </w:p>
          <w:p w:rsidR="000F7697" w:rsidRPr="00F02179" w:rsidRDefault="000F7697" w:rsidP="000F7697">
            <w:pPr>
              <w:ind w:left="0" w:firstLine="0"/>
              <w:rPr>
                <w:rFonts w:eastAsia="微軟正黑體" w:cstheme="minorHAnsi"/>
                <w:sz w:val="22"/>
              </w:rPr>
            </w:pPr>
            <w:r w:rsidRPr="00F02179">
              <w:rPr>
                <w:rFonts w:eastAsia="微軟正黑體" w:cstheme="minorHAnsi"/>
                <w:sz w:val="22"/>
              </w:rPr>
              <w:t>幣別</w:t>
            </w:r>
            <w:r w:rsidRPr="00F02179">
              <w:rPr>
                <w:rFonts w:eastAsia="微軟正黑體" w:cstheme="minorHAnsi"/>
                <w:sz w:val="22"/>
              </w:rPr>
              <w:t>/</w:t>
            </w:r>
            <w:r w:rsidRPr="00F02179">
              <w:rPr>
                <w:rFonts w:eastAsia="微軟正黑體" w:cstheme="minorHAnsi"/>
                <w:sz w:val="22"/>
              </w:rPr>
              <w:t>存單金額</w:t>
            </w:r>
            <w:r w:rsidRPr="00F02179">
              <w:rPr>
                <w:rFonts w:eastAsia="微軟正黑體" w:cstheme="minorHAnsi"/>
                <w:sz w:val="22"/>
              </w:rPr>
              <w:t>/</w:t>
            </w:r>
            <w:r w:rsidRPr="00F02179">
              <w:rPr>
                <w:rFonts w:eastAsia="微軟正黑體" w:cstheme="minorHAnsi"/>
                <w:sz w:val="22"/>
              </w:rPr>
              <w:t>存期</w:t>
            </w:r>
            <w:r w:rsidRPr="00F02179">
              <w:rPr>
                <w:rFonts w:eastAsia="微軟正黑體" w:cstheme="minorHAnsi"/>
                <w:sz w:val="22"/>
              </w:rPr>
              <w:t>/</w:t>
            </w:r>
            <w:r w:rsidRPr="00F02179">
              <w:rPr>
                <w:rFonts w:eastAsia="微軟正黑體" w:cstheme="minorHAnsi"/>
                <w:sz w:val="22"/>
              </w:rPr>
              <w:t>指定到期日</w:t>
            </w:r>
            <w:r w:rsidRPr="00F02179">
              <w:rPr>
                <w:rFonts w:eastAsia="微軟正黑體" w:cstheme="minorHAnsi"/>
                <w:sz w:val="22"/>
              </w:rPr>
              <w:t>/</w:t>
            </w:r>
            <w:r w:rsidRPr="00F02179">
              <w:rPr>
                <w:rFonts w:eastAsia="微軟正黑體" w:cstheme="minorHAnsi"/>
                <w:sz w:val="22"/>
              </w:rPr>
              <w:t>按月付息</w:t>
            </w:r>
            <w:r w:rsidRPr="00F02179">
              <w:rPr>
                <w:rFonts w:eastAsia="微軟正黑體" w:cstheme="minorHAnsi"/>
                <w:sz w:val="22"/>
              </w:rPr>
              <w:t>/</w:t>
            </w:r>
            <w:r w:rsidRPr="00F02179">
              <w:rPr>
                <w:rFonts w:eastAsia="微軟正黑體" w:cstheme="minorHAnsi"/>
                <w:sz w:val="22"/>
              </w:rPr>
              <w:t>存單利率</w:t>
            </w:r>
            <w:r w:rsidRPr="00F02179">
              <w:rPr>
                <w:rFonts w:eastAsia="微軟正黑體" w:cstheme="minorHAnsi"/>
                <w:sz w:val="22"/>
              </w:rPr>
              <w:t>/</w:t>
            </w:r>
            <w:r w:rsidRPr="00F02179">
              <w:rPr>
                <w:rFonts w:eastAsia="微軟正黑體" w:cstheme="minorHAnsi"/>
                <w:sz w:val="22"/>
              </w:rPr>
              <w:t>備註</w:t>
            </w:r>
          </w:p>
          <w:p w:rsidR="000F7697" w:rsidRPr="00F02179" w:rsidRDefault="000F7697" w:rsidP="000F7697">
            <w:pPr>
              <w:rPr>
                <w:rFonts w:eastAsia="微軟正黑體" w:cstheme="minorHAnsi"/>
                <w:sz w:val="22"/>
              </w:rPr>
            </w:pPr>
            <w:r w:rsidRPr="00F02179">
              <w:rPr>
                <w:rFonts w:eastAsia="Microsoft JhengHei UI" w:cstheme="minorHAnsi"/>
                <w:b/>
                <w:bCs/>
                <w:color w:val="000000"/>
                <w:sz w:val="22"/>
              </w:rPr>
              <w:t>功能</w:t>
            </w:r>
            <w:r w:rsidRPr="00F02179">
              <w:rPr>
                <w:rFonts w:eastAsia="Microsoft JhengHei UI" w:cstheme="minorHAnsi"/>
                <w:b/>
                <w:bCs/>
                <w:color w:val="000000"/>
                <w:sz w:val="22"/>
              </w:rPr>
              <w:t>-</w:t>
            </w:r>
            <w:r w:rsidRPr="00F02179">
              <w:rPr>
                <w:rFonts w:eastAsia="微軟正黑體" w:cstheme="minorHAnsi"/>
                <w:b/>
                <w:bCs/>
                <w:sz w:val="22"/>
              </w:rPr>
              <w:t>D-</w:t>
            </w:r>
            <w:r w:rsidRPr="00F02179">
              <w:rPr>
                <w:rFonts w:eastAsia="微軟正黑體" w:cstheme="minorHAnsi"/>
                <w:b/>
                <w:bCs/>
                <w:sz w:val="22"/>
              </w:rPr>
              <w:t>刪除</w:t>
            </w:r>
            <w:r w:rsidRPr="00F02179">
              <w:rPr>
                <w:rFonts w:eastAsia="微軟正黑體" w:cstheme="minorHAnsi"/>
                <w:sz w:val="22"/>
              </w:rPr>
              <w:t>：僅可刪除整筆議價定存之記錄，欄位內容不可修改</w:t>
            </w:r>
          </w:p>
          <w:p w:rsidR="000F7697" w:rsidRPr="00F02179" w:rsidRDefault="000F7697" w:rsidP="000F7697">
            <w:pPr>
              <w:ind w:left="0" w:firstLine="0"/>
              <w:rPr>
                <w:rFonts w:eastAsia="微軟正黑體" w:cstheme="minorHAnsi"/>
                <w:sz w:val="22"/>
              </w:rPr>
            </w:pPr>
            <w:r w:rsidRPr="00F02179">
              <w:rPr>
                <w:rFonts w:eastAsia="Microsoft JhengHei UI" w:cstheme="minorHAnsi"/>
                <w:b/>
                <w:bCs/>
                <w:color w:val="000000"/>
                <w:sz w:val="22"/>
              </w:rPr>
              <w:t>功能</w:t>
            </w:r>
            <w:r w:rsidRPr="00F02179">
              <w:rPr>
                <w:rFonts w:eastAsia="Microsoft JhengHei UI" w:cstheme="minorHAnsi"/>
                <w:b/>
                <w:bCs/>
                <w:color w:val="000000"/>
                <w:sz w:val="22"/>
              </w:rPr>
              <w:t>-</w:t>
            </w:r>
            <w:r w:rsidRPr="00F02179">
              <w:rPr>
                <w:rFonts w:eastAsia="微軟正黑體" w:cstheme="minorHAnsi"/>
                <w:b/>
                <w:bCs/>
                <w:sz w:val="22"/>
              </w:rPr>
              <w:t>Q-</w:t>
            </w:r>
            <w:r w:rsidRPr="00F02179">
              <w:rPr>
                <w:rFonts w:eastAsia="微軟正黑體" w:cstheme="minorHAnsi"/>
                <w:b/>
                <w:bCs/>
                <w:sz w:val="22"/>
              </w:rPr>
              <w:t>查詢</w:t>
            </w:r>
            <w:r w:rsidRPr="00F02179">
              <w:rPr>
                <w:rFonts w:eastAsia="微軟正黑體" w:cstheme="minorHAnsi"/>
                <w:sz w:val="22"/>
              </w:rPr>
              <w:t>：僅可查詢整筆議價定存之記錄，欄位內容不可修改</w:t>
            </w:r>
          </w:p>
        </w:tc>
      </w:tr>
    </w:tbl>
    <w:p w:rsidR="008746C3" w:rsidRPr="00F02179" w:rsidRDefault="008746C3" w:rsidP="005C0C03">
      <w:pPr>
        <w:ind w:leftChars="14" w:left="514"/>
        <w:rPr>
          <w:rFonts w:eastAsia="微軟正黑體" w:cstheme="minorHAnsi"/>
        </w:rPr>
      </w:pPr>
    </w:p>
    <w:p w:rsidR="008746C3" w:rsidRPr="00F02179" w:rsidRDefault="008746C3" w:rsidP="008746C3">
      <w:pPr>
        <w:ind w:leftChars="39" w:left="576" w:hanging="482"/>
        <w:rPr>
          <w:rFonts w:eastAsia="微軟正黑體" w:cstheme="minorHAnsi"/>
        </w:rPr>
      </w:pPr>
    </w:p>
    <w:p w:rsidR="008D51B1" w:rsidRPr="00F02179" w:rsidRDefault="008D51B1" w:rsidP="008D51B1">
      <w:pPr>
        <w:ind w:left="0" w:firstLine="0"/>
        <w:outlineLvl w:val="2"/>
        <w:rPr>
          <w:rFonts w:eastAsia="微軟正黑體" w:cstheme="minorHAnsi"/>
        </w:rPr>
      </w:pPr>
      <w:bookmarkStart w:id="198" w:name="_Toc170379654"/>
      <w:r w:rsidRPr="00F02179">
        <w:rPr>
          <w:rFonts w:eastAsia="微軟正黑體" w:cstheme="minorHAnsi"/>
        </w:rPr>
        <w:t>2.3.17</w:t>
      </w:r>
      <w:r w:rsidRPr="00F02179">
        <w:rPr>
          <w:rFonts w:eastAsia="微軟正黑體" w:cstheme="minorHAnsi"/>
        </w:rPr>
        <w:t>外幣定存議價維護相關功能</w:t>
      </w:r>
      <w:bookmarkEnd w:id="198"/>
    </w:p>
    <w:p w:rsidR="00F10DF6" w:rsidRPr="00F02179" w:rsidRDefault="00F10DF6" w:rsidP="00F10DF6">
      <w:pPr>
        <w:ind w:left="0" w:firstLine="0"/>
        <w:outlineLvl w:val="3"/>
        <w:rPr>
          <w:rFonts w:eastAsia="微軟正黑體" w:cstheme="minorHAnsi"/>
        </w:rPr>
      </w:pPr>
      <w:r w:rsidRPr="00F02179">
        <w:rPr>
          <w:rFonts w:eastAsia="微軟正黑體" w:cstheme="minorHAnsi"/>
        </w:rPr>
        <w:t xml:space="preserve">2.3.17.1 </w:t>
      </w:r>
      <w:r w:rsidRPr="00F02179">
        <w:rPr>
          <w:rFonts w:eastAsia="微軟正黑體" w:cstheme="minorHAnsi"/>
        </w:rPr>
        <w:t>功能</w:t>
      </w:r>
      <w:r w:rsidRPr="00F02179">
        <w:rPr>
          <w:rFonts w:eastAsia="微軟正黑體" w:cstheme="minorHAnsi"/>
        </w:rPr>
        <w:t>/</w:t>
      </w:r>
      <w:r w:rsidRPr="00F02179">
        <w:rPr>
          <w:rFonts w:eastAsia="微軟正黑體" w:cstheme="minorHAnsi"/>
        </w:rPr>
        <w:t>需求</w:t>
      </w:r>
      <w:r w:rsidRPr="00F02179">
        <w:rPr>
          <w:rFonts w:eastAsia="微軟正黑體" w:cstheme="minorHAnsi"/>
        </w:rPr>
        <w:t xml:space="preserve"> Function/Requirement</w:t>
      </w:r>
    </w:p>
    <w:p w:rsidR="005E0E10" w:rsidRPr="00F02179" w:rsidRDefault="008D51B1"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一</w:t>
      </w:r>
      <w:r w:rsidRPr="00F02179">
        <w:rPr>
          <w:rFonts w:eastAsia="微軟正黑體" w:cstheme="minorHAnsi"/>
        </w:rPr>
        <w:t>)</w:t>
      </w:r>
      <w:r w:rsidRPr="00F02179">
        <w:rPr>
          <w:rFonts w:eastAsia="微軟正黑體" w:cstheme="minorHAnsi"/>
        </w:rPr>
        <w:tab/>
      </w:r>
      <w:r w:rsidR="005E0E10" w:rsidRPr="00F02179">
        <w:rPr>
          <w:rFonts w:eastAsia="微軟正黑體" w:cstheme="minorHAnsi"/>
        </w:rPr>
        <w:t>定存議價維護</w:t>
      </w:r>
      <w:r w:rsidR="005E0E10" w:rsidRPr="00F02179">
        <w:rPr>
          <w:rFonts w:eastAsia="微軟正黑體" w:cstheme="minorHAnsi"/>
        </w:rPr>
        <w:t xml:space="preserve"> (</w:t>
      </w:r>
      <w:r w:rsidR="005E0E10" w:rsidRPr="00F02179">
        <w:rPr>
          <w:rFonts w:eastAsia="微軟正黑體" w:cstheme="minorHAnsi"/>
        </w:rPr>
        <w:t>限分行櫃員</w:t>
      </w:r>
      <w:r w:rsidR="005E0E10" w:rsidRPr="00F02179">
        <w:rPr>
          <w:rFonts w:eastAsia="微軟正黑體" w:cstheme="minorHAnsi"/>
        </w:rPr>
        <w:t>/</w:t>
      </w:r>
      <w:r w:rsidR="005E0E10" w:rsidRPr="00F02179">
        <w:rPr>
          <w:rFonts w:eastAsia="微軟正黑體" w:cstheme="minorHAnsi"/>
        </w:rPr>
        <w:t>主管權限</w:t>
      </w:r>
      <w:r w:rsidR="005E0E10" w:rsidRPr="00F02179">
        <w:rPr>
          <w:rFonts w:eastAsia="微軟正黑體" w:cstheme="minorHAnsi"/>
        </w:rPr>
        <w:t>)</w:t>
      </w:r>
    </w:p>
    <w:p w:rsidR="005E0E10" w:rsidRPr="00F02179" w:rsidRDefault="005E0E10" w:rsidP="005E0E10">
      <w:pPr>
        <w:rPr>
          <w:rFonts w:eastAsia="微軟正黑體" w:cstheme="minorHAnsi"/>
          <w:b/>
          <w:bCs/>
        </w:rPr>
      </w:pPr>
    </w:p>
    <w:p w:rsidR="005E0E10" w:rsidRPr="00F02179" w:rsidRDefault="005E0E10" w:rsidP="005E0E10">
      <w:pPr>
        <w:rPr>
          <w:rFonts w:eastAsia="微軟正黑體" w:cstheme="minorHAnsi"/>
          <w:b/>
          <w:bCs/>
        </w:rPr>
      </w:pPr>
      <w:r w:rsidRPr="00F02179">
        <w:rPr>
          <w:rFonts w:eastAsia="微軟正黑體" w:cstheme="minorHAnsi"/>
          <w:b/>
          <w:bCs/>
        </w:rPr>
        <w:t>輸入欄位：</w:t>
      </w:r>
    </w:p>
    <w:p w:rsidR="005E0E10" w:rsidRPr="00F02179" w:rsidRDefault="005E0E10" w:rsidP="005E0E10">
      <w:pPr>
        <w:pStyle w:val="af2"/>
        <w:numPr>
          <w:ilvl w:val="0"/>
          <w:numId w:val="105"/>
        </w:numPr>
        <w:ind w:leftChars="0"/>
        <w:rPr>
          <w:rFonts w:eastAsia="微軟正黑體" w:cstheme="minorHAnsi"/>
        </w:rPr>
      </w:pPr>
      <w:r w:rsidRPr="00F02179">
        <w:rPr>
          <w:rFonts w:eastAsia="微軟正黑體" w:cstheme="minorHAnsi"/>
        </w:rPr>
        <w:lastRenderedPageBreak/>
        <w:t>功能：</w:t>
      </w:r>
      <w:r w:rsidRPr="00F02179">
        <w:rPr>
          <w:rFonts w:eastAsia="微軟正黑體" w:cstheme="minorHAnsi"/>
        </w:rPr>
        <w:t>C-Create</w:t>
      </w:r>
    </w:p>
    <w:p w:rsidR="00FD43D6" w:rsidRPr="00F02179" w:rsidRDefault="00FD43D6" w:rsidP="005E0E10">
      <w:pPr>
        <w:pStyle w:val="af2"/>
        <w:numPr>
          <w:ilvl w:val="0"/>
          <w:numId w:val="105"/>
        </w:numPr>
        <w:ind w:leftChars="0"/>
        <w:rPr>
          <w:rFonts w:eastAsia="微軟正黑體" w:cstheme="minorHAnsi"/>
        </w:rPr>
      </w:pPr>
      <w:r w:rsidRPr="00F02179">
        <w:rPr>
          <w:rFonts w:eastAsia="微軟正黑體" w:cstheme="minorHAnsi"/>
        </w:rPr>
        <w:t>授權：經辦送出後，須經過</w:t>
      </w:r>
      <w:r w:rsidRPr="00F02179">
        <w:rPr>
          <w:rFonts w:eastAsia="微軟正黑體" w:cstheme="minorHAnsi"/>
        </w:rPr>
        <w:t>B or A</w:t>
      </w:r>
      <w:r w:rsidRPr="00F02179">
        <w:rPr>
          <w:rFonts w:eastAsia="微軟正黑體" w:cstheme="minorHAnsi"/>
        </w:rPr>
        <w:t>主管授權</w:t>
      </w:r>
    </w:p>
    <w:p w:rsidR="005E0E10" w:rsidRPr="00F02179" w:rsidRDefault="005E0E10" w:rsidP="005E0E10">
      <w:pPr>
        <w:pStyle w:val="af2"/>
        <w:numPr>
          <w:ilvl w:val="0"/>
          <w:numId w:val="105"/>
        </w:numPr>
        <w:ind w:leftChars="0"/>
        <w:rPr>
          <w:rFonts w:eastAsia="微軟正黑體" w:cstheme="minorHAnsi"/>
        </w:rPr>
      </w:pPr>
      <w:r w:rsidRPr="00F02179">
        <w:rPr>
          <w:rFonts w:eastAsia="微軟正黑體" w:cstheme="minorHAnsi"/>
        </w:rPr>
        <w:t>定存帳號</w:t>
      </w:r>
    </w:p>
    <w:p w:rsidR="005E0E10" w:rsidRPr="00F02179" w:rsidRDefault="005E0E10" w:rsidP="00C11E83">
      <w:pPr>
        <w:pStyle w:val="af2"/>
        <w:numPr>
          <w:ilvl w:val="0"/>
          <w:numId w:val="106"/>
        </w:numPr>
        <w:ind w:leftChars="0" w:left="993"/>
        <w:rPr>
          <w:rFonts w:eastAsia="微軟正黑體" w:cstheme="minorHAnsi"/>
        </w:rPr>
      </w:pPr>
      <w:r w:rsidRPr="00F02179">
        <w:rPr>
          <w:rFonts w:eastAsia="微軟正黑體" w:cstheme="minorHAnsi"/>
        </w:rPr>
        <w:t>DBU</w:t>
      </w:r>
      <w:r w:rsidRPr="00F02179">
        <w:rPr>
          <w:rFonts w:eastAsia="微軟正黑體" w:cstheme="minorHAnsi"/>
        </w:rPr>
        <w:t>帳號：限原開戶行輸入</w:t>
      </w:r>
    </w:p>
    <w:p w:rsidR="005E0E10" w:rsidRPr="00F02179" w:rsidRDefault="005E0E10" w:rsidP="00C11E83">
      <w:pPr>
        <w:pStyle w:val="af2"/>
        <w:numPr>
          <w:ilvl w:val="0"/>
          <w:numId w:val="106"/>
        </w:numPr>
        <w:ind w:leftChars="0" w:left="993"/>
        <w:rPr>
          <w:rFonts w:eastAsia="微軟正黑體" w:cstheme="minorHAnsi"/>
        </w:rPr>
      </w:pPr>
      <w:r w:rsidRPr="00F02179">
        <w:rPr>
          <w:rFonts w:eastAsia="微軟正黑體" w:cstheme="minorHAnsi"/>
        </w:rPr>
        <w:t>OBU</w:t>
      </w:r>
      <w:r w:rsidRPr="00F02179">
        <w:rPr>
          <w:rFonts w:eastAsia="微軟正黑體" w:cstheme="minorHAnsi"/>
        </w:rPr>
        <w:t>帳號：限歸屬行或國際金融業務分行輸入</w:t>
      </w:r>
    </w:p>
    <w:p w:rsidR="008C60AE" w:rsidRPr="00F02179" w:rsidRDefault="005E0E10" w:rsidP="005E0E10">
      <w:pPr>
        <w:pStyle w:val="af2"/>
        <w:numPr>
          <w:ilvl w:val="0"/>
          <w:numId w:val="105"/>
        </w:numPr>
        <w:ind w:leftChars="0"/>
        <w:rPr>
          <w:rFonts w:eastAsia="微軟正黑體" w:cstheme="minorHAnsi"/>
        </w:rPr>
      </w:pPr>
      <w:r w:rsidRPr="00F02179">
        <w:rPr>
          <w:rFonts w:eastAsia="微軟正黑體" w:cstheme="minorHAnsi"/>
        </w:rPr>
        <w:t>議價利率</w:t>
      </w:r>
    </w:p>
    <w:p w:rsidR="008C60AE" w:rsidRPr="00F02179" w:rsidRDefault="008C60AE" w:rsidP="008C60AE">
      <w:pPr>
        <w:pStyle w:val="af2"/>
        <w:numPr>
          <w:ilvl w:val="1"/>
          <w:numId w:val="105"/>
        </w:numPr>
        <w:ind w:leftChars="0"/>
        <w:rPr>
          <w:rFonts w:eastAsia="微軟正黑體" w:cstheme="minorHAnsi"/>
        </w:rPr>
      </w:pPr>
      <w:r w:rsidRPr="00F02179">
        <w:rPr>
          <w:rFonts w:eastAsia="微軟正黑體" w:cstheme="minorHAnsi"/>
        </w:rPr>
        <w:t>若該定存帳號為定存專案，議價利率需等於承作利率</w:t>
      </w:r>
    </w:p>
    <w:p w:rsidR="005E0E10" w:rsidRPr="00F02179" w:rsidRDefault="008C60AE" w:rsidP="008C60AE">
      <w:pPr>
        <w:pStyle w:val="af2"/>
        <w:numPr>
          <w:ilvl w:val="1"/>
          <w:numId w:val="105"/>
        </w:numPr>
        <w:ind w:leftChars="0"/>
        <w:rPr>
          <w:rFonts w:eastAsia="微軟正黑體" w:cstheme="minorHAnsi"/>
        </w:rPr>
      </w:pPr>
      <w:r w:rsidRPr="00F02179">
        <w:rPr>
          <w:rFonts w:eastAsia="微軟正黑體" w:cstheme="minorHAnsi"/>
        </w:rPr>
        <w:t>若該定存帳號為議價定存，議價利率</w:t>
      </w:r>
      <w:r w:rsidR="00A71F0C" w:rsidRPr="00F02179">
        <w:rPr>
          <w:rFonts w:eastAsia="微軟正黑體" w:cstheme="minorHAnsi"/>
        </w:rPr>
        <w:t>為成本利率。</w:t>
      </w:r>
      <w:r w:rsidRPr="00F02179">
        <w:rPr>
          <w:rFonts w:eastAsia="微軟正黑體" w:cstheme="minorHAnsi"/>
        </w:rPr>
        <w:t>分行櫃員依據總行公布同意承接之最高利率，由櫃員手動輸入</w:t>
      </w:r>
      <w:r w:rsidR="00A71F0C" w:rsidRPr="00F02179">
        <w:rPr>
          <w:rFonts w:eastAsia="微軟正黑體" w:cstheme="minorHAnsi"/>
        </w:rPr>
        <w:t>。</w:t>
      </w:r>
    </w:p>
    <w:p w:rsidR="00A71F0C" w:rsidRPr="00F02179" w:rsidRDefault="00A71F0C" w:rsidP="00C11E83">
      <w:pPr>
        <w:pStyle w:val="af2"/>
        <w:numPr>
          <w:ilvl w:val="0"/>
          <w:numId w:val="283"/>
        </w:numPr>
        <w:ind w:leftChars="0"/>
        <w:rPr>
          <w:rFonts w:eastAsia="微軟正黑體" w:cstheme="minorHAnsi"/>
        </w:rPr>
      </w:pPr>
      <w:r w:rsidRPr="00F02179">
        <w:rPr>
          <w:rFonts w:eastAsia="微軟正黑體" w:cstheme="minorHAnsi"/>
        </w:rPr>
        <w:t>唯有定存帳號為議價定存時，櫃員輸入此欄位時需要檢核</w:t>
      </w:r>
      <w:r w:rsidRPr="00F02179">
        <w:rPr>
          <w:rFonts w:eastAsia="微軟正黑體" w:cstheme="minorHAnsi"/>
        </w:rPr>
        <w:t xml:space="preserve"> (</w:t>
      </w:r>
      <w:r w:rsidRPr="00F02179">
        <w:rPr>
          <w:rFonts w:eastAsia="微軟正黑體" w:cstheme="minorHAnsi"/>
        </w:rPr>
        <w:t>七</w:t>
      </w:r>
      <w:r w:rsidRPr="00F02179">
        <w:rPr>
          <w:rFonts w:eastAsia="微軟正黑體" w:cstheme="minorHAnsi"/>
        </w:rPr>
        <w:t>)(</w:t>
      </w:r>
      <w:r w:rsidRPr="00F02179">
        <w:rPr>
          <w:rFonts w:eastAsia="微軟正黑體" w:cstheme="minorHAnsi"/>
        </w:rPr>
        <w:t>八</w:t>
      </w:r>
      <w:r w:rsidRPr="00F02179">
        <w:rPr>
          <w:rFonts w:eastAsia="微軟正黑體" w:cstheme="minorHAnsi"/>
        </w:rPr>
        <w:t>)(</w:t>
      </w:r>
      <w:r w:rsidRPr="00F02179">
        <w:rPr>
          <w:rFonts w:eastAsia="微軟正黑體" w:cstheme="minorHAnsi"/>
        </w:rPr>
        <w:t>九</w:t>
      </w:r>
      <w:r w:rsidRPr="00F02179">
        <w:rPr>
          <w:rFonts w:eastAsia="微軟正黑體" w:cstheme="minorHAnsi"/>
        </w:rPr>
        <w:t xml:space="preserve">) </w:t>
      </w:r>
      <w:r w:rsidRPr="00F02179">
        <w:rPr>
          <w:rFonts w:eastAsia="微軟正黑體" w:cstheme="minorHAnsi"/>
        </w:rPr>
        <w:t>三個參數檔</w:t>
      </w:r>
    </w:p>
    <w:p w:rsidR="005E0E10" w:rsidRPr="00F02179" w:rsidRDefault="005E0E10" w:rsidP="005E0E10">
      <w:pPr>
        <w:pStyle w:val="af2"/>
        <w:numPr>
          <w:ilvl w:val="0"/>
          <w:numId w:val="105"/>
        </w:numPr>
        <w:ind w:leftChars="0"/>
        <w:rPr>
          <w:rFonts w:eastAsia="微軟正黑體" w:cstheme="minorHAnsi"/>
        </w:rPr>
      </w:pPr>
      <w:r w:rsidRPr="00F02179">
        <w:rPr>
          <w:rFonts w:eastAsia="微軟正黑體" w:cstheme="minorHAnsi"/>
        </w:rPr>
        <w:t>議價日</w:t>
      </w:r>
      <w:r w:rsidRPr="00F02179">
        <w:rPr>
          <w:rFonts w:eastAsia="微軟正黑體" w:cstheme="minorHAnsi"/>
        </w:rPr>
        <w:t xml:space="preserve"> (YY/MM/DD</w:t>
      </w:r>
      <w:r w:rsidRPr="00F02179">
        <w:rPr>
          <w:rFonts w:eastAsia="微軟正黑體" w:cstheme="minorHAnsi"/>
        </w:rPr>
        <w:t>，限輸入當日前</w:t>
      </w:r>
      <w:r w:rsidRPr="00F02179">
        <w:rPr>
          <w:rFonts w:eastAsia="微軟正黑體" w:cstheme="minorHAnsi"/>
        </w:rPr>
        <w:t>31</w:t>
      </w:r>
      <w:r w:rsidRPr="00F02179">
        <w:rPr>
          <w:rFonts w:eastAsia="微軟正黑體" w:cstheme="minorHAnsi"/>
        </w:rPr>
        <w:t>日之日期，且定存起日</w:t>
      </w:r>
      <w:r w:rsidRPr="00F02179">
        <w:rPr>
          <w:rFonts w:eastAsia="微軟正黑體" w:cstheme="minorHAnsi"/>
        </w:rPr>
        <w:t xml:space="preserve">≤ </w:t>
      </w:r>
      <w:r w:rsidRPr="00F02179">
        <w:rPr>
          <w:rFonts w:eastAsia="微軟正黑體" w:cstheme="minorHAnsi"/>
        </w:rPr>
        <w:t>議價日</w:t>
      </w:r>
      <w:r w:rsidRPr="00F02179">
        <w:rPr>
          <w:rFonts w:eastAsia="微軟正黑體" w:cstheme="minorHAnsi"/>
        </w:rPr>
        <w:t>&lt;</w:t>
      </w:r>
      <w:r w:rsidRPr="00F02179">
        <w:rPr>
          <w:rFonts w:eastAsia="微軟正黑體" w:cstheme="minorHAnsi"/>
        </w:rPr>
        <w:t>到期日</w:t>
      </w:r>
      <w:r w:rsidRPr="00F02179">
        <w:rPr>
          <w:rFonts w:eastAsia="微軟正黑體" w:cstheme="minorHAnsi"/>
        </w:rPr>
        <w:t>)</w:t>
      </w:r>
    </w:p>
    <w:p w:rsidR="005E0E10" w:rsidRPr="00F02179" w:rsidRDefault="005E0E10" w:rsidP="005E0E10">
      <w:pPr>
        <w:pStyle w:val="af2"/>
        <w:numPr>
          <w:ilvl w:val="0"/>
          <w:numId w:val="105"/>
        </w:numPr>
        <w:ind w:leftChars="0"/>
        <w:rPr>
          <w:rFonts w:eastAsia="微軟正黑體" w:cstheme="minorHAnsi"/>
        </w:rPr>
      </w:pPr>
      <w:r w:rsidRPr="00F02179">
        <w:rPr>
          <w:rFonts w:eastAsia="微軟正黑體" w:cstheme="minorHAnsi"/>
        </w:rPr>
        <w:t>OBU</w:t>
      </w:r>
      <w:r w:rsidRPr="00F02179">
        <w:rPr>
          <w:rFonts w:eastAsia="微軟正黑體" w:cstheme="minorHAnsi"/>
        </w:rPr>
        <w:t>歸屬行</w:t>
      </w:r>
      <w:r w:rsidRPr="00F02179">
        <w:rPr>
          <w:rFonts w:eastAsia="微軟正黑體" w:cstheme="minorHAnsi"/>
        </w:rPr>
        <w:t xml:space="preserve"> (</w:t>
      </w:r>
      <w:r w:rsidRPr="00F02179">
        <w:rPr>
          <w:rFonts w:eastAsia="微軟正黑體" w:cstheme="minorHAnsi"/>
        </w:rPr>
        <w:t>兩碼英文代號，限</w:t>
      </w:r>
      <w:r w:rsidRPr="00F02179">
        <w:rPr>
          <w:rFonts w:eastAsia="微軟正黑體" w:cstheme="minorHAnsi"/>
        </w:rPr>
        <w:t>OBU</w:t>
      </w:r>
      <w:r w:rsidRPr="00F02179">
        <w:rPr>
          <w:rFonts w:eastAsia="微軟正黑體" w:cstheme="minorHAnsi"/>
        </w:rPr>
        <w:t>帳戶輸入</w:t>
      </w:r>
      <w:r w:rsidRPr="00F02179">
        <w:rPr>
          <w:rFonts w:eastAsia="微軟正黑體" w:cstheme="minorHAnsi"/>
        </w:rPr>
        <w:t>)</w:t>
      </w:r>
    </w:p>
    <w:p w:rsidR="005E0E10" w:rsidRPr="00F02179" w:rsidRDefault="005E0E10" w:rsidP="005E0E10">
      <w:pPr>
        <w:ind w:left="426" w:firstLine="0"/>
        <w:rPr>
          <w:rFonts w:eastAsia="微軟正黑體" w:cstheme="minorHAnsi"/>
          <w:b/>
          <w:bCs/>
        </w:rPr>
      </w:pPr>
    </w:p>
    <w:p w:rsidR="005E0E10" w:rsidRPr="00F02179" w:rsidRDefault="005E0E10" w:rsidP="005E0E10">
      <w:pPr>
        <w:ind w:left="426" w:firstLine="0"/>
        <w:rPr>
          <w:rFonts w:eastAsia="微軟正黑體" w:cstheme="minorHAnsi"/>
          <w:b/>
          <w:bCs/>
        </w:rPr>
      </w:pPr>
      <w:r w:rsidRPr="00F02179">
        <w:rPr>
          <w:rFonts w:eastAsia="微軟正黑體" w:cstheme="minorHAnsi"/>
          <w:b/>
          <w:bCs/>
        </w:rPr>
        <w:t>輸出欄位：</w:t>
      </w:r>
      <w:r w:rsidRPr="00F02179">
        <w:rPr>
          <w:rFonts w:eastAsia="微軟正黑體" w:cstheme="minorHAnsi"/>
        </w:rPr>
        <w:t>當輸入「定存帳號」後，系統自動帶出：</w:t>
      </w:r>
    </w:p>
    <w:p w:rsidR="005E0E10" w:rsidRPr="00F02179" w:rsidRDefault="005E0E10" w:rsidP="005E0E10">
      <w:pPr>
        <w:pStyle w:val="af2"/>
        <w:numPr>
          <w:ilvl w:val="0"/>
          <w:numId w:val="108"/>
        </w:numPr>
        <w:ind w:leftChars="0" w:left="709"/>
        <w:rPr>
          <w:rFonts w:eastAsia="微軟正黑體" w:cstheme="minorHAnsi"/>
        </w:rPr>
      </w:pPr>
      <w:r w:rsidRPr="00F02179">
        <w:rPr>
          <w:rFonts w:eastAsia="微軟正黑體" w:cstheme="minorHAnsi"/>
        </w:rPr>
        <w:t>定存幣別</w:t>
      </w:r>
    </w:p>
    <w:p w:rsidR="005E0E10" w:rsidRPr="00F02179" w:rsidRDefault="005E0E10" w:rsidP="005E0E10">
      <w:pPr>
        <w:pStyle w:val="af2"/>
        <w:numPr>
          <w:ilvl w:val="0"/>
          <w:numId w:val="108"/>
        </w:numPr>
        <w:ind w:leftChars="0" w:left="709"/>
        <w:rPr>
          <w:rFonts w:eastAsia="微軟正黑體" w:cstheme="minorHAnsi"/>
        </w:rPr>
      </w:pPr>
      <w:r w:rsidRPr="00F02179">
        <w:rPr>
          <w:rFonts w:eastAsia="微軟正黑體" w:cstheme="minorHAnsi"/>
        </w:rPr>
        <w:t>存單金額</w:t>
      </w:r>
    </w:p>
    <w:p w:rsidR="005E0E10" w:rsidRPr="00F02179" w:rsidRDefault="005E0E10" w:rsidP="005E0E10">
      <w:pPr>
        <w:pStyle w:val="af2"/>
        <w:numPr>
          <w:ilvl w:val="0"/>
          <w:numId w:val="108"/>
        </w:numPr>
        <w:ind w:leftChars="0" w:left="709"/>
        <w:rPr>
          <w:rFonts w:eastAsia="微軟正黑體" w:cstheme="minorHAnsi"/>
        </w:rPr>
      </w:pPr>
      <w:r w:rsidRPr="00F02179">
        <w:rPr>
          <w:rFonts w:eastAsia="微軟正黑體" w:cstheme="minorHAnsi"/>
        </w:rPr>
        <w:t>承作利率</w:t>
      </w:r>
      <w:r w:rsidR="008C60AE" w:rsidRPr="00F02179">
        <w:rPr>
          <w:rFonts w:eastAsia="微軟正黑體" w:cstheme="minorHAnsi"/>
        </w:rPr>
        <w:t>：該定存帳號之定存利率。分行櫃員輸入定存帳號後，自動帶出存單利率，不可異動</w:t>
      </w:r>
    </w:p>
    <w:p w:rsidR="005E0E10" w:rsidRPr="00F02179" w:rsidRDefault="005E0E10" w:rsidP="005E0E10">
      <w:pPr>
        <w:pStyle w:val="af2"/>
        <w:numPr>
          <w:ilvl w:val="0"/>
          <w:numId w:val="108"/>
        </w:numPr>
        <w:ind w:leftChars="0" w:left="709"/>
        <w:rPr>
          <w:rFonts w:eastAsia="微軟正黑體" w:cstheme="minorHAnsi"/>
        </w:rPr>
      </w:pPr>
      <w:r w:rsidRPr="00F02179">
        <w:rPr>
          <w:rFonts w:eastAsia="微軟正黑體" w:cstheme="minorHAnsi"/>
        </w:rPr>
        <w:t>到期日</w:t>
      </w:r>
      <w:r w:rsidRPr="00F02179">
        <w:rPr>
          <w:rFonts w:eastAsia="微軟正黑體" w:cstheme="minorHAnsi"/>
        </w:rPr>
        <w:t>(YYYY/MM/DD)</w:t>
      </w:r>
    </w:p>
    <w:p w:rsidR="005E0E10" w:rsidRPr="00F02179" w:rsidRDefault="005E0E10" w:rsidP="005E0E10">
      <w:pPr>
        <w:ind w:left="426" w:firstLine="0"/>
        <w:rPr>
          <w:rFonts w:eastAsia="微軟正黑體" w:cstheme="minorHAnsi"/>
        </w:rPr>
      </w:pPr>
      <w:r w:rsidRPr="00F02179">
        <w:rPr>
          <w:rFonts w:eastAsia="微軟正黑體" w:cstheme="minorHAnsi"/>
        </w:rPr>
        <w:t>系統檢查下表「檢核點」所有內容。新增完成後，該筆資料狀態更新為</w:t>
      </w:r>
      <w:r w:rsidRPr="00F02179">
        <w:rPr>
          <w:rFonts w:eastAsia="微軟正黑體" w:cstheme="minorHAnsi"/>
        </w:rPr>
        <w:t>P-</w:t>
      </w:r>
      <w:r w:rsidRPr="00F02179">
        <w:rPr>
          <w:rFonts w:eastAsia="微軟正黑體" w:cstheme="minorHAnsi"/>
        </w:rPr>
        <w:t>待核可</w:t>
      </w:r>
      <w:r w:rsidRPr="00F02179">
        <w:rPr>
          <w:rFonts w:eastAsia="微軟正黑體" w:cstheme="minorHAnsi"/>
        </w:rPr>
        <w:br/>
      </w:r>
    </w:p>
    <w:p w:rsidR="005E0E10" w:rsidRPr="00F02179" w:rsidRDefault="005E0E10" w:rsidP="005E0E10">
      <w:pPr>
        <w:ind w:left="426" w:firstLine="0"/>
        <w:rPr>
          <w:rFonts w:eastAsia="微軟正黑體" w:cstheme="minorHAnsi"/>
          <w:b/>
          <w:bCs/>
        </w:rPr>
      </w:pPr>
      <w:r w:rsidRPr="00F02179">
        <w:rPr>
          <w:rFonts w:eastAsia="微軟正黑體" w:cstheme="minorHAnsi"/>
          <w:b/>
          <w:bCs/>
        </w:rPr>
        <w:t>輸入欄位：</w:t>
      </w:r>
    </w:p>
    <w:p w:rsidR="005E0E10" w:rsidRPr="00F02179" w:rsidRDefault="005E0E10" w:rsidP="005E0E10">
      <w:pPr>
        <w:pStyle w:val="af2"/>
        <w:numPr>
          <w:ilvl w:val="0"/>
          <w:numId w:val="37"/>
        </w:numPr>
        <w:ind w:leftChars="0" w:left="851"/>
        <w:rPr>
          <w:rFonts w:eastAsia="微軟正黑體" w:cstheme="minorHAnsi"/>
        </w:rPr>
      </w:pPr>
      <w:r w:rsidRPr="00F02179">
        <w:rPr>
          <w:rFonts w:eastAsia="微軟正黑體" w:cstheme="minorHAnsi"/>
        </w:rPr>
        <w:t>功能：</w:t>
      </w:r>
      <w:r w:rsidRPr="00F02179">
        <w:rPr>
          <w:rFonts w:eastAsia="微軟正黑體" w:cstheme="minorHAnsi"/>
        </w:rPr>
        <w:t>A-Amend</w:t>
      </w:r>
    </w:p>
    <w:p w:rsidR="00FD43D6" w:rsidRPr="00C11E83" w:rsidRDefault="00FD43D6" w:rsidP="00FD43D6">
      <w:pPr>
        <w:pStyle w:val="af2"/>
        <w:numPr>
          <w:ilvl w:val="0"/>
          <w:numId w:val="37"/>
        </w:numPr>
        <w:ind w:leftChars="0" w:left="851"/>
        <w:rPr>
          <w:rFonts w:eastAsia="微軟正黑體" w:cstheme="minorHAnsi"/>
        </w:rPr>
      </w:pPr>
      <w:r w:rsidRPr="00F02179">
        <w:rPr>
          <w:rFonts w:eastAsia="微軟正黑體" w:cstheme="minorHAnsi"/>
        </w:rPr>
        <w:t>授權：經辦送出後，須經過</w:t>
      </w:r>
      <w:r w:rsidRPr="00F02179">
        <w:rPr>
          <w:rFonts w:eastAsia="微軟正黑體" w:cstheme="minorHAnsi"/>
        </w:rPr>
        <w:t>B or A</w:t>
      </w:r>
      <w:r w:rsidRPr="00F02179">
        <w:rPr>
          <w:rFonts w:eastAsia="微軟正黑體" w:cstheme="minorHAnsi"/>
        </w:rPr>
        <w:t>主管授權</w:t>
      </w:r>
    </w:p>
    <w:p w:rsidR="005E0E10" w:rsidRPr="00F02179" w:rsidRDefault="005E0E10" w:rsidP="005E0E10">
      <w:pPr>
        <w:ind w:left="371" w:firstLine="0"/>
        <w:rPr>
          <w:rFonts w:eastAsia="微軟正黑體" w:cstheme="minorHAnsi"/>
          <w:b/>
          <w:bCs/>
        </w:rPr>
      </w:pPr>
      <w:r w:rsidRPr="00F02179">
        <w:rPr>
          <w:rFonts w:eastAsia="微軟正黑體" w:cstheme="minorHAnsi"/>
          <w:b/>
          <w:bCs/>
        </w:rPr>
        <w:t>輸出欄位：</w:t>
      </w:r>
    </w:p>
    <w:p w:rsidR="005E0E10" w:rsidRPr="00F02179" w:rsidRDefault="005E0E10">
      <w:pPr>
        <w:pStyle w:val="af2"/>
        <w:numPr>
          <w:ilvl w:val="3"/>
          <w:numId w:val="146"/>
        </w:numPr>
        <w:ind w:leftChars="0" w:left="851"/>
        <w:rPr>
          <w:rFonts w:eastAsia="微軟正黑體" w:cstheme="minorHAnsi"/>
        </w:rPr>
      </w:pPr>
      <w:r w:rsidRPr="00F02179">
        <w:rPr>
          <w:rFonts w:eastAsia="微軟正黑體" w:cstheme="minorHAnsi"/>
        </w:rPr>
        <w:t>選擇「</w:t>
      </w:r>
      <w:r w:rsidRPr="00F02179">
        <w:rPr>
          <w:rFonts w:eastAsia="微軟正黑體" w:cstheme="minorHAnsi"/>
        </w:rPr>
        <w:t>A-Amend</w:t>
      </w:r>
      <w:r w:rsidRPr="00F02179">
        <w:rPr>
          <w:rFonts w:eastAsia="微軟正黑體" w:cstheme="minorHAnsi"/>
        </w:rPr>
        <w:t>」功能，系統將列出該分行已「新增」且未經過主管核可的定存議價維護資料。內容包含「定存帳號」、「議價利率」、「議價日」、「</w:t>
      </w:r>
      <w:r w:rsidRPr="00F02179">
        <w:rPr>
          <w:rFonts w:eastAsia="微軟正黑體" w:cstheme="minorHAnsi"/>
        </w:rPr>
        <w:t>OBU</w:t>
      </w:r>
      <w:r w:rsidRPr="00F02179">
        <w:rPr>
          <w:rFonts w:eastAsia="微軟正黑體" w:cstheme="minorHAnsi"/>
        </w:rPr>
        <w:t>歸屬行」、「定存幣別」、「存單金額」、「承作利率」、「到期日」。</w:t>
      </w:r>
    </w:p>
    <w:p w:rsidR="005E0E10" w:rsidRPr="00F02179" w:rsidRDefault="005E0E10" w:rsidP="005E0E10">
      <w:pPr>
        <w:ind w:left="426" w:firstLine="0"/>
        <w:rPr>
          <w:rFonts w:eastAsia="微軟正黑體" w:cstheme="minorHAnsi"/>
          <w:b/>
          <w:bCs/>
        </w:rPr>
      </w:pPr>
      <w:r w:rsidRPr="00F02179">
        <w:rPr>
          <w:rFonts w:eastAsia="微軟正黑體" w:cstheme="minorHAnsi"/>
          <w:b/>
          <w:bCs/>
        </w:rPr>
        <w:t>可修改欄位：</w:t>
      </w:r>
    </w:p>
    <w:p w:rsidR="005E0E10" w:rsidRPr="00F02179" w:rsidRDefault="005E0E10" w:rsidP="005E0E10">
      <w:pPr>
        <w:pStyle w:val="af2"/>
        <w:numPr>
          <w:ilvl w:val="0"/>
          <w:numId w:val="38"/>
        </w:numPr>
        <w:ind w:leftChars="0" w:left="851"/>
        <w:rPr>
          <w:rFonts w:eastAsia="微軟正黑體" w:cstheme="minorHAnsi"/>
        </w:rPr>
      </w:pPr>
      <w:r w:rsidRPr="00F02179">
        <w:rPr>
          <w:rFonts w:eastAsia="微軟正黑體" w:cstheme="minorHAnsi"/>
        </w:rPr>
        <w:t>定存帳號</w:t>
      </w:r>
    </w:p>
    <w:p w:rsidR="005E0E10" w:rsidRPr="00F02179" w:rsidRDefault="005E0E10" w:rsidP="005E0E10">
      <w:pPr>
        <w:pStyle w:val="af2"/>
        <w:numPr>
          <w:ilvl w:val="0"/>
          <w:numId w:val="107"/>
        </w:numPr>
        <w:ind w:leftChars="0" w:left="1276"/>
        <w:rPr>
          <w:rFonts w:eastAsia="微軟正黑體" w:cstheme="minorHAnsi"/>
        </w:rPr>
      </w:pPr>
      <w:r w:rsidRPr="00F02179">
        <w:rPr>
          <w:rFonts w:eastAsia="微軟正黑體" w:cstheme="minorHAnsi"/>
        </w:rPr>
        <w:t>DBU</w:t>
      </w:r>
      <w:r w:rsidRPr="00F02179">
        <w:rPr>
          <w:rFonts w:eastAsia="微軟正黑體" w:cstheme="minorHAnsi"/>
        </w:rPr>
        <w:t>帳號：限原開戶行輸入</w:t>
      </w:r>
    </w:p>
    <w:p w:rsidR="005E0E10" w:rsidRPr="00F02179" w:rsidRDefault="005E0E10" w:rsidP="005E0E10">
      <w:pPr>
        <w:pStyle w:val="af2"/>
        <w:numPr>
          <w:ilvl w:val="0"/>
          <w:numId w:val="107"/>
        </w:numPr>
        <w:ind w:leftChars="0" w:left="1276"/>
        <w:rPr>
          <w:rFonts w:eastAsia="微軟正黑體" w:cstheme="minorHAnsi"/>
        </w:rPr>
      </w:pPr>
      <w:r w:rsidRPr="00F02179">
        <w:rPr>
          <w:rFonts w:eastAsia="微軟正黑體" w:cstheme="minorHAnsi"/>
        </w:rPr>
        <w:t>OBU</w:t>
      </w:r>
      <w:r w:rsidRPr="00F02179">
        <w:rPr>
          <w:rFonts w:eastAsia="微軟正黑體" w:cstheme="minorHAnsi"/>
        </w:rPr>
        <w:t>帳號：限歸屬行或國際金融業務分行輸入</w:t>
      </w:r>
    </w:p>
    <w:p w:rsidR="005E0E10" w:rsidRPr="00F02179" w:rsidRDefault="005E0E10" w:rsidP="005E0E10">
      <w:pPr>
        <w:pStyle w:val="af2"/>
        <w:numPr>
          <w:ilvl w:val="0"/>
          <w:numId w:val="38"/>
        </w:numPr>
        <w:ind w:leftChars="0" w:left="851"/>
        <w:rPr>
          <w:rFonts w:eastAsia="微軟正黑體" w:cstheme="minorHAnsi"/>
        </w:rPr>
      </w:pPr>
      <w:r w:rsidRPr="00F02179">
        <w:rPr>
          <w:rFonts w:eastAsia="微軟正黑體" w:cstheme="minorHAnsi"/>
        </w:rPr>
        <w:lastRenderedPageBreak/>
        <w:t>議價利率</w:t>
      </w:r>
      <w:r w:rsidRPr="00F02179">
        <w:rPr>
          <w:rFonts w:eastAsia="微軟正黑體" w:cstheme="minorHAnsi"/>
        </w:rPr>
        <w:t xml:space="preserve"> (</w:t>
      </w:r>
      <w:r w:rsidRPr="00F02179">
        <w:rPr>
          <w:rFonts w:eastAsia="微軟正黑體" w:cstheme="minorHAnsi"/>
        </w:rPr>
        <w:t>若為定存專案，此欄需等於客戶承作利率</w:t>
      </w:r>
      <w:r w:rsidRPr="00F02179">
        <w:rPr>
          <w:rFonts w:eastAsia="微軟正黑體" w:cstheme="minorHAnsi"/>
        </w:rPr>
        <w:t>)</w:t>
      </w:r>
    </w:p>
    <w:p w:rsidR="005E0E10" w:rsidRPr="00F02179" w:rsidRDefault="005E0E10" w:rsidP="005E0E10">
      <w:pPr>
        <w:pStyle w:val="af2"/>
        <w:numPr>
          <w:ilvl w:val="0"/>
          <w:numId w:val="38"/>
        </w:numPr>
        <w:ind w:leftChars="0" w:left="851"/>
        <w:rPr>
          <w:rFonts w:eastAsia="微軟正黑體" w:cstheme="minorHAnsi"/>
        </w:rPr>
      </w:pPr>
      <w:r w:rsidRPr="00F02179">
        <w:rPr>
          <w:rFonts w:eastAsia="微軟正黑體" w:cstheme="minorHAnsi"/>
        </w:rPr>
        <w:t>議價日</w:t>
      </w:r>
      <w:r w:rsidRPr="00F02179">
        <w:rPr>
          <w:rFonts w:eastAsia="微軟正黑體" w:cstheme="minorHAnsi"/>
        </w:rPr>
        <w:t xml:space="preserve"> (YYYY/MM/DD</w:t>
      </w:r>
      <w:r w:rsidRPr="00F02179">
        <w:rPr>
          <w:rFonts w:eastAsia="微軟正黑體" w:cstheme="minorHAnsi"/>
        </w:rPr>
        <w:t>，限輸入當日前</w:t>
      </w:r>
      <w:r w:rsidRPr="00F02179">
        <w:rPr>
          <w:rFonts w:eastAsia="微軟正黑體" w:cstheme="minorHAnsi"/>
        </w:rPr>
        <w:t>31</w:t>
      </w:r>
      <w:r w:rsidRPr="00F02179">
        <w:rPr>
          <w:rFonts w:eastAsia="微軟正黑體" w:cstheme="minorHAnsi"/>
        </w:rPr>
        <w:t>日之日期，且定存起日</w:t>
      </w:r>
      <w:r w:rsidRPr="00F02179">
        <w:rPr>
          <w:rFonts w:eastAsia="微軟正黑體" w:cstheme="minorHAnsi"/>
        </w:rPr>
        <w:t xml:space="preserve">≤ </w:t>
      </w:r>
      <w:r w:rsidRPr="00F02179">
        <w:rPr>
          <w:rFonts w:eastAsia="微軟正黑體" w:cstheme="minorHAnsi"/>
        </w:rPr>
        <w:t>議價日</w:t>
      </w:r>
      <w:r w:rsidRPr="00F02179">
        <w:rPr>
          <w:rFonts w:eastAsia="微軟正黑體" w:cstheme="minorHAnsi"/>
        </w:rPr>
        <w:t>&lt;</w:t>
      </w:r>
      <w:r w:rsidRPr="00F02179">
        <w:rPr>
          <w:rFonts w:eastAsia="微軟正黑體" w:cstheme="minorHAnsi"/>
        </w:rPr>
        <w:t>到期日</w:t>
      </w:r>
      <w:r w:rsidRPr="00F02179">
        <w:rPr>
          <w:rFonts w:eastAsia="微軟正黑體" w:cstheme="minorHAnsi"/>
        </w:rPr>
        <w:t>)</w:t>
      </w:r>
    </w:p>
    <w:p w:rsidR="005E0E10" w:rsidRPr="00F02179" w:rsidRDefault="005E0E10" w:rsidP="005E0E10">
      <w:pPr>
        <w:pStyle w:val="af2"/>
        <w:numPr>
          <w:ilvl w:val="0"/>
          <w:numId w:val="38"/>
        </w:numPr>
        <w:ind w:leftChars="0" w:left="851"/>
        <w:rPr>
          <w:rFonts w:eastAsia="微軟正黑體" w:cstheme="minorHAnsi"/>
        </w:rPr>
      </w:pPr>
      <w:r w:rsidRPr="00F02179">
        <w:rPr>
          <w:rFonts w:eastAsia="微軟正黑體" w:cstheme="minorHAnsi"/>
        </w:rPr>
        <w:t>OBU</w:t>
      </w:r>
      <w:r w:rsidRPr="00F02179">
        <w:rPr>
          <w:rFonts w:eastAsia="微軟正黑體" w:cstheme="minorHAnsi"/>
        </w:rPr>
        <w:t>歸屬行</w:t>
      </w:r>
      <w:r w:rsidRPr="00F02179">
        <w:rPr>
          <w:rFonts w:eastAsia="微軟正黑體" w:cstheme="minorHAnsi"/>
        </w:rPr>
        <w:t xml:space="preserve"> (</w:t>
      </w:r>
      <w:r w:rsidRPr="00F02179">
        <w:rPr>
          <w:rFonts w:eastAsia="微軟正黑體" w:cstheme="minorHAnsi"/>
        </w:rPr>
        <w:t>兩碼英文代號，限</w:t>
      </w:r>
      <w:r w:rsidRPr="00F02179">
        <w:rPr>
          <w:rFonts w:eastAsia="微軟正黑體" w:cstheme="minorHAnsi"/>
        </w:rPr>
        <w:t>OBU</w:t>
      </w:r>
      <w:r w:rsidRPr="00F02179">
        <w:rPr>
          <w:rFonts w:eastAsia="微軟正黑體" w:cstheme="minorHAnsi"/>
        </w:rPr>
        <w:t>帳戶輸入</w:t>
      </w:r>
      <w:r w:rsidRPr="00F02179">
        <w:rPr>
          <w:rFonts w:eastAsia="微軟正黑體" w:cstheme="minorHAnsi"/>
        </w:rPr>
        <w:t>)</w:t>
      </w:r>
    </w:p>
    <w:p w:rsidR="005E0E10" w:rsidRPr="00F02179" w:rsidRDefault="005E0E10" w:rsidP="005E0E10">
      <w:pPr>
        <w:pStyle w:val="af2"/>
        <w:ind w:leftChars="0" w:left="480" w:firstLine="0"/>
        <w:rPr>
          <w:rFonts w:eastAsia="微軟正黑體" w:cstheme="minorHAnsi"/>
          <w:szCs w:val="32"/>
        </w:rPr>
      </w:pPr>
      <w:r w:rsidRPr="00F02179">
        <w:rPr>
          <w:rFonts w:eastAsia="微軟正黑體" w:cstheme="minorHAnsi"/>
          <w:szCs w:val="32"/>
        </w:rPr>
        <w:t>修改為新資料後，系統檢查下表「檢核點」所有內容。</w:t>
      </w:r>
    </w:p>
    <w:p w:rsidR="005E0E10" w:rsidRPr="00F02179" w:rsidRDefault="005E0E10" w:rsidP="005E0E10">
      <w:pPr>
        <w:pStyle w:val="af2"/>
        <w:ind w:leftChars="0" w:left="480" w:firstLine="0"/>
        <w:rPr>
          <w:rFonts w:eastAsia="微軟正黑體" w:cstheme="minorHAnsi"/>
          <w:b/>
          <w:bCs/>
        </w:rPr>
      </w:pPr>
    </w:p>
    <w:p w:rsidR="005E0E10" w:rsidRPr="00F02179" w:rsidRDefault="005E0E10" w:rsidP="005E0E10">
      <w:pPr>
        <w:ind w:left="426" w:firstLine="0"/>
        <w:rPr>
          <w:rFonts w:eastAsia="微軟正黑體" w:cstheme="minorHAnsi"/>
          <w:b/>
          <w:bCs/>
        </w:rPr>
      </w:pPr>
      <w:r w:rsidRPr="00F02179">
        <w:rPr>
          <w:rFonts w:eastAsia="微軟正黑體" w:cstheme="minorHAnsi"/>
          <w:b/>
          <w:bCs/>
        </w:rPr>
        <w:t>輸入欄位：</w:t>
      </w:r>
    </w:p>
    <w:p w:rsidR="005E0E10" w:rsidRPr="00F02179" w:rsidRDefault="005E0E10" w:rsidP="005E0E10">
      <w:pPr>
        <w:pStyle w:val="af2"/>
        <w:numPr>
          <w:ilvl w:val="0"/>
          <w:numId w:val="109"/>
        </w:numPr>
        <w:ind w:leftChars="0" w:left="851"/>
        <w:rPr>
          <w:rFonts w:eastAsia="微軟正黑體" w:cstheme="minorHAnsi"/>
        </w:rPr>
      </w:pPr>
      <w:r w:rsidRPr="00F02179">
        <w:rPr>
          <w:rFonts w:eastAsia="微軟正黑體" w:cstheme="minorHAnsi"/>
        </w:rPr>
        <w:t>功能：</w:t>
      </w:r>
      <w:r w:rsidRPr="00F02179">
        <w:rPr>
          <w:rFonts w:eastAsia="微軟正黑體" w:cstheme="minorHAnsi"/>
        </w:rPr>
        <w:t>D-Delete</w:t>
      </w:r>
    </w:p>
    <w:p w:rsidR="00FD43D6" w:rsidRPr="00C11E83" w:rsidRDefault="00FD43D6" w:rsidP="00FD43D6">
      <w:pPr>
        <w:pStyle w:val="af2"/>
        <w:numPr>
          <w:ilvl w:val="0"/>
          <w:numId w:val="109"/>
        </w:numPr>
        <w:ind w:leftChars="0" w:left="851"/>
        <w:rPr>
          <w:rFonts w:eastAsia="微軟正黑體" w:cstheme="minorHAnsi"/>
        </w:rPr>
      </w:pPr>
      <w:r w:rsidRPr="00F02179">
        <w:rPr>
          <w:rFonts w:eastAsia="微軟正黑體" w:cstheme="minorHAnsi"/>
        </w:rPr>
        <w:t>授權：經辦送出後，須經過</w:t>
      </w:r>
      <w:r w:rsidRPr="00F02179">
        <w:rPr>
          <w:rFonts w:eastAsia="微軟正黑體" w:cstheme="minorHAnsi"/>
        </w:rPr>
        <w:t>B or A</w:t>
      </w:r>
      <w:r w:rsidRPr="00F02179">
        <w:rPr>
          <w:rFonts w:eastAsia="微軟正黑體" w:cstheme="minorHAnsi"/>
        </w:rPr>
        <w:t>主管授權</w:t>
      </w:r>
    </w:p>
    <w:p w:rsidR="005E0E10" w:rsidRPr="00F02179" w:rsidRDefault="005E0E10" w:rsidP="005E0E10">
      <w:pPr>
        <w:pStyle w:val="af2"/>
        <w:numPr>
          <w:ilvl w:val="0"/>
          <w:numId w:val="110"/>
        </w:numPr>
        <w:ind w:leftChars="0"/>
        <w:rPr>
          <w:rFonts w:eastAsia="微軟正黑體" w:cstheme="minorHAnsi"/>
        </w:rPr>
      </w:pPr>
      <w:r w:rsidRPr="00F02179">
        <w:rPr>
          <w:rFonts w:eastAsia="微軟正黑體" w:cstheme="minorHAnsi"/>
        </w:rPr>
        <w:t>選擇「刪除」功能，系統將列出該分行已「新增」且未經過主管核可的定存議價維護資料。內容包含「定存帳號」、「議價利率」、「議價日」、「</w:t>
      </w:r>
      <w:r w:rsidRPr="00F02179">
        <w:rPr>
          <w:rFonts w:eastAsia="微軟正黑體" w:cstheme="minorHAnsi"/>
        </w:rPr>
        <w:t>OBU</w:t>
      </w:r>
      <w:r w:rsidRPr="00F02179">
        <w:rPr>
          <w:rFonts w:eastAsia="微軟正黑體" w:cstheme="minorHAnsi"/>
        </w:rPr>
        <w:t>歸屬行」、「定存幣別」、「存單金額」、「承作利率」、「到期日」。</w:t>
      </w:r>
    </w:p>
    <w:p w:rsidR="005E0E10" w:rsidRPr="00F02179" w:rsidRDefault="005E0E10" w:rsidP="005E0E10">
      <w:pPr>
        <w:pStyle w:val="af2"/>
        <w:numPr>
          <w:ilvl w:val="0"/>
          <w:numId w:val="110"/>
        </w:numPr>
        <w:ind w:leftChars="0"/>
        <w:rPr>
          <w:rFonts w:eastAsia="微軟正黑體" w:cstheme="minorHAnsi"/>
        </w:rPr>
      </w:pPr>
      <w:r w:rsidRPr="00F02179">
        <w:rPr>
          <w:rFonts w:eastAsia="微軟正黑體" w:cstheme="minorHAnsi"/>
          <w:szCs w:val="32"/>
        </w:rPr>
        <w:t>在該筆資料點選「刪除」，即刪除完成。</w:t>
      </w:r>
    </w:p>
    <w:p w:rsidR="005E0E10" w:rsidRPr="00F02179" w:rsidRDefault="005E0E10" w:rsidP="005E0E10">
      <w:pPr>
        <w:pStyle w:val="af2"/>
        <w:ind w:leftChars="0" w:left="1331" w:firstLine="0"/>
        <w:rPr>
          <w:rFonts w:eastAsia="微軟正黑體" w:cstheme="minorHAnsi"/>
        </w:rPr>
      </w:pPr>
    </w:p>
    <w:tbl>
      <w:tblPr>
        <w:tblStyle w:val="af1"/>
        <w:tblW w:w="0" w:type="auto"/>
        <w:tblInd w:w="480" w:type="dxa"/>
        <w:tblLook w:val="04A0"/>
      </w:tblPr>
      <w:tblGrid>
        <w:gridCol w:w="8808"/>
      </w:tblGrid>
      <w:tr w:rsidR="005E0E10" w:rsidRPr="00F02179" w:rsidTr="0046793B">
        <w:tc>
          <w:tcPr>
            <w:tcW w:w="8921" w:type="dxa"/>
            <w:shd w:val="clear" w:color="auto" w:fill="2F5496" w:themeFill="accent1" w:themeFillShade="BF"/>
          </w:tcPr>
          <w:p w:rsidR="005E0E10" w:rsidRPr="00F02179" w:rsidRDefault="005E0E10" w:rsidP="0046793B">
            <w:pPr>
              <w:jc w:val="center"/>
              <w:rPr>
                <w:rFonts w:eastAsia="微軟正黑體" w:cstheme="minorHAnsi"/>
                <w:b/>
                <w:bCs/>
                <w:szCs w:val="32"/>
              </w:rPr>
            </w:pPr>
            <w:r w:rsidRPr="00F02179">
              <w:rPr>
                <w:rFonts w:eastAsia="微軟正黑體" w:cstheme="minorHAnsi"/>
                <w:b/>
                <w:bCs/>
                <w:color w:val="FFFFFF" w:themeColor="background1"/>
                <w:szCs w:val="32"/>
              </w:rPr>
              <w:t>檢核點</w:t>
            </w:r>
            <w:r w:rsidRPr="00F02179">
              <w:rPr>
                <w:rFonts w:eastAsia="微軟正黑體" w:cstheme="minorHAnsi"/>
                <w:b/>
                <w:bCs/>
                <w:color w:val="FFFFFF" w:themeColor="background1"/>
                <w:szCs w:val="32"/>
              </w:rPr>
              <w:t xml:space="preserve"> (</w:t>
            </w:r>
            <w:r w:rsidRPr="00F02179">
              <w:rPr>
                <w:rFonts w:eastAsia="微軟正黑體" w:cstheme="minorHAnsi"/>
                <w:b/>
                <w:bCs/>
                <w:color w:val="FFFFFF" w:themeColor="background1"/>
                <w:szCs w:val="32"/>
              </w:rPr>
              <w:t>新增</w:t>
            </w:r>
            <w:r w:rsidRPr="00F02179">
              <w:rPr>
                <w:rFonts w:eastAsia="微軟正黑體" w:cstheme="minorHAnsi"/>
                <w:b/>
                <w:bCs/>
                <w:color w:val="FFFFFF" w:themeColor="background1"/>
                <w:szCs w:val="32"/>
              </w:rPr>
              <w:t>/</w:t>
            </w:r>
            <w:r w:rsidRPr="00F02179">
              <w:rPr>
                <w:rFonts w:eastAsia="微軟正黑體" w:cstheme="minorHAnsi"/>
                <w:b/>
                <w:bCs/>
                <w:color w:val="FFFFFF" w:themeColor="background1"/>
                <w:szCs w:val="32"/>
              </w:rPr>
              <w:t>維護</w:t>
            </w:r>
            <w:r w:rsidRPr="00F02179">
              <w:rPr>
                <w:rFonts w:eastAsia="微軟正黑體" w:cstheme="minorHAnsi"/>
                <w:b/>
                <w:bCs/>
                <w:color w:val="FFFFFF" w:themeColor="background1"/>
                <w:szCs w:val="32"/>
              </w:rPr>
              <w:t>)</w:t>
            </w:r>
          </w:p>
        </w:tc>
      </w:tr>
      <w:tr w:rsidR="005E0E10" w:rsidRPr="00F02179" w:rsidTr="0046793B">
        <w:tc>
          <w:tcPr>
            <w:tcW w:w="8921" w:type="dxa"/>
          </w:tcPr>
          <w:p w:rsidR="005E0E10" w:rsidRPr="00F02179" w:rsidRDefault="005E0E10">
            <w:pPr>
              <w:pStyle w:val="af2"/>
              <w:widowControl/>
              <w:numPr>
                <w:ilvl w:val="0"/>
                <w:numId w:val="126"/>
              </w:numPr>
              <w:ind w:leftChars="0"/>
              <w:jc w:val="both"/>
              <w:rPr>
                <w:rFonts w:eastAsia="微軟正黑體" w:cstheme="minorHAnsi"/>
                <w:szCs w:val="32"/>
              </w:rPr>
            </w:pPr>
            <w:r w:rsidRPr="00F02179">
              <w:rPr>
                <w:rFonts w:eastAsia="微軟正黑體" w:cstheme="minorHAnsi"/>
                <w:szCs w:val="32"/>
              </w:rPr>
              <w:t>若是定存專案</w:t>
            </w:r>
            <w:r w:rsidRPr="00F02179">
              <w:rPr>
                <w:rFonts w:eastAsia="微軟正黑體" w:cstheme="minorHAnsi"/>
                <w:szCs w:val="32"/>
              </w:rPr>
              <w:t>(</w:t>
            </w:r>
            <w:r w:rsidRPr="00F02179">
              <w:rPr>
                <w:rFonts w:eastAsia="微軟正黑體" w:cstheme="minorHAnsi"/>
                <w:szCs w:val="32"/>
              </w:rPr>
              <w:t>存入來源說明為</w:t>
            </w:r>
            <w:r w:rsidRPr="00F02179">
              <w:rPr>
                <w:rFonts w:eastAsia="微軟正黑體" w:cstheme="minorHAnsi"/>
                <w:szCs w:val="32"/>
              </w:rPr>
              <w:t>"P-"</w:t>
            </w:r>
            <w:r w:rsidRPr="00F02179">
              <w:rPr>
                <w:rFonts w:eastAsia="微軟正黑體" w:cstheme="minorHAnsi"/>
                <w:szCs w:val="32"/>
              </w:rPr>
              <w:t>之定存</w:t>
            </w:r>
            <w:r w:rsidRPr="00F02179">
              <w:rPr>
                <w:rFonts w:eastAsia="微軟正黑體" w:cstheme="minorHAnsi"/>
                <w:szCs w:val="32"/>
              </w:rPr>
              <w:t>)</w:t>
            </w:r>
            <w:r w:rsidRPr="00F02179">
              <w:rPr>
                <w:rFonts w:eastAsia="微軟正黑體" w:cstheme="minorHAnsi"/>
                <w:szCs w:val="32"/>
              </w:rPr>
              <w:t>，則建檔後不需主管核可。</w:t>
            </w:r>
          </w:p>
          <w:p w:rsidR="005E0E10" w:rsidRPr="00F02179" w:rsidRDefault="005E0E10">
            <w:pPr>
              <w:pStyle w:val="af2"/>
              <w:widowControl/>
              <w:numPr>
                <w:ilvl w:val="0"/>
                <w:numId w:val="126"/>
              </w:numPr>
              <w:ind w:leftChars="0"/>
              <w:jc w:val="both"/>
              <w:rPr>
                <w:rFonts w:eastAsia="微軟正黑體" w:cstheme="minorHAnsi"/>
                <w:szCs w:val="32"/>
              </w:rPr>
            </w:pPr>
            <w:r w:rsidRPr="00F02179">
              <w:rPr>
                <w:rFonts w:eastAsia="微軟正黑體" w:cstheme="minorHAnsi"/>
                <w:szCs w:val="32"/>
              </w:rPr>
              <w:t>定存帳號狀態須正常，若已凍結、結清、死亡、移出、轉期、更正等，皆不可承作。</w:t>
            </w:r>
          </w:p>
          <w:p w:rsidR="005E0E10" w:rsidRPr="00F02179" w:rsidRDefault="005E0E10">
            <w:pPr>
              <w:pStyle w:val="af2"/>
              <w:widowControl/>
              <w:numPr>
                <w:ilvl w:val="0"/>
                <w:numId w:val="126"/>
              </w:numPr>
              <w:ind w:leftChars="0"/>
              <w:jc w:val="both"/>
              <w:rPr>
                <w:rFonts w:eastAsia="微軟正黑體" w:cstheme="minorHAnsi"/>
                <w:szCs w:val="32"/>
              </w:rPr>
            </w:pPr>
            <w:r w:rsidRPr="00F02179">
              <w:rPr>
                <w:rFonts w:eastAsia="微軟正黑體" w:cstheme="minorHAnsi"/>
                <w:szCs w:val="32"/>
              </w:rPr>
              <w:t>以下情形不檢核該分行存授比：</w:t>
            </w:r>
          </w:p>
          <w:p w:rsidR="005E0E10" w:rsidRPr="00F02179" w:rsidRDefault="005E0E10">
            <w:pPr>
              <w:pStyle w:val="af2"/>
              <w:widowControl/>
              <w:numPr>
                <w:ilvl w:val="0"/>
                <w:numId w:val="127"/>
              </w:numPr>
              <w:ind w:leftChars="0"/>
              <w:jc w:val="both"/>
              <w:rPr>
                <w:rFonts w:eastAsia="微軟正黑體" w:cstheme="minorHAnsi"/>
                <w:szCs w:val="32"/>
              </w:rPr>
            </w:pPr>
            <w:r w:rsidRPr="00F02179">
              <w:rPr>
                <w:rFonts w:eastAsia="微軟正黑體" w:cstheme="minorHAnsi"/>
                <w:szCs w:val="32"/>
              </w:rPr>
              <w:t>定存專案之帳號</w:t>
            </w:r>
          </w:p>
          <w:p w:rsidR="005E0E10" w:rsidRPr="00F02179" w:rsidRDefault="005E0E10">
            <w:pPr>
              <w:pStyle w:val="af2"/>
              <w:widowControl/>
              <w:numPr>
                <w:ilvl w:val="0"/>
                <w:numId w:val="126"/>
              </w:numPr>
              <w:ind w:leftChars="0"/>
              <w:jc w:val="both"/>
              <w:rPr>
                <w:rFonts w:eastAsia="微軟正黑體" w:cstheme="minorHAnsi"/>
                <w:szCs w:val="32"/>
              </w:rPr>
            </w:pPr>
            <w:r w:rsidRPr="00F02179">
              <w:rPr>
                <w:rFonts w:eastAsia="微軟正黑體" w:cstheme="minorHAnsi"/>
                <w:szCs w:val="32"/>
              </w:rPr>
              <w:t>檢核外幣定存</w:t>
            </w:r>
            <w:r w:rsidRPr="00C11E83">
              <w:rPr>
                <w:rFonts w:eastAsia="微軟正黑體" w:cstheme="minorHAnsi"/>
                <w:b/>
                <w:bCs/>
                <w:szCs w:val="32"/>
              </w:rPr>
              <w:t>議價參數</w:t>
            </w:r>
          </w:p>
          <w:p w:rsidR="005E0E10" w:rsidRPr="00F02179" w:rsidRDefault="005E0E10">
            <w:pPr>
              <w:pStyle w:val="af2"/>
              <w:widowControl/>
              <w:numPr>
                <w:ilvl w:val="0"/>
                <w:numId w:val="128"/>
              </w:numPr>
              <w:ind w:leftChars="0"/>
              <w:jc w:val="both"/>
              <w:rPr>
                <w:rFonts w:eastAsia="微軟正黑體" w:cstheme="minorHAnsi"/>
                <w:szCs w:val="32"/>
              </w:rPr>
            </w:pPr>
            <w:r w:rsidRPr="00F02179">
              <w:rPr>
                <w:rFonts w:eastAsia="微軟正黑體" w:cstheme="minorHAnsi"/>
                <w:szCs w:val="32"/>
              </w:rPr>
              <w:t>「定存專案」不檢核定存議價參數，其餘皆須檢核</w:t>
            </w:r>
          </w:p>
          <w:p w:rsidR="005E0E10" w:rsidRPr="00F02179" w:rsidRDefault="005E0E10">
            <w:pPr>
              <w:pStyle w:val="af2"/>
              <w:widowControl/>
              <w:numPr>
                <w:ilvl w:val="0"/>
                <w:numId w:val="128"/>
              </w:numPr>
              <w:ind w:leftChars="0"/>
              <w:jc w:val="both"/>
              <w:rPr>
                <w:rFonts w:eastAsia="微軟正黑體" w:cstheme="minorHAnsi"/>
                <w:szCs w:val="32"/>
              </w:rPr>
            </w:pPr>
            <w:r w:rsidRPr="00F02179">
              <w:rPr>
                <w:rFonts w:eastAsia="微軟正黑體" w:cstheme="minorHAnsi"/>
                <w:szCs w:val="32"/>
              </w:rPr>
              <w:t>檢核方式：以議價日讀取該日之「外幣定存議價參數維護」設定：</w:t>
            </w:r>
          </w:p>
          <w:p w:rsidR="005E0E10" w:rsidRPr="00F02179" w:rsidRDefault="00D86D18">
            <w:pPr>
              <w:pStyle w:val="af2"/>
              <w:widowControl/>
              <w:numPr>
                <w:ilvl w:val="0"/>
                <w:numId w:val="129"/>
              </w:numPr>
              <w:ind w:leftChars="0"/>
              <w:jc w:val="both"/>
              <w:rPr>
                <w:rFonts w:eastAsia="微軟正黑體" w:cstheme="minorHAnsi"/>
                <w:szCs w:val="32"/>
              </w:rPr>
            </w:pPr>
            <w:r w:rsidRPr="00F02179">
              <w:rPr>
                <w:rFonts w:eastAsia="微軟正黑體" w:cstheme="minorHAnsi"/>
                <w:szCs w:val="32"/>
              </w:rPr>
              <w:t>議價日：</w:t>
            </w:r>
            <w:r w:rsidR="005E0E10" w:rsidRPr="00F02179">
              <w:rPr>
                <w:rFonts w:eastAsia="微軟正黑體" w:cstheme="minorHAnsi"/>
                <w:szCs w:val="32"/>
              </w:rPr>
              <w:t>若該議價日尚未設定「外幣定存議價參數維護」，則不可承作</w:t>
            </w:r>
          </w:p>
          <w:p w:rsidR="00D86D18" w:rsidRPr="00F02179" w:rsidRDefault="00D86D18">
            <w:pPr>
              <w:pStyle w:val="af2"/>
              <w:widowControl/>
              <w:numPr>
                <w:ilvl w:val="0"/>
                <w:numId w:val="129"/>
              </w:numPr>
              <w:ind w:leftChars="0"/>
              <w:jc w:val="both"/>
              <w:rPr>
                <w:rFonts w:eastAsia="微軟正黑體" w:cstheme="minorHAnsi"/>
                <w:szCs w:val="32"/>
              </w:rPr>
            </w:pPr>
            <w:r w:rsidRPr="00F02179">
              <w:rPr>
                <w:rFonts w:eastAsia="微軟正黑體" w:cstheme="minorHAnsi"/>
                <w:szCs w:val="32"/>
              </w:rPr>
              <w:t>幣別：</w:t>
            </w:r>
          </w:p>
          <w:p w:rsidR="00D86D18" w:rsidRPr="00F02179" w:rsidRDefault="005E0E10" w:rsidP="00C11E83">
            <w:pPr>
              <w:pStyle w:val="af2"/>
              <w:numPr>
                <w:ilvl w:val="0"/>
                <w:numId w:val="285"/>
              </w:numPr>
              <w:ind w:leftChars="0" w:left="2241"/>
              <w:rPr>
                <w:rFonts w:eastAsia="微軟正黑體" w:cstheme="minorHAnsi"/>
                <w:szCs w:val="32"/>
              </w:rPr>
            </w:pPr>
            <w:r w:rsidRPr="00F02179">
              <w:rPr>
                <w:rFonts w:eastAsia="微軟正黑體" w:cstheme="minorHAnsi"/>
                <w:szCs w:val="32"/>
              </w:rPr>
              <w:t>若有該幣別，則需檢核存單金額</w:t>
            </w:r>
            <w:r w:rsidR="00D86D18" w:rsidRPr="00F02179">
              <w:rPr>
                <w:rFonts w:eastAsia="微軟正黑體" w:cstheme="minorHAnsi"/>
                <w:szCs w:val="32"/>
              </w:rPr>
              <w:t>必須</w:t>
            </w:r>
            <w:r w:rsidRPr="00F02179">
              <w:rPr>
                <w:rFonts w:eastAsia="微軟正黑體" w:cstheme="minorHAnsi"/>
                <w:szCs w:val="32"/>
              </w:rPr>
              <w:t>&gt;=</w:t>
            </w:r>
            <w:r w:rsidRPr="00F02179">
              <w:rPr>
                <w:rFonts w:eastAsia="微軟正黑體" w:cstheme="minorHAnsi"/>
                <w:szCs w:val="32"/>
              </w:rPr>
              <w:t>最低金額</w:t>
            </w:r>
            <w:r w:rsidR="00D86D18" w:rsidRPr="00F02179">
              <w:rPr>
                <w:rFonts w:eastAsia="微軟正黑體" w:cstheme="minorHAnsi"/>
                <w:szCs w:val="32"/>
              </w:rPr>
              <w:t>，若未達最低金額，則不可承作</w:t>
            </w:r>
          </w:p>
          <w:p w:rsidR="005E0E10" w:rsidRPr="00C11E83" w:rsidRDefault="007D2F65" w:rsidP="00C11E83">
            <w:pPr>
              <w:pStyle w:val="af2"/>
              <w:numPr>
                <w:ilvl w:val="0"/>
                <w:numId w:val="284"/>
              </w:numPr>
              <w:ind w:leftChars="0" w:left="2241"/>
              <w:rPr>
                <w:rFonts w:eastAsia="微軟正黑體" w:cstheme="minorHAnsi"/>
                <w:szCs w:val="32"/>
              </w:rPr>
            </w:pPr>
            <w:r w:rsidRPr="00C11E83">
              <w:rPr>
                <w:rFonts w:eastAsia="微軟正黑體" w:cstheme="minorHAnsi" w:hint="eastAsia"/>
                <w:szCs w:val="32"/>
              </w:rPr>
              <w:t>若無該幣別，則雖可承作，但外計點數為</w:t>
            </w:r>
            <w:r w:rsidRPr="00C11E83">
              <w:rPr>
                <w:rFonts w:eastAsia="微軟正黑體" w:cstheme="minorHAnsi"/>
                <w:szCs w:val="32"/>
              </w:rPr>
              <w:t>0</w:t>
            </w:r>
          </w:p>
          <w:p w:rsidR="007D2F65" w:rsidRPr="00F02179" w:rsidRDefault="007D2F65" w:rsidP="007D2F65">
            <w:pPr>
              <w:pStyle w:val="af2"/>
              <w:widowControl/>
              <w:numPr>
                <w:ilvl w:val="0"/>
                <w:numId w:val="129"/>
              </w:numPr>
              <w:ind w:leftChars="0"/>
              <w:jc w:val="both"/>
              <w:rPr>
                <w:rFonts w:eastAsia="微軟正黑體" w:cstheme="minorHAnsi"/>
                <w:szCs w:val="32"/>
              </w:rPr>
            </w:pPr>
            <w:r w:rsidRPr="00F02179">
              <w:rPr>
                <w:rFonts w:eastAsia="微軟正黑體" w:cstheme="minorHAnsi"/>
                <w:szCs w:val="32"/>
              </w:rPr>
              <w:t>議價利率</w:t>
            </w:r>
            <w:r w:rsidR="00D86D18" w:rsidRPr="00F02179">
              <w:rPr>
                <w:rFonts w:eastAsia="微軟正黑體" w:cstheme="minorHAnsi"/>
                <w:szCs w:val="32"/>
              </w:rPr>
              <w:t>：</w:t>
            </w:r>
            <w:r w:rsidRPr="00F02179">
              <w:rPr>
                <w:rFonts w:eastAsia="微軟正黑體" w:cstheme="minorHAnsi"/>
                <w:szCs w:val="32"/>
              </w:rPr>
              <w:t>必須小於等於【利率報價】參數檔中議價日對應的幣別、最小金額、存期的利率</w:t>
            </w:r>
            <w:r w:rsidRPr="00F02179">
              <w:rPr>
                <w:rFonts w:eastAsia="微軟正黑體" w:cstheme="minorHAnsi"/>
                <w:szCs w:val="32"/>
              </w:rPr>
              <w:t xml:space="preserve"> + </w:t>
            </w:r>
            <w:r w:rsidRPr="00F02179">
              <w:rPr>
                <w:rFonts w:eastAsia="微軟正黑體" w:cstheme="minorHAnsi"/>
                <w:szCs w:val="32"/>
              </w:rPr>
              <w:t>【議價參數】外計點數</w:t>
            </w:r>
          </w:p>
          <w:p w:rsidR="005E0E10" w:rsidRPr="00F02179" w:rsidRDefault="005E0E10">
            <w:pPr>
              <w:pStyle w:val="af2"/>
              <w:widowControl/>
              <w:numPr>
                <w:ilvl w:val="0"/>
                <w:numId w:val="126"/>
              </w:numPr>
              <w:ind w:leftChars="0"/>
              <w:jc w:val="both"/>
              <w:rPr>
                <w:rFonts w:eastAsia="微軟正黑體" w:cstheme="minorHAnsi"/>
                <w:szCs w:val="32"/>
              </w:rPr>
            </w:pPr>
            <w:r w:rsidRPr="00F02179">
              <w:rPr>
                <w:rFonts w:eastAsia="微軟正黑體" w:cstheme="minorHAnsi"/>
                <w:szCs w:val="32"/>
              </w:rPr>
              <w:t>檢核外幣定存</w:t>
            </w:r>
            <w:r w:rsidRPr="00C11E83">
              <w:rPr>
                <w:rFonts w:eastAsia="微軟正黑體" w:cstheme="minorHAnsi"/>
                <w:b/>
                <w:bCs/>
                <w:szCs w:val="32"/>
              </w:rPr>
              <w:t>利率報價</w:t>
            </w:r>
          </w:p>
          <w:p w:rsidR="005E0E10" w:rsidRPr="00F02179" w:rsidRDefault="005E0E10" w:rsidP="00816F82">
            <w:pPr>
              <w:pStyle w:val="af2"/>
              <w:numPr>
                <w:ilvl w:val="0"/>
                <w:numId w:val="130"/>
              </w:numPr>
              <w:ind w:leftChars="0" w:left="1529"/>
              <w:rPr>
                <w:rFonts w:eastAsia="微軟正黑體" w:cstheme="minorHAnsi"/>
                <w:szCs w:val="32"/>
              </w:rPr>
            </w:pPr>
            <w:r w:rsidRPr="00F02179">
              <w:rPr>
                <w:rFonts w:eastAsia="微軟正黑體" w:cstheme="minorHAnsi"/>
                <w:szCs w:val="32"/>
              </w:rPr>
              <w:t>「定存專案」不檢核定存利率報價，其餘皆需檢核</w:t>
            </w:r>
          </w:p>
          <w:p w:rsidR="00816F82" w:rsidRPr="00F02179" w:rsidRDefault="00816F82" w:rsidP="00816F82">
            <w:pPr>
              <w:pStyle w:val="af2"/>
              <w:numPr>
                <w:ilvl w:val="0"/>
                <w:numId w:val="130"/>
              </w:numPr>
              <w:ind w:leftChars="0" w:left="1529"/>
              <w:rPr>
                <w:rFonts w:eastAsia="微軟正黑體" w:cstheme="minorHAnsi"/>
                <w:szCs w:val="32"/>
              </w:rPr>
            </w:pPr>
            <w:r w:rsidRPr="00F02179">
              <w:rPr>
                <w:rFonts w:eastAsia="微軟正黑體" w:cstheme="minorHAnsi"/>
                <w:szCs w:val="32"/>
              </w:rPr>
              <w:lastRenderedPageBreak/>
              <w:t>若【議價參數】該幣別無外計點數或無該幣別的設定</w:t>
            </w:r>
          </w:p>
          <w:p w:rsidR="00816F82" w:rsidRPr="00F02179" w:rsidRDefault="00816F82" w:rsidP="00C11E83">
            <w:pPr>
              <w:pStyle w:val="af2"/>
              <w:ind w:leftChars="0" w:left="1529" w:firstLine="0"/>
              <w:rPr>
                <w:rFonts w:eastAsia="微軟正黑體" w:cstheme="minorHAnsi"/>
                <w:szCs w:val="32"/>
              </w:rPr>
            </w:pPr>
            <w:r w:rsidRPr="00F02179">
              <w:rPr>
                <w:rFonts w:eastAsia="微軟正黑體" w:cstheme="minorHAnsi"/>
                <w:szCs w:val="32"/>
              </w:rPr>
              <w:t>【定存議價維護】中輸入的</w:t>
            </w:r>
            <w:r w:rsidRPr="00F02179">
              <w:rPr>
                <w:rFonts w:eastAsia="微軟正黑體" w:cstheme="minorHAnsi"/>
                <w:szCs w:val="32"/>
              </w:rPr>
              <w:t xml:space="preserve"> “</w:t>
            </w:r>
            <w:r w:rsidRPr="00F02179">
              <w:rPr>
                <w:rFonts w:eastAsia="微軟正黑體" w:cstheme="minorHAnsi"/>
                <w:szCs w:val="32"/>
              </w:rPr>
              <w:t>議價利率</w:t>
            </w:r>
            <w:r w:rsidRPr="00F02179">
              <w:rPr>
                <w:rFonts w:eastAsia="微軟正黑體" w:cstheme="minorHAnsi"/>
                <w:szCs w:val="32"/>
              </w:rPr>
              <w:t>”</w:t>
            </w:r>
            <w:r w:rsidRPr="00F02179">
              <w:rPr>
                <w:rFonts w:eastAsia="微軟正黑體" w:cstheme="minorHAnsi"/>
                <w:szCs w:val="32"/>
              </w:rPr>
              <w:t>，必須小於等於該參數檔中議價日對應的幣別、最小金額、存期的利率</w:t>
            </w:r>
          </w:p>
          <w:p w:rsidR="005E0E10" w:rsidRPr="00F02179" w:rsidRDefault="005E0E10" w:rsidP="00C11E83">
            <w:pPr>
              <w:pStyle w:val="af2"/>
              <w:numPr>
                <w:ilvl w:val="0"/>
                <w:numId w:val="130"/>
              </w:numPr>
              <w:ind w:leftChars="0" w:left="1529"/>
              <w:rPr>
                <w:rFonts w:eastAsia="微軟正黑體" w:cstheme="minorHAnsi"/>
                <w:szCs w:val="32"/>
              </w:rPr>
            </w:pPr>
            <w:r w:rsidRPr="00F02179">
              <w:rPr>
                <w:rFonts w:eastAsia="微軟正黑體" w:cstheme="minorHAnsi"/>
                <w:szCs w:val="32"/>
              </w:rPr>
              <w:t>檢核方式：以議價日</w:t>
            </w:r>
            <w:r w:rsidRPr="00F02179">
              <w:rPr>
                <w:rFonts w:eastAsia="微軟正黑體" w:cstheme="minorHAnsi"/>
                <w:szCs w:val="32"/>
              </w:rPr>
              <w:t>&amp;</w:t>
            </w:r>
            <w:r w:rsidRPr="00F02179">
              <w:rPr>
                <w:rFonts w:eastAsia="微軟正黑體" w:cstheme="minorHAnsi"/>
                <w:szCs w:val="32"/>
              </w:rPr>
              <w:t>幣別讀取該日之「外幣定存利率報價維護」設定</w:t>
            </w:r>
          </w:p>
          <w:p w:rsidR="00816F82" w:rsidRPr="00C11E83" w:rsidRDefault="005E0E10" w:rsidP="00816F82">
            <w:pPr>
              <w:pStyle w:val="af2"/>
              <w:numPr>
                <w:ilvl w:val="0"/>
                <w:numId w:val="131"/>
              </w:numPr>
              <w:ind w:leftChars="0" w:left="1680"/>
              <w:rPr>
                <w:rFonts w:eastAsia="微軟正黑體" w:cstheme="minorHAnsi"/>
                <w:szCs w:val="32"/>
              </w:rPr>
            </w:pPr>
            <w:r w:rsidRPr="00F02179">
              <w:rPr>
                <w:rFonts w:eastAsia="微軟正黑體" w:cstheme="minorHAnsi"/>
                <w:szCs w:val="32"/>
              </w:rPr>
              <w:t>若該議價日</w:t>
            </w:r>
            <w:r w:rsidRPr="00F02179">
              <w:rPr>
                <w:rFonts w:eastAsia="微軟正黑體" w:cstheme="minorHAnsi"/>
                <w:szCs w:val="32"/>
              </w:rPr>
              <w:t>&amp;</w:t>
            </w:r>
            <w:r w:rsidRPr="00F02179">
              <w:rPr>
                <w:rFonts w:eastAsia="微軟正黑體" w:cstheme="minorHAnsi"/>
                <w:szCs w:val="32"/>
              </w:rPr>
              <w:t>該幣別未設定「外幣定存利率報價維護」，則不可承作；</w:t>
            </w:r>
          </w:p>
          <w:p w:rsidR="005E0E10" w:rsidRPr="00F02179" w:rsidRDefault="005E0E10">
            <w:pPr>
              <w:pStyle w:val="af2"/>
              <w:numPr>
                <w:ilvl w:val="0"/>
                <w:numId w:val="131"/>
              </w:numPr>
              <w:ind w:leftChars="0" w:left="1680"/>
              <w:rPr>
                <w:rFonts w:eastAsia="微軟正黑體" w:cstheme="minorHAnsi"/>
                <w:szCs w:val="32"/>
              </w:rPr>
            </w:pPr>
            <w:r w:rsidRPr="00F02179">
              <w:rPr>
                <w:rFonts w:eastAsia="微軟正黑體" w:cstheme="minorHAnsi"/>
                <w:szCs w:val="32"/>
              </w:rPr>
              <w:t>存單金額超過外幣定存利率報價的第一組門檻，但未達第二組門檻，將以第一組門檻之設定利率檢核。</w:t>
            </w:r>
          </w:p>
          <w:p w:rsidR="005E0E10" w:rsidRPr="00F02179" w:rsidRDefault="005E0E10">
            <w:pPr>
              <w:pStyle w:val="af2"/>
              <w:numPr>
                <w:ilvl w:val="1"/>
                <w:numId w:val="131"/>
              </w:numPr>
              <w:ind w:leftChars="0" w:left="1822"/>
              <w:rPr>
                <w:rFonts w:eastAsia="微軟正黑體" w:cstheme="minorHAnsi"/>
                <w:szCs w:val="32"/>
              </w:rPr>
            </w:pPr>
            <w:r w:rsidRPr="00F02179">
              <w:rPr>
                <w:rFonts w:eastAsia="微軟正黑體" w:cstheme="minorHAnsi"/>
              </w:rPr>
              <w:t>舉例：若最小金額分別輸入</w:t>
            </w:r>
            <w:r w:rsidRPr="00F02179">
              <w:rPr>
                <w:rFonts w:eastAsia="微軟正黑體" w:cstheme="minorHAnsi"/>
              </w:rPr>
              <w:t>100</w:t>
            </w:r>
            <w:r w:rsidRPr="00F02179">
              <w:rPr>
                <w:rFonts w:eastAsia="微軟正黑體" w:cstheme="minorHAnsi"/>
              </w:rPr>
              <w:t>、</w:t>
            </w:r>
            <w:r w:rsidRPr="00F02179">
              <w:rPr>
                <w:rFonts w:eastAsia="微軟正黑體" w:cstheme="minorHAnsi"/>
              </w:rPr>
              <w:t>200</w:t>
            </w:r>
            <w:r w:rsidRPr="00F02179">
              <w:rPr>
                <w:rFonts w:eastAsia="微軟正黑體" w:cstheme="minorHAnsi"/>
              </w:rPr>
              <w:t>、</w:t>
            </w:r>
            <w:r w:rsidRPr="00F02179">
              <w:rPr>
                <w:rFonts w:eastAsia="微軟正黑體" w:cstheme="minorHAnsi"/>
              </w:rPr>
              <w:t>500</w:t>
            </w:r>
            <w:r w:rsidRPr="00F02179">
              <w:rPr>
                <w:rFonts w:eastAsia="微軟正黑體" w:cstheme="minorHAnsi"/>
              </w:rPr>
              <w:t>。</w:t>
            </w:r>
            <w:r w:rsidRPr="00F02179">
              <w:rPr>
                <w:rFonts w:eastAsia="微軟正黑體" w:cstheme="minorHAnsi"/>
              </w:rPr>
              <w:br/>
            </w:r>
            <w:r w:rsidRPr="00F02179">
              <w:rPr>
                <w:rFonts w:eastAsia="微軟正黑體" w:cstheme="minorHAnsi"/>
              </w:rPr>
              <w:t>定存金額為</w:t>
            </w:r>
            <w:r w:rsidRPr="00F02179">
              <w:rPr>
                <w:rFonts w:eastAsia="微軟正黑體" w:cstheme="minorHAnsi"/>
              </w:rPr>
              <w:t>150,000</w:t>
            </w:r>
            <w:r w:rsidRPr="00F02179">
              <w:rPr>
                <w:rFonts w:eastAsia="微軟正黑體" w:cstheme="minorHAnsi"/>
              </w:rPr>
              <w:t>，存期為</w:t>
            </w:r>
            <w:r w:rsidRPr="00F02179">
              <w:rPr>
                <w:rFonts w:eastAsia="微軟正黑體" w:cstheme="minorHAnsi"/>
              </w:rPr>
              <w:t>2W</w:t>
            </w:r>
            <w:r w:rsidRPr="00F02179">
              <w:rPr>
                <w:rFonts w:eastAsia="微軟正黑體" w:cstheme="minorHAnsi"/>
              </w:rPr>
              <w:t>，則會抓取最小金額</w:t>
            </w:r>
            <w:r w:rsidRPr="00F02179">
              <w:rPr>
                <w:rFonts w:eastAsia="微軟正黑體" w:cstheme="minorHAnsi"/>
              </w:rPr>
              <w:t>=100 (</w:t>
            </w:r>
            <w:r w:rsidRPr="00F02179">
              <w:rPr>
                <w:rFonts w:eastAsia="微軟正黑體" w:cstheme="minorHAnsi"/>
              </w:rPr>
              <w:t>即</w:t>
            </w:r>
            <w:r w:rsidRPr="00F02179">
              <w:rPr>
                <w:rFonts w:eastAsia="微軟正黑體" w:cstheme="minorHAnsi"/>
              </w:rPr>
              <w:t>100,000)</w:t>
            </w:r>
            <w:r w:rsidRPr="00F02179">
              <w:rPr>
                <w:rFonts w:eastAsia="微軟正黑體" w:cstheme="minorHAnsi"/>
              </w:rPr>
              <w:t>之</w:t>
            </w:r>
            <w:r w:rsidRPr="00F02179">
              <w:rPr>
                <w:rFonts w:eastAsia="微軟正黑體" w:cstheme="minorHAnsi"/>
              </w:rPr>
              <w:t>2W</w:t>
            </w:r>
            <w:r w:rsidRPr="00F02179">
              <w:rPr>
                <w:rFonts w:eastAsia="微軟正黑體" w:cstheme="minorHAnsi"/>
              </w:rPr>
              <w:t>設定之利率</w:t>
            </w:r>
            <w:r w:rsidRPr="00F02179">
              <w:rPr>
                <w:rFonts w:eastAsia="微軟正黑體" w:cstheme="minorHAnsi"/>
              </w:rPr>
              <w:t>)</w:t>
            </w:r>
          </w:p>
          <w:p w:rsidR="005E0E10" w:rsidRPr="00F02179" w:rsidRDefault="005E0E10" w:rsidP="0046793B">
            <w:pPr>
              <w:ind w:left="360" w:firstLine="0"/>
              <w:rPr>
                <w:rFonts w:eastAsia="微軟正黑體" w:cstheme="minorHAnsi"/>
                <w:szCs w:val="32"/>
              </w:rPr>
            </w:pPr>
          </w:p>
          <w:p w:rsidR="005E0E10" w:rsidRPr="00F02179" w:rsidRDefault="005E0E10" w:rsidP="0046793B">
            <w:pPr>
              <w:pStyle w:val="af2"/>
              <w:ind w:leftChars="0" w:left="2106" w:firstLine="0"/>
              <w:rPr>
                <w:rFonts w:eastAsia="微軟正黑體" w:cstheme="minorHAnsi"/>
                <w:szCs w:val="32"/>
              </w:rPr>
            </w:pPr>
            <w:r w:rsidRPr="00F02179">
              <w:rPr>
                <w:rFonts w:eastAsia="微軟正黑體" w:cstheme="minorHAnsi"/>
                <w:noProof/>
              </w:rPr>
              <w:drawing>
                <wp:inline distT="0" distB="0" distL="0" distR="0">
                  <wp:extent cx="1663295" cy="2315307"/>
                  <wp:effectExtent l="0" t="0" r="0" b="8890"/>
                  <wp:docPr id="1658382033" name="圖片 16583820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0466" name="圖片 1" descr="一張含有 文字, 螢幕擷取畫面, 數字, 字型 的圖片&#10;&#10;自動產生的描述"/>
                          <pic:cNvPicPr/>
                        </pic:nvPicPr>
                        <pic:blipFill>
                          <a:blip r:embed="rId105"/>
                          <a:stretch>
                            <a:fillRect/>
                          </a:stretch>
                        </pic:blipFill>
                        <pic:spPr>
                          <a:xfrm>
                            <a:off x="0" y="0"/>
                            <a:ext cx="1668869" cy="2323066"/>
                          </a:xfrm>
                          <a:prstGeom prst="rect">
                            <a:avLst/>
                          </a:prstGeom>
                        </pic:spPr>
                      </pic:pic>
                    </a:graphicData>
                  </a:graphic>
                </wp:inline>
              </w:drawing>
            </w:r>
          </w:p>
          <w:p w:rsidR="005E0E10" w:rsidRPr="00F02179" w:rsidRDefault="005E0E10">
            <w:pPr>
              <w:pStyle w:val="af2"/>
              <w:widowControl/>
              <w:numPr>
                <w:ilvl w:val="0"/>
                <w:numId w:val="126"/>
              </w:numPr>
              <w:ind w:leftChars="0"/>
              <w:jc w:val="both"/>
              <w:rPr>
                <w:rFonts w:eastAsia="微軟正黑體" w:cstheme="minorHAnsi"/>
                <w:szCs w:val="32"/>
              </w:rPr>
            </w:pPr>
            <w:r w:rsidRPr="00F02179">
              <w:rPr>
                <w:rFonts w:eastAsia="微軟正黑體" w:cstheme="minorHAnsi"/>
                <w:szCs w:val="32"/>
              </w:rPr>
              <w:t>檢核外幣定存</w:t>
            </w:r>
            <w:r w:rsidRPr="00C11E83">
              <w:rPr>
                <w:rFonts w:eastAsia="微軟正黑體" w:cstheme="minorHAnsi"/>
                <w:b/>
                <w:bCs/>
                <w:szCs w:val="32"/>
              </w:rPr>
              <w:t>利差參數</w:t>
            </w:r>
          </w:p>
          <w:p w:rsidR="005E0E10" w:rsidRPr="00F02179" w:rsidRDefault="005E0E10">
            <w:pPr>
              <w:pStyle w:val="af2"/>
              <w:numPr>
                <w:ilvl w:val="0"/>
                <w:numId w:val="132"/>
              </w:numPr>
              <w:ind w:leftChars="0"/>
              <w:rPr>
                <w:rFonts w:eastAsia="微軟正黑體" w:cstheme="minorHAnsi"/>
                <w:szCs w:val="32"/>
              </w:rPr>
            </w:pPr>
            <w:r w:rsidRPr="00F02179">
              <w:rPr>
                <w:rFonts w:eastAsia="微軟正黑體" w:cstheme="minorHAnsi"/>
                <w:szCs w:val="32"/>
              </w:rPr>
              <w:t>「定存專案」不檢核定存利率報價，其餘皆需檢核</w:t>
            </w:r>
          </w:p>
          <w:p w:rsidR="005E0E10" w:rsidRPr="00F02179" w:rsidRDefault="005E0E10">
            <w:pPr>
              <w:pStyle w:val="af2"/>
              <w:numPr>
                <w:ilvl w:val="0"/>
                <w:numId w:val="132"/>
              </w:numPr>
              <w:ind w:leftChars="0"/>
              <w:rPr>
                <w:rFonts w:eastAsia="微軟正黑體" w:cstheme="minorHAnsi"/>
                <w:szCs w:val="32"/>
              </w:rPr>
            </w:pPr>
            <w:r w:rsidRPr="00F02179">
              <w:rPr>
                <w:rFonts w:eastAsia="微軟正黑體" w:cstheme="minorHAnsi"/>
                <w:szCs w:val="32"/>
              </w:rPr>
              <w:t>以議價日</w:t>
            </w:r>
            <w:r w:rsidRPr="00F02179">
              <w:rPr>
                <w:rFonts w:eastAsia="微軟正黑體" w:cstheme="minorHAnsi"/>
                <w:szCs w:val="32"/>
              </w:rPr>
              <w:t>&amp;</w:t>
            </w:r>
            <w:r w:rsidRPr="00F02179">
              <w:rPr>
                <w:rFonts w:eastAsia="微軟正黑體" w:cstheme="minorHAnsi"/>
                <w:szCs w:val="32"/>
              </w:rPr>
              <w:t>幣別讀取該日之「外幣定存利差參數」設定</w:t>
            </w:r>
          </w:p>
          <w:p w:rsidR="005E0E10" w:rsidRPr="00F02179" w:rsidRDefault="005E0E10">
            <w:pPr>
              <w:pStyle w:val="af2"/>
              <w:widowControl/>
              <w:numPr>
                <w:ilvl w:val="0"/>
                <w:numId w:val="133"/>
              </w:numPr>
              <w:ind w:leftChars="0" w:left="1113" w:hanging="283"/>
              <w:jc w:val="both"/>
              <w:rPr>
                <w:rFonts w:eastAsia="微軟正黑體" w:cstheme="minorHAnsi"/>
                <w:szCs w:val="32"/>
              </w:rPr>
            </w:pPr>
            <w:r w:rsidRPr="00F02179">
              <w:rPr>
                <w:rFonts w:eastAsia="微軟正黑體" w:cstheme="minorHAnsi"/>
                <w:szCs w:val="32"/>
              </w:rPr>
              <w:t>若該議價日及該幣別未設定「外幣定存利差參數維護」，則不可承作</w:t>
            </w:r>
          </w:p>
          <w:p w:rsidR="00F431E9" w:rsidRPr="00F02179" w:rsidRDefault="005E0E10" w:rsidP="00F431E9">
            <w:pPr>
              <w:pStyle w:val="af2"/>
              <w:widowControl/>
              <w:numPr>
                <w:ilvl w:val="0"/>
                <w:numId w:val="133"/>
              </w:numPr>
              <w:ind w:leftChars="0" w:left="1113" w:hanging="283"/>
              <w:jc w:val="both"/>
              <w:rPr>
                <w:rFonts w:eastAsia="微軟正黑體" w:cstheme="minorHAnsi"/>
                <w:szCs w:val="32"/>
              </w:rPr>
            </w:pPr>
            <w:r w:rsidRPr="00F02179">
              <w:rPr>
                <w:rFonts w:eastAsia="微軟正黑體" w:cstheme="minorHAnsi"/>
                <w:szCs w:val="32"/>
              </w:rPr>
              <w:t>若有設定，</w:t>
            </w:r>
            <w:r w:rsidR="00F431E9" w:rsidRPr="00F02179">
              <w:rPr>
                <w:rFonts w:eastAsia="微軟正黑體" w:cstheme="minorHAnsi"/>
                <w:szCs w:val="32"/>
              </w:rPr>
              <w:t>【定存議價維護】中</w:t>
            </w:r>
            <w:r w:rsidR="00F431E9" w:rsidRPr="00F02179">
              <w:rPr>
                <w:rFonts w:eastAsia="微軟正黑體" w:cstheme="minorHAnsi"/>
                <w:szCs w:val="32"/>
              </w:rPr>
              <w:t xml:space="preserve"> “</w:t>
            </w:r>
            <w:r w:rsidR="00F431E9" w:rsidRPr="00F02179">
              <w:rPr>
                <w:rFonts w:eastAsia="微軟正黑體" w:cstheme="minorHAnsi"/>
                <w:szCs w:val="32"/>
              </w:rPr>
              <w:t>承作利率</w:t>
            </w:r>
            <w:r w:rsidR="00F431E9" w:rsidRPr="00F02179">
              <w:rPr>
                <w:rFonts w:eastAsia="微軟正黑體" w:cstheme="minorHAnsi"/>
                <w:szCs w:val="32"/>
              </w:rPr>
              <w:t>”- “</w:t>
            </w:r>
            <w:r w:rsidR="00F431E9" w:rsidRPr="00F02179">
              <w:rPr>
                <w:rFonts w:eastAsia="微軟正黑體" w:cstheme="minorHAnsi"/>
                <w:szCs w:val="32"/>
              </w:rPr>
              <w:t>議價利率</w:t>
            </w:r>
            <w:r w:rsidR="00F431E9" w:rsidRPr="00F02179">
              <w:rPr>
                <w:rFonts w:eastAsia="微軟正黑體" w:cstheme="minorHAnsi"/>
                <w:szCs w:val="32"/>
              </w:rPr>
              <w:t xml:space="preserve">” </w:t>
            </w:r>
            <w:r w:rsidR="00F431E9" w:rsidRPr="00F02179">
              <w:rPr>
                <w:rFonts w:eastAsia="微軟正黑體" w:cstheme="minorHAnsi"/>
                <w:szCs w:val="32"/>
              </w:rPr>
              <w:t>之絕對值，必須小於等於該參數檔中議價日對應的幣別、最小金額、存期的利差</w:t>
            </w:r>
          </w:p>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利差參數舉例：</w:t>
            </w:r>
          </w:p>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已知該議價日有該幣別之三個參數檔設定</w:t>
            </w:r>
          </w:p>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USD</w:t>
            </w:r>
            <w:r w:rsidRPr="00F02179">
              <w:rPr>
                <w:rFonts w:eastAsia="微軟正黑體" w:cstheme="minorHAnsi"/>
                <w:szCs w:val="32"/>
              </w:rPr>
              <w:t>，最小金額</w:t>
            </w:r>
            <w:r w:rsidRPr="00F02179">
              <w:rPr>
                <w:rFonts w:eastAsia="微軟正黑體" w:cstheme="minorHAnsi"/>
                <w:szCs w:val="32"/>
              </w:rPr>
              <w:t xml:space="preserve"> = 100</w:t>
            </w:r>
            <w:r w:rsidRPr="00F02179">
              <w:rPr>
                <w:rFonts w:eastAsia="微軟正黑體" w:cstheme="minorHAnsi"/>
                <w:szCs w:val="32"/>
              </w:rPr>
              <w:t>，存期</w:t>
            </w:r>
            <w:r w:rsidRPr="00F02179">
              <w:rPr>
                <w:rFonts w:eastAsia="微軟正黑體" w:cstheme="minorHAnsi"/>
                <w:szCs w:val="32"/>
              </w:rPr>
              <w:t>= 1Y</w:t>
            </w:r>
            <w:r w:rsidRPr="00F02179">
              <w:rPr>
                <w:rFonts w:eastAsia="微軟正黑體" w:cstheme="minorHAnsi"/>
                <w:szCs w:val="32"/>
              </w:rPr>
              <w:t>，</w:t>
            </w:r>
            <w:r w:rsidRPr="00C11E83">
              <w:rPr>
                <w:rFonts w:eastAsia="微軟正黑體" w:cstheme="minorHAnsi" w:hint="eastAsia"/>
                <w:b/>
                <w:bCs/>
                <w:szCs w:val="32"/>
              </w:rPr>
              <w:t>利差</w:t>
            </w:r>
            <w:r w:rsidRPr="00C11E83">
              <w:rPr>
                <w:rFonts w:eastAsia="微軟正黑體" w:cstheme="minorHAnsi"/>
                <w:b/>
                <w:bCs/>
                <w:szCs w:val="32"/>
              </w:rPr>
              <w:t xml:space="preserve"> = 0.01</w:t>
            </w:r>
          </w:p>
          <w:tbl>
            <w:tblPr>
              <w:tblStyle w:val="af1"/>
              <w:tblW w:w="8186" w:type="dxa"/>
              <w:tblLook w:val="04A0"/>
            </w:tblPr>
            <w:tblGrid>
              <w:gridCol w:w="1392"/>
              <w:gridCol w:w="1392"/>
              <w:gridCol w:w="2425"/>
              <w:gridCol w:w="1741"/>
              <w:gridCol w:w="1236"/>
            </w:tblGrid>
            <w:tr w:rsidR="00D96CDF" w:rsidRPr="00F02179" w:rsidTr="00C11E83">
              <w:tc>
                <w:tcPr>
                  <w:tcW w:w="1392" w:type="dxa"/>
                  <w:shd w:val="clear" w:color="auto" w:fill="D9E2F3" w:themeFill="accent1" w:themeFillTint="33"/>
                </w:tcPr>
                <w:p w:rsidR="00D96CDF" w:rsidRPr="00C11E83" w:rsidRDefault="00D96CDF" w:rsidP="00D96CDF">
                  <w:pPr>
                    <w:widowControl/>
                    <w:ind w:left="0" w:firstLine="0"/>
                    <w:rPr>
                      <w:rFonts w:eastAsia="微軟正黑體" w:cstheme="minorHAnsi"/>
                      <w:b/>
                      <w:bCs/>
                      <w:szCs w:val="32"/>
                    </w:rPr>
                  </w:pPr>
                  <w:r w:rsidRPr="00F02179">
                    <w:rPr>
                      <w:rFonts w:eastAsia="微軟正黑體" w:cstheme="minorHAnsi"/>
                      <w:b/>
                      <w:bCs/>
                      <w:szCs w:val="32"/>
                    </w:rPr>
                    <w:t>議價</w:t>
                  </w:r>
                  <w:r w:rsidRPr="00C11E83">
                    <w:rPr>
                      <w:rFonts w:eastAsia="微軟正黑體" w:cstheme="minorHAnsi" w:hint="eastAsia"/>
                      <w:b/>
                      <w:bCs/>
                      <w:szCs w:val="32"/>
                    </w:rPr>
                    <w:t>利率</w:t>
                  </w:r>
                </w:p>
              </w:tc>
              <w:tc>
                <w:tcPr>
                  <w:tcW w:w="1392" w:type="dxa"/>
                  <w:shd w:val="clear" w:color="auto" w:fill="D9E2F3" w:themeFill="accent1" w:themeFillTint="33"/>
                </w:tcPr>
                <w:p w:rsidR="00D96CDF" w:rsidRPr="00C11E83" w:rsidRDefault="00D96CDF" w:rsidP="00D96CDF">
                  <w:pPr>
                    <w:widowControl/>
                    <w:ind w:left="0" w:firstLine="0"/>
                    <w:rPr>
                      <w:rFonts w:eastAsia="微軟正黑體" w:cstheme="minorHAnsi"/>
                      <w:b/>
                      <w:bCs/>
                      <w:szCs w:val="32"/>
                    </w:rPr>
                  </w:pPr>
                  <w:r w:rsidRPr="00C11E83">
                    <w:rPr>
                      <w:rFonts w:eastAsia="微軟正黑體" w:cstheme="minorHAnsi" w:hint="eastAsia"/>
                      <w:b/>
                      <w:bCs/>
                      <w:szCs w:val="32"/>
                    </w:rPr>
                    <w:t>承作利率</w:t>
                  </w:r>
                </w:p>
              </w:tc>
              <w:tc>
                <w:tcPr>
                  <w:tcW w:w="2425" w:type="dxa"/>
                  <w:shd w:val="clear" w:color="auto" w:fill="D9E2F3" w:themeFill="accent1" w:themeFillTint="33"/>
                </w:tcPr>
                <w:p w:rsidR="00D96CDF" w:rsidRPr="00C11E83" w:rsidRDefault="00D96CDF" w:rsidP="00D96CDF">
                  <w:pPr>
                    <w:widowControl/>
                    <w:ind w:left="0" w:firstLine="0"/>
                    <w:rPr>
                      <w:rFonts w:eastAsia="微軟正黑體" w:cstheme="minorHAnsi"/>
                      <w:b/>
                      <w:bCs/>
                      <w:szCs w:val="32"/>
                    </w:rPr>
                  </w:pPr>
                  <w:r w:rsidRPr="00C11E83">
                    <w:rPr>
                      <w:rFonts w:eastAsia="微軟正黑體" w:cstheme="minorHAnsi"/>
                      <w:b/>
                      <w:bCs/>
                      <w:szCs w:val="32"/>
                    </w:rPr>
                    <w:t>|</w:t>
                  </w:r>
                  <w:r w:rsidRPr="00C11E83">
                    <w:rPr>
                      <w:rFonts w:eastAsia="微軟正黑體" w:cstheme="minorHAnsi" w:hint="eastAsia"/>
                      <w:b/>
                      <w:bCs/>
                      <w:szCs w:val="32"/>
                    </w:rPr>
                    <w:t>承作利率</w:t>
                  </w:r>
                  <w:r w:rsidRPr="00C11E83">
                    <w:rPr>
                      <w:rFonts w:eastAsia="微軟正黑體" w:cstheme="minorHAnsi"/>
                      <w:b/>
                      <w:bCs/>
                      <w:szCs w:val="32"/>
                    </w:rPr>
                    <w:t>-</w:t>
                  </w:r>
                  <w:r w:rsidRPr="00C11E83">
                    <w:rPr>
                      <w:rFonts w:eastAsia="微軟正黑體" w:cstheme="minorHAnsi"/>
                      <w:b/>
                      <w:bCs/>
                      <w:szCs w:val="32"/>
                    </w:rPr>
                    <w:t>議價利率</w:t>
                  </w:r>
                  <w:r w:rsidRPr="00C11E83">
                    <w:rPr>
                      <w:rFonts w:eastAsia="微軟正黑體" w:cstheme="minorHAnsi"/>
                      <w:b/>
                      <w:bCs/>
                      <w:szCs w:val="32"/>
                    </w:rPr>
                    <w:t>|</w:t>
                  </w:r>
                </w:p>
              </w:tc>
              <w:tc>
                <w:tcPr>
                  <w:tcW w:w="1741" w:type="dxa"/>
                  <w:shd w:val="clear" w:color="auto" w:fill="D9E2F3" w:themeFill="accent1" w:themeFillTint="33"/>
                </w:tcPr>
                <w:p w:rsidR="00D96CDF" w:rsidRPr="00C11E83" w:rsidRDefault="00D96CDF" w:rsidP="00D96CDF">
                  <w:pPr>
                    <w:widowControl/>
                    <w:ind w:left="0" w:firstLine="0"/>
                    <w:rPr>
                      <w:rFonts w:eastAsia="微軟正黑體" w:cstheme="minorHAnsi"/>
                      <w:b/>
                      <w:bCs/>
                      <w:szCs w:val="32"/>
                    </w:rPr>
                  </w:pPr>
                  <w:r w:rsidRPr="00C11E83">
                    <w:rPr>
                      <w:rFonts w:eastAsia="微軟正黑體" w:cstheme="minorHAnsi" w:hint="eastAsia"/>
                      <w:b/>
                      <w:bCs/>
                      <w:szCs w:val="32"/>
                    </w:rPr>
                    <w:t>利差參數</w:t>
                  </w:r>
                </w:p>
              </w:tc>
              <w:tc>
                <w:tcPr>
                  <w:tcW w:w="1236" w:type="dxa"/>
                  <w:shd w:val="clear" w:color="auto" w:fill="D9E2F3" w:themeFill="accent1" w:themeFillTint="33"/>
                </w:tcPr>
                <w:p w:rsidR="00D96CDF" w:rsidRPr="00C11E83" w:rsidRDefault="00D96CDF" w:rsidP="00D96CDF">
                  <w:pPr>
                    <w:widowControl/>
                    <w:ind w:left="0" w:firstLine="0"/>
                    <w:rPr>
                      <w:rFonts w:eastAsia="微軟正黑體" w:cstheme="minorHAnsi"/>
                      <w:b/>
                      <w:bCs/>
                      <w:szCs w:val="32"/>
                    </w:rPr>
                  </w:pPr>
                  <w:r w:rsidRPr="00C11E83">
                    <w:rPr>
                      <w:rFonts w:eastAsia="微軟正黑體" w:cstheme="minorHAnsi" w:hint="eastAsia"/>
                      <w:b/>
                      <w:bCs/>
                      <w:szCs w:val="32"/>
                    </w:rPr>
                    <w:t>檢核結果</w:t>
                  </w:r>
                </w:p>
              </w:tc>
            </w:tr>
            <w:tr w:rsidR="00D96CDF" w:rsidRPr="00F02179" w:rsidTr="00C11E83">
              <w:tc>
                <w:tcPr>
                  <w:tcW w:w="1392"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0.45</w:t>
                  </w:r>
                </w:p>
              </w:tc>
              <w:tc>
                <w:tcPr>
                  <w:tcW w:w="1392"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0.44</w:t>
                  </w:r>
                </w:p>
              </w:tc>
              <w:tc>
                <w:tcPr>
                  <w:tcW w:w="2425"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 0.44-0.45|</w:t>
                  </w:r>
                </w:p>
              </w:tc>
              <w:tc>
                <w:tcPr>
                  <w:tcW w:w="1741"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0.01</w:t>
                  </w:r>
                </w:p>
              </w:tc>
              <w:tc>
                <w:tcPr>
                  <w:tcW w:w="1236"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成功</w:t>
                  </w:r>
                </w:p>
              </w:tc>
            </w:tr>
            <w:tr w:rsidR="00D96CDF" w:rsidRPr="00F02179" w:rsidTr="00C11E83">
              <w:tc>
                <w:tcPr>
                  <w:tcW w:w="1392"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lastRenderedPageBreak/>
                    <w:t>0.43</w:t>
                  </w:r>
                </w:p>
              </w:tc>
              <w:tc>
                <w:tcPr>
                  <w:tcW w:w="1392"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0.44</w:t>
                  </w:r>
                </w:p>
              </w:tc>
              <w:tc>
                <w:tcPr>
                  <w:tcW w:w="2425"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 0.44-0.43|</w:t>
                  </w:r>
                </w:p>
              </w:tc>
              <w:tc>
                <w:tcPr>
                  <w:tcW w:w="1741"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0.01</w:t>
                  </w:r>
                </w:p>
              </w:tc>
              <w:tc>
                <w:tcPr>
                  <w:tcW w:w="1236"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成功</w:t>
                  </w:r>
                </w:p>
              </w:tc>
            </w:tr>
            <w:tr w:rsidR="00D96CDF" w:rsidRPr="00F02179" w:rsidTr="00C11E83">
              <w:tc>
                <w:tcPr>
                  <w:tcW w:w="1392"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0.42</w:t>
                  </w:r>
                </w:p>
              </w:tc>
              <w:tc>
                <w:tcPr>
                  <w:tcW w:w="1392"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0.44</w:t>
                  </w:r>
                </w:p>
              </w:tc>
              <w:tc>
                <w:tcPr>
                  <w:tcW w:w="2425" w:type="dxa"/>
                </w:tcPr>
                <w:p w:rsidR="00D96CDF" w:rsidRPr="00F02179" w:rsidRDefault="00D96CDF" w:rsidP="00D96CDF">
                  <w:pPr>
                    <w:widowControl/>
                    <w:ind w:left="0" w:firstLine="0"/>
                    <w:rPr>
                      <w:rFonts w:eastAsia="微軟正黑體" w:cstheme="minorHAnsi"/>
                      <w:szCs w:val="32"/>
                    </w:rPr>
                  </w:pPr>
                  <w:r w:rsidRPr="00F02179">
                    <w:rPr>
                      <w:rFonts w:eastAsia="微軟正黑體" w:cstheme="minorHAnsi"/>
                      <w:szCs w:val="32"/>
                    </w:rPr>
                    <w:t>| 0.44-0.42|</w:t>
                  </w:r>
                </w:p>
              </w:tc>
              <w:tc>
                <w:tcPr>
                  <w:tcW w:w="1741" w:type="dxa"/>
                </w:tcPr>
                <w:p w:rsidR="00D96CDF" w:rsidRPr="00C11E83" w:rsidRDefault="00D96CDF" w:rsidP="00D96CDF">
                  <w:pPr>
                    <w:widowControl/>
                    <w:ind w:left="0" w:firstLine="0"/>
                    <w:rPr>
                      <w:rFonts w:eastAsia="微軟正黑體" w:cstheme="minorHAnsi"/>
                      <w:color w:val="FF0000"/>
                      <w:szCs w:val="32"/>
                    </w:rPr>
                  </w:pPr>
                  <w:r w:rsidRPr="00C11E83">
                    <w:rPr>
                      <w:rFonts w:eastAsia="微軟正黑體" w:cstheme="minorHAnsi"/>
                      <w:color w:val="FF0000"/>
                      <w:szCs w:val="32"/>
                    </w:rPr>
                    <w:t>0.02</w:t>
                  </w:r>
                </w:p>
              </w:tc>
              <w:tc>
                <w:tcPr>
                  <w:tcW w:w="1236" w:type="dxa"/>
                </w:tcPr>
                <w:p w:rsidR="00D96CDF" w:rsidRPr="00C11E83" w:rsidRDefault="00D96CDF" w:rsidP="00D96CDF">
                  <w:pPr>
                    <w:widowControl/>
                    <w:ind w:left="0" w:firstLine="0"/>
                    <w:rPr>
                      <w:rFonts w:eastAsia="微軟正黑體" w:cstheme="minorHAnsi"/>
                      <w:color w:val="FF0000"/>
                      <w:szCs w:val="32"/>
                    </w:rPr>
                  </w:pPr>
                  <w:r w:rsidRPr="00C11E83">
                    <w:rPr>
                      <w:rFonts w:eastAsia="微軟正黑體" w:cstheme="minorHAnsi" w:hint="eastAsia"/>
                      <w:color w:val="FF0000"/>
                      <w:szCs w:val="32"/>
                    </w:rPr>
                    <w:t>失敗</w:t>
                  </w:r>
                </w:p>
              </w:tc>
            </w:tr>
          </w:tbl>
          <w:p w:rsidR="00D96CDF" w:rsidRPr="00F02179" w:rsidRDefault="00D96CDF" w:rsidP="00D96CDF">
            <w:pPr>
              <w:widowControl/>
              <w:ind w:left="0" w:firstLine="0"/>
              <w:jc w:val="both"/>
              <w:rPr>
                <w:rFonts w:eastAsia="微軟正黑體" w:cstheme="minorHAnsi"/>
                <w:szCs w:val="32"/>
              </w:rPr>
            </w:pPr>
          </w:p>
          <w:p w:rsidR="00D96CDF" w:rsidRPr="00C11E83" w:rsidRDefault="00D96CDF" w:rsidP="00C11E83">
            <w:pPr>
              <w:widowControl/>
              <w:ind w:left="0" w:firstLine="0"/>
              <w:jc w:val="both"/>
              <w:rPr>
                <w:rFonts w:eastAsia="微軟正黑體" w:cstheme="minorHAnsi"/>
                <w:szCs w:val="32"/>
              </w:rPr>
            </w:pPr>
            <w:r w:rsidRPr="00F02179">
              <w:rPr>
                <w:rFonts w:eastAsia="微軟正黑體" w:cstheme="minorHAnsi"/>
                <w:szCs w:val="32"/>
              </w:rPr>
              <w:t>結構型商品帳號</w:t>
            </w:r>
            <w:r w:rsidRPr="00F02179">
              <w:rPr>
                <w:rFonts w:eastAsia="微軟正黑體" w:cstheme="minorHAnsi"/>
                <w:szCs w:val="32"/>
              </w:rPr>
              <w:t>(</w:t>
            </w:r>
            <w:r w:rsidRPr="00F02179">
              <w:rPr>
                <w:rFonts w:eastAsia="微軟正黑體" w:cstheme="minorHAnsi"/>
                <w:szCs w:val="32"/>
              </w:rPr>
              <w:t>存款帳號第</w:t>
            </w:r>
            <w:r w:rsidRPr="00F02179">
              <w:rPr>
                <w:rFonts w:eastAsia="微軟正黑體" w:cstheme="minorHAnsi"/>
                <w:szCs w:val="32"/>
              </w:rPr>
              <w:t>4-5</w:t>
            </w:r>
            <w:r w:rsidRPr="00F02179">
              <w:rPr>
                <w:rFonts w:eastAsia="微軟正黑體" w:cstheme="minorHAnsi"/>
                <w:szCs w:val="32"/>
              </w:rPr>
              <w:t>碼是</w:t>
            </w:r>
            <w:r w:rsidRPr="00F02179">
              <w:rPr>
                <w:rFonts w:eastAsia="微軟正黑體" w:cstheme="minorHAnsi"/>
                <w:szCs w:val="32"/>
              </w:rPr>
              <w:t>29</w:t>
            </w:r>
            <w:r w:rsidRPr="00F02179">
              <w:rPr>
                <w:rFonts w:eastAsia="微軟正黑體" w:cstheme="minorHAnsi"/>
                <w:szCs w:val="32"/>
              </w:rPr>
              <w:t>的</w:t>
            </w:r>
            <w:r w:rsidRPr="00F02179">
              <w:rPr>
                <w:rFonts w:eastAsia="微軟正黑體" w:cstheme="minorHAnsi"/>
                <w:szCs w:val="32"/>
              </w:rPr>
              <w:t>)</w:t>
            </w:r>
            <w:r w:rsidRPr="00F02179">
              <w:rPr>
                <w:rFonts w:eastAsia="微軟正黑體" w:cstheme="minorHAnsi"/>
                <w:szCs w:val="32"/>
              </w:rPr>
              <w:t>、專案定存</w:t>
            </w:r>
            <w:r w:rsidRPr="00F02179">
              <w:rPr>
                <w:rFonts w:eastAsia="微軟正黑體" w:cstheme="minorHAnsi"/>
                <w:szCs w:val="32"/>
              </w:rPr>
              <w:t xml:space="preserve">(P-) </w:t>
            </w:r>
            <w:r w:rsidRPr="00F02179">
              <w:rPr>
                <w:rFonts w:eastAsia="微軟正黑體" w:cstheme="minorHAnsi"/>
                <w:szCs w:val="32"/>
              </w:rPr>
              <w:t>不會做以上參數檢核</w:t>
            </w:r>
          </w:p>
        </w:tc>
      </w:tr>
    </w:tbl>
    <w:p w:rsidR="005E0E10" w:rsidRPr="00F02179" w:rsidRDefault="005E0E10" w:rsidP="005E0E10">
      <w:pPr>
        <w:ind w:left="0"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二</w:t>
      </w:r>
      <w:r w:rsidRPr="00F02179">
        <w:rPr>
          <w:rFonts w:eastAsia="微軟正黑體" w:cstheme="minorHAnsi"/>
        </w:rPr>
        <w:t>)</w:t>
      </w:r>
      <w:r w:rsidRPr="00F02179">
        <w:rPr>
          <w:rFonts w:eastAsia="微軟正黑體" w:cstheme="minorHAnsi"/>
        </w:rPr>
        <w:tab/>
      </w:r>
      <w:r w:rsidRPr="00F02179">
        <w:rPr>
          <w:rFonts w:eastAsia="微軟正黑體" w:cstheme="minorHAnsi"/>
        </w:rPr>
        <w:t>定存議價維護核可</w:t>
      </w:r>
      <w:r w:rsidRPr="00F02179">
        <w:rPr>
          <w:rFonts w:eastAsia="微軟正黑體" w:cstheme="minorHAnsi"/>
        </w:rPr>
        <w:t xml:space="preserve"> (</w:t>
      </w:r>
      <w:r w:rsidRPr="00F02179">
        <w:rPr>
          <w:rFonts w:eastAsia="微軟正黑體" w:cstheme="minorHAnsi"/>
        </w:rPr>
        <w:t>限存匯事業部權限</w:t>
      </w:r>
      <w:r w:rsidRPr="00F02179">
        <w:rPr>
          <w:rFonts w:eastAsia="微軟正黑體" w:cstheme="minorHAnsi"/>
        </w:rPr>
        <w:t>)</w:t>
      </w:r>
    </w:p>
    <w:p w:rsidR="005E0E10" w:rsidRPr="00F02179" w:rsidRDefault="005E0E10" w:rsidP="005E0E10">
      <w:pPr>
        <w:pStyle w:val="af2"/>
        <w:numPr>
          <w:ilvl w:val="0"/>
          <w:numId w:val="39"/>
        </w:numPr>
        <w:ind w:leftChars="0" w:left="851"/>
        <w:rPr>
          <w:rFonts w:eastAsia="微軟正黑體" w:cstheme="minorHAnsi"/>
        </w:rPr>
      </w:pPr>
      <w:r w:rsidRPr="00F02179">
        <w:rPr>
          <w:rFonts w:eastAsia="微軟正黑體" w:cstheme="minorHAnsi"/>
        </w:rPr>
        <w:t>輸入</w:t>
      </w:r>
      <w:r w:rsidRPr="00F02179">
        <w:rPr>
          <w:rFonts w:eastAsia="微軟正黑體" w:cstheme="minorHAnsi"/>
        </w:rPr>
        <w:t>DBU</w:t>
      </w:r>
      <w:r w:rsidRPr="00F02179">
        <w:rPr>
          <w:rFonts w:eastAsia="微軟正黑體" w:cstheme="minorHAnsi"/>
        </w:rPr>
        <w:t>或</w:t>
      </w:r>
      <w:r w:rsidRPr="00F02179">
        <w:rPr>
          <w:rFonts w:eastAsia="微軟正黑體" w:cstheme="minorHAnsi"/>
        </w:rPr>
        <w:t>OBU</w:t>
      </w:r>
      <w:r w:rsidRPr="00F02179">
        <w:rPr>
          <w:rFonts w:eastAsia="微軟正黑體" w:cstheme="minorHAnsi"/>
        </w:rPr>
        <w:t>，並帶出該分行已「新增」之資料，且均不得修改。</w:t>
      </w:r>
    </w:p>
    <w:p w:rsidR="005E0E10" w:rsidRPr="00F02179" w:rsidRDefault="005E0E10" w:rsidP="005E0E10">
      <w:pPr>
        <w:pStyle w:val="af2"/>
        <w:numPr>
          <w:ilvl w:val="0"/>
          <w:numId w:val="111"/>
        </w:numPr>
        <w:ind w:leftChars="0"/>
        <w:rPr>
          <w:rFonts w:eastAsia="微軟正黑體" w:cstheme="minorHAnsi"/>
        </w:rPr>
      </w:pPr>
      <w:r w:rsidRPr="00F02179">
        <w:rPr>
          <w:rFonts w:eastAsia="微軟正黑體" w:cstheme="minorHAnsi"/>
        </w:rPr>
        <w:t>內容包含「定存帳號」、「議價利率」、「議價日」、「</w:t>
      </w:r>
      <w:r w:rsidRPr="00F02179">
        <w:rPr>
          <w:rFonts w:eastAsia="微軟正黑體" w:cstheme="minorHAnsi"/>
        </w:rPr>
        <w:t>OBU</w:t>
      </w:r>
      <w:r w:rsidRPr="00F02179">
        <w:rPr>
          <w:rFonts w:eastAsia="微軟正黑體" w:cstheme="minorHAnsi"/>
        </w:rPr>
        <w:t>歸屬行」、「定存幣別」、「存單金額」、「承作利率」、「到期日」</w:t>
      </w:r>
    </w:p>
    <w:p w:rsidR="005E0E10" w:rsidRPr="00F02179" w:rsidRDefault="005E0E10" w:rsidP="005E0E10">
      <w:pPr>
        <w:pStyle w:val="af2"/>
        <w:numPr>
          <w:ilvl w:val="0"/>
          <w:numId w:val="39"/>
        </w:numPr>
        <w:ind w:leftChars="0" w:left="851"/>
        <w:rPr>
          <w:rFonts w:eastAsia="微軟正黑體" w:cstheme="minorHAnsi"/>
        </w:rPr>
      </w:pPr>
      <w:r w:rsidRPr="00F02179">
        <w:rPr>
          <w:rFonts w:eastAsia="微軟正黑體" w:cstheme="minorHAnsi"/>
        </w:rPr>
        <w:t>存匯事業部可逐筆點選資料進行核可，核可後資料，將計算內部損益等帳務，並更新狀態為</w:t>
      </w:r>
      <w:r w:rsidRPr="00F02179">
        <w:rPr>
          <w:rFonts w:eastAsia="微軟正黑體" w:cstheme="minorHAnsi"/>
        </w:rPr>
        <w:t>A-</w:t>
      </w:r>
      <w:r w:rsidRPr="00F02179">
        <w:rPr>
          <w:rFonts w:eastAsia="微軟正黑體" w:cstheme="minorHAnsi"/>
        </w:rPr>
        <w:t>已核可</w:t>
      </w:r>
    </w:p>
    <w:p w:rsidR="005E0E10" w:rsidRPr="00F02179" w:rsidRDefault="005E0E10" w:rsidP="005E0E10">
      <w:pPr>
        <w:pStyle w:val="af2"/>
        <w:numPr>
          <w:ilvl w:val="0"/>
          <w:numId w:val="112"/>
        </w:numPr>
        <w:ind w:leftChars="0"/>
        <w:rPr>
          <w:rFonts w:eastAsia="微軟正黑體" w:cstheme="minorHAnsi"/>
        </w:rPr>
      </w:pPr>
      <w:r w:rsidRPr="00F02179">
        <w:rPr>
          <w:rFonts w:eastAsia="微軟正黑體" w:cstheme="minorHAnsi"/>
        </w:rPr>
        <w:t>成本轉移</w:t>
      </w:r>
      <w:r w:rsidRPr="00F02179">
        <w:rPr>
          <w:rFonts w:eastAsia="微軟正黑體" w:cstheme="minorHAnsi"/>
        </w:rPr>
        <w:t>/</w:t>
      </w:r>
      <w:r w:rsidRPr="00F02179">
        <w:rPr>
          <w:rFonts w:eastAsia="微軟正黑體" w:cstheme="minorHAnsi"/>
        </w:rPr>
        <w:t>損益計算由其他系統處理。</w:t>
      </w:r>
    </w:p>
    <w:p w:rsidR="005E0E10" w:rsidRPr="00F02179" w:rsidRDefault="005E0E10" w:rsidP="005E0E10">
      <w:pPr>
        <w:pStyle w:val="af2"/>
        <w:ind w:leftChars="0" w:left="1134"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三</w:t>
      </w:r>
      <w:r w:rsidRPr="00F02179">
        <w:rPr>
          <w:rFonts w:eastAsia="微軟正黑體" w:cstheme="minorHAnsi"/>
        </w:rPr>
        <w:t>)</w:t>
      </w:r>
      <w:r w:rsidRPr="00F02179">
        <w:rPr>
          <w:rFonts w:eastAsia="微軟正黑體" w:cstheme="minorHAnsi"/>
        </w:rPr>
        <w:tab/>
      </w:r>
      <w:r w:rsidRPr="00F02179">
        <w:rPr>
          <w:rFonts w:eastAsia="微軟正黑體" w:cstheme="minorHAnsi"/>
        </w:rPr>
        <w:t>定存議價查詢</w:t>
      </w:r>
    </w:p>
    <w:p w:rsidR="005E0E10" w:rsidRPr="00F02179" w:rsidRDefault="005E0E10" w:rsidP="005E0E10">
      <w:pPr>
        <w:ind w:leftChars="118" w:left="283" w:firstLine="0"/>
        <w:rPr>
          <w:rFonts w:eastAsia="微軟正黑體" w:cstheme="minorHAnsi"/>
          <w:b/>
          <w:bCs/>
        </w:rPr>
      </w:pPr>
      <w:r w:rsidRPr="00F02179">
        <w:rPr>
          <w:rFonts w:eastAsia="微軟正黑體" w:cstheme="minorHAnsi"/>
          <w:b/>
          <w:bCs/>
        </w:rPr>
        <w:t>輸入欄位：</w:t>
      </w:r>
    </w:p>
    <w:p w:rsidR="005E0E10" w:rsidRPr="00F02179" w:rsidRDefault="005E0E10" w:rsidP="005E0E10">
      <w:pPr>
        <w:pStyle w:val="af2"/>
        <w:numPr>
          <w:ilvl w:val="0"/>
          <w:numId w:val="40"/>
        </w:numPr>
        <w:ind w:leftChars="118" w:left="763"/>
        <w:rPr>
          <w:rFonts w:eastAsia="微軟正黑體" w:cstheme="minorHAnsi"/>
        </w:rPr>
      </w:pPr>
      <w:r w:rsidRPr="00F02179">
        <w:rPr>
          <w:rFonts w:eastAsia="微軟正黑體" w:cstheme="minorHAnsi"/>
        </w:rPr>
        <w:t>議價分行</w:t>
      </w:r>
      <w:r w:rsidRPr="00F02179">
        <w:rPr>
          <w:rFonts w:eastAsia="微軟正黑體" w:cstheme="minorHAnsi"/>
        </w:rPr>
        <w:t xml:space="preserve"> (</w:t>
      </w:r>
      <w:r w:rsidRPr="00F02179">
        <w:rPr>
          <w:rFonts w:eastAsia="微軟正黑體" w:cstheme="minorHAnsi"/>
        </w:rPr>
        <w:t>兩碼英文代號，預設為</w:t>
      </w:r>
      <w:r w:rsidRPr="00F02179">
        <w:rPr>
          <w:rFonts w:eastAsia="微軟正黑體" w:cstheme="minorHAnsi"/>
        </w:rPr>
        <w:t>user</w:t>
      </w:r>
      <w:r w:rsidRPr="00F02179">
        <w:rPr>
          <w:rFonts w:eastAsia="微軟正黑體" w:cstheme="minorHAnsi"/>
        </w:rPr>
        <w:t>的分行</w:t>
      </w:r>
      <w:r w:rsidRPr="00F02179">
        <w:rPr>
          <w:rFonts w:eastAsia="微軟正黑體" w:cstheme="minorHAnsi"/>
        </w:rPr>
        <w:t>)</w:t>
      </w:r>
    </w:p>
    <w:p w:rsidR="005E0E10" w:rsidRPr="00F02179" w:rsidRDefault="005E0E10" w:rsidP="005E0E10">
      <w:pPr>
        <w:pStyle w:val="af2"/>
        <w:numPr>
          <w:ilvl w:val="0"/>
          <w:numId w:val="41"/>
        </w:numPr>
        <w:ind w:leftChars="272" w:left="1133"/>
        <w:rPr>
          <w:rFonts w:eastAsia="微軟正黑體" w:cstheme="minorHAnsi"/>
        </w:rPr>
      </w:pPr>
      <w:r w:rsidRPr="00F02179">
        <w:rPr>
          <w:rFonts w:eastAsia="微軟正黑體" w:cstheme="minorHAnsi"/>
        </w:rPr>
        <w:t>分行僅能查詢該分行，存匯事業部權限可查詢所有分行</w:t>
      </w:r>
    </w:p>
    <w:p w:rsidR="005E0E10" w:rsidRPr="00F02179" w:rsidRDefault="005E0E10" w:rsidP="005E0E10">
      <w:pPr>
        <w:pStyle w:val="af2"/>
        <w:numPr>
          <w:ilvl w:val="0"/>
          <w:numId w:val="40"/>
        </w:numPr>
        <w:ind w:leftChars="118" w:left="763"/>
        <w:rPr>
          <w:rFonts w:eastAsia="微軟正黑體" w:cstheme="minorHAnsi"/>
        </w:rPr>
      </w:pPr>
      <w:r w:rsidRPr="00F02179">
        <w:rPr>
          <w:rFonts w:eastAsia="微軟正黑體" w:cstheme="minorHAnsi"/>
        </w:rPr>
        <w:t>幣別</w:t>
      </w:r>
    </w:p>
    <w:p w:rsidR="005E0E10" w:rsidRPr="00F02179" w:rsidRDefault="005E0E10" w:rsidP="005E0E10">
      <w:pPr>
        <w:pStyle w:val="af2"/>
        <w:numPr>
          <w:ilvl w:val="0"/>
          <w:numId w:val="113"/>
        </w:numPr>
        <w:ind w:leftChars="0" w:left="1134"/>
        <w:rPr>
          <w:rFonts w:eastAsia="微軟正黑體" w:cstheme="minorHAnsi"/>
        </w:rPr>
      </w:pPr>
      <w:r w:rsidRPr="00F02179">
        <w:rPr>
          <w:rFonts w:eastAsia="微軟正黑體" w:cstheme="minorHAnsi"/>
        </w:rPr>
        <w:t>三碼幣別代號，選擇「＊＊＊」則代表全部幣別</w:t>
      </w:r>
    </w:p>
    <w:p w:rsidR="005E0E10" w:rsidRPr="00F02179" w:rsidRDefault="005E0E10" w:rsidP="005E0E10">
      <w:pPr>
        <w:pStyle w:val="af2"/>
        <w:numPr>
          <w:ilvl w:val="0"/>
          <w:numId w:val="40"/>
        </w:numPr>
        <w:ind w:leftChars="118" w:left="763"/>
        <w:rPr>
          <w:rFonts w:eastAsia="微軟正黑體" w:cstheme="minorHAnsi"/>
        </w:rPr>
      </w:pPr>
      <w:r w:rsidRPr="00F02179">
        <w:rPr>
          <w:rFonts w:eastAsia="微軟正黑體" w:cstheme="minorHAnsi"/>
        </w:rPr>
        <w:t>議價日</w:t>
      </w:r>
      <w:r w:rsidRPr="00F02179">
        <w:rPr>
          <w:rFonts w:eastAsia="微軟正黑體" w:cstheme="minorHAnsi"/>
        </w:rPr>
        <w:t xml:space="preserve"> (YY/MM/DD~YY/MM/DD</w:t>
      </w:r>
      <w:r w:rsidRPr="00F02179">
        <w:rPr>
          <w:rFonts w:eastAsia="微軟正黑體" w:cstheme="minorHAnsi"/>
        </w:rPr>
        <w:t>，最多為七日</w:t>
      </w:r>
      <w:r w:rsidRPr="00F02179">
        <w:rPr>
          <w:rFonts w:eastAsia="微軟正黑體" w:cstheme="minorHAnsi"/>
        </w:rPr>
        <w:t>)</w:t>
      </w:r>
    </w:p>
    <w:p w:rsidR="005E0E10" w:rsidRPr="00F02179" w:rsidRDefault="005E0E10" w:rsidP="005E0E10">
      <w:pPr>
        <w:ind w:leftChars="118" w:left="283" w:firstLine="0"/>
        <w:rPr>
          <w:rFonts w:eastAsia="微軟正黑體" w:cstheme="minorHAnsi"/>
          <w:b/>
          <w:bCs/>
        </w:rPr>
      </w:pPr>
    </w:p>
    <w:p w:rsidR="005E0E10" w:rsidRPr="00F02179" w:rsidRDefault="005E0E10" w:rsidP="005E0E10">
      <w:pPr>
        <w:ind w:leftChars="118" w:left="283" w:firstLine="0"/>
        <w:rPr>
          <w:rFonts w:eastAsia="微軟正黑體" w:cstheme="minorHAnsi"/>
          <w:b/>
          <w:bCs/>
        </w:rPr>
      </w:pPr>
      <w:r w:rsidRPr="00F02179">
        <w:rPr>
          <w:rFonts w:eastAsia="微軟正黑體" w:cstheme="minorHAnsi"/>
          <w:b/>
          <w:bCs/>
        </w:rPr>
        <w:t>輸出欄位：</w:t>
      </w:r>
    </w:p>
    <w:p w:rsidR="005E0E10" w:rsidRPr="00F02179" w:rsidRDefault="005E0E10" w:rsidP="005E0E10">
      <w:pPr>
        <w:ind w:leftChars="118" w:left="283" w:firstLine="0"/>
        <w:rPr>
          <w:rFonts w:eastAsia="微軟正黑體" w:cstheme="minorHAnsi"/>
        </w:rPr>
      </w:pPr>
      <w:r w:rsidRPr="00F02179">
        <w:rPr>
          <w:rFonts w:eastAsia="微軟正黑體" w:cstheme="minorHAnsi"/>
        </w:rPr>
        <w:t>輸入上列條件後，將列出符合以上條件之資料</w:t>
      </w:r>
    </w:p>
    <w:p w:rsidR="005E0E10" w:rsidRPr="00F02179" w:rsidRDefault="005E0E10" w:rsidP="005E0E10">
      <w:pPr>
        <w:ind w:leftChars="118" w:left="283" w:firstLine="0"/>
        <w:rPr>
          <w:rFonts w:eastAsia="微軟正黑體" w:cstheme="minorHAnsi"/>
        </w:rPr>
      </w:pPr>
      <w:r w:rsidRPr="00F02179">
        <w:rPr>
          <w:rFonts w:eastAsia="微軟正黑體" w:cstheme="minorHAnsi"/>
        </w:rPr>
        <w:t>內容包含：「定存帳號」、「議價日」、「議價利率」、「幣別」、「存單金額」「承作利率」、「到期日」、「</w:t>
      </w:r>
      <w:r w:rsidRPr="00F02179">
        <w:rPr>
          <w:rFonts w:eastAsia="微軟正黑體" w:cstheme="minorHAnsi"/>
        </w:rPr>
        <w:t>OBU</w:t>
      </w:r>
      <w:r w:rsidRPr="00F02179">
        <w:rPr>
          <w:rFonts w:eastAsia="微軟正黑體" w:cstheme="minorHAnsi"/>
        </w:rPr>
        <w:t>歸屬分行」、「狀態」</w:t>
      </w:r>
      <w:r w:rsidRPr="00F02179">
        <w:rPr>
          <w:rFonts w:eastAsia="微軟正黑體" w:cstheme="minorHAnsi"/>
        </w:rPr>
        <w:t>(A-</w:t>
      </w:r>
      <w:r w:rsidRPr="00F02179">
        <w:rPr>
          <w:rFonts w:eastAsia="微軟正黑體" w:cstheme="minorHAnsi"/>
        </w:rPr>
        <w:t>已核可；</w:t>
      </w:r>
      <w:r w:rsidRPr="00F02179">
        <w:rPr>
          <w:rFonts w:eastAsia="微軟正黑體" w:cstheme="minorHAnsi"/>
        </w:rPr>
        <w:t xml:space="preserve"> P-</w:t>
      </w:r>
      <w:r w:rsidRPr="00F02179">
        <w:rPr>
          <w:rFonts w:eastAsia="微軟正黑體" w:cstheme="minorHAnsi"/>
        </w:rPr>
        <w:t>待核可</w:t>
      </w:r>
      <w:r w:rsidRPr="00F02179">
        <w:rPr>
          <w:rFonts w:eastAsia="微軟正黑體" w:cstheme="minorHAnsi"/>
        </w:rPr>
        <w:t>)</w:t>
      </w:r>
      <w:r w:rsidRPr="00F02179">
        <w:rPr>
          <w:rFonts w:eastAsia="微軟正黑體" w:cstheme="minorHAnsi"/>
        </w:rPr>
        <w:t>。</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四</w:t>
      </w:r>
      <w:r w:rsidRPr="00F02179">
        <w:rPr>
          <w:rFonts w:eastAsia="微軟正黑體" w:cstheme="minorHAnsi"/>
        </w:rPr>
        <w:t>)</w:t>
      </w:r>
      <w:r w:rsidRPr="00F02179">
        <w:rPr>
          <w:rFonts w:eastAsia="微軟正黑體" w:cstheme="minorHAnsi"/>
        </w:rPr>
        <w:tab/>
      </w:r>
      <w:r w:rsidRPr="00F02179">
        <w:rPr>
          <w:rFonts w:eastAsia="微軟正黑體" w:cstheme="minorHAnsi"/>
        </w:rPr>
        <w:t>定存議價議定書列印</w:t>
      </w:r>
    </w:p>
    <w:p w:rsidR="005E0E10" w:rsidRPr="00F02179" w:rsidRDefault="005E0E10" w:rsidP="005E0E10">
      <w:pPr>
        <w:ind w:left="0" w:firstLine="0"/>
        <w:rPr>
          <w:rFonts w:eastAsia="微軟正黑體" w:cstheme="minorHAnsi"/>
        </w:rPr>
      </w:pPr>
      <w:r w:rsidRPr="00F02179">
        <w:rPr>
          <w:rFonts w:eastAsia="微軟正黑體" w:cstheme="minorHAnsi"/>
        </w:rPr>
        <w:t>定存議價議定書資料保留時間：</w:t>
      </w:r>
      <w:r w:rsidRPr="00F02179">
        <w:rPr>
          <w:rFonts w:eastAsia="微軟正黑體" w:cstheme="minorHAnsi"/>
        </w:rPr>
        <w:t>1</w:t>
      </w:r>
      <w:r w:rsidRPr="00F02179">
        <w:rPr>
          <w:rFonts w:eastAsia="微軟正黑體" w:cstheme="minorHAnsi"/>
        </w:rPr>
        <w:t>年。</w:t>
      </w:r>
    </w:p>
    <w:p w:rsidR="005E0E10" w:rsidRPr="00F02179" w:rsidRDefault="005E0E10" w:rsidP="005E0E10">
      <w:pPr>
        <w:ind w:left="0" w:firstLine="0"/>
        <w:rPr>
          <w:rFonts w:eastAsia="微軟正黑體" w:cstheme="minorHAnsi"/>
          <w:b/>
          <w:bCs/>
        </w:rPr>
      </w:pPr>
      <w:r w:rsidRPr="00F02179">
        <w:rPr>
          <w:rFonts w:eastAsia="微軟正黑體" w:cstheme="minorHAnsi"/>
          <w:b/>
          <w:bCs/>
        </w:rPr>
        <w:t>輸入欄位：</w:t>
      </w:r>
    </w:p>
    <w:p w:rsidR="005E0E10" w:rsidRPr="00F02179" w:rsidRDefault="005E0E10" w:rsidP="005E0E10">
      <w:pPr>
        <w:pStyle w:val="af2"/>
        <w:numPr>
          <w:ilvl w:val="0"/>
          <w:numId w:val="42"/>
        </w:numPr>
        <w:ind w:leftChars="0" w:left="851"/>
        <w:rPr>
          <w:rFonts w:eastAsia="微軟正黑體" w:cstheme="minorHAnsi"/>
        </w:rPr>
      </w:pPr>
      <w:r w:rsidRPr="00F02179">
        <w:rPr>
          <w:rFonts w:eastAsia="微軟正黑體" w:cstheme="minorHAnsi"/>
        </w:rPr>
        <w:t>分行</w:t>
      </w:r>
      <w:r w:rsidRPr="00F02179">
        <w:rPr>
          <w:rFonts w:eastAsia="微軟正黑體" w:cstheme="minorHAnsi"/>
        </w:rPr>
        <w:t xml:space="preserve"> (</w:t>
      </w:r>
      <w:r w:rsidRPr="00F02179">
        <w:rPr>
          <w:rFonts w:eastAsia="微軟正黑體" w:cstheme="minorHAnsi"/>
        </w:rPr>
        <w:t>兩碼英文代號，預設為</w:t>
      </w:r>
      <w:r w:rsidRPr="00F02179">
        <w:rPr>
          <w:rFonts w:eastAsia="微軟正黑體" w:cstheme="minorHAnsi"/>
        </w:rPr>
        <w:t>user</w:t>
      </w:r>
      <w:r w:rsidRPr="00F02179">
        <w:rPr>
          <w:rFonts w:eastAsia="微軟正黑體" w:cstheme="minorHAnsi"/>
        </w:rPr>
        <w:t>的分行</w:t>
      </w:r>
      <w:r w:rsidRPr="00F02179">
        <w:rPr>
          <w:rFonts w:eastAsia="微軟正黑體" w:cstheme="minorHAnsi"/>
        </w:rPr>
        <w:t>)</w:t>
      </w:r>
      <w:r w:rsidRPr="00F02179">
        <w:rPr>
          <w:rFonts w:eastAsia="微軟正黑體" w:cstheme="minorHAnsi"/>
        </w:rPr>
        <w:br/>
      </w:r>
      <w:r w:rsidRPr="00F02179">
        <w:rPr>
          <w:rFonts w:eastAsia="微軟正黑體" w:cstheme="minorHAnsi"/>
        </w:rPr>
        <w:t>若輸入「＊＊」則代表全行，僅限存匯事業部可列印全行</w:t>
      </w:r>
    </w:p>
    <w:p w:rsidR="005E0E10" w:rsidRPr="00F02179" w:rsidRDefault="005E0E10" w:rsidP="005E0E10">
      <w:pPr>
        <w:pStyle w:val="af2"/>
        <w:numPr>
          <w:ilvl w:val="0"/>
          <w:numId w:val="42"/>
        </w:numPr>
        <w:ind w:leftChars="0" w:left="851"/>
        <w:rPr>
          <w:rFonts w:eastAsia="微軟正黑體" w:cstheme="minorHAnsi"/>
        </w:rPr>
      </w:pPr>
      <w:r w:rsidRPr="00F02179">
        <w:rPr>
          <w:rFonts w:eastAsia="微軟正黑體" w:cstheme="minorHAnsi"/>
        </w:rPr>
        <w:t>議價日</w:t>
      </w:r>
      <w:r w:rsidRPr="00F02179">
        <w:rPr>
          <w:rFonts w:eastAsia="微軟正黑體" w:cstheme="minorHAnsi"/>
        </w:rPr>
        <w:t xml:space="preserve"> (YY/MM/DD~YY/MM/DD</w:t>
      </w:r>
      <w:r w:rsidRPr="00F02179">
        <w:rPr>
          <w:rFonts w:eastAsia="微軟正黑體" w:cstheme="minorHAnsi"/>
        </w:rPr>
        <w:t>，預設為當日</w:t>
      </w:r>
      <w:r w:rsidRPr="00F02179">
        <w:rPr>
          <w:rFonts w:eastAsia="微軟正黑體" w:cstheme="minorHAnsi"/>
        </w:rPr>
        <w:t>~</w:t>
      </w:r>
      <w:r w:rsidRPr="00F02179">
        <w:rPr>
          <w:rFonts w:eastAsia="微軟正黑體" w:cstheme="minorHAnsi"/>
        </w:rPr>
        <w:t>當日</w:t>
      </w:r>
      <w:r w:rsidRPr="00F02179">
        <w:rPr>
          <w:rFonts w:eastAsia="微軟正黑體" w:cstheme="minorHAnsi"/>
        </w:rPr>
        <w:t>)</w:t>
      </w:r>
    </w:p>
    <w:p w:rsidR="005E0E10" w:rsidRPr="00F02179" w:rsidRDefault="005E0E10" w:rsidP="005E0E10">
      <w:pPr>
        <w:pStyle w:val="af2"/>
        <w:numPr>
          <w:ilvl w:val="1"/>
          <w:numId w:val="42"/>
        </w:numPr>
        <w:ind w:leftChars="0" w:left="1134"/>
        <w:rPr>
          <w:rFonts w:eastAsia="微軟正黑體" w:cstheme="minorHAnsi"/>
        </w:rPr>
      </w:pPr>
      <w:r w:rsidRPr="00F02179">
        <w:rPr>
          <w:rFonts w:eastAsia="微軟正黑體" w:cstheme="minorHAnsi"/>
        </w:rPr>
        <w:t>檢核：議價日輸入區間最多距離系統日七日</w:t>
      </w:r>
      <w:r w:rsidRPr="00F02179">
        <w:rPr>
          <w:rFonts w:eastAsia="微軟正黑體" w:cstheme="minorHAnsi"/>
        </w:rPr>
        <w:t xml:space="preserve"> (e.g. D-7 ~Today)</w:t>
      </w:r>
    </w:p>
    <w:p w:rsidR="005E0E10" w:rsidRPr="00F02179" w:rsidRDefault="005E0E10" w:rsidP="005E0E10">
      <w:pPr>
        <w:pStyle w:val="af2"/>
        <w:numPr>
          <w:ilvl w:val="0"/>
          <w:numId w:val="42"/>
        </w:numPr>
        <w:ind w:leftChars="0" w:left="851"/>
        <w:rPr>
          <w:rFonts w:eastAsia="微軟正黑體" w:cstheme="minorHAnsi"/>
        </w:rPr>
      </w:pPr>
      <w:r w:rsidRPr="00F02179">
        <w:rPr>
          <w:rFonts w:eastAsia="微軟正黑體" w:cstheme="minorHAnsi"/>
        </w:rPr>
        <w:t>點擊列印後，輸出報表。報表欄位詳情請見</w:t>
      </w:r>
      <w:r w:rsidRPr="00F02179">
        <w:rPr>
          <w:rFonts w:eastAsia="微軟正黑體" w:cstheme="minorHAnsi"/>
        </w:rPr>
        <w:t xml:space="preserve"> 2.3.17.3 </w:t>
      </w:r>
      <w:r w:rsidRPr="00F02179">
        <w:rPr>
          <w:rFonts w:eastAsia="微軟正黑體" w:cstheme="minorHAnsi"/>
        </w:rPr>
        <w:t>欄位屬性。</w:t>
      </w:r>
    </w:p>
    <w:p w:rsidR="005E0E10" w:rsidRPr="00F02179" w:rsidRDefault="005E0E10" w:rsidP="005E0E10">
      <w:pPr>
        <w:ind w:left="0" w:firstLine="0"/>
        <w:rPr>
          <w:rFonts w:eastAsia="微軟正黑體" w:cstheme="minorHAnsi"/>
          <w:b/>
          <w:bCs/>
        </w:rPr>
      </w:pPr>
    </w:p>
    <w:p w:rsidR="005E0E10" w:rsidRPr="00F02179" w:rsidRDefault="005E0E10" w:rsidP="005E0E10">
      <w:pPr>
        <w:ind w:left="0" w:firstLine="0"/>
        <w:rPr>
          <w:rFonts w:eastAsia="微軟正黑體" w:cstheme="minorHAnsi"/>
          <w:b/>
          <w:bCs/>
        </w:rPr>
      </w:pPr>
      <w:r w:rsidRPr="00F02179">
        <w:rPr>
          <w:rFonts w:eastAsia="微軟正黑體" w:cstheme="minorHAnsi"/>
          <w:b/>
          <w:bCs/>
        </w:rPr>
        <w:t>輸出欄位：</w:t>
      </w:r>
    </w:p>
    <w:p w:rsidR="005E0E10" w:rsidRPr="00F02179" w:rsidRDefault="005E0E10" w:rsidP="005E0E10">
      <w:pPr>
        <w:ind w:left="0" w:firstLine="0"/>
        <w:rPr>
          <w:rFonts w:eastAsia="微軟正黑體" w:cstheme="minorHAnsi"/>
        </w:rPr>
      </w:pPr>
      <w:r w:rsidRPr="00F02179">
        <w:rPr>
          <w:rFonts w:eastAsia="微軟正黑體" w:cstheme="minorHAnsi"/>
        </w:rPr>
        <w:t>輸入上列條件後，列印指定條件之資料。</w:t>
      </w:r>
    </w:p>
    <w:p w:rsidR="005E0E10" w:rsidRPr="00F02179" w:rsidRDefault="005E0E10" w:rsidP="005E0E10">
      <w:pPr>
        <w:ind w:left="0" w:firstLine="0"/>
        <w:rPr>
          <w:rFonts w:eastAsia="微軟正黑體" w:cstheme="minorHAnsi"/>
        </w:rPr>
      </w:pPr>
      <w:r w:rsidRPr="00F02179">
        <w:rPr>
          <w:rFonts w:eastAsia="微軟正黑體" w:cstheme="minorHAnsi"/>
        </w:rPr>
        <w:t>列印本行所有狀態為</w:t>
      </w:r>
      <w:r w:rsidR="001E1EC7" w:rsidRPr="00F02179">
        <w:rPr>
          <w:rFonts w:eastAsia="微軟正黑體" w:cstheme="minorHAnsi"/>
        </w:rPr>
        <w:t xml:space="preserve"> A-</w:t>
      </w:r>
      <w:r w:rsidRPr="00F02179">
        <w:rPr>
          <w:rFonts w:eastAsia="微軟正黑體" w:cstheme="minorHAnsi"/>
        </w:rPr>
        <w:t>已核可之議價定存資料。</w:t>
      </w:r>
    </w:p>
    <w:p w:rsidR="005E0E10" w:rsidRPr="00F02179" w:rsidRDefault="005E0E10" w:rsidP="005E0E10">
      <w:pPr>
        <w:ind w:left="0" w:firstLine="0"/>
        <w:rPr>
          <w:rFonts w:eastAsia="微軟正黑體" w:cstheme="minorHAnsi"/>
        </w:rPr>
      </w:pPr>
      <w:r w:rsidRPr="00F02179">
        <w:rPr>
          <w:rFonts w:eastAsia="微軟正黑體" w:cstheme="minorHAnsi"/>
        </w:rPr>
        <w:t>內容包含：「定存帳號」、「議價日」、「定存到期日」、「幣別」、「存單金額」、「議價利率」、「歸屬行」。</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五</w:t>
      </w:r>
      <w:r w:rsidRPr="00F02179">
        <w:rPr>
          <w:rFonts w:eastAsia="微軟正黑體" w:cstheme="minorHAnsi"/>
        </w:rPr>
        <w:t>)</w:t>
      </w:r>
      <w:r w:rsidRPr="00F02179">
        <w:rPr>
          <w:rFonts w:eastAsia="微軟正黑體" w:cstheme="minorHAnsi"/>
        </w:rPr>
        <w:tab/>
      </w:r>
      <w:r w:rsidRPr="00F02179">
        <w:rPr>
          <w:rFonts w:eastAsia="微軟正黑體" w:cstheme="minorHAnsi"/>
        </w:rPr>
        <w:t>已核可定存議價資料修改</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E0E10" w:rsidRPr="00F02179" w:rsidRDefault="005E0E10" w:rsidP="005E0E10">
      <w:pPr>
        <w:ind w:left="0" w:firstLine="0"/>
        <w:rPr>
          <w:rFonts w:eastAsia="微軟正黑體" w:cstheme="minorHAnsi"/>
        </w:rPr>
      </w:pPr>
      <w:r w:rsidRPr="00F02179">
        <w:rPr>
          <w:rFonts w:eastAsia="微軟正黑體" w:cstheme="minorHAnsi"/>
        </w:rPr>
        <w:t>功能簡介：分行使用大額議價，系統經存匯事業部核可後，分行敲定資料有誤時存匯事業部協助修改議價資料使用</w:t>
      </w:r>
    </w:p>
    <w:p w:rsidR="005E0E10" w:rsidRPr="00F02179" w:rsidRDefault="005E0E10" w:rsidP="005E0E10">
      <w:pPr>
        <w:ind w:left="0" w:firstLine="0"/>
        <w:rPr>
          <w:rFonts w:eastAsia="微軟正黑體" w:cstheme="minorHAnsi"/>
          <w:b/>
          <w:bCs/>
        </w:rPr>
      </w:pPr>
      <w:r w:rsidRPr="00F02179">
        <w:rPr>
          <w:rFonts w:eastAsia="微軟正黑體" w:cstheme="minorHAnsi"/>
          <w:b/>
          <w:bCs/>
        </w:rPr>
        <w:t>輸入欄位：</w:t>
      </w:r>
    </w:p>
    <w:p w:rsidR="005E0E10" w:rsidRPr="00F02179" w:rsidRDefault="005E0E10" w:rsidP="005E0E10">
      <w:pPr>
        <w:pStyle w:val="af2"/>
        <w:numPr>
          <w:ilvl w:val="0"/>
          <w:numId w:val="116"/>
        </w:numPr>
        <w:ind w:leftChars="0"/>
        <w:rPr>
          <w:rFonts w:eastAsia="微軟正黑體" w:cstheme="minorHAnsi"/>
        </w:rPr>
      </w:pPr>
      <w:r w:rsidRPr="00F02179">
        <w:rPr>
          <w:rFonts w:eastAsia="微軟正黑體" w:cstheme="minorHAnsi"/>
        </w:rPr>
        <w:t>功能</w:t>
      </w:r>
      <w:r w:rsidRPr="00F02179">
        <w:rPr>
          <w:rFonts w:eastAsia="微軟正黑體" w:cstheme="minorHAnsi"/>
        </w:rPr>
        <w:t xml:space="preserve"> (A=</w:t>
      </w:r>
      <w:r w:rsidRPr="00F02179">
        <w:rPr>
          <w:rFonts w:eastAsia="微軟正黑體" w:cstheme="minorHAnsi"/>
        </w:rPr>
        <w:t>修改，</w:t>
      </w:r>
      <w:r w:rsidRPr="00F02179">
        <w:rPr>
          <w:rFonts w:eastAsia="微軟正黑體" w:cstheme="minorHAnsi"/>
        </w:rPr>
        <w:t>D=</w:t>
      </w:r>
      <w:r w:rsidRPr="00F02179">
        <w:rPr>
          <w:rFonts w:eastAsia="微軟正黑體" w:cstheme="minorHAnsi"/>
        </w:rPr>
        <w:t>刪除</w:t>
      </w:r>
      <w:r w:rsidRPr="00F02179">
        <w:rPr>
          <w:rFonts w:eastAsia="微軟正黑體" w:cstheme="minorHAnsi"/>
        </w:rPr>
        <w:t>)</w:t>
      </w:r>
    </w:p>
    <w:p w:rsidR="005E0E10" w:rsidRPr="00F02179" w:rsidRDefault="005E0E10" w:rsidP="005E0E10">
      <w:pPr>
        <w:pStyle w:val="af2"/>
        <w:numPr>
          <w:ilvl w:val="0"/>
          <w:numId w:val="116"/>
        </w:numPr>
        <w:ind w:leftChars="0"/>
        <w:rPr>
          <w:rFonts w:eastAsia="微軟正黑體" w:cstheme="minorHAnsi"/>
        </w:rPr>
      </w:pPr>
      <w:r w:rsidRPr="00F02179">
        <w:rPr>
          <w:rFonts w:eastAsia="微軟正黑體" w:cstheme="minorHAnsi"/>
        </w:rPr>
        <w:t>分行</w:t>
      </w:r>
      <w:r w:rsidRPr="00F02179">
        <w:rPr>
          <w:rFonts w:eastAsia="微軟正黑體" w:cstheme="minorHAnsi"/>
        </w:rPr>
        <w:t xml:space="preserve"> (</w:t>
      </w:r>
      <w:r w:rsidRPr="00F02179">
        <w:rPr>
          <w:rFonts w:eastAsia="微軟正黑體" w:cstheme="minorHAnsi"/>
        </w:rPr>
        <w:t>兩碼英文代號</w:t>
      </w:r>
      <w:r w:rsidRPr="00F02179">
        <w:rPr>
          <w:rFonts w:eastAsia="微軟正黑體" w:cstheme="minorHAnsi"/>
        </w:rPr>
        <w:t>)</w:t>
      </w:r>
    </w:p>
    <w:p w:rsidR="005E0E10" w:rsidRPr="00F02179" w:rsidRDefault="005E0E10" w:rsidP="005E0E10">
      <w:pPr>
        <w:pStyle w:val="af2"/>
        <w:numPr>
          <w:ilvl w:val="0"/>
          <w:numId w:val="116"/>
        </w:numPr>
        <w:ind w:leftChars="0"/>
        <w:rPr>
          <w:rFonts w:eastAsia="微軟正黑體" w:cstheme="minorHAnsi"/>
        </w:rPr>
      </w:pPr>
      <w:r w:rsidRPr="00F02179">
        <w:rPr>
          <w:rFonts w:eastAsia="微軟正黑體" w:cstheme="minorHAnsi"/>
        </w:rPr>
        <w:t>定存帳號</w:t>
      </w:r>
      <w:r w:rsidRPr="00F02179">
        <w:rPr>
          <w:rFonts w:eastAsia="微軟正黑體" w:cstheme="minorHAnsi"/>
        </w:rPr>
        <w:t xml:space="preserve"> (</w:t>
      </w:r>
      <w:r w:rsidRPr="00F02179">
        <w:rPr>
          <w:rFonts w:eastAsia="微軟正黑體" w:cstheme="minorHAnsi"/>
        </w:rPr>
        <w:t>必填</w:t>
      </w:r>
      <w:r w:rsidRPr="00F02179">
        <w:rPr>
          <w:rFonts w:eastAsia="微軟正黑體" w:cstheme="minorHAnsi"/>
        </w:rPr>
        <w:t>)</w:t>
      </w:r>
    </w:p>
    <w:p w:rsidR="005E0E10" w:rsidRPr="00F02179" w:rsidRDefault="005E0E10" w:rsidP="005E0E10">
      <w:pPr>
        <w:ind w:left="0" w:firstLine="0"/>
        <w:rPr>
          <w:rFonts w:eastAsia="微軟正黑體" w:cstheme="minorHAnsi"/>
          <w:b/>
          <w:bCs/>
        </w:rPr>
      </w:pPr>
      <w:r w:rsidRPr="00F02179">
        <w:rPr>
          <w:rFonts w:eastAsia="微軟正黑體" w:cstheme="minorHAnsi"/>
          <w:b/>
          <w:bCs/>
        </w:rPr>
        <w:t>輸出欄位：</w:t>
      </w:r>
    </w:p>
    <w:p w:rsidR="005E0E10" w:rsidRPr="00F02179" w:rsidRDefault="005E0E10" w:rsidP="005E0E10">
      <w:pPr>
        <w:ind w:left="0" w:firstLine="0"/>
        <w:rPr>
          <w:rFonts w:eastAsia="微軟正黑體" w:cstheme="minorHAnsi"/>
        </w:rPr>
      </w:pPr>
      <w:r w:rsidRPr="00F02179">
        <w:rPr>
          <w:rFonts w:eastAsia="微軟正黑體" w:cstheme="minorHAnsi"/>
        </w:rPr>
        <w:t>輸入上列欄位後，自動帶出該筆定存議價相關資料</w:t>
      </w:r>
    </w:p>
    <w:p w:rsidR="005E0E10" w:rsidRPr="00F02179" w:rsidRDefault="005E0E10" w:rsidP="005E0E10">
      <w:pPr>
        <w:ind w:left="0" w:firstLine="0"/>
        <w:rPr>
          <w:rFonts w:eastAsia="微軟正黑體" w:cstheme="minorHAnsi"/>
        </w:rPr>
      </w:pPr>
      <w:r w:rsidRPr="00F02179">
        <w:rPr>
          <w:rFonts w:eastAsia="微軟正黑體" w:cstheme="minorHAnsi"/>
        </w:rPr>
        <w:t>包含：「議價利率」、「議價日」、「歸屬行」、「存單金額」、「起息日」、「到期日」、「承作利率」。</w:t>
      </w:r>
    </w:p>
    <w:p w:rsidR="005E0E10" w:rsidRPr="00F02179" w:rsidRDefault="005E0E10" w:rsidP="005E0E10">
      <w:pPr>
        <w:ind w:left="0" w:firstLine="0"/>
        <w:rPr>
          <w:rFonts w:eastAsia="微軟正黑體" w:cstheme="minorHAnsi"/>
          <w:b/>
          <w:bCs/>
        </w:rPr>
      </w:pPr>
      <w:r w:rsidRPr="00F02179">
        <w:rPr>
          <w:rFonts w:eastAsia="微軟正黑體" w:cstheme="minorHAnsi"/>
          <w:b/>
          <w:bCs/>
        </w:rPr>
        <w:t>可修改欄位：</w:t>
      </w:r>
    </w:p>
    <w:p w:rsidR="005E0E10" w:rsidRPr="00F02179" w:rsidRDefault="005E0E10" w:rsidP="005E0E10">
      <w:pPr>
        <w:ind w:left="0" w:firstLine="0"/>
        <w:rPr>
          <w:rFonts w:eastAsia="微軟正黑體" w:cstheme="minorHAnsi"/>
        </w:rPr>
      </w:pPr>
      <w:r w:rsidRPr="00F02179">
        <w:rPr>
          <w:rFonts w:eastAsia="微軟正黑體" w:cstheme="minorHAnsi"/>
        </w:rPr>
        <w:t>若功能</w:t>
      </w:r>
      <w:r w:rsidRPr="00F02179">
        <w:rPr>
          <w:rFonts w:eastAsia="微軟正黑體" w:cstheme="minorHAnsi"/>
        </w:rPr>
        <w:t xml:space="preserve"> = A-</w:t>
      </w:r>
      <w:r w:rsidRPr="00F02179">
        <w:rPr>
          <w:rFonts w:eastAsia="微軟正黑體" w:cstheme="minorHAnsi"/>
        </w:rPr>
        <w:t>修改：「議價利率」、「議價日」、「歸屬行」</w:t>
      </w:r>
    </w:p>
    <w:p w:rsidR="005E0E10" w:rsidRPr="00F02179" w:rsidRDefault="005E0E10" w:rsidP="005E0E10">
      <w:pPr>
        <w:ind w:left="0" w:firstLine="0"/>
        <w:rPr>
          <w:rFonts w:eastAsia="微軟正黑體" w:cstheme="minorHAnsi"/>
          <w:b/>
          <w:bCs/>
        </w:rPr>
      </w:pPr>
      <w:r w:rsidRPr="00F02179">
        <w:rPr>
          <w:rFonts w:eastAsia="微軟正黑體" w:cstheme="minorHAnsi"/>
        </w:rPr>
        <w:t>若功能</w:t>
      </w:r>
      <w:r w:rsidRPr="00F02179">
        <w:rPr>
          <w:rFonts w:eastAsia="微軟正黑體" w:cstheme="minorHAnsi"/>
        </w:rPr>
        <w:t xml:space="preserve"> = D-</w:t>
      </w:r>
      <w:r w:rsidRPr="00F02179">
        <w:rPr>
          <w:rFonts w:eastAsia="微軟正黑體" w:cstheme="minorHAnsi"/>
        </w:rPr>
        <w:t>刪除：全部欄位不可異動，僅能整筆刪除。</w:t>
      </w:r>
    </w:p>
    <w:p w:rsidR="005E0E10" w:rsidRPr="00F02179" w:rsidRDefault="005E0E10" w:rsidP="005E0E10">
      <w:pPr>
        <w:ind w:left="0" w:firstLine="0"/>
        <w:rPr>
          <w:rFonts w:eastAsia="微軟正黑體" w:cstheme="minorHAnsi"/>
          <w:b/>
          <w:bCs/>
        </w:rPr>
      </w:pPr>
    </w:p>
    <w:p w:rsidR="005E0E10" w:rsidRPr="00F02179" w:rsidRDefault="005E0E10" w:rsidP="00D62A84">
      <w:pPr>
        <w:ind w:left="0" w:firstLine="0"/>
        <w:outlineLvl w:val="4"/>
        <w:rPr>
          <w:rFonts w:eastAsia="微軟正黑體" w:cstheme="minorHAnsi"/>
          <w:color w:val="C00000"/>
        </w:rPr>
      </w:pPr>
      <w:r w:rsidRPr="00F02179">
        <w:rPr>
          <w:rFonts w:eastAsia="微軟正黑體" w:cstheme="minorHAnsi"/>
        </w:rPr>
        <w:t>(</w:t>
      </w:r>
      <w:r w:rsidRPr="00F02179">
        <w:rPr>
          <w:rFonts w:eastAsia="微軟正黑體" w:cstheme="minorHAnsi"/>
        </w:rPr>
        <w:t>六</w:t>
      </w:r>
      <w:r w:rsidRPr="00F02179">
        <w:rPr>
          <w:rFonts w:eastAsia="微軟正黑體" w:cstheme="minorHAnsi"/>
        </w:rPr>
        <w:t>)</w:t>
      </w:r>
      <w:r w:rsidRPr="00F02179">
        <w:rPr>
          <w:rFonts w:eastAsia="微軟正黑體" w:cstheme="minorHAnsi"/>
        </w:rPr>
        <w:tab/>
      </w:r>
      <w:r w:rsidRPr="00F02179">
        <w:rPr>
          <w:rFonts w:eastAsia="微軟正黑體" w:cstheme="minorHAnsi"/>
        </w:rPr>
        <w:t>定存存授比控管</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 xml:space="preserve">) </w:t>
      </w:r>
      <w:r w:rsidRPr="00F02179">
        <w:rPr>
          <w:rFonts w:eastAsia="微軟正黑體" w:cstheme="minorHAnsi"/>
        </w:rPr>
        <w:br/>
      </w:r>
      <w:r w:rsidRPr="00F02179">
        <w:rPr>
          <w:rFonts w:eastAsia="微軟正黑體" w:cstheme="minorHAnsi"/>
        </w:rPr>
        <w:t>此功能現行不需使用，且不會需要使用存授比作為檢核依據。此功能刪除</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七</w:t>
      </w:r>
      <w:r w:rsidRPr="00F02179">
        <w:rPr>
          <w:rFonts w:eastAsia="微軟正黑體" w:cstheme="minorHAnsi"/>
        </w:rPr>
        <w:t>)</w:t>
      </w:r>
      <w:r w:rsidRPr="00F02179">
        <w:rPr>
          <w:rFonts w:eastAsia="微軟正黑體" w:cstheme="minorHAnsi"/>
        </w:rPr>
        <w:tab/>
      </w:r>
      <w:r w:rsidRPr="00F02179">
        <w:rPr>
          <w:rFonts w:eastAsia="微軟正黑體" w:cstheme="minorHAnsi"/>
        </w:rPr>
        <w:t>外幣定存利率報價維護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E0E10" w:rsidRPr="00F02179" w:rsidRDefault="005E0E10" w:rsidP="005E0E10">
      <w:pPr>
        <w:ind w:left="0" w:firstLine="0"/>
        <w:rPr>
          <w:rFonts w:eastAsia="微軟正黑體" w:cstheme="minorHAnsi"/>
        </w:rPr>
      </w:pPr>
      <w:r w:rsidRPr="00F02179">
        <w:rPr>
          <w:rFonts w:eastAsia="微軟正黑體" w:cstheme="minorHAnsi"/>
        </w:rPr>
        <w:t>功能簡介：存匯事業部調整大額牌告利率，及開放大額牌告利率供分行議價使用。</w:t>
      </w:r>
    </w:p>
    <w:p w:rsidR="00BD1727" w:rsidRPr="00F02179" w:rsidRDefault="00BD1727" w:rsidP="00BD1727">
      <w:pPr>
        <w:ind w:left="0" w:firstLine="0"/>
        <w:rPr>
          <w:rFonts w:eastAsia="微軟正黑體" w:cstheme="minorHAnsi"/>
        </w:rPr>
      </w:pPr>
    </w:p>
    <w:p w:rsidR="00BD1727" w:rsidRPr="00F02179" w:rsidRDefault="00BD1727" w:rsidP="00BD1727">
      <w:pPr>
        <w:ind w:left="0" w:firstLine="0"/>
        <w:rPr>
          <w:rFonts w:eastAsia="微軟正黑體" w:cstheme="minorHAnsi"/>
        </w:rPr>
      </w:pPr>
      <w:r w:rsidRPr="00F02179">
        <w:rPr>
          <w:rFonts w:eastAsia="微軟正黑體" w:cstheme="minorHAnsi"/>
        </w:rPr>
        <w:t>存款中台需於日終進行批次作業，複製一份本日的參數檔作為至下一營業日的資料。</w:t>
      </w:r>
    </w:p>
    <w:p w:rsidR="00BD1727" w:rsidRPr="00F02179" w:rsidRDefault="00BD1727" w:rsidP="00BD1727">
      <w:pPr>
        <w:ind w:left="0" w:firstLine="0"/>
        <w:rPr>
          <w:rFonts w:eastAsia="微軟正黑體" w:cstheme="minorHAnsi"/>
        </w:rPr>
      </w:pPr>
      <w:r w:rsidRPr="00F02179">
        <w:rPr>
          <w:rFonts w:eastAsia="微軟正黑體" w:cstheme="minorHAnsi"/>
        </w:rPr>
        <w:t>(</w:t>
      </w:r>
      <w:r w:rsidRPr="00F02179">
        <w:rPr>
          <w:rFonts w:eastAsia="微軟正黑體" w:cstheme="minorHAnsi"/>
        </w:rPr>
        <w:t>除了例假日及國定假日不需跑批</w:t>
      </w:r>
      <w:r w:rsidRPr="00F02179">
        <w:rPr>
          <w:rFonts w:eastAsia="微軟正黑體" w:cstheme="minorHAnsi"/>
        </w:rPr>
        <w:t>)</w:t>
      </w:r>
    </w:p>
    <w:p w:rsidR="00BD1727" w:rsidRPr="00F02179" w:rsidRDefault="00BD1727" w:rsidP="00BD1727">
      <w:pPr>
        <w:ind w:left="0" w:firstLine="0"/>
        <w:rPr>
          <w:rFonts w:eastAsia="微軟正黑體" w:cstheme="minorHAnsi"/>
        </w:rPr>
      </w:pPr>
      <w:r w:rsidRPr="00F02179">
        <w:rPr>
          <w:rFonts w:eastAsia="微軟正黑體" w:cstheme="minorHAnsi"/>
        </w:rPr>
        <w:t>Ex : 2024/06/05 (</w:t>
      </w:r>
      <w:r w:rsidRPr="00F02179">
        <w:rPr>
          <w:rFonts w:eastAsia="微軟正黑體" w:cstheme="minorHAnsi"/>
        </w:rPr>
        <w:t>三</w:t>
      </w:r>
      <w:r w:rsidRPr="00F02179">
        <w:rPr>
          <w:rFonts w:eastAsia="微軟正黑體" w:cstheme="minorHAnsi"/>
        </w:rPr>
        <w:t xml:space="preserve">) </w:t>
      </w:r>
      <w:r w:rsidRPr="00F02179">
        <w:rPr>
          <w:rFonts w:eastAsia="微軟正黑體" w:cstheme="minorHAnsi"/>
        </w:rPr>
        <w:t>日終，存款中台批次抄寫</w:t>
      </w:r>
      <w:r w:rsidRPr="00F02179">
        <w:rPr>
          <w:rFonts w:eastAsia="微軟正黑體" w:cstheme="minorHAnsi"/>
        </w:rPr>
        <w:t xml:space="preserve"> (copy) </w:t>
      </w:r>
      <w:r w:rsidRPr="00F02179">
        <w:rPr>
          <w:rFonts w:eastAsia="微軟正黑體" w:cstheme="minorHAnsi"/>
        </w:rPr>
        <w:t>一份</w:t>
      </w:r>
      <w:r w:rsidRPr="00F02179">
        <w:rPr>
          <w:rFonts w:eastAsia="微軟正黑體" w:cstheme="minorHAnsi"/>
        </w:rPr>
        <w:t xml:space="preserve"> 20240605 </w:t>
      </w:r>
      <w:r w:rsidRPr="00F02179">
        <w:rPr>
          <w:rFonts w:eastAsia="微軟正黑體" w:cstheme="minorHAnsi"/>
        </w:rPr>
        <w:t>之參數檔資料，並命名該資料日期為</w:t>
      </w:r>
      <w:r w:rsidRPr="00F02179">
        <w:rPr>
          <w:rFonts w:eastAsia="微軟正黑體" w:cstheme="minorHAnsi"/>
        </w:rPr>
        <w:t xml:space="preserve"> 20240606</w:t>
      </w:r>
    </w:p>
    <w:p w:rsidR="00BD1727" w:rsidRPr="00F02179" w:rsidRDefault="00BD1727" w:rsidP="00BD1727">
      <w:pPr>
        <w:ind w:left="0" w:firstLine="0"/>
        <w:rPr>
          <w:rFonts w:eastAsia="微軟正黑體" w:cstheme="minorHAnsi"/>
          <w:b/>
          <w:bCs/>
        </w:rPr>
      </w:pPr>
    </w:p>
    <w:p w:rsidR="005E0E10" w:rsidRPr="00F02179" w:rsidRDefault="005E0E10" w:rsidP="005E0E10">
      <w:pPr>
        <w:ind w:left="0" w:firstLine="0"/>
        <w:rPr>
          <w:rFonts w:eastAsia="微軟正黑體" w:cstheme="minorHAnsi"/>
          <w:b/>
          <w:bCs/>
        </w:rPr>
      </w:pPr>
      <w:r w:rsidRPr="00F02179">
        <w:rPr>
          <w:rFonts w:eastAsia="微軟正黑體" w:cstheme="minorHAnsi"/>
          <w:b/>
          <w:bCs/>
        </w:rPr>
        <w:t>輸入欄位：</w:t>
      </w:r>
    </w:p>
    <w:p w:rsidR="005E0E10" w:rsidRPr="00F02179" w:rsidRDefault="005E0E10">
      <w:pPr>
        <w:pStyle w:val="af2"/>
        <w:numPr>
          <w:ilvl w:val="0"/>
          <w:numId w:val="117"/>
        </w:numPr>
        <w:ind w:leftChars="0" w:left="567"/>
        <w:rPr>
          <w:rFonts w:eastAsia="微軟正黑體" w:cstheme="minorHAnsi"/>
        </w:rPr>
      </w:pPr>
      <w:r w:rsidRPr="00F02179">
        <w:rPr>
          <w:rFonts w:eastAsia="微軟正黑體" w:cstheme="minorHAnsi"/>
        </w:rPr>
        <w:lastRenderedPageBreak/>
        <w:t>日期</w:t>
      </w:r>
      <w:r w:rsidRPr="00F02179">
        <w:rPr>
          <w:rFonts w:eastAsia="微軟正黑體" w:cstheme="minorHAnsi"/>
        </w:rPr>
        <w:t xml:space="preserve"> (___</w:t>
      </w:r>
      <w:r w:rsidRPr="00F02179">
        <w:rPr>
          <w:rFonts w:eastAsia="微軟正黑體" w:cstheme="minorHAnsi"/>
        </w:rPr>
        <w:t>年</w:t>
      </w:r>
      <w:r w:rsidRPr="00F02179">
        <w:rPr>
          <w:rFonts w:eastAsia="微軟正黑體" w:cstheme="minorHAnsi"/>
        </w:rPr>
        <w:t>___</w:t>
      </w:r>
      <w:r w:rsidRPr="00F02179">
        <w:rPr>
          <w:rFonts w:eastAsia="微軟正黑體" w:cstheme="minorHAnsi"/>
        </w:rPr>
        <w:t>月</w:t>
      </w:r>
      <w:r w:rsidRPr="00F02179">
        <w:rPr>
          <w:rFonts w:eastAsia="微軟正黑體" w:cstheme="minorHAnsi"/>
        </w:rPr>
        <w:t>___</w:t>
      </w:r>
      <w:r w:rsidRPr="00F02179">
        <w:rPr>
          <w:rFonts w:eastAsia="微軟正黑體" w:cstheme="minorHAnsi"/>
        </w:rPr>
        <w:t>日</w:t>
      </w:r>
      <w:r w:rsidRPr="00F02179">
        <w:rPr>
          <w:rFonts w:eastAsia="微軟正黑體" w:cstheme="minorHAnsi"/>
        </w:rPr>
        <w:t>)</w:t>
      </w:r>
    </w:p>
    <w:p w:rsidR="005E0E10" w:rsidRPr="00F02179" w:rsidRDefault="005E0E10">
      <w:pPr>
        <w:pStyle w:val="af2"/>
        <w:numPr>
          <w:ilvl w:val="0"/>
          <w:numId w:val="117"/>
        </w:numPr>
        <w:ind w:leftChars="0" w:left="567"/>
        <w:rPr>
          <w:rFonts w:eastAsia="微軟正黑體" w:cstheme="minorHAnsi"/>
        </w:rPr>
      </w:pPr>
      <w:r w:rsidRPr="00F02179">
        <w:rPr>
          <w:rFonts w:eastAsia="微軟正黑體" w:cstheme="minorHAnsi"/>
        </w:rPr>
        <w:t>幣別</w:t>
      </w:r>
    </w:p>
    <w:p w:rsidR="005E0E10" w:rsidRPr="00F02179" w:rsidRDefault="005E0E10" w:rsidP="005E0E10">
      <w:pPr>
        <w:rPr>
          <w:rFonts w:eastAsia="微軟正黑體" w:cstheme="minorHAnsi"/>
          <w:b/>
          <w:bCs/>
        </w:rPr>
      </w:pPr>
      <w:r w:rsidRPr="00F02179">
        <w:rPr>
          <w:rFonts w:eastAsia="微軟正黑體" w:cstheme="minorHAnsi"/>
          <w:b/>
          <w:bCs/>
        </w:rPr>
        <w:t>輸出欄位：</w:t>
      </w:r>
    </w:p>
    <w:p w:rsidR="005E0E10" w:rsidRPr="00F02179" w:rsidRDefault="005E0E10">
      <w:pPr>
        <w:pStyle w:val="af2"/>
        <w:numPr>
          <w:ilvl w:val="0"/>
          <w:numId w:val="118"/>
        </w:numPr>
        <w:ind w:leftChars="0"/>
        <w:rPr>
          <w:rFonts w:eastAsia="微軟正黑體" w:cstheme="minorHAnsi"/>
        </w:rPr>
      </w:pPr>
      <w:r w:rsidRPr="00F02179">
        <w:rPr>
          <w:rFonts w:eastAsia="微軟正黑體" w:cstheme="minorHAnsi"/>
        </w:rPr>
        <w:t>最低金額</w:t>
      </w:r>
      <w:r w:rsidRPr="00F02179">
        <w:rPr>
          <w:rFonts w:eastAsia="微軟正黑體" w:cstheme="minorHAnsi"/>
        </w:rPr>
        <w:t xml:space="preserve"> (</w:t>
      </w:r>
      <w:r w:rsidRPr="00F02179">
        <w:rPr>
          <w:rFonts w:eastAsia="微軟正黑體" w:cstheme="minorHAnsi"/>
        </w:rPr>
        <w:t>共八個欄位，單位：千元</w:t>
      </w:r>
      <w:r w:rsidRPr="00F02179">
        <w:rPr>
          <w:rFonts w:eastAsia="微軟正黑體" w:cstheme="minorHAnsi"/>
        </w:rPr>
        <w:t>)</w:t>
      </w:r>
    </w:p>
    <w:p w:rsidR="005E0E10" w:rsidRPr="00F02179" w:rsidRDefault="005E0E10">
      <w:pPr>
        <w:pStyle w:val="af2"/>
        <w:numPr>
          <w:ilvl w:val="0"/>
          <w:numId w:val="118"/>
        </w:numPr>
        <w:ind w:leftChars="0"/>
        <w:rPr>
          <w:rFonts w:eastAsia="微軟正黑體" w:cstheme="minorHAnsi"/>
        </w:rPr>
      </w:pPr>
      <w:r w:rsidRPr="00F02179">
        <w:rPr>
          <w:rFonts w:eastAsia="微軟正黑體" w:cstheme="minorHAnsi"/>
        </w:rPr>
        <w:t>存期</w:t>
      </w:r>
    </w:p>
    <w:p w:rsidR="005E0E10" w:rsidRPr="00F02179" w:rsidRDefault="005E0E10" w:rsidP="005E0E10">
      <w:pPr>
        <w:pStyle w:val="af2"/>
        <w:numPr>
          <w:ilvl w:val="0"/>
          <w:numId w:val="46"/>
        </w:numPr>
        <w:ind w:leftChars="0" w:left="851"/>
        <w:rPr>
          <w:rFonts w:eastAsia="微軟正黑體" w:cstheme="minorHAnsi"/>
        </w:rPr>
      </w:pPr>
      <w:r w:rsidRPr="00F02179">
        <w:rPr>
          <w:rFonts w:eastAsia="微軟正黑體" w:cstheme="minorHAnsi"/>
        </w:rPr>
        <w:t>存期對應之利率</w:t>
      </w:r>
    </w:p>
    <w:p w:rsidR="005E0E10" w:rsidRPr="00F02179" w:rsidRDefault="005E0E10">
      <w:pPr>
        <w:pStyle w:val="af2"/>
        <w:numPr>
          <w:ilvl w:val="0"/>
          <w:numId w:val="119"/>
        </w:numPr>
        <w:ind w:leftChars="0" w:left="1276"/>
        <w:rPr>
          <w:rFonts w:eastAsia="微軟正黑體" w:cstheme="minorHAnsi"/>
        </w:rPr>
      </w:pPr>
      <w:r w:rsidRPr="00F02179">
        <w:rPr>
          <w:rFonts w:eastAsia="微軟正黑體" w:cstheme="minorHAnsi"/>
        </w:rPr>
        <w:t>存期對應之利率，存期包含：</w:t>
      </w:r>
      <w:r w:rsidRPr="00F02179">
        <w:rPr>
          <w:rFonts w:eastAsia="微軟正黑體" w:cstheme="minorHAnsi"/>
        </w:rPr>
        <w:t>1W</w:t>
      </w:r>
      <w:r w:rsidRPr="00F02179">
        <w:rPr>
          <w:rFonts w:eastAsia="微軟正黑體" w:cstheme="minorHAnsi"/>
        </w:rPr>
        <w:t>、</w:t>
      </w:r>
      <w:r w:rsidRPr="00F02179">
        <w:rPr>
          <w:rFonts w:eastAsia="微軟正黑體" w:cstheme="minorHAnsi"/>
        </w:rPr>
        <w:t>2W</w:t>
      </w:r>
      <w:r w:rsidRPr="00F02179">
        <w:rPr>
          <w:rFonts w:eastAsia="微軟正黑體" w:cstheme="minorHAnsi"/>
        </w:rPr>
        <w:t>、</w:t>
      </w:r>
      <w:r w:rsidRPr="00F02179">
        <w:rPr>
          <w:rFonts w:eastAsia="微軟正黑體" w:cstheme="minorHAnsi"/>
        </w:rPr>
        <w:t>3W</w:t>
      </w:r>
      <w:r w:rsidRPr="00F02179">
        <w:rPr>
          <w:rFonts w:eastAsia="微軟正黑體" w:cstheme="minorHAnsi"/>
        </w:rPr>
        <w:t>、</w:t>
      </w:r>
      <w:r w:rsidRPr="00F02179">
        <w:rPr>
          <w:rFonts w:eastAsia="微軟正黑體" w:cstheme="minorHAnsi"/>
        </w:rPr>
        <w:t>1M</w:t>
      </w:r>
      <w:r w:rsidRPr="00F02179">
        <w:rPr>
          <w:rFonts w:eastAsia="微軟正黑體" w:cstheme="minorHAnsi"/>
        </w:rPr>
        <w:t>、</w:t>
      </w:r>
      <w:r w:rsidRPr="00F02179">
        <w:rPr>
          <w:rFonts w:eastAsia="微軟正黑體" w:cstheme="minorHAnsi"/>
        </w:rPr>
        <w:t>2M</w:t>
      </w:r>
      <w:r w:rsidRPr="00F02179">
        <w:rPr>
          <w:rFonts w:eastAsia="微軟正黑體" w:cstheme="minorHAnsi"/>
        </w:rPr>
        <w:t>、</w:t>
      </w:r>
      <w:r w:rsidRPr="00F02179">
        <w:rPr>
          <w:rFonts w:eastAsia="微軟正黑體" w:cstheme="minorHAnsi"/>
        </w:rPr>
        <w:t>3M</w:t>
      </w:r>
      <w:r w:rsidRPr="00F02179">
        <w:rPr>
          <w:rFonts w:eastAsia="微軟正黑體" w:cstheme="minorHAnsi"/>
        </w:rPr>
        <w:t>、</w:t>
      </w:r>
      <w:r w:rsidRPr="00F02179">
        <w:rPr>
          <w:rFonts w:eastAsia="微軟正黑體" w:cstheme="minorHAnsi"/>
        </w:rPr>
        <w:t>6M</w:t>
      </w:r>
      <w:r w:rsidRPr="00F02179">
        <w:rPr>
          <w:rFonts w:eastAsia="微軟正黑體" w:cstheme="minorHAnsi"/>
        </w:rPr>
        <w:t>、</w:t>
      </w:r>
      <w:r w:rsidRPr="00F02179">
        <w:rPr>
          <w:rFonts w:eastAsia="微軟正黑體" w:cstheme="minorHAnsi"/>
        </w:rPr>
        <w:t>9M</w:t>
      </w:r>
      <w:r w:rsidRPr="00F02179">
        <w:rPr>
          <w:rFonts w:eastAsia="微軟正黑體" w:cstheme="minorHAnsi"/>
        </w:rPr>
        <w:t>、</w:t>
      </w:r>
      <w:r w:rsidRPr="00F02179">
        <w:rPr>
          <w:rFonts w:eastAsia="微軟正黑體" w:cstheme="minorHAnsi"/>
        </w:rPr>
        <w:t>1Y</w:t>
      </w:r>
      <w:r w:rsidRPr="00F02179">
        <w:rPr>
          <w:rFonts w:eastAsia="微軟正黑體" w:cstheme="minorHAnsi"/>
        </w:rPr>
        <w:t>，利率值須介在輸入值須介於</w:t>
      </w:r>
      <w:r w:rsidRPr="00F02179">
        <w:rPr>
          <w:rFonts w:eastAsia="微軟正黑體" w:cstheme="minorHAnsi"/>
        </w:rPr>
        <w:t>0~9.9999</w:t>
      </w:r>
      <w:r w:rsidRPr="00F02179">
        <w:rPr>
          <w:rFonts w:eastAsia="微軟正黑體" w:cstheme="minorHAnsi"/>
        </w:rPr>
        <w:t>，超出顯示錯誤訊息：超出允許範圍</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rPr>
          <w:rFonts w:eastAsia="微軟正黑體" w:cstheme="minorHAnsi"/>
        </w:rPr>
      </w:pPr>
      <w:r w:rsidRPr="00F02179">
        <w:rPr>
          <w:rFonts w:eastAsia="微軟正黑體" w:cstheme="minorHAnsi"/>
        </w:rPr>
        <w:t>此交易影響範圍：</w:t>
      </w:r>
    </w:p>
    <w:p w:rsidR="005E0E10" w:rsidRPr="00F02179" w:rsidRDefault="005E0E10" w:rsidP="005E0E10">
      <w:pPr>
        <w:ind w:left="0" w:firstLine="0"/>
        <w:rPr>
          <w:rFonts w:eastAsia="微軟正黑體" w:cstheme="minorHAnsi"/>
        </w:rPr>
      </w:pPr>
      <w:r w:rsidRPr="00F02179">
        <w:rPr>
          <w:rFonts w:eastAsia="微軟正黑體" w:cstheme="minorHAnsi"/>
        </w:rPr>
        <w:t>執行定存議價維護</w:t>
      </w:r>
      <w:r w:rsidRPr="00F02179">
        <w:rPr>
          <w:rFonts w:eastAsia="微軟正黑體" w:cstheme="minorHAnsi"/>
        </w:rPr>
        <w:t xml:space="preserve"> (</w:t>
      </w:r>
      <w:r w:rsidRPr="00F02179">
        <w:rPr>
          <w:rFonts w:eastAsia="微軟正黑體" w:cstheme="minorHAnsi"/>
        </w:rPr>
        <w:t>限分行櫃員</w:t>
      </w:r>
      <w:r w:rsidRPr="00F02179">
        <w:rPr>
          <w:rFonts w:eastAsia="微軟正黑體" w:cstheme="minorHAnsi"/>
        </w:rPr>
        <w:t>/</w:t>
      </w:r>
      <w:r w:rsidRPr="00F02179">
        <w:rPr>
          <w:rFonts w:eastAsia="微軟正黑體" w:cstheme="minorHAnsi"/>
        </w:rPr>
        <w:t>主管權限</w:t>
      </w:r>
      <w:r w:rsidRPr="00F02179">
        <w:rPr>
          <w:rFonts w:eastAsia="微軟正黑體" w:cstheme="minorHAnsi"/>
        </w:rPr>
        <w:t>)</w:t>
      </w:r>
      <w:r w:rsidRPr="00F02179">
        <w:rPr>
          <w:rFonts w:eastAsia="微軟正黑體" w:cstheme="minorHAnsi"/>
        </w:rPr>
        <w:t>」時，需檢核此交易的維護內容。</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八</w:t>
      </w:r>
      <w:r w:rsidRPr="00F02179">
        <w:rPr>
          <w:rFonts w:eastAsia="微軟正黑體" w:cstheme="minorHAnsi"/>
        </w:rPr>
        <w:t>)</w:t>
      </w:r>
      <w:r w:rsidRPr="00F02179">
        <w:rPr>
          <w:rFonts w:eastAsia="微軟正黑體" w:cstheme="minorHAnsi"/>
        </w:rPr>
        <w:tab/>
      </w:r>
      <w:r w:rsidRPr="00F02179">
        <w:rPr>
          <w:rFonts w:eastAsia="微軟正黑體" w:cstheme="minorHAnsi"/>
        </w:rPr>
        <w:t>外幣定存議價參數維護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E0E10" w:rsidRPr="00F02179" w:rsidRDefault="005E0E10" w:rsidP="005E0E10">
      <w:pPr>
        <w:ind w:left="0" w:firstLine="0"/>
        <w:rPr>
          <w:rFonts w:eastAsia="微軟正黑體" w:cstheme="minorHAnsi"/>
        </w:rPr>
      </w:pPr>
      <w:r w:rsidRPr="00F02179">
        <w:rPr>
          <w:rFonts w:eastAsia="微軟正黑體" w:cstheme="minorHAnsi"/>
        </w:rPr>
        <w:t>功能簡介：存匯事業部調整大額外幣定存</w:t>
      </w:r>
      <w:r w:rsidRPr="00F02179">
        <w:rPr>
          <w:rFonts w:eastAsia="微軟正黑體" w:cstheme="minorHAnsi"/>
        </w:rPr>
        <w:t>(</w:t>
      </w:r>
      <w:r w:rsidRPr="00F02179">
        <w:rPr>
          <w:rFonts w:eastAsia="微軟正黑體" w:cstheme="minorHAnsi"/>
        </w:rPr>
        <w:t>各幣別</w:t>
      </w:r>
      <w:r w:rsidRPr="00F02179">
        <w:rPr>
          <w:rFonts w:eastAsia="微軟正黑體" w:cstheme="minorHAnsi"/>
        </w:rPr>
        <w:t>)</w:t>
      </w:r>
      <w:r w:rsidRPr="00F02179">
        <w:rPr>
          <w:rFonts w:eastAsia="微軟正黑體" w:cstheme="minorHAnsi"/>
        </w:rPr>
        <w:t>議價最低金額。</w:t>
      </w:r>
    </w:p>
    <w:p w:rsidR="00BD1727" w:rsidRPr="00F02179" w:rsidRDefault="00BD1727" w:rsidP="005E0E10">
      <w:pPr>
        <w:ind w:left="0" w:firstLine="0"/>
        <w:rPr>
          <w:rFonts w:eastAsia="微軟正黑體" w:cstheme="minorHAnsi"/>
        </w:rPr>
      </w:pPr>
    </w:p>
    <w:p w:rsidR="00BD1727" w:rsidRPr="00F02179" w:rsidRDefault="00BD1727" w:rsidP="00BD1727">
      <w:pPr>
        <w:ind w:left="0" w:firstLine="0"/>
        <w:rPr>
          <w:rFonts w:eastAsia="微軟正黑體" w:cstheme="minorHAnsi"/>
        </w:rPr>
      </w:pPr>
      <w:r w:rsidRPr="00F02179">
        <w:rPr>
          <w:rFonts w:eastAsia="微軟正黑體" w:cstheme="minorHAnsi"/>
        </w:rPr>
        <w:t>存款中台需於日終進行批次作業，複製一份本日的參數檔作為至下一營業日的資料。</w:t>
      </w:r>
    </w:p>
    <w:p w:rsidR="00BD1727" w:rsidRPr="00F02179" w:rsidRDefault="00BD1727" w:rsidP="00BD1727">
      <w:pPr>
        <w:ind w:left="0" w:firstLine="0"/>
        <w:rPr>
          <w:rFonts w:eastAsia="微軟正黑體" w:cstheme="minorHAnsi"/>
        </w:rPr>
      </w:pPr>
      <w:r w:rsidRPr="00F02179">
        <w:rPr>
          <w:rFonts w:eastAsia="微軟正黑體" w:cstheme="minorHAnsi"/>
        </w:rPr>
        <w:t>(</w:t>
      </w:r>
      <w:r w:rsidRPr="00F02179">
        <w:rPr>
          <w:rFonts w:eastAsia="微軟正黑體" w:cstheme="minorHAnsi"/>
        </w:rPr>
        <w:t>除了例假日及國定假日不需跑批</w:t>
      </w:r>
      <w:r w:rsidRPr="00F02179">
        <w:rPr>
          <w:rFonts w:eastAsia="微軟正黑體" w:cstheme="minorHAnsi"/>
        </w:rPr>
        <w:t>)</w:t>
      </w:r>
    </w:p>
    <w:p w:rsidR="00BD1727" w:rsidRPr="00F02179" w:rsidRDefault="00BD1727" w:rsidP="00BD1727">
      <w:pPr>
        <w:ind w:left="0" w:firstLine="0"/>
        <w:rPr>
          <w:rFonts w:eastAsia="微軟正黑體" w:cstheme="minorHAnsi"/>
        </w:rPr>
      </w:pPr>
      <w:r w:rsidRPr="00F02179">
        <w:rPr>
          <w:rFonts w:eastAsia="微軟正黑體" w:cstheme="minorHAnsi"/>
        </w:rPr>
        <w:t>Ex : 2024/06/05 (</w:t>
      </w:r>
      <w:r w:rsidRPr="00F02179">
        <w:rPr>
          <w:rFonts w:eastAsia="微軟正黑體" w:cstheme="minorHAnsi"/>
        </w:rPr>
        <w:t>三</w:t>
      </w:r>
      <w:r w:rsidRPr="00F02179">
        <w:rPr>
          <w:rFonts w:eastAsia="微軟正黑體" w:cstheme="minorHAnsi"/>
        </w:rPr>
        <w:t xml:space="preserve">) </w:t>
      </w:r>
      <w:r w:rsidRPr="00F02179">
        <w:rPr>
          <w:rFonts w:eastAsia="微軟正黑體" w:cstheme="minorHAnsi"/>
        </w:rPr>
        <w:t>日終，存款中台批次抄寫</w:t>
      </w:r>
      <w:r w:rsidRPr="00F02179">
        <w:rPr>
          <w:rFonts w:eastAsia="微軟正黑體" w:cstheme="minorHAnsi"/>
        </w:rPr>
        <w:t xml:space="preserve"> (copy) </w:t>
      </w:r>
      <w:r w:rsidRPr="00F02179">
        <w:rPr>
          <w:rFonts w:eastAsia="微軟正黑體" w:cstheme="minorHAnsi"/>
        </w:rPr>
        <w:t>一份</w:t>
      </w:r>
      <w:r w:rsidRPr="00F02179">
        <w:rPr>
          <w:rFonts w:eastAsia="微軟正黑體" w:cstheme="minorHAnsi"/>
        </w:rPr>
        <w:t xml:space="preserve"> 20240605 </w:t>
      </w:r>
      <w:r w:rsidRPr="00F02179">
        <w:rPr>
          <w:rFonts w:eastAsia="微軟正黑體" w:cstheme="minorHAnsi"/>
        </w:rPr>
        <w:t>之參數檔資料，並命名該資料日期為</w:t>
      </w:r>
      <w:r w:rsidRPr="00F02179">
        <w:rPr>
          <w:rFonts w:eastAsia="微軟正黑體" w:cstheme="minorHAnsi"/>
        </w:rPr>
        <w:t xml:space="preserve"> 20240606</w:t>
      </w:r>
    </w:p>
    <w:p w:rsidR="00BD1727" w:rsidRPr="00F02179" w:rsidRDefault="00BD1727" w:rsidP="005E0E10">
      <w:pPr>
        <w:ind w:left="0" w:firstLine="0"/>
        <w:rPr>
          <w:rFonts w:eastAsia="微軟正黑體" w:cstheme="minorHAnsi"/>
        </w:rPr>
      </w:pPr>
    </w:p>
    <w:p w:rsidR="005E0E10" w:rsidRPr="00F02179" w:rsidRDefault="005E0E10" w:rsidP="005E0E10">
      <w:pPr>
        <w:ind w:left="0" w:firstLine="0"/>
        <w:rPr>
          <w:rFonts w:eastAsia="微軟正黑體" w:cstheme="minorHAnsi"/>
          <w:b/>
          <w:bCs/>
        </w:rPr>
      </w:pPr>
      <w:r w:rsidRPr="00F02179">
        <w:rPr>
          <w:rFonts w:eastAsia="微軟正黑體" w:cstheme="minorHAnsi"/>
          <w:b/>
          <w:bCs/>
        </w:rPr>
        <w:t>輸入欄位：</w:t>
      </w:r>
    </w:p>
    <w:p w:rsidR="005E0E10" w:rsidRPr="00F02179" w:rsidRDefault="005E0E10">
      <w:pPr>
        <w:pStyle w:val="af2"/>
        <w:numPr>
          <w:ilvl w:val="0"/>
          <w:numId w:val="120"/>
        </w:numPr>
        <w:ind w:leftChars="0"/>
        <w:rPr>
          <w:rFonts w:eastAsia="微軟正黑體" w:cstheme="minorHAnsi"/>
        </w:rPr>
      </w:pPr>
      <w:r w:rsidRPr="00F02179">
        <w:rPr>
          <w:rFonts w:eastAsia="微軟正黑體" w:cstheme="minorHAnsi"/>
        </w:rPr>
        <w:t>日期</w:t>
      </w:r>
      <w:r w:rsidRPr="00F02179">
        <w:rPr>
          <w:rFonts w:eastAsia="微軟正黑體" w:cstheme="minorHAnsi"/>
        </w:rPr>
        <w:t xml:space="preserve"> (___</w:t>
      </w:r>
      <w:r w:rsidRPr="00F02179">
        <w:rPr>
          <w:rFonts w:eastAsia="微軟正黑體" w:cstheme="minorHAnsi"/>
        </w:rPr>
        <w:t>年</w:t>
      </w:r>
      <w:r w:rsidRPr="00F02179">
        <w:rPr>
          <w:rFonts w:eastAsia="微軟正黑體" w:cstheme="minorHAnsi"/>
        </w:rPr>
        <w:t>___</w:t>
      </w:r>
      <w:r w:rsidRPr="00F02179">
        <w:rPr>
          <w:rFonts w:eastAsia="微軟正黑體" w:cstheme="minorHAnsi"/>
        </w:rPr>
        <w:t>月</w:t>
      </w:r>
      <w:r w:rsidRPr="00F02179">
        <w:rPr>
          <w:rFonts w:eastAsia="微軟正黑體" w:cstheme="minorHAnsi"/>
        </w:rPr>
        <w:t>___</w:t>
      </w:r>
      <w:r w:rsidRPr="00F02179">
        <w:rPr>
          <w:rFonts w:eastAsia="微軟正黑體" w:cstheme="minorHAnsi"/>
        </w:rPr>
        <w:t>日</w:t>
      </w:r>
      <w:r w:rsidRPr="00F02179">
        <w:rPr>
          <w:rFonts w:eastAsia="微軟正黑體" w:cstheme="minorHAnsi"/>
        </w:rPr>
        <w:t>)</w:t>
      </w:r>
    </w:p>
    <w:p w:rsidR="005E0E10" w:rsidRPr="00F02179" w:rsidRDefault="005E0E10" w:rsidP="005E0E10">
      <w:pPr>
        <w:rPr>
          <w:rFonts w:eastAsia="微軟正黑體" w:cstheme="minorHAnsi"/>
          <w:b/>
          <w:bCs/>
        </w:rPr>
      </w:pPr>
      <w:r w:rsidRPr="00F02179">
        <w:rPr>
          <w:rFonts w:eastAsia="微軟正黑體" w:cstheme="minorHAnsi"/>
          <w:b/>
          <w:bCs/>
        </w:rPr>
        <w:t>輸出欄位：</w:t>
      </w:r>
    </w:p>
    <w:p w:rsidR="005E0E10" w:rsidRPr="00F02179" w:rsidRDefault="005E0E10">
      <w:pPr>
        <w:pStyle w:val="af2"/>
        <w:numPr>
          <w:ilvl w:val="0"/>
          <w:numId w:val="121"/>
        </w:numPr>
        <w:ind w:leftChars="0"/>
        <w:rPr>
          <w:rFonts w:eastAsia="微軟正黑體" w:cstheme="minorHAnsi"/>
        </w:rPr>
      </w:pPr>
      <w:r w:rsidRPr="00F02179">
        <w:rPr>
          <w:rFonts w:eastAsia="微軟正黑體" w:cstheme="minorHAnsi"/>
        </w:rPr>
        <w:t>序號</w:t>
      </w:r>
    </w:p>
    <w:p w:rsidR="005E0E10" w:rsidRPr="00F02179" w:rsidRDefault="005E0E10">
      <w:pPr>
        <w:pStyle w:val="af2"/>
        <w:numPr>
          <w:ilvl w:val="0"/>
          <w:numId w:val="121"/>
        </w:numPr>
        <w:ind w:leftChars="0"/>
        <w:rPr>
          <w:rFonts w:eastAsia="微軟正黑體" w:cstheme="minorHAnsi"/>
        </w:rPr>
      </w:pPr>
      <w:r w:rsidRPr="00F02179">
        <w:rPr>
          <w:rFonts w:eastAsia="微軟正黑體" w:cstheme="minorHAnsi"/>
        </w:rPr>
        <w:t>幣別</w:t>
      </w:r>
      <w:r w:rsidRPr="00F02179">
        <w:rPr>
          <w:rFonts w:eastAsia="微軟正黑體" w:cstheme="minorHAnsi"/>
        </w:rPr>
        <w:t xml:space="preserve"> (</w:t>
      </w:r>
      <w:r w:rsidRPr="00F02179">
        <w:rPr>
          <w:rFonts w:eastAsia="微軟正黑體" w:cstheme="minorHAnsi"/>
        </w:rPr>
        <w:t>預設幣別為：</w:t>
      </w:r>
      <w:r w:rsidRPr="00F02179">
        <w:rPr>
          <w:rFonts w:eastAsia="微軟正黑體" w:cstheme="minorHAnsi"/>
        </w:rPr>
        <w:t>USD</w:t>
      </w:r>
      <w:r w:rsidRPr="00F02179">
        <w:rPr>
          <w:rFonts w:eastAsia="微軟正黑體" w:cstheme="minorHAnsi"/>
        </w:rPr>
        <w:t>、</w:t>
      </w:r>
      <w:r w:rsidRPr="00F02179">
        <w:rPr>
          <w:rFonts w:eastAsia="微軟正黑體" w:cstheme="minorHAnsi"/>
        </w:rPr>
        <w:t>EUR</w:t>
      </w:r>
      <w:r w:rsidRPr="00F02179">
        <w:rPr>
          <w:rFonts w:eastAsia="微軟正黑體" w:cstheme="minorHAnsi"/>
        </w:rPr>
        <w:t>、</w:t>
      </w:r>
      <w:r w:rsidRPr="00F02179">
        <w:rPr>
          <w:rFonts w:eastAsia="微軟正黑體" w:cstheme="minorHAnsi"/>
        </w:rPr>
        <w:t>GBP</w:t>
      </w:r>
      <w:r w:rsidRPr="00F02179">
        <w:rPr>
          <w:rFonts w:eastAsia="微軟正黑體" w:cstheme="minorHAnsi"/>
        </w:rPr>
        <w:t>、</w:t>
      </w:r>
      <w:r w:rsidRPr="00F02179">
        <w:rPr>
          <w:rFonts w:eastAsia="微軟正黑體" w:cstheme="minorHAnsi"/>
        </w:rPr>
        <w:t>CAD</w:t>
      </w:r>
      <w:r w:rsidRPr="00F02179">
        <w:rPr>
          <w:rFonts w:eastAsia="微軟正黑體" w:cstheme="minorHAnsi"/>
        </w:rPr>
        <w:t>、</w:t>
      </w:r>
      <w:r w:rsidRPr="00F02179">
        <w:rPr>
          <w:rFonts w:eastAsia="微軟正黑體" w:cstheme="minorHAnsi"/>
        </w:rPr>
        <w:t>CHF</w:t>
      </w:r>
      <w:r w:rsidRPr="00F02179">
        <w:rPr>
          <w:rFonts w:eastAsia="微軟正黑體" w:cstheme="minorHAnsi"/>
        </w:rPr>
        <w:t>、</w:t>
      </w:r>
      <w:r w:rsidRPr="00F02179">
        <w:rPr>
          <w:rFonts w:eastAsia="微軟正黑體" w:cstheme="minorHAnsi"/>
        </w:rPr>
        <w:t>HKD</w:t>
      </w:r>
      <w:r w:rsidRPr="00F02179">
        <w:rPr>
          <w:rFonts w:eastAsia="微軟正黑體" w:cstheme="minorHAnsi"/>
        </w:rPr>
        <w:t>、</w:t>
      </w:r>
      <w:r w:rsidRPr="00F02179">
        <w:rPr>
          <w:rFonts w:eastAsia="微軟正黑體" w:cstheme="minorHAnsi"/>
        </w:rPr>
        <w:t>AUD</w:t>
      </w:r>
      <w:r w:rsidRPr="00F02179">
        <w:rPr>
          <w:rFonts w:eastAsia="微軟正黑體" w:cstheme="minorHAnsi"/>
        </w:rPr>
        <w:t>、</w:t>
      </w:r>
      <w:r w:rsidRPr="00F02179">
        <w:rPr>
          <w:rFonts w:eastAsia="微軟正黑體" w:cstheme="minorHAnsi"/>
        </w:rPr>
        <w:t>ZAR</w:t>
      </w:r>
      <w:r w:rsidRPr="00F02179">
        <w:rPr>
          <w:rFonts w:eastAsia="微軟正黑體" w:cstheme="minorHAnsi"/>
        </w:rPr>
        <w:t>、</w:t>
      </w:r>
      <w:r w:rsidR="00906D33" w:rsidRPr="00F02179">
        <w:rPr>
          <w:rFonts w:eastAsia="微軟正黑體" w:cstheme="minorHAnsi"/>
        </w:rPr>
        <w:t>NZD</w:t>
      </w:r>
      <w:r w:rsidRPr="00F02179">
        <w:rPr>
          <w:rFonts w:eastAsia="微軟正黑體" w:cstheme="minorHAnsi"/>
        </w:rPr>
        <w:t>、</w:t>
      </w:r>
      <w:r w:rsidRPr="00F02179">
        <w:rPr>
          <w:rFonts w:eastAsia="微軟正黑體" w:cstheme="minorHAnsi"/>
        </w:rPr>
        <w:t>JPY</w:t>
      </w:r>
      <w:r w:rsidRPr="00F02179">
        <w:rPr>
          <w:rFonts w:eastAsia="微軟正黑體" w:cstheme="minorHAnsi"/>
        </w:rPr>
        <w:t>、</w:t>
      </w:r>
      <w:r w:rsidRPr="00F02179">
        <w:rPr>
          <w:rFonts w:eastAsia="微軟正黑體" w:cstheme="minorHAnsi"/>
        </w:rPr>
        <w:t>SGD</w:t>
      </w:r>
      <w:r w:rsidRPr="00F02179">
        <w:rPr>
          <w:rFonts w:eastAsia="微軟正黑體" w:cstheme="minorHAnsi"/>
        </w:rPr>
        <w:t>、</w:t>
      </w:r>
      <w:r w:rsidRPr="00F02179">
        <w:rPr>
          <w:rFonts w:eastAsia="微軟正黑體" w:cstheme="minorHAnsi"/>
        </w:rPr>
        <w:t>CNY)</w:t>
      </w:r>
      <w:r w:rsidRPr="00F02179">
        <w:rPr>
          <w:rFonts w:eastAsia="微軟正黑體" w:cstheme="minorHAnsi"/>
        </w:rPr>
        <w:t>，表格中應有</w:t>
      </w:r>
      <w:r w:rsidRPr="00F02179">
        <w:rPr>
          <w:rFonts w:eastAsia="微軟正黑體" w:cstheme="minorHAnsi"/>
        </w:rPr>
        <w:t xml:space="preserve"> 12 </w:t>
      </w:r>
      <w:r w:rsidRPr="00F02179">
        <w:rPr>
          <w:rFonts w:eastAsia="微軟正黑體" w:cstheme="minorHAnsi"/>
        </w:rPr>
        <w:t>列資料，並帶出已存在之對應幣別最小金額</w:t>
      </w:r>
      <w:r w:rsidRPr="00F02179">
        <w:rPr>
          <w:rFonts w:eastAsia="微軟正黑體" w:cstheme="minorHAnsi"/>
        </w:rPr>
        <w:t>&amp;</w:t>
      </w:r>
      <w:r w:rsidRPr="00F02179">
        <w:rPr>
          <w:rFonts w:eastAsia="微軟正黑體" w:cstheme="minorHAnsi"/>
        </w:rPr>
        <w:t>外計點數</w:t>
      </w:r>
    </w:p>
    <w:p w:rsidR="005E0E10" w:rsidRPr="00F02179" w:rsidRDefault="005E0E10">
      <w:pPr>
        <w:pStyle w:val="af2"/>
        <w:numPr>
          <w:ilvl w:val="0"/>
          <w:numId w:val="121"/>
        </w:numPr>
        <w:ind w:leftChars="0"/>
        <w:rPr>
          <w:rFonts w:eastAsia="微軟正黑體" w:cstheme="minorHAnsi"/>
        </w:rPr>
      </w:pPr>
      <w:r w:rsidRPr="00F02179">
        <w:rPr>
          <w:rFonts w:eastAsia="微軟正黑體" w:cstheme="minorHAnsi"/>
        </w:rPr>
        <w:t>最小金額</w:t>
      </w:r>
      <w:r w:rsidRPr="00F02179">
        <w:rPr>
          <w:rFonts w:eastAsia="微軟正黑體" w:cstheme="minorHAnsi"/>
        </w:rPr>
        <w:t xml:space="preserve"> (</w:t>
      </w:r>
      <w:r w:rsidRPr="00F02179">
        <w:rPr>
          <w:rFonts w:eastAsia="微軟正黑體" w:cstheme="minorHAnsi"/>
        </w:rPr>
        <w:t>單位：千元，該幣別可議價之最低金額</w:t>
      </w:r>
      <w:r w:rsidRPr="00F02179">
        <w:rPr>
          <w:rFonts w:eastAsia="微軟正黑體" w:cstheme="minorHAnsi"/>
        </w:rPr>
        <w:t>)</w:t>
      </w:r>
    </w:p>
    <w:p w:rsidR="005E0E10" w:rsidRPr="00F02179" w:rsidRDefault="005E0E10">
      <w:pPr>
        <w:pStyle w:val="af2"/>
        <w:numPr>
          <w:ilvl w:val="0"/>
          <w:numId w:val="121"/>
        </w:numPr>
        <w:ind w:leftChars="0"/>
        <w:rPr>
          <w:rFonts w:eastAsia="微軟正黑體" w:cstheme="minorHAnsi"/>
        </w:rPr>
      </w:pPr>
      <w:r w:rsidRPr="00F02179">
        <w:rPr>
          <w:rFonts w:eastAsia="微軟正黑體" w:cstheme="minorHAnsi"/>
        </w:rPr>
        <w:t>外計點數</w:t>
      </w:r>
    </w:p>
    <w:p w:rsidR="005E0E10" w:rsidRPr="00F02179" w:rsidRDefault="005E0E10" w:rsidP="005E0E10">
      <w:pPr>
        <w:pStyle w:val="af2"/>
        <w:numPr>
          <w:ilvl w:val="0"/>
          <w:numId w:val="43"/>
        </w:numPr>
        <w:ind w:leftChars="0"/>
        <w:rPr>
          <w:rFonts w:eastAsia="微軟正黑體" w:cstheme="minorHAnsi"/>
        </w:rPr>
      </w:pPr>
      <w:r w:rsidRPr="00F02179">
        <w:rPr>
          <w:rFonts w:eastAsia="微軟正黑體" w:cstheme="minorHAnsi"/>
        </w:rPr>
        <w:t>輸入值須介於</w:t>
      </w:r>
      <w:r w:rsidRPr="00F02179">
        <w:rPr>
          <w:rFonts w:eastAsia="微軟正黑體" w:cstheme="minorHAnsi"/>
        </w:rPr>
        <w:t>0~9.9999</w:t>
      </w:r>
      <w:r w:rsidRPr="00F02179">
        <w:rPr>
          <w:rFonts w:eastAsia="微軟正黑體" w:cstheme="minorHAnsi"/>
        </w:rPr>
        <w:t>，外加</w:t>
      </w:r>
      <w:r w:rsidRPr="00F02179">
        <w:rPr>
          <w:rFonts w:eastAsia="微軟正黑體" w:cstheme="minorHAnsi"/>
        </w:rPr>
        <w:t>SPREAD</w:t>
      </w:r>
      <w:r w:rsidRPr="00F02179">
        <w:rPr>
          <w:rFonts w:eastAsia="微軟正黑體" w:cstheme="minorHAnsi"/>
        </w:rPr>
        <w:t>利率，此欄位空白表示</w:t>
      </w:r>
      <w:r w:rsidRPr="00F02179">
        <w:rPr>
          <w:rFonts w:eastAsia="微軟正黑體" w:cstheme="minorHAnsi"/>
        </w:rPr>
        <w:t>SPREAD=0</w:t>
      </w:r>
    </w:p>
    <w:p w:rsidR="005E0E10" w:rsidRPr="00F02179" w:rsidRDefault="005E0E10" w:rsidP="005E0E10">
      <w:pPr>
        <w:rPr>
          <w:rFonts w:eastAsia="微軟正黑體" w:cstheme="minorHAnsi"/>
        </w:rPr>
      </w:pPr>
    </w:p>
    <w:p w:rsidR="005E0E10" w:rsidRPr="00F02179" w:rsidRDefault="005E0E10" w:rsidP="005E0E10">
      <w:pPr>
        <w:ind w:left="0" w:firstLine="0"/>
        <w:rPr>
          <w:rFonts w:eastAsia="微軟正黑體" w:cstheme="minorHAnsi"/>
        </w:rPr>
      </w:pPr>
      <w:r w:rsidRPr="00F02179">
        <w:rPr>
          <w:rFonts w:eastAsia="微軟正黑體" w:cstheme="minorHAnsi"/>
        </w:rPr>
        <w:t>此交易影響範圍：</w:t>
      </w:r>
    </w:p>
    <w:p w:rsidR="005E0E10" w:rsidRPr="00F02179" w:rsidRDefault="005E0E10" w:rsidP="005E0E10">
      <w:pPr>
        <w:ind w:left="0" w:firstLine="0"/>
        <w:rPr>
          <w:rFonts w:eastAsia="微軟正黑體" w:cstheme="minorHAnsi"/>
        </w:rPr>
      </w:pPr>
      <w:r w:rsidRPr="00F02179">
        <w:rPr>
          <w:rFonts w:eastAsia="微軟正黑體" w:cstheme="minorHAnsi"/>
        </w:rPr>
        <w:t>執行定存議價維護</w:t>
      </w:r>
      <w:r w:rsidRPr="00F02179">
        <w:rPr>
          <w:rFonts w:eastAsia="微軟正黑體" w:cstheme="minorHAnsi"/>
        </w:rPr>
        <w:t xml:space="preserve"> (</w:t>
      </w:r>
      <w:r w:rsidRPr="00F02179">
        <w:rPr>
          <w:rFonts w:eastAsia="微軟正黑體" w:cstheme="minorHAnsi"/>
        </w:rPr>
        <w:t>限分行櫃員</w:t>
      </w:r>
      <w:r w:rsidRPr="00F02179">
        <w:rPr>
          <w:rFonts w:eastAsia="微軟正黑體" w:cstheme="minorHAnsi"/>
        </w:rPr>
        <w:t>/</w:t>
      </w:r>
      <w:r w:rsidRPr="00F02179">
        <w:rPr>
          <w:rFonts w:eastAsia="微軟正黑體" w:cstheme="minorHAnsi"/>
        </w:rPr>
        <w:t>主管權限</w:t>
      </w:r>
      <w:r w:rsidRPr="00F02179">
        <w:rPr>
          <w:rFonts w:eastAsia="微軟正黑體" w:cstheme="minorHAnsi"/>
        </w:rPr>
        <w:t>)</w:t>
      </w:r>
      <w:r w:rsidRPr="00F02179">
        <w:rPr>
          <w:rFonts w:eastAsia="微軟正黑體" w:cstheme="minorHAnsi"/>
        </w:rPr>
        <w:t>」時，需檢核此交易的維護內容。</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outlineLvl w:val="4"/>
        <w:rPr>
          <w:rFonts w:eastAsia="微軟正黑體" w:cstheme="minorHAnsi"/>
        </w:rPr>
      </w:pPr>
      <w:r w:rsidRPr="00F02179">
        <w:rPr>
          <w:rFonts w:eastAsia="微軟正黑體" w:cstheme="minorHAnsi"/>
        </w:rPr>
        <w:t>(</w:t>
      </w:r>
      <w:r w:rsidRPr="00F02179">
        <w:rPr>
          <w:rFonts w:eastAsia="微軟正黑體" w:cstheme="minorHAnsi"/>
        </w:rPr>
        <w:t>九</w:t>
      </w:r>
      <w:r w:rsidRPr="00F02179">
        <w:rPr>
          <w:rFonts w:eastAsia="微軟正黑體" w:cstheme="minorHAnsi"/>
        </w:rPr>
        <w:t>)</w:t>
      </w:r>
      <w:r w:rsidRPr="00F02179">
        <w:rPr>
          <w:rFonts w:eastAsia="微軟正黑體" w:cstheme="minorHAnsi"/>
        </w:rPr>
        <w:tab/>
      </w:r>
      <w:r w:rsidRPr="00F02179">
        <w:rPr>
          <w:rFonts w:eastAsia="微軟正黑體" w:cstheme="minorHAnsi"/>
        </w:rPr>
        <w:t>外幣定存利差參數維護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E0E10" w:rsidRPr="00F02179" w:rsidRDefault="005E0E10" w:rsidP="005E0E10">
      <w:pPr>
        <w:ind w:left="0" w:firstLine="0"/>
        <w:rPr>
          <w:rFonts w:eastAsia="微軟正黑體" w:cstheme="minorHAnsi"/>
        </w:rPr>
      </w:pPr>
      <w:r w:rsidRPr="00F02179">
        <w:rPr>
          <w:rFonts w:eastAsia="微軟正黑體" w:cstheme="minorHAnsi"/>
        </w:rPr>
        <w:t>功能簡介：存匯事業部調整大額牌告利率定存利差參數，及開放大額牌告利率利定存差參數供分行議價使用</w:t>
      </w:r>
    </w:p>
    <w:p w:rsidR="00BD1727" w:rsidRPr="00F02179" w:rsidRDefault="00BD1727" w:rsidP="005E0E10">
      <w:pPr>
        <w:ind w:left="0" w:firstLine="0"/>
        <w:rPr>
          <w:rFonts w:eastAsia="微軟正黑體" w:cstheme="minorHAnsi"/>
        </w:rPr>
      </w:pPr>
    </w:p>
    <w:p w:rsidR="00BD1727" w:rsidRPr="00F02179" w:rsidRDefault="00BD1727" w:rsidP="00BD1727">
      <w:pPr>
        <w:ind w:left="0" w:firstLine="0"/>
        <w:rPr>
          <w:rFonts w:eastAsia="微軟正黑體" w:cstheme="minorHAnsi"/>
        </w:rPr>
      </w:pPr>
      <w:r w:rsidRPr="00F02179">
        <w:rPr>
          <w:rFonts w:eastAsia="微軟正黑體" w:cstheme="minorHAnsi"/>
        </w:rPr>
        <w:t>存款中台需於日終進行批次作業，複製一份本日的參數檔作為至下一營業日的資料。</w:t>
      </w:r>
    </w:p>
    <w:p w:rsidR="00BD1727" w:rsidRPr="00F02179" w:rsidRDefault="00BD1727" w:rsidP="00BD1727">
      <w:pPr>
        <w:ind w:left="0" w:firstLine="0"/>
        <w:rPr>
          <w:rFonts w:eastAsia="微軟正黑體" w:cstheme="minorHAnsi"/>
        </w:rPr>
      </w:pPr>
      <w:r w:rsidRPr="00F02179">
        <w:rPr>
          <w:rFonts w:eastAsia="微軟正黑體" w:cstheme="minorHAnsi"/>
        </w:rPr>
        <w:t>(</w:t>
      </w:r>
      <w:r w:rsidRPr="00F02179">
        <w:rPr>
          <w:rFonts w:eastAsia="微軟正黑體" w:cstheme="minorHAnsi"/>
        </w:rPr>
        <w:t>除了例假日及國定假日不需跑批</w:t>
      </w:r>
      <w:r w:rsidRPr="00F02179">
        <w:rPr>
          <w:rFonts w:eastAsia="微軟正黑體" w:cstheme="minorHAnsi"/>
        </w:rPr>
        <w:t>)</w:t>
      </w:r>
    </w:p>
    <w:p w:rsidR="00BD1727" w:rsidRPr="00F02179" w:rsidRDefault="00BD1727" w:rsidP="00BD1727">
      <w:pPr>
        <w:ind w:left="0" w:firstLine="0"/>
        <w:rPr>
          <w:rFonts w:eastAsia="微軟正黑體" w:cstheme="minorHAnsi"/>
        </w:rPr>
      </w:pPr>
      <w:r w:rsidRPr="00F02179">
        <w:rPr>
          <w:rFonts w:eastAsia="微軟正黑體" w:cstheme="minorHAnsi"/>
        </w:rPr>
        <w:t>Ex : 2024/06/05 (</w:t>
      </w:r>
      <w:r w:rsidRPr="00F02179">
        <w:rPr>
          <w:rFonts w:eastAsia="微軟正黑體" w:cstheme="minorHAnsi"/>
        </w:rPr>
        <w:t>三</w:t>
      </w:r>
      <w:r w:rsidRPr="00F02179">
        <w:rPr>
          <w:rFonts w:eastAsia="微軟正黑體" w:cstheme="minorHAnsi"/>
        </w:rPr>
        <w:t xml:space="preserve">) </w:t>
      </w:r>
      <w:r w:rsidRPr="00F02179">
        <w:rPr>
          <w:rFonts w:eastAsia="微軟正黑體" w:cstheme="minorHAnsi"/>
        </w:rPr>
        <w:t>日終，存款中台批次抄寫</w:t>
      </w:r>
      <w:r w:rsidRPr="00F02179">
        <w:rPr>
          <w:rFonts w:eastAsia="微軟正黑體" w:cstheme="minorHAnsi"/>
        </w:rPr>
        <w:t xml:space="preserve"> (copy) </w:t>
      </w:r>
      <w:r w:rsidRPr="00F02179">
        <w:rPr>
          <w:rFonts w:eastAsia="微軟正黑體" w:cstheme="minorHAnsi"/>
        </w:rPr>
        <w:t>一份</w:t>
      </w:r>
      <w:r w:rsidRPr="00F02179">
        <w:rPr>
          <w:rFonts w:eastAsia="微軟正黑體" w:cstheme="minorHAnsi"/>
        </w:rPr>
        <w:t xml:space="preserve"> 20240605 </w:t>
      </w:r>
      <w:r w:rsidRPr="00F02179">
        <w:rPr>
          <w:rFonts w:eastAsia="微軟正黑體" w:cstheme="minorHAnsi"/>
        </w:rPr>
        <w:t>之參數檔資料，並命名該資料日期為</w:t>
      </w:r>
      <w:r w:rsidRPr="00F02179">
        <w:rPr>
          <w:rFonts w:eastAsia="微軟正黑體" w:cstheme="minorHAnsi"/>
        </w:rPr>
        <w:t xml:space="preserve"> 20240606</w:t>
      </w:r>
    </w:p>
    <w:p w:rsidR="00BD1727" w:rsidRPr="00F02179" w:rsidRDefault="00BD1727" w:rsidP="005E0E10">
      <w:pPr>
        <w:ind w:left="0" w:firstLine="0"/>
        <w:rPr>
          <w:rFonts w:eastAsia="微軟正黑體" w:cstheme="minorHAnsi"/>
        </w:rPr>
      </w:pPr>
    </w:p>
    <w:p w:rsidR="005E0E10" w:rsidRPr="00F02179" w:rsidRDefault="005E0E10" w:rsidP="005E0E10">
      <w:pPr>
        <w:ind w:left="0" w:firstLine="0"/>
        <w:rPr>
          <w:rFonts w:eastAsia="微軟正黑體" w:cstheme="minorHAnsi"/>
          <w:b/>
          <w:bCs/>
        </w:rPr>
      </w:pPr>
      <w:r w:rsidRPr="00F02179">
        <w:rPr>
          <w:rFonts w:eastAsia="微軟正黑體" w:cstheme="minorHAnsi"/>
          <w:b/>
          <w:bCs/>
        </w:rPr>
        <w:t>輸入欄位：</w:t>
      </w:r>
    </w:p>
    <w:p w:rsidR="005E0E10" w:rsidRPr="00F02179" w:rsidRDefault="005E0E10">
      <w:pPr>
        <w:pStyle w:val="af2"/>
        <w:numPr>
          <w:ilvl w:val="0"/>
          <w:numId w:val="122"/>
        </w:numPr>
        <w:ind w:leftChars="0"/>
        <w:rPr>
          <w:rFonts w:eastAsia="微軟正黑體" w:cstheme="minorHAnsi"/>
        </w:rPr>
      </w:pPr>
      <w:r w:rsidRPr="00F02179">
        <w:rPr>
          <w:rFonts w:eastAsia="微軟正黑體" w:cstheme="minorHAnsi"/>
        </w:rPr>
        <w:t>日期</w:t>
      </w:r>
      <w:r w:rsidRPr="00F02179">
        <w:rPr>
          <w:rFonts w:eastAsia="微軟正黑體" w:cstheme="minorHAnsi"/>
        </w:rPr>
        <w:t xml:space="preserve"> (___</w:t>
      </w:r>
      <w:r w:rsidRPr="00F02179">
        <w:rPr>
          <w:rFonts w:eastAsia="微軟正黑體" w:cstheme="minorHAnsi"/>
        </w:rPr>
        <w:t>年</w:t>
      </w:r>
      <w:r w:rsidRPr="00F02179">
        <w:rPr>
          <w:rFonts w:eastAsia="微軟正黑體" w:cstheme="minorHAnsi"/>
        </w:rPr>
        <w:t>___</w:t>
      </w:r>
      <w:r w:rsidRPr="00F02179">
        <w:rPr>
          <w:rFonts w:eastAsia="微軟正黑體" w:cstheme="minorHAnsi"/>
        </w:rPr>
        <w:t>月</w:t>
      </w:r>
      <w:r w:rsidRPr="00F02179">
        <w:rPr>
          <w:rFonts w:eastAsia="微軟正黑體" w:cstheme="minorHAnsi"/>
        </w:rPr>
        <w:t>___</w:t>
      </w:r>
      <w:r w:rsidRPr="00F02179">
        <w:rPr>
          <w:rFonts w:eastAsia="微軟正黑體" w:cstheme="minorHAnsi"/>
        </w:rPr>
        <w:t>日</w:t>
      </w:r>
      <w:r w:rsidRPr="00F02179">
        <w:rPr>
          <w:rFonts w:eastAsia="微軟正黑體" w:cstheme="minorHAnsi"/>
        </w:rPr>
        <w:t>)</w:t>
      </w:r>
    </w:p>
    <w:p w:rsidR="005E0E10" w:rsidRPr="00F02179" w:rsidRDefault="005E0E10">
      <w:pPr>
        <w:pStyle w:val="af2"/>
        <w:numPr>
          <w:ilvl w:val="0"/>
          <w:numId w:val="122"/>
        </w:numPr>
        <w:ind w:leftChars="0"/>
        <w:rPr>
          <w:rFonts w:eastAsia="微軟正黑體" w:cstheme="minorHAnsi"/>
        </w:rPr>
      </w:pPr>
      <w:r w:rsidRPr="00F02179">
        <w:rPr>
          <w:rFonts w:eastAsia="微軟正黑體" w:cstheme="minorHAnsi"/>
        </w:rPr>
        <w:t>幣別</w:t>
      </w:r>
    </w:p>
    <w:p w:rsidR="005E0E10" w:rsidRPr="00F02179" w:rsidRDefault="005E0E10" w:rsidP="005E0E10">
      <w:pPr>
        <w:rPr>
          <w:rFonts w:eastAsia="微軟正黑體" w:cstheme="minorHAnsi"/>
          <w:b/>
          <w:bCs/>
        </w:rPr>
      </w:pPr>
      <w:r w:rsidRPr="00F02179">
        <w:rPr>
          <w:rFonts w:eastAsia="微軟正黑體" w:cstheme="minorHAnsi"/>
          <w:b/>
          <w:bCs/>
        </w:rPr>
        <w:t>輸出欄位：</w:t>
      </w:r>
    </w:p>
    <w:p w:rsidR="005E0E10" w:rsidRPr="00F02179" w:rsidRDefault="005E0E10">
      <w:pPr>
        <w:pStyle w:val="af2"/>
        <w:numPr>
          <w:ilvl w:val="0"/>
          <w:numId w:val="123"/>
        </w:numPr>
        <w:ind w:leftChars="0"/>
        <w:rPr>
          <w:rFonts w:eastAsia="微軟正黑體" w:cstheme="minorHAnsi"/>
        </w:rPr>
      </w:pPr>
      <w:r w:rsidRPr="00F02179">
        <w:rPr>
          <w:rFonts w:eastAsia="微軟正黑體" w:cstheme="minorHAnsi"/>
        </w:rPr>
        <w:t>最低金額</w:t>
      </w:r>
      <w:r w:rsidRPr="00F02179">
        <w:rPr>
          <w:rFonts w:eastAsia="微軟正黑體" w:cstheme="minorHAnsi"/>
        </w:rPr>
        <w:t xml:space="preserve"> (</w:t>
      </w:r>
      <w:r w:rsidRPr="00F02179">
        <w:rPr>
          <w:rFonts w:eastAsia="微軟正黑體" w:cstheme="minorHAnsi"/>
        </w:rPr>
        <w:t>共八個欄位，單位：千元</w:t>
      </w:r>
      <w:r w:rsidRPr="00F02179">
        <w:rPr>
          <w:rFonts w:eastAsia="微軟正黑體" w:cstheme="minorHAnsi"/>
        </w:rPr>
        <w:t>)</w:t>
      </w:r>
    </w:p>
    <w:p w:rsidR="005E0E10" w:rsidRPr="00F02179" w:rsidRDefault="005E0E10">
      <w:pPr>
        <w:pStyle w:val="af2"/>
        <w:numPr>
          <w:ilvl w:val="1"/>
          <w:numId w:val="124"/>
        </w:numPr>
        <w:ind w:leftChars="0"/>
        <w:rPr>
          <w:rFonts w:eastAsia="微軟正黑體" w:cstheme="minorHAnsi"/>
        </w:rPr>
      </w:pPr>
      <w:r w:rsidRPr="00F02179">
        <w:rPr>
          <w:rFonts w:eastAsia="微軟正黑體" w:cstheme="minorHAnsi"/>
        </w:rPr>
        <w:t>存單金額超過第一組門檻，但未達第二組門檻，將以第一組門檻之設定利差檢核</w:t>
      </w:r>
    </w:p>
    <w:p w:rsidR="005E0E10" w:rsidRPr="00F02179" w:rsidRDefault="005E0E10">
      <w:pPr>
        <w:pStyle w:val="af2"/>
        <w:numPr>
          <w:ilvl w:val="0"/>
          <w:numId w:val="123"/>
        </w:numPr>
        <w:ind w:leftChars="0"/>
        <w:rPr>
          <w:rFonts w:eastAsia="微軟正黑體" w:cstheme="minorHAnsi"/>
        </w:rPr>
      </w:pPr>
      <w:r w:rsidRPr="00F02179">
        <w:rPr>
          <w:rFonts w:eastAsia="微軟正黑體" w:cstheme="minorHAnsi"/>
        </w:rPr>
        <w:t>存期對應之利差</w:t>
      </w:r>
    </w:p>
    <w:p w:rsidR="005E0E10" w:rsidRPr="00F02179" w:rsidRDefault="005E0E10">
      <w:pPr>
        <w:pStyle w:val="af2"/>
        <w:numPr>
          <w:ilvl w:val="1"/>
          <w:numId w:val="125"/>
        </w:numPr>
        <w:ind w:leftChars="0"/>
        <w:rPr>
          <w:rFonts w:eastAsia="微軟正黑體" w:cstheme="minorHAnsi"/>
        </w:rPr>
      </w:pPr>
      <w:r w:rsidRPr="00F02179">
        <w:rPr>
          <w:rFonts w:eastAsia="微軟正黑體" w:cstheme="minorHAnsi"/>
        </w:rPr>
        <w:t>存期對應之利率，存期包含：</w:t>
      </w:r>
      <w:r w:rsidRPr="00F02179">
        <w:rPr>
          <w:rFonts w:eastAsia="微軟正黑體" w:cstheme="minorHAnsi"/>
        </w:rPr>
        <w:t>1W</w:t>
      </w:r>
      <w:r w:rsidRPr="00F02179">
        <w:rPr>
          <w:rFonts w:eastAsia="微軟正黑體" w:cstheme="minorHAnsi"/>
        </w:rPr>
        <w:t>、</w:t>
      </w:r>
      <w:r w:rsidRPr="00F02179">
        <w:rPr>
          <w:rFonts w:eastAsia="微軟正黑體" w:cstheme="minorHAnsi"/>
        </w:rPr>
        <w:t>2W</w:t>
      </w:r>
      <w:r w:rsidRPr="00F02179">
        <w:rPr>
          <w:rFonts w:eastAsia="微軟正黑體" w:cstheme="minorHAnsi"/>
        </w:rPr>
        <w:t>、</w:t>
      </w:r>
      <w:r w:rsidRPr="00F02179">
        <w:rPr>
          <w:rFonts w:eastAsia="微軟正黑體" w:cstheme="minorHAnsi"/>
        </w:rPr>
        <w:t>3W</w:t>
      </w:r>
      <w:r w:rsidRPr="00F02179">
        <w:rPr>
          <w:rFonts w:eastAsia="微軟正黑體" w:cstheme="minorHAnsi"/>
        </w:rPr>
        <w:t>、</w:t>
      </w:r>
      <w:r w:rsidRPr="00F02179">
        <w:rPr>
          <w:rFonts w:eastAsia="微軟正黑體" w:cstheme="minorHAnsi"/>
        </w:rPr>
        <w:t>1M</w:t>
      </w:r>
      <w:r w:rsidRPr="00F02179">
        <w:rPr>
          <w:rFonts w:eastAsia="微軟正黑體" w:cstheme="minorHAnsi"/>
        </w:rPr>
        <w:t>、</w:t>
      </w:r>
      <w:r w:rsidRPr="00F02179">
        <w:rPr>
          <w:rFonts w:eastAsia="微軟正黑體" w:cstheme="minorHAnsi"/>
        </w:rPr>
        <w:t>2M</w:t>
      </w:r>
      <w:r w:rsidRPr="00F02179">
        <w:rPr>
          <w:rFonts w:eastAsia="微軟正黑體" w:cstheme="minorHAnsi"/>
        </w:rPr>
        <w:t>、</w:t>
      </w:r>
      <w:r w:rsidRPr="00F02179">
        <w:rPr>
          <w:rFonts w:eastAsia="微軟正黑體" w:cstheme="minorHAnsi"/>
        </w:rPr>
        <w:t>3M</w:t>
      </w:r>
      <w:r w:rsidRPr="00F02179">
        <w:rPr>
          <w:rFonts w:eastAsia="微軟正黑體" w:cstheme="minorHAnsi"/>
        </w:rPr>
        <w:t>、</w:t>
      </w:r>
      <w:r w:rsidRPr="00F02179">
        <w:rPr>
          <w:rFonts w:eastAsia="微軟正黑體" w:cstheme="minorHAnsi"/>
        </w:rPr>
        <w:t>6M</w:t>
      </w:r>
      <w:r w:rsidRPr="00F02179">
        <w:rPr>
          <w:rFonts w:eastAsia="微軟正黑體" w:cstheme="minorHAnsi"/>
        </w:rPr>
        <w:t>、</w:t>
      </w:r>
      <w:r w:rsidRPr="00F02179">
        <w:rPr>
          <w:rFonts w:eastAsia="微軟正黑體" w:cstheme="minorHAnsi"/>
        </w:rPr>
        <w:t>9M</w:t>
      </w:r>
      <w:r w:rsidRPr="00F02179">
        <w:rPr>
          <w:rFonts w:eastAsia="微軟正黑體" w:cstheme="minorHAnsi"/>
        </w:rPr>
        <w:t>、</w:t>
      </w:r>
      <w:r w:rsidRPr="00F02179">
        <w:rPr>
          <w:rFonts w:eastAsia="微軟正黑體" w:cstheme="minorHAnsi"/>
        </w:rPr>
        <w:t>1Y</w:t>
      </w:r>
      <w:r w:rsidRPr="00F02179">
        <w:rPr>
          <w:rFonts w:eastAsia="微軟正黑體" w:cstheme="minorHAnsi"/>
        </w:rPr>
        <w:t>，利率值須介在輸入值須介於</w:t>
      </w:r>
      <w:r w:rsidRPr="00F02179">
        <w:rPr>
          <w:rFonts w:eastAsia="微軟正黑體" w:cstheme="minorHAnsi"/>
        </w:rPr>
        <w:t>0~9.9999</w:t>
      </w:r>
    </w:p>
    <w:p w:rsidR="005E0E10" w:rsidRPr="00F02179" w:rsidRDefault="005E0E10" w:rsidP="005E0E10">
      <w:pPr>
        <w:ind w:left="0" w:firstLine="0"/>
        <w:rPr>
          <w:rFonts w:eastAsia="微軟正黑體" w:cstheme="minorHAnsi"/>
        </w:rPr>
      </w:pPr>
    </w:p>
    <w:p w:rsidR="005E0E10" w:rsidRPr="00F02179" w:rsidRDefault="005E0E10" w:rsidP="005E0E10">
      <w:pPr>
        <w:ind w:left="0" w:firstLine="0"/>
        <w:rPr>
          <w:rFonts w:eastAsia="微軟正黑體" w:cstheme="minorHAnsi"/>
        </w:rPr>
      </w:pPr>
      <w:r w:rsidRPr="00F02179">
        <w:rPr>
          <w:rFonts w:eastAsia="微軟正黑體" w:cstheme="minorHAnsi"/>
        </w:rPr>
        <w:t>此交易影響範圍：執行定存議價維護</w:t>
      </w:r>
      <w:r w:rsidRPr="00F02179">
        <w:rPr>
          <w:rFonts w:eastAsia="微軟正黑體" w:cstheme="minorHAnsi"/>
        </w:rPr>
        <w:t xml:space="preserve"> (</w:t>
      </w:r>
      <w:r w:rsidRPr="00F02179">
        <w:rPr>
          <w:rFonts w:eastAsia="微軟正黑體" w:cstheme="minorHAnsi"/>
        </w:rPr>
        <w:t>限分行櫃員</w:t>
      </w:r>
      <w:r w:rsidRPr="00F02179">
        <w:rPr>
          <w:rFonts w:eastAsia="微軟正黑體" w:cstheme="minorHAnsi"/>
        </w:rPr>
        <w:t>/</w:t>
      </w:r>
      <w:r w:rsidRPr="00F02179">
        <w:rPr>
          <w:rFonts w:eastAsia="微軟正黑體" w:cstheme="minorHAnsi"/>
        </w:rPr>
        <w:t>主管權限</w:t>
      </w:r>
      <w:r w:rsidRPr="00F02179">
        <w:rPr>
          <w:rFonts w:eastAsia="微軟正黑體" w:cstheme="minorHAnsi"/>
        </w:rPr>
        <w:t>)</w:t>
      </w:r>
      <w:r w:rsidRPr="00F02179">
        <w:rPr>
          <w:rFonts w:eastAsia="微軟正黑體" w:cstheme="minorHAnsi"/>
        </w:rPr>
        <w:t>」時，需檢核此交易的維護內容。</w:t>
      </w:r>
    </w:p>
    <w:p w:rsidR="00964A48" w:rsidRPr="00F02179" w:rsidRDefault="00964A48" w:rsidP="005E0E10">
      <w:pPr>
        <w:ind w:left="0" w:firstLine="0"/>
        <w:rPr>
          <w:rFonts w:eastAsia="微軟正黑體" w:cstheme="minorHAnsi"/>
        </w:rPr>
      </w:pPr>
    </w:p>
    <w:p w:rsidR="00F10DF6" w:rsidRPr="00F02179" w:rsidRDefault="00F10DF6">
      <w:pPr>
        <w:pStyle w:val="af2"/>
        <w:numPr>
          <w:ilvl w:val="3"/>
          <w:numId w:val="39"/>
        </w:numPr>
        <w:ind w:leftChars="0"/>
        <w:outlineLvl w:val="3"/>
        <w:rPr>
          <w:rFonts w:eastAsia="微軟正黑體" w:cstheme="minorHAnsi"/>
        </w:rPr>
      </w:pPr>
      <w:r w:rsidRPr="00F02179">
        <w:rPr>
          <w:rFonts w:eastAsia="微軟正黑體" w:cstheme="minorHAnsi"/>
        </w:rPr>
        <w:t>使用者介面</w:t>
      </w:r>
      <w:r w:rsidRPr="00F02179">
        <w:rPr>
          <w:rFonts w:eastAsia="微軟正黑體" w:cstheme="minorHAnsi"/>
        </w:rPr>
        <w:t xml:space="preserve"> User Interface</w:t>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定存議價維護</w:t>
      </w:r>
      <w:r w:rsidRPr="00F02179">
        <w:rPr>
          <w:rFonts w:eastAsia="微軟正黑體" w:cstheme="minorHAnsi"/>
        </w:rPr>
        <w:t xml:space="preserve"> (</w:t>
      </w:r>
      <w:r w:rsidRPr="00F02179">
        <w:rPr>
          <w:rFonts w:eastAsia="微軟正黑體" w:cstheme="minorHAnsi"/>
        </w:rPr>
        <w:t>限分行櫃員</w:t>
      </w:r>
      <w:r w:rsidRPr="00F02179">
        <w:rPr>
          <w:rFonts w:eastAsia="微軟正黑體" w:cstheme="minorHAnsi"/>
        </w:rPr>
        <w:t>/</w:t>
      </w:r>
      <w:r w:rsidRPr="00F02179">
        <w:rPr>
          <w:rFonts w:eastAsia="微軟正黑體" w:cstheme="minorHAnsi"/>
        </w:rPr>
        <w:t>主管權限</w:t>
      </w:r>
      <w:r w:rsidRPr="00F02179">
        <w:rPr>
          <w:rFonts w:eastAsia="微軟正黑體" w:cstheme="minorHAnsi"/>
        </w:rPr>
        <w:t>)</w:t>
      </w:r>
    </w:p>
    <w:p w:rsidR="00671A4D" w:rsidRPr="00F02179" w:rsidRDefault="00671A4D" w:rsidP="00671A4D">
      <w:pPr>
        <w:ind w:left="0" w:firstLine="0"/>
        <w:rPr>
          <w:rFonts w:eastAsia="微軟正黑體" w:cstheme="minorHAnsi"/>
        </w:rPr>
      </w:pPr>
      <w:r w:rsidRPr="00F02179">
        <w:rPr>
          <w:rFonts w:eastAsia="微軟正黑體" w:cstheme="minorHAnsi"/>
          <w:noProof/>
          <w:szCs w:val="32"/>
        </w:rPr>
        <w:lastRenderedPageBreak/>
        <w:drawing>
          <wp:inline distT="0" distB="0" distL="0" distR="0">
            <wp:extent cx="5671185" cy="3470910"/>
            <wp:effectExtent l="0" t="0" r="5715" b="0"/>
            <wp:docPr id="1990896787"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6787" name="圖片 10" descr="一張含有 文字, 螢幕擷取畫面, 字型, 數字 的圖片&#10;&#10;自動產生的描述"/>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1185" cy="3470910"/>
                    </a:xfrm>
                    <a:prstGeom prst="rect">
                      <a:avLst/>
                    </a:prstGeom>
                    <a:noFill/>
                    <a:ln>
                      <a:noFill/>
                    </a:ln>
                  </pic:spPr>
                </pic:pic>
              </a:graphicData>
            </a:graphic>
          </wp:inline>
        </w:drawing>
      </w:r>
    </w:p>
    <w:p w:rsidR="000E6BAD" w:rsidRPr="00F02179" w:rsidRDefault="000E6BAD" w:rsidP="000E6BAD">
      <w:pPr>
        <w:ind w:left="0" w:firstLine="0"/>
        <w:rPr>
          <w:rFonts w:eastAsia="微軟正黑體" w:cstheme="minorHAnsi"/>
        </w:rPr>
      </w:pPr>
      <w:r w:rsidRPr="00F02179">
        <w:rPr>
          <w:rFonts w:eastAsia="微軟正黑體" w:cstheme="minorHAnsi"/>
          <w:noProof/>
        </w:rPr>
        <w:drawing>
          <wp:inline distT="0" distB="0" distL="0" distR="0">
            <wp:extent cx="5760720" cy="3305810"/>
            <wp:effectExtent l="0" t="0" r="0" b="8890"/>
            <wp:docPr id="641666406" name="圖片 14"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6406" name="圖片 14" descr="一張含有 文字, 螢幕擷取畫面, 數字, 軟體 的圖片&#10;&#10;自動產生的描述"/>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305810"/>
                    </a:xfrm>
                    <a:prstGeom prst="rect">
                      <a:avLst/>
                    </a:prstGeom>
                    <a:noFill/>
                    <a:ln>
                      <a:noFill/>
                    </a:ln>
                  </pic:spPr>
                </pic:pic>
              </a:graphicData>
            </a:graphic>
          </wp:inline>
        </w:drawing>
      </w:r>
    </w:p>
    <w:p w:rsidR="00671A4D" w:rsidRPr="00F02179" w:rsidRDefault="00671A4D" w:rsidP="000E6BAD">
      <w:pPr>
        <w:ind w:left="0" w:firstLine="0"/>
        <w:rPr>
          <w:rFonts w:eastAsia="微軟正黑體" w:cstheme="minorHAnsi"/>
        </w:rPr>
      </w:pPr>
    </w:p>
    <w:p w:rsidR="001B4E21" w:rsidRPr="00F02179" w:rsidRDefault="00CA183E" w:rsidP="001B4E21">
      <w:pPr>
        <w:ind w:left="0" w:firstLine="0"/>
        <w:rPr>
          <w:rFonts w:eastAsia="微軟正黑體" w:cstheme="minorHAnsi"/>
        </w:rPr>
      </w:pPr>
      <w:r w:rsidRPr="00F02179">
        <w:rPr>
          <w:rFonts w:eastAsia="微軟正黑體" w:cstheme="minorHAnsi"/>
          <w:noProof/>
        </w:rPr>
        <w:lastRenderedPageBreak/>
        <w:drawing>
          <wp:inline distT="0" distB="0" distL="0" distR="0">
            <wp:extent cx="5760720" cy="3305810"/>
            <wp:effectExtent l="0" t="0" r="0" b="8890"/>
            <wp:docPr id="179669802" name="圖片 1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9802" name="圖片 12" descr="一張含有 文字, 螢幕擷取畫面, 數字, 字型 的圖片&#10;&#10;自動產生的描述"/>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305810"/>
                    </a:xfrm>
                    <a:prstGeom prst="rect">
                      <a:avLst/>
                    </a:prstGeom>
                    <a:noFill/>
                    <a:ln>
                      <a:noFill/>
                    </a:ln>
                  </pic:spPr>
                </pic:pic>
              </a:graphicData>
            </a:graphic>
          </wp:inline>
        </w:drawing>
      </w:r>
    </w:p>
    <w:p w:rsidR="000E6BAD" w:rsidRPr="00F02179" w:rsidRDefault="000E6BAD" w:rsidP="001B4E21">
      <w:pPr>
        <w:ind w:left="0" w:firstLine="0"/>
        <w:rPr>
          <w:rFonts w:eastAsia="微軟正黑體" w:cstheme="minorHAnsi"/>
        </w:rPr>
      </w:pPr>
      <w:r w:rsidRPr="00F02179">
        <w:rPr>
          <w:rFonts w:eastAsia="微軟正黑體" w:cstheme="minorHAnsi"/>
          <w:noProof/>
        </w:rPr>
        <w:drawing>
          <wp:inline distT="0" distB="0" distL="0" distR="0">
            <wp:extent cx="5760720" cy="3305810"/>
            <wp:effectExtent l="0" t="0" r="0" b="8890"/>
            <wp:docPr id="1878601736" name="圖片 13"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01736" name="圖片 13" descr="一張含有 文字, 螢幕擷取畫面, 數字, 軟體 的圖片&#10;&#10;自動產生的描述"/>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305810"/>
                    </a:xfrm>
                    <a:prstGeom prst="rect">
                      <a:avLst/>
                    </a:prstGeom>
                    <a:noFill/>
                    <a:ln>
                      <a:noFill/>
                    </a:ln>
                  </pic:spPr>
                </pic:pic>
              </a:graphicData>
            </a:graphic>
          </wp:inline>
        </w:drawing>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定存議價維護核可</w:t>
      </w:r>
      <w:r w:rsidRPr="00F02179">
        <w:rPr>
          <w:rFonts w:eastAsia="微軟正黑體" w:cstheme="minorHAnsi"/>
        </w:rPr>
        <w:t xml:space="preserve"> (</w:t>
      </w:r>
      <w:r w:rsidRPr="00F02179">
        <w:rPr>
          <w:rFonts w:eastAsia="微軟正黑體" w:cstheme="minorHAnsi"/>
        </w:rPr>
        <w:t>限存匯事業部權限</w:t>
      </w:r>
      <w:r w:rsidRPr="00F02179">
        <w:rPr>
          <w:rFonts w:eastAsia="微軟正黑體" w:cstheme="minorHAnsi"/>
        </w:rPr>
        <w:t>)</w:t>
      </w:r>
    </w:p>
    <w:p w:rsidR="001B4E21" w:rsidRPr="00F02179" w:rsidRDefault="002C72DE" w:rsidP="001B4E21">
      <w:pPr>
        <w:ind w:left="0" w:firstLine="0"/>
        <w:rPr>
          <w:rFonts w:eastAsia="微軟正黑體" w:cstheme="minorHAnsi"/>
        </w:rPr>
      </w:pPr>
      <w:r w:rsidRPr="00F02179">
        <w:rPr>
          <w:rFonts w:eastAsia="微軟正黑體" w:cstheme="minorHAnsi"/>
          <w:noProof/>
        </w:rPr>
        <w:lastRenderedPageBreak/>
        <w:drawing>
          <wp:inline distT="0" distB="0" distL="0" distR="0">
            <wp:extent cx="5760720" cy="3714115"/>
            <wp:effectExtent l="0" t="0" r="0" b="635"/>
            <wp:docPr id="679686159" name="圖片 15"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86159" name="圖片 15" descr="一張含有 文字, 螢幕擷取畫面, 數字, 軟體 的圖片&#10;&#10;自動產生的描述"/>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714115"/>
                    </a:xfrm>
                    <a:prstGeom prst="rect">
                      <a:avLst/>
                    </a:prstGeom>
                    <a:noFill/>
                    <a:ln>
                      <a:noFill/>
                    </a:ln>
                  </pic:spPr>
                </pic:pic>
              </a:graphicData>
            </a:graphic>
          </wp:inline>
        </w:drawing>
      </w:r>
    </w:p>
    <w:p w:rsidR="00671A4D" w:rsidRPr="00F02179" w:rsidRDefault="00671A4D" w:rsidP="001B4E21">
      <w:pPr>
        <w:ind w:left="0" w:firstLine="0"/>
        <w:rPr>
          <w:rFonts w:eastAsia="微軟正黑體" w:cstheme="minorHAnsi"/>
        </w:rPr>
      </w:pPr>
      <w:r w:rsidRPr="00F02179">
        <w:rPr>
          <w:rFonts w:eastAsia="微軟正黑體" w:cstheme="minorHAnsi"/>
          <w:b/>
          <w:bCs/>
          <w:noProof/>
          <w:szCs w:val="32"/>
        </w:rPr>
        <w:drawing>
          <wp:inline distT="0" distB="0" distL="0" distR="0">
            <wp:extent cx="5671185" cy="3487420"/>
            <wp:effectExtent l="0" t="0" r="5715" b="0"/>
            <wp:docPr id="1846254117" name="圖片 1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4117" name="圖片 11" descr="一張含有 文字, 螢幕擷取畫面, 字型, 軟體 的圖片&#10;&#10;自動產生的描述"/>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1185" cy="3487420"/>
                    </a:xfrm>
                    <a:prstGeom prst="rect">
                      <a:avLst/>
                    </a:prstGeom>
                    <a:noFill/>
                    <a:ln>
                      <a:noFill/>
                    </a:ln>
                  </pic:spPr>
                </pic:pic>
              </a:graphicData>
            </a:graphic>
          </wp:inline>
        </w:drawing>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定存議價查詢</w:t>
      </w:r>
    </w:p>
    <w:p w:rsidR="00B13045" w:rsidRPr="00F02179" w:rsidRDefault="00F52E2D" w:rsidP="00B13045">
      <w:pPr>
        <w:ind w:left="0" w:firstLine="0"/>
        <w:rPr>
          <w:rFonts w:eastAsia="微軟正黑體" w:cstheme="minorHAnsi"/>
        </w:rPr>
      </w:pPr>
      <w:r w:rsidRPr="00F02179">
        <w:rPr>
          <w:rFonts w:eastAsia="微軟正黑體" w:cstheme="minorHAnsi"/>
          <w:noProof/>
        </w:rPr>
        <w:lastRenderedPageBreak/>
        <w:drawing>
          <wp:inline distT="0" distB="0" distL="0" distR="0">
            <wp:extent cx="5760720" cy="3305810"/>
            <wp:effectExtent l="0" t="0" r="0" b="8890"/>
            <wp:docPr id="830323104" name="圖片 16"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23104" name="圖片 16" descr="一張含有 文字, 螢幕擷取畫面, 陳列, 軟體 的圖片&#10;&#10;自動產生的描述"/>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305810"/>
                    </a:xfrm>
                    <a:prstGeom prst="rect">
                      <a:avLst/>
                    </a:prstGeom>
                    <a:noFill/>
                    <a:ln>
                      <a:noFill/>
                    </a:ln>
                  </pic:spPr>
                </pic:pic>
              </a:graphicData>
            </a:graphic>
          </wp:inline>
        </w:drawing>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定存議價議定書列印</w:t>
      </w:r>
    </w:p>
    <w:p w:rsidR="006F2147" w:rsidRPr="00F02179" w:rsidRDefault="005F7E0A" w:rsidP="006F2147">
      <w:pPr>
        <w:ind w:left="0" w:firstLine="0"/>
        <w:rPr>
          <w:rFonts w:eastAsia="微軟正黑體" w:cstheme="minorHAnsi"/>
        </w:rPr>
      </w:pPr>
      <w:r w:rsidRPr="00F02179">
        <w:rPr>
          <w:rFonts w:eastAsia="微軟正黑體" w:cstheme="minorHAnsi"/>
          <w:noProof/>
        </w:rPr>
        <w:drawing>
          <wp:inline distT="0" distB="0" distL="0" distR="0">
            <wp:extent cx="5760085" cy="2046849"/>
            <wp:effectExtent l="0" t="0" r="0" b="0"/>
            <wp:docPr id="180429221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212" name="圖片 6"/>
                    <pic:cNvPicPr>
                      <a:picLocks noChangeAspect="1" noChangeArrowheads="1"/>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8077"/>
                    <a:stretch/>
                  </pic:blipFill>
                  <pic:spPr bwMode="auto">
                    <a:xfrm>
                      <a:off x="0" y="0"/>
                      <a:ext cx="5760619" cy="20470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65027" w:rsidRPr="00F02179" w:rsidRDefault="00565027" w:rsidP="006F2147">
      <w:pPr>
        <w:ind w:left="0" w:firstLine="0"/>
        <w:rPr>
          <w:rFonts w:eastAsia="微軟正黑體" w:cstheme="minorHAnsi"/>
        </w:rPr>
      </w:pPr>
      <w:r w:rsidRPr="00F02179">
        <w:rPr>
          <w:rFonts w:eastAsia="微軟正黑體" w:cstheme="minorHAnsi"/>
        </w:rPr>
        <w:t>產出報表</w:t>
      </w:r>
    </w:p>
    <w:p w:rsidR="00565027" w:rsidRPr="00F02179" w:rsidRDefault="00565027" w:rsidP="006F2147">
      <w:pPr>
        <w:ind w:left="0" w:firstLine="0"/>
        <w:rPr>
          <w:rFonts w:eastAsia="微軟正黑體" w:cstheme="minorHAnsi"/>
        </w:rPr>
      </w:pPr>
      <w:r w:rsidRPr="00F02179">
        <w:rPr>
          <w:rFonts w:eastAsia="微軟正黑體" w:cstheme="minorHAnsi"/>
          <w:noProof/>
        </w:rPr>
        <w:drawing>
          <wp:inline distT="0" distB="0" distL="0" distR="0">
            <wp:extent cx="5671185" cy="2726971"/>
            <wp:effectExtent l="0" t="0" r="5715" b="0"/>
            <wp:docPr id="20415187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8795" name="圖片 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726971"/>
                    </a:xfrm>
                    <a:prstGeom prst="rect">
                      <a:avLst/>
                    </a:prstGeom>
                  </pic:spPr>
                </pic:pic>
              </a:graphicData>
            </a:graphic>
          </wp:inline>
        </w:drawing>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lastRenderedPageBreak/>
        <w:t>已核可定存議價資料修改</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6F2147" w:rsidRPr="00F02179" w:rsidRDefault="00F11499" w:rsidP="006F2147">
      <w:pPr>
        <w:ind w:left="0" w:firstLine="0"/>
        <w:rPr>
          <w:rFonts w:eastAsia="微軟正黑體" w:cstheme="minorHAnsi"/>
        </w:rPr>
      </w:pPr>
      <w:r w:rsidRPr="00F02179">
        <w:rPr>
          <w:rFonts w:eastAsia="微軟正黑體" w:cstheme="minorHAnsi"/>
          <w:noProof/>
        </w:rPr>
        <w:drawing>
          <wp:inline distT="0" distB="0" distL="0" distR="0">
            <wp:extent cx="5760619" cy="3305810"/>
            <wp:effectExtent l="0" t="0" r="0" b="8890"/>
            <wp:docPr id="204899400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4000" name="圖片 7"/>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60619" cy="3305810"/>
                    </a:xfrm>
                    <a:prstGeom prst="rect">
                      <a:avLst/>
                    </a:prstGeom>
                    <a:noFill/>
                    <a:ln>
                      <a:noFill/>
                    </a:ln>
                  </pic:spPr>
                </pic:pic>
              </a:graphicData>
            </a:graphic>
          </wp:inline>
        </w:drawing>
      </w:r>
    </w:p>
    <w:p w:rsidR="002B619F"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定存存授比控管</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F11499" w:rsidRPr="00F02179" w:rsidRDefault="00DF0294" w:rsidP="00F11499">
      <w:pPr>
        <w:ind w:left="0" w:firstLine="0"/>
        <w:rPr>
          <w:rFonts w:eastAsia="微軟正黑體" w:cstheme="minorHAnsi"/>
        </w:rPr>
      </w:pPr>
      <w:r w:rsidRPr="00F02179">
        <w:rPr>
          <w:rFonts w:eastAsia="微軟正黑體" w:cstheme="minorHAnsi"/>
        </w:rPr>
        <w:t>此功能刪除</w:t>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外幣定存利率報價維護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F11499" w:rsidRPr="00F02179" w:rsidRDefault="00F11499" w:rsidP="00F11499">
      <w:pPr>
        <w:ind w:left="0" w:firstLine="0"/>
        <w:rPr>
          <w:rFonts w:eastAsia="微軟正黑體" w:cstheme="minorHAnsi"/>
        </w:rPr>
      </w:pPr>
      <w:r w:rsidRPr="00F02179">
        <w:rPr>
          <w:rFonts w:eastAsia="微軟正黑體" w:cstheme="minorHAnsi"/>
          <w:noProof/>
        </w:rPr>
        <w:drawing>
          <wp:inline distT="0" distB="0" distL="0" distR="0">
            <wp:extent cx="5760720" cy="3211729"/>
            <wp:effectExtent l="0" t="0" r="0" b="8255"/>
            <wp:docPr id="184858182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81820" name="圖片 9"/>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60720" cy="3211729"/>
                    </a:xfrm>
                    <a:prstGeom prst="rect">
                      <a:avLst/>
                    </a:prstGeom>
                    <a:noFill/>
                    <a:ln>
                      <a:noFill/>
                    </a:ln>
                  </pic:spPr>
                </pic:pic>
              </a:graphicData>
            </a:graphic>
          </wp:inline>
        </w:drawing>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外幣定存議價參數維護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F11499" w:rsidRPr="00F02179" w:rsidRDefault="004F135D" w:rsidP="00F11499">
      <w:pPr>
        <w:ind w:left="0" w:firstLine="0"/>
        <w:rPr>
          <w:rFonts w:eastAsia="微軟正黑體" w:cstheme="minorHAnsi"/>
        </w:rPr>
      </w:pPr>
      <w:r w:rsidRPr="00F02179">
        <w:rPr>
          <w:rFonts w:eastAsia="微軟正黑體" w:cstheme="minorHAnsi"/>
          <w:noProof/>
        </w:rPr>
        <w:lastRenderedPageBreak/>
        <w:drawing>
          <wp:inline distT="0" distB="0" distL="0" distR="0">
            <wp:extent cx="4124325" cy="4124325"/>
            <wp:effectExtent l="0" t="0" r="9525" b="9525"/>
            <wp:docPr id="139917779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7792" name="圖片 10"/>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124325" cy="4124325"/>
                    </a:xfrm>
                    <a:prstGeom prst="rect">
                      <a:avLst/>
                    </a:prstGeom>
                    <a:noFill/>
                    <a:ln>
                      <a:noFill/>
                    </a:ln>
                  </pic:spPr>
                </pic:pic>
              </a:graphicData>
            </a:graphic>
          </wp:inline>
        </w:drawing>
      </w:r>
    </w:p>
    <w:p w:rsidR="008672D7" w:rsidRPr="00F02179" w:rsidRDefault="008672D7">
      <w:pPr>
        <w:pStyle w:val="af2"/>
        <w:numPr>
          <w:ilvl w:val="0"/>
          <w:numId w:val="44"/>
        </w:numPr>
        <w:ind w:leftChars="0"/>
        <w:outlineLvl w:val="4"/>
        <w:rPr>
          <w:rFonts w:eastAsia="微軟正黑體" w:cstheme="minorHAnsi"/>
        </w:rPr>
      </w:pPr>
      <w:r w:rsidRPr="00F02179">
        <w:rPr>
          <w:rFonts w:eastAsia="微軟正黑體" w:cstheme="minorHAnsi"/>
        </w:rPr>
        <w:t>外幣定存利差參數維護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p w:rsidR="00565027" w:rsidRPr="00F02179" w:rsidRDefault="004F135D" w:rsidP="000365FF">
      <w:pPr>
        <w:ind w:left="0" w:firstLine="0"/>
        <w:rPr>
          <w:rFonts w:eastAsia="微軟正黑體" w:cstheme="minorHAnsi"/>
        </w:rPr>
      </w:pPr>
      <w:r w:rsidRPr="00F02179">
        <w:rPr>
          <w:rFonts w:eastAsia="微軟正黑體" w:cstheme="minorHAnsi"/>
          <w:noProof/>
        </w:rPr>
        <w:drawing>
          <wp:inline distT="0" distB="0" distL="0" distR="0">
            <wp:extent cx="5760720" cy="3211729"/>
            <wp:effectExtent l="0" t="0" r="0" b="8255"/>
            <wp:docPr id="101095230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308" name="圖片 11"/>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60720" cy="3211729"/>
                    </a:xfrm>
                    <a:prstGeom prst="rect">
                      <a:avLst/>
                    </a:prstGeom>
                    <a:noFill/>
                    <a:ln>
                      <a:noFill/>
                    </a:ln>
                  </pic:spPr>
                </pic:pic>
              </a:graphicData>
            </a:graphic>
          </wp:inline>
        </w:drawing>
      </w:r>
    </w:p>
    <w:p w:rsidR="00565027" w:rsidRPr="00F02179" w:rsidRDefault="00565027" w:rsidP="004F135D">
      <w:pPr>
        <w:ind w:left="0" w:firstLine="0"/>
        <w:rPr>
          <w:rFonts w:eastAsia="微軟正黑體" w:cstheme="minorHAnsi"/>
        </w:rPr>
      </w:pPr>
    </w:p>
    <w:p w:rsidR="00F10DF6" w:rsidRPr="00F02179" w:rsidRDefault="00F10DF6" w:rsidP="00F10DF6">
      <w:pPr>
        <w:ind w:left="0" w:firstLine="0"/>
        <w:outlineLvl w:val="3"/>
        <w:rPr>
          <w:rFonts w:eastAsia="微軟正黑體" w:cstheme="minorHAnsi"/>
        </w:rPr>
      </w:pPr>
      <w:r w:rsidRPr="00F02179">
        <w:rPr>
          <w:rFonts w:eastAsia="微軟正黑體" w:cstheme="minorHAnsi"/>
        </w:rPr>
        <w:t xml:space="preserve">2.3.17.3 </w:t>
      </w:r>
      <w:r w:rsidRPr="00F02179">
        <w:rPr>
          <w:rFonts w:eastAsia="微軟正黑體" w:cstheme="minorHAnsi"/>
        </w:rPr>
        <w:t>欄位屬性</w:t>
      </w:r>
      <w:r w:rsidRPr="00F02179">
        <w:rPr>
          <w:rFonts w:eastAsia="微軟正黑體" w:cstheme="minorHAnsi"/>
        </w:rPr>
        <w:t xml:space="preserve"> Field Properties</w:t>
      </w:r>
    </w:p>
    <w:p w:rsidR="00D62A84" w:rsidRPr="00F02179" w:rsidRDefault="00D62A84">
      <w:pPr>
        <w:pStyle w:val="af2"/>
        <w:numPr>
          <w:ilvl w:val="0"/>
          <w:numId w:val="153"/>
        </w:numPr>
        <w:ind w:leftChars="0"/>
        <w:outlineLvl w:val="4"/>
        <w:rPr>
          <w:rFonts w:eastAsia="微軟正黑體" w:cstheme="minorHAnsi"/>
        </w:rPr>
      </w:pPr>
      <w:r w:rsidRPr="00F02179">
        <w:rPr>
          <w:rFonts w:eastAsia="微軟正黑體" w:cstheme="minorHAnsi"/>
        </w:rPr>
        <w:t>定存議價維護</w:t>
      </w:r>
      <w:r w:rsidRPr="00F02179">
        <w:rPr>
          <w:rFonts w:eastAsia="微軟正黑體" w:cstheme="minorHAnsi"/>
        </w:rPr>
        <w:t xml:space="preserve"> (</w:t>
      </w:r>
      <w:r w:rsidRPr="00F02179">
        <w:rPr>
          <w:rFonts w:eastAsia="微軟正黑體" w:cstheme="minorHAnsi"/>
        </w:rPr>
        <w:t>限分行櫃員</w:t>
      </w:r>
      <w:r w:rsidRPr="00F02179">
        <w:rPr>
          <w:rFonts w:eastAsia="微軟正黑體" w:cstheme="minorHAnsi"/>
        </w:rPr>
        <w:t>/</w:t>
      </w:r>
      <w:r w:rsidRPr="00F02179">
        <w:rPr>
          <w:rFonts w:eastAsia="微軟正黑體" w:cstheme="minorHAnsi"/>
        </w:rPr>
        <w:t>主管權限</w:t>
      </w:r>
      <w:r w:rsidRPr="00F02179">
        <w:rPr>
          <w:rFonts w:eastAsia="微軟正黑體" w:cstheme="minorHAnsi"/>
        </w:rPr>
        <w:t>)</w:t>
      </w:r>
    </w:p>
    <w:tbl>
      <w:tblPr>
        <w:tblStyle w:val="af1"/>
        <w:tblW w:w="0" w:type="auto"/>
        <w:tblLook w:val="04A0"/>
      </w:tblPr>
      <w:tblGrid>
        <w:gridCol w:w="762"/>
        <w:gridCol w:w="1643"/>
        <w:gridCol w:w="1276"/>
        <w:gridCol w:w="709"/>
        <w:gridCol w:w="1374"/>
        <w:gridCol w:w="3256"/>
      </w:tblGrid>
      <w:tr w:rsidR="00D62A84" w:rsidRPr="00F02179" w:rsidTr="0046793B">
        <w:tc>
          <w:tcPr>
            <w:tcW w:w="762"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功能</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下拉選單選項：</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 xml:space="preserve">C-Create </w:t>
            </w:r>
            <w:r w:rsidRPr="00F02179">
              <w:rPr>
                <w:rFonts w:eastAsia="微軟正黑體" w:cstheme="minorHAnsi"/>
                <w:sz w:val="22"/>
              </w:rPr>
              <w:t>；</w:t>
            </w:r>
            <w:r w:rsidRPr="00F02179">
              <w:rPr>
                <w:rFonts w:eastAsia="微軟正黑體" w:cstheme="minorHAnsi"/>
                <w:sz w:val="22"/>
              </w:rPr>
              <w:t xml:space="preserve"> A-Amend </w:t>
            </w:r>
            <w:r w:rsidRPr="00F02179">
              <w:rPr>
                <w:rFonts w:eastAsia="微軟正黑體" w:cstheme="minorHAnsi"/>
                <w:sz w:val="22"/>
              </w:rPr>
              <w:t>；</w:t>
            </w:r>
            <w:r w:rsidRPr="00F02179">
              <w:rPr>
                <w:rFonts w:eastAsia="微軟正黑體" w:cstheme="minorHAnsi"/>
                <w:sz w:val="22"/>
              </w:rPr>
              <w:t>D-Delete</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定存帳號</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14</w:t>
            </w:r>
          </w:p>
        </w:tc>
        <w:tc>
          <w:tcPr>
            <w:tcW w:w="3256" w:type="dxa"/>
            <w:vAlign w:val="center"/>
          </w:tcPr>
          <w:p w:rsidR="00D62A84" w:rsidRPr="00F02179" w:rsidRDefault="00D62A84" w:rsidP="0046793B">
            <w:pPr>
              <w:widowControl/>
              <w:ind w:left="0" w:firstLine="0"/>
              <w:rPr>
                <w:rFonts w:eastAsia="Microsoft JhengHei UI" w:cstheme="minorHAnsi"/>
                <w:color w:val="000000"/>
                <w:sz w:val="22"/>
              </w:rPr>
            </w:pPr>
            <w:r w:rsidRPr="00F02179">
              <w:rPr>
                <w:rFonts w:eastAsia="Microsoft JhengHei UI" w:cstheme="minorHAnsi"/>
                <w:color w:val="000000"/>
                <w:sz w:val="22"/>
              </w:rPr>
              <w:t>n DBU</w:t>
            </w:r>
            <w:r w:rsidRPr="00F02179">
              <w:rPr>
                <w:rFonts w:eastAsia="Microsoft JhengHei UI" w:cstheme="minorHAnsi"/>
                <w:color w:val="000000"/>
                <w:sz w:val="22"/>
              </w:rPr>
              <w:t>帳號：限原開戶行輸入</w:t>
            </w:r>
            <w:r w:rsidRPr="00F02179">
              <w:rPr>
                <w:rFonts w:eastAsia="Microsoft JhengHei UI" w:cstheme="minorHAnsi"/>
                <w:color w:val="000000"/>
                <w:sz w:val="22"/>
              </w:rPr>
              <w:br/>
              <w:t>n OBU</w:t>
            </w:r>
            <w:r w:rsidRPr="00F02179">
              <w:rPr>
                <w:rFonts w:eastAsia="Microsoft JhengHei UI" w:cstheme="minorHAnsi"/>
                <w:color w:val="000000"/>
                <w:sz w:val="22"/>
              </w:rPr>
              <w:t>帳號：限歸屬行或國際金融業務分行輸入</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議價利率</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color w:val="000000"/>
              </w:rPr>
              <w:t>9(02)V9(05</w:t>
            </w:r>
          </w:p>
        </w:tc>
        <w:tc>
          <w:tcPr>
            <w:tcW w:w="325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p w:rsidR="0051573B" w:rsidRPr="00F02179" w:rsidRDefault="00D62A84" w:rsidP="0051573B">
            <w:pPr>
              <w:ind w:left="0" w:firstLine="0"/>
              <w:rPr>
                <w:rFonts w:eastAsia="微軟正黑體" w:cstheme="minorHAnsi"/>
                <w:sz w:val="22"/>
              </w:rPr>
            </w:pPr>
            <w:r w:rsidRPr="00F02179">
              <w:rPr>
                <w:rFonts w:eastAsia="微軟正黑體" w:cstheme="minorHAnsi"/>
                <w:sz w:val="22"/>
              </w:rPr>
              <w:t>若為定存專案，此欄需等於客戶承作利率</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議價日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限輸入當日前</w:t>
            </w:r>
            <w:r w:rsidRPr="00F02179">
              <w:rPr>
                <w:rFonts w:eastAsia="微軟正黑體" w:cstheme="minorHAnsi"/>
                <w:sz w:val="22"/>
              </w:rPr>
              <w:t>31</w:t>
            </w:r>
            <w:r w:rsidRPr="00F02179">
              <w:rPr>
                <w:rFonts w:eastAsia="微軟正黑體" w:cstheme="minorHAnsi"/>
                <w:sz w:val="22"/>
              </w:rPr>
              <w:t>日之日期，且定存起日</w:t>
            </w:r>
            <w:r w:rsidRPr="00F02179">
              <w:rPr>
                <w:rFonts w:eastAsia="微軟正黑體" w:cstheme="minorHAnsi"/>
                <w:sz w:val="22"/>
              </w:rPr>
              <w:t xml:space="preserve">&lt; = </w:t>
            </w:r>
            <w:r w:rsidRPr="00F02179">
              <w:rPr>
                <w:rFonts w:eastAsia="微軟正黑體" w:cstheme="minorHAnsi"/>
                <w:sz w:val="22"/>
              </w:rPr>
              <w:t>議價日</w:t>
            </w:r>
            <w:r w:rsidRPr="00F02179">
              <w:rPr>
                <w:rFonts w:eastAsia="微軟正黑體" w:cstheme="minorHAnsi"/>
                <w:sz w:val="22"/>
              </w:rPr>
              <w:t>&lt;</w:t>
            </w:r>
            <w:r w:rsidRPr="00F02179">
              <w:rPr>
                <w:rFonts w:eastAsia="微軟正黑體" w:cstheme="minorHAnsi"/>
                <w:sz w:val="22"/>
              </w:rPr>
              <w:t>到期日</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定存幣別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3</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存單金額</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金額</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51573B" w:rsidP="0046793B">
            <w:pPr>
              <w:ind w:left="0" w:firstLine="0"/>
              <w:rPr>
                <w:rFonts w:eastAsia="微軟正黑體" w:cstheme="minorHAnsi"/>
                <w:sz w:val="22"/>
              </w:rPr>
            </w:pPr>
            <w:r w:rsidRPr="00F02179">
              <w:rPr>
                <w:rFonts w:eastAsia="Microsoft JhengHei UI" w:cstheme="minorHAnsi"/>
                <w:color w:val="000000"/>
              </w:rPr>
              <w:t>9(12)V99</w:t>
            </w:r>
          </w:p>
        </w:tc>
        <w:tc>
          <w:tcPr>
            <w:tcW w:w="325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承作利率</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color w:val="000000"/>
              </w:rPr>
              <w:t>9(02)V9(05)</w:t>
            </w:r>
          </w:p>
        </w:tc>
        <w:tc>
          <w:tcPr>
            <w:tcW w:w="3256"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到期日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 xml:space="preserve">OBU </w:t>
            </w:r>
            <w:r w:rsidRPr="00F02179">
              <w:rPr>
                <w:rFonts w:eastAsia="Microsoft JhengHei UI" w:cstheme="minorHAnsi"/>
                <w:color w:val="000000"/>
              </w:rPr>
              <w:t>歸屬行</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2</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兩碼英文代號，限</w:t>
            </w:r>
            <w:r w:rsidRPr="00F02179">
              <w:rPr>
                <w:rFonts w:eastAsia="微軟正黑體" w:cstheme="minorHAnsi"/>
                <w:sz w:val="22"/>
              </w:rPr>
              <w:t>OBU</w:t>
            </w:r>
            <w:r w:rsidRPr="00F02179">
              <w:rPr>
                <w:rFonts w:eastAsia="微軟正黑體" w:cstheme="minorHAnsi"/>
                <w:sz w:val="22"/>
              </w:rPr>
              <w:t>帳戶輸入</w:t>
            </w:r>
          </w:p>
        </w:tc>
      </w:tr>
      <w:tr w:rsidR="00D62A84" w:rsidRPr="00F02179" w:rsidTr="0046793B">
        <w:tc>
          <w:tcPr>
            <w:tcW w:w="762" w:type="dxa"/>
            <w:vAlign w:val="center"/>
          </w:tcPr>
          <w:p w:rsidR="00D62A84" w:rsidRPr="00F02179" w:rsidRDefault="00D62A84">
            <w:pPr>
              <w:pStyle w:val="af2"/>
              <w:numPr>
                <w:ilvl w:val="0"/>
                <w:numId w:val="155"/>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Microsoft JhengHei UI" w:cstheme="minorHAnsi"/>
                <w:color w:val="000000"/>
              </w:rPr>
            </w:pPr>
            <w:r w:rsidRPr="00F02179">
              <w:rPr>
                <w:rFonts w:eastAsia="Microsoft JhengHei UI" w:cstheme="minorHAnsi"/>
                <w:color w:val="000000"/>
              </w:rPr>
              <w:t>狀態</w:t>
            </w:r>
          </w:p>
        </w:tc>
        <w:tc>
          <w:tcPr>
            <w:tcW w:w="1276"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51573B"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51573B" w:rsidP="0046793B">
            <w:pPr>
              <w:ind w:left="0" w:firstLine="0"/>
              <w:rPr>
                <w:rFonts w:eastAsia="Microsoft JhengHei UI" w:cstheme="minorHAnsi"/>
                <w:color w:val="000000"/>
              </w:rPr>
            </w:pPr>
            <w:r w:rsidRPr="00F02179">
              <w:rPr>
                <w:rFonts w:eastAsia="Microsoft JhengHei UI" w:cstheme="minorHAnsi"/>
                <w:color w:val="000000"/>
              </w:rPr>
              <w:t>5</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新增資料後，更新狀態為</w:t>
            </w:r>
            <w:r w:rsidRPr="00F02179">
              <w:rPr>
                <w:rFonts w:eastAsia="微軟正黑體" w:cstheme="minorHAnsi"/>
                <w:sz w:val="22"/>
              </w:rPr>
              <w:t>P-</w:t>
            </w:r>
            <w:r w:rsidRPr="00F02179">
              <w:rPr>
                <w:rFonts w:eastAsia="微軟正黑體" w:cstheme="minorHAnsi"/>
                <w:sz w:val="22"/>
              </w:rPr>
              <w:t>待核可</w:t>
            </w:r>
          </w:p>
          <w:p w:rsidR="0051573B" w:rsidRPr="00F02179" w:rsidRDefault="0051573B" w:rsidP="0046793B">
            <w:pPr>
              <w:ind w:left="0" w:firstLine="0"/>
              <w:rPr>
                <w:rFonts w:eastAsia="微軟正黑體" w:cstheme="minorHAnsi"/>
                <w:sz w:val="22"/>
              </w:rPr>
            </w:pPr>
            <w:r w:rsidRPr="00F02179">
              <w:rPr>
                <w:rFonts w:eastAsia="微軟正黑體" w:cstheme="minorHAnsi"/>
                <w:sz w:val="22"/>
              </w:rPr>
              <w:t>所有狀態選項如下：</w:t>
            </w:r>
          </w:p>
          <w:p w:rsidR="0051573B" w:rsidRPr="00F02179" w:rsidRDefault="0051573B" w:rsidP="0051573B">
            <w:pPr>
              <w:ind w:left="0" w:firstLine="0"/>
              <w:rPr>
                <w:rFonts w:eastAsia="微軟正黑體" w:cstheme="minorHAnsi"/>
                <w:sz w:val="22"/>
              </w:rPr>
            </w:pPr>
            <w:r w:rsidRPr="00F02179">
              <w:rPr>
                <w:rFonts w:eastAsia="微軟正黑體" w:cstheme="minorHAnsi"/>
                <w:sz w:val="22"/>
              </w:rPr>
              <w:t>P-</w:t>
            </w:r>
            <w:r w:rsidRPr="00F02179">
              <w:rPr>
                <w:rFonts w:eastAsia="微軟正黑體" w:cstheme="minorHAnsi"/>
                <w:sz w:val="22"/>
              </w:rPr>
              <w:t>待核可</w:t>
            </w:r>
          </w:p>
          <w:p w:rsidR="0051573B" w:rsidRPr="00F02179" w:rsidRDefault="0051573B" w:rsidP="0051573B">
            <w:pPr>
              <w:ind w:left="0" w:firstLine="0"/>
              <w:rPr>
                <w:rFonts w:eastAsia="微軟正黑體" w:cstheme="minorHAnsi"/>
                <w:sz w:val="22"/>
              </w:rPr>
            </w:pPr>
            <w:r w:rsidRPr="00F02179">
              <w:rPr>
                <w:rFonts w:eastAsia="微軟正黑體" w:cstheme="minorHAnsi"/>
                <w:sz w:val="22"/>
              </w:rPr>
              <w:t>A-</w:t>
            </w:r>
            <w:r w:rsidRPr="00F02179">
              <w:rPr>
                <w:rFonts w:eastAsia="微軟正黑體" w:cstheme="minorHAnsi"/>
                <w:sz w:val="22"/>
              </w:rPr>
              <w:t>已核可</w:t>
            </w:r>
          </w:p>
        </w:tc>
      </w:tr>
    </w:tbl>
    <w:p w:rsidR="00D62A84" w:rsidRPr="00F02179" w:rsidRDefault="00D62A84">
      <w:pPr>
        <w:pStyle w:val="af2"/>
        <w:numPr>
          <w:ilvl w:val="0"/>
          <w:numId w:val="153"/>
        </w:numPr>
        <w:ind w:leftChars="0"/>
        <w:outlineLvl w:val="4"/>
        <w:rPr>
          <w:rFonts w:eastAsia="微軟正黑體" w:cstheme="minorHAnsi"/>
        </w:rPr>
      </w:pPr>
      <w:r w:rsidRPr="00F02179">
        <w:rPr>
          <w:rFonts w:eastAsia="微軟正黑體" w:cstheme="minorHAnsi"/>
        </w:rPr>
        <w:t>定存議價維護核可</w:t>
      </w:r>
      <w:r w:rsidRPr="00F02179">
        <w:rPr>
          <w:rFonts w:eastAsia="微軟正黑體" w:cstheme="minorHAnsi"/>
        </w:rPr>
        <w:t xml:space="preserve"> (</w:t>
      </w:r>
      <w:r w:rsidRPr="00F02179">
        <w:rPr>
          <w:rFonts w:eastAsia="微軟正黑體" w:cstheme="minorHAnsi"/>
        </w:rPr>
        <w:t>限存匯事業部權限</w:t>
      </w:r>
      <w:r w:rsidRPr="00F02179">
        <w:rPr>
          <w:rFonts w:eastAsia="微軟正黑體" w:cstheme="minorHAnsi"/>
        </w:rPr>
        <w:t>)</w:t>
      </w:r>
    </w:p>
    <w:tbl>
      <w:tblPr>
        <w:tblStyle w:val="af1"/>
        <w:tblW w:w="0" w:type="auto"/>
        <w:tblLook w:val="04A0"/>
      </w:tblPr>
      <w:tblGrid>
        <w:gridCol w:w="735"/>
        <w:gridCol w:w="1569"/>
        <w:gridCol w:w="1207"/>
        <w:gridCol w:w="687"/>
        <w:gridCol w:w="1658"/>
        <w:gridCol w:w="3065"/>
      </w:tblGrid>
      <w:tr w:rsidR="00D62A84" w:rsidRPr="00F02179" w:rsidTr="0051573B">
        <w:tc>
          <w:tcPr>
            <w:tcW w:w="73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56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07"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687"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658"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06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51573B">
        <w:tc>
          <w:tcPr>
            <w:tcW w:w="735" w:type="dxa"/>
            <w:vAlign w:val="center"/>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分行</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2</w:t>
            </w:r>
          </w:p>
        </w:tc>
        <w:tc>
          <w:tcPr>
            <w:tcW w:w="306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下拉選單選項</w:t>
            </w:r>
            <w:r w:rsidRPr="00F02179">
              <w:rPr>
                <w:rFonts w:eastAsia="微軟正黑體" w:cstheme="minorHAnsi"/>
                <w:sz w:val="22"/>
              </w:rPr>
              <w:t>:</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01-DBU</w:t>
            </w:r>
            <w:r w:rsidRPr="00F02179">
              <w:rPr>
                <w:rFonts w:eastAsia="微軟正黑體" w:cstheme="minorHAnsi"/>
                <w:sz w:val="22"/>
              </w:rPr>
              <w:t>；</w:t>
            </w:r>
            <w:r w:rsidRPr="00F02179">
              <w:rPr>
                <w:rFonts w:eastAsia="微軟正黑體" w:cstheme="minorHAnsi"/>
                <w:sz w:val="22"/>
              </w:rPr>
              <w:t>02-OBU</w:t>
            </w:r>
            <w:r w:rsidRPr="00F02179">
              <w:rPr>
                <w:rFonts w:eastAsia="微軟正黑體" w:cstheme="minorHAnsi"/>
                <w:sz w:val="22"/>
              </w:rPr>
              <w:br/>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輸入</w:t>
            </w:r>
            <w:r w:rsidRPr="00F02179">
              <w:rPr>
                <w:rFonts w:eastAsia="微軟正黑體" w:cstheme="minorHAnsi"/>
                <w:sz w:val="22"/>
              </w:rPr>
              <w:t>DBU</w:t>
            </w:r>
            <w:r w:rsidRPr="00F02179">
              <w:rPr>
                <w:rFonts w:eastAsia="微軟正黑體" w:cstheme="minorHAnsi"/>
                <w:sz w:val="22"/>
              </w:rPr>
              <w:t>或</w:t>
            </w:r>
            <w:r w:rsidRPr="00F02179">
              <w:rPr>
                <w:rFonts w:eastAsia="微軟正黑體" w:cstheme="minorHAnsi"/>
                <w:sz w:val="22"/>
              </w:rPr>
              <w:t>OBU</w:t>
            </w:r>
            <w:r w:rsidRPr="00F02179">
              <w:rPr>
                <w:rFonts w:eastAsia="微軟正黑體" w:cstheme="minorHAnsi"/>
                <w:sz w:val="22"/>
              </w:rPr>
              <w:t>，並帶出該分行已「新增」之資料，且均不得修改</w:t>
            </w:r>
          </w:p>
        </w:tc>
      </w:tr>
      <w:tr w:rsidR="00D62A84" w:rsidRPr="00F02179" w:rsidTr="0051573B">
        <w:tc>
          <w:tcPr>
            <w:tcW w:w="735" w:type="dxa"/>
            <w:vAlign w:val="center"/>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定存帳號</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14</w:t>
            </w:r>
          </w:p>
        </w:tc>
        <w:tc>
          <w:tcPr>
            <w:tcW w:w="3065" w:type="dxa"/>
            <w:vAlign w:val="center"/>
          </w:tcPr>
          <w:p w:rsidR="00D62A84" w:rsidRPr="00F02179" w:rsidRDefault="00D62A84" w:rsidP="0046793B">
            <w:pPr>
              <w:ind w:left="0" w:firstLine="0"/>
              <w:rPr>
                <w:rFonts w:eastAsia="微軟正黑體" w:cstheme="minorHAnsi"/>
                <w:sz w:val="22"/>
              </w:rPr>
            </w:pPr>
          </w:p>
        </w:tc>
      </w:tr>
      <w:tr w:rsidR="00D62A84" w:rsidRPr="00F02179" w:rsidTr="0051573B">
        <w:tc>
          <w:tcPr>
            <w:tcW w:w="735" w:type="dxa"/>
            <w:vAlign w:val="center"/>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議價利率</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color w:val="000000"/>
              </w:rPr>
              <w:t>9(02)V9(05</w:t>
            </w:r>
          </w:p>
        </w:tc>
        <w:tc>
          <w:tcPr>
            <w:tcW w:w="3065"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35" w:type="dxa"/>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議價日</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065" w:type="dxa"/>
          </w:tcPr>
          <w:p w:rsidR="00D62A84" w:rsidRPr="00F02179" w:rsidRDefault="00D62A84" w:rsidP="0046793B">
            <w:pPr>
              <w:ind w:left="0" w:firstLine="0"/>
              <w:rPr>
                <w:rFonts w:cstheme="minorHAnsi"/>
                <w:sz w:val="22"/>
              </w:rPr>
            </w:pPr>
          </w:p>
        </w:tc>
      </w:tr>
      <w:tr w:rsidR="00D62A84" w:rsidRPr="00F02179" w:rsidTr="0051573B">
        <w:tc>
          <w:tcPr>
            <w:tcW w:w="735" w:type="dxa"/>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定存幣別</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3</w:t>
            </w:r>
          </w:p>
        </w:tc>
        <w:tc>
          <w:tcPr>
            <w:tcW w:w="3065" w:type="dxa"/>
          </w:tcPr>
          <w:p w:rsidR="00D62A84" w:rsidRPr="00F02179" w:rsidRDefault="00D62A84" w:rsidP="0046793B">
            <w:pPr>
              <w:ind w:left="0" w:firstLine="0"/>
              <w:rPr>
                <w:rFonts w:eastAsia="微軟正黑體" w:cstheme="minorHAnsi"/>
                <w:sz w:val="22"/>
              </w:rPr>
            </w:pPr>
          </w:p>
        </w:tc>
      </w:tr>
      <w:tr w:rsidR="00D62A84" w:rsidRPr="00F02179" w:rsidTr="0051573B">
        <w:tc>
          <w:tcPr>
            <w:tcW w:w="735" w:type="dxa"/>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存單金額</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金額</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51573B" w:rsidP="0046793B">
            <w:pPr>
              <w:ind w:left="0" w:firstLine="0"/>
              <w:rPr>
                <w:rFonts w:eastAsia="微軟正黑體" w:cstheme="minorHAnsi"/>
                <w:sz w:val="22"/>
              </w:rPr>
            </w:pPr>
            <w:r w:rsidRPr="00F02179">
              <w:rPr>
                <w:rFonts w:eastAsia="Microsoft JhengHei UI" w:cstheme="minorHAnsi"/>
                <w:color w:val="000000"/>
              </w:rPr>
              <w:t>9(12)V99</w:t>
            </w:r>
          </w:p>
        </w:tc>
        <w:tc>
          <w:tcPr>
            <w:tcW w:w="3065" w:type="dxa"/>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35" w:type="dxa"/>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承作利率</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color w:val="000000"/>
              </w:rPr>
              <w:t>9(02)V9(05)</w:t>
            </w:r>
          </w:p>
        </w:tc>
        <w:tc>
          <w:tcPr>
            <w:tcW w:w="3065" w:type="dxa"/>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35" w:type="dxa"/>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到期日</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065" w:type="dxa"/>
          </w:tcPr>
          <w:p w:rsidR="00D62A84" w:rsidRPr="00F02179" w:rsidRDefault="00D62A84" w:rsidP="0046793B">
            <w:pPr>
              <w:ind w:left="0" w:firstLine="0"/>
              <w:rPr>
                <w:rFonts w:eastAsia="微軟正黑體" w:cstheme="minorHAnsi"/>
                <w:sz w:val="22"/>
              </w:rPr>
            </w:pPr>
          </w:p>
        </w:tc>
      </w:tr>
      <w:tr w:rsidR="00D62A84" w:rsidRPr="00F02179" w:rsidTr="0051573B">
        <w:tc>
          <w:tcPr>
            <w:tcW w:w="735" w:type="dxa"/>
          </w:tcPr>
          <w:p w:rsidR="00D62A84" w:rsidRPr="00F02179" w:rsidRDefault="00D62A84">
            <w:pPr>
              <w:pStyle w:val="af2"/>
              <w:numPr>
                <w:ilvl w:val="0"/>
                <w:numId w:val="156"/>
              </w:numPr>
              <w:ind w:leftChars="0"/>
              <w:rPr>
                <w:rFonts w:eastAsia="微軟正黑體" w:cstheme="minorHAnsi"/>
                <w:sz w:val="22"/>
              </w:rPr>
            </w:pPr>
          </w:p>
        </w:tc>
        <w:tc>
          <w:tcPr>
            <w:tcW w:w="1569"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 xml:space="preserve">OBU </w:t>
            </w:r>
            <w:r w:rsidRPr="00F02179">
              <w:rPr>
                <w:rFonts w:eastAsia="Microsoft JhengHei UI" w:cstheme="minorHAnsi"/>
                <w:color w:val="000000"/>
              </w:rPr>
              <w:t>歸屬行</w:t>
            </w:r>
          </w:p>
        </w:tc>
        <w:tc>
          <w:tcPr>
            <w:tcW w:w="1207"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87"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2</w:t>
            </w:r>
          </w:p>
        </w:tc>
        <w:tc>
          <w:tcPr>
            <w:tcW w:w="3065" w:type="dxa"/>
          </w:tcPr>
          <w:p w:rsidR="00D62A84" w:rsidRPr="00F02179" w:rsidRDefault="00D62A84" w:rsidP="0046793B">
            <w:pPr>
              <w:ind w:left="0" w:firstLine="0"/>
              <w:rPr>
                <w:rFonts w:eastAsia="微軟正黑體" w:cstheme="minorHAnsi"/>
                <w:sz w:val="22"/>
              </w:rPr>
            </w:pPr>
          </w:p>
        </w:tc>
      </w:tr>
      <w:tr w:rsidR="0051573B" w:rsidRPr="00F02179" w:rsidTr="0051573B">
        <w:tc>
          <w:tcPr>
            <w:tcW w:w="735" w:type="dxa"/>
            <w:vAlign w:val="center"/>
          </w:tcPr>
          <w:p w:rsidR="0051573B" w:rsidRPr="00F02179" w:rsidRDefault="0051573B" w:rsidP="0051573B">
            <w:pPr>
              <w:pStyle w:val="af2"/>
              <w:numPr>
                <w:ilvl w:val="0"/>
                <w:numId w:val="156"/>
              </w:numPr>
              <w:ind w:leftChars="0"/>
              <w:rPr>
                <w:rFonts w:eastAsia="微軟正黑體" w:cstheme="minorHAnsi"/>
                <w:sz w:val="22"/>
              </w:rPr>
            </w:pPr>
          </w:p>
        </w:tc>
        <w:tc>
          <w:tcPr>
            <w:tcW w:w="1569" w:type="dxa"/>
            <w:vAlign w:val="center"/>
          </w:tcPr>
          <w:p w:rsidR="0051573B" w:rsidRPr="00F02179" w:rsidRDefault="0051573B" w:rsidP="0051573B">
            <w:pPr>
              <w:ind w:left="0" w:firstLine="0"/>
              <w:rPr>
                <w:rFonts w:eastAsia="Microsoft JhengHei UI" w:cstheme="minorHAnsi"/>
                <w:color w:val="000000"/>
              </w:rPr>
            </w:pPr>
            <w:r w:rsidRPr="00F02179">
              <w:rPr>
                <w:rFonts w:eastAsia="Microsoft JhengHei UI" w:cstheme="minorHAnsi"/>
                <w:color w:val="000000"/>
              </w:rPr>
              <w:t>狀態</w:t>
            </w:r>
          </w:p>
        </w:tc>
        <w:tc>
          <w:tcPr>
            <w:tcW w:w="1207"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文字</w:t>
            </w:r>
          </w:p>
        </w:tc>
        <w:tc>
          <w:tcPr>
            <w:tcW w:w="687"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51573B" w:rsidRPr="00F02179" w:rsidRDefault="0051573B" w:rsidP="0051573B">
            <w:pPr>
              <w:ind w:left="0" w:firstLine="0"/>
              <w:rPr>
                <w:rFonts w:eastAsia="Microsoft JhengHei UI" w:cstheme="minorHAnsi"/>
                <w:color w:val="000000"/>
              </w:rPr>
            </w:pPr>
            <w:r w:rsidRPr="00F02179">
              <w:rPr>
                <w:rFonts w:eastAsia="Microsoft JhengHei UI" w:cstheme="minorHAnsi"/>
                <w:color w:val="000000"/>
              </w:rPr>
              <w:t>5</w:t>
            </w:r>
          </w:p>
        </w:tc>
        <w:tc>
          <w:tcPr>
            <w:tcW w:w="3065"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授權資料後，更新狀態為</w:t>
            </w:r>
            <w:r w:rsidRPr="00F02179">
              <w:rPr>
                <w:rFonts w:eastAsia="微軟正黑體" w:cstheme="minorHAnsi"/>
                <w:sz w:val="22"/>
              </w:rPr>
              <w:t>A-</w:t>
            </w:r>
            <w:r w:rsidRPr="00F02179">
              <w:rPr>
                <w:rFonts w:eastAsia="微軟正黑體" w:cstheme="minorHAnsi"/>
                <w:sz w:val="22"/>
              </w:rPr>
              <w:t>已核可</w:t>
            </w:r>
          </w:p>
        </w:tc>
      </w:tr>
    </w:tbl>
    <w:p w:rsidR="00D62A84" w:rsidRPr="00F02179" w:rsidRDefault="00D62A84" w:rsidP="00D62A84">
      <w:pPr>
        <w:ind w:left="0" w:firstLine="0"/>
        <w:rPr>
          <w:rFonts w:eastAsia="微軟正黑體" w:cstheme="minorHAnsi"/>
        </w:rPr>
      </w:pPr>
    </w:p>
    <w:p w:rsidR="00D62A84" w:rsidRPr="00F02179" w:rsidRDefault="00D62A84">
      <w:pPr>
        <w:pStyle w:val="af2"/>
        <w:numPr>
          <w:ilvl w:val="0"/>
          <w:numId w:val="153"/>
        </w:numPr>
        <w:ind w:leftChars="0"/>
        <w:outlineLvl w:val="4"/>
        <w:rPr>
          <w:rFonts w:eastAsia="微軟正黑體" w:cstheme="minorHAnsi"/>
        </w:rPr>
      </w:pPr>
      <w:r w:rsidRPr="00F02179">
        <w:rPr>
          <w:rFonts w:eastAsia="微軟正黑體" w:cstheme="minorHAnsi"/>
        </w:rPr>
        <w:t>定存議價查詢</w:t>
      </w:r>
    </w:p>
    <w:tbl>
      <w:tblPr>
        <w:tblStyle w:val="af1"/>
        <w:tblW w:w="0" w:type="auto"/>
        <w:tblLook w:val="04A0"/>
      </w:tblPr>
      <w:tblGrid>
        <w:gridCol w:w="715"/>
        <w:gridCol w:w="1512"/>
        <w:gridCol w:w="1154"/>
        <w:gridCol w:w="669"/>
        <w:gridCol w:w="1658"/>
        <w:gridCol w:w="3213"/>
      </w:tblGrid>
      <w:tr w:rsidR="00D62A84" w:rsidRPr="00F02179" w:rsidTr="0051573B">
        <w:tc>
          <w:tcPr>
            <w:tcW w:w="71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512"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154"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66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658"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213"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51573B">
        <w:tc>
          <w:tcPr>
            <w:tcW w:w="715" w:type="dxa"/>
            <w:vAlign w:val="center"/>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議價分行</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2</w:t>
            </w:r>
          </w:p>
        </w:tc>
        <w:tc>
          <w:tcPr>
            <w:tcW w:w="321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兩碼英文代號，預設為</w:t>
            </w:r>
            <w:r w:rsidRPr="00F02179">
              <w:rPr>
                <w:rFonts w:eastAsia="微軟正黑體" w:cstheme="minorHAnsi"/>
                <w:sz w:val="22"/>
              </w:rPr>
              <w:t>user</w:t>
            </w:r>
            <w:r w:rsidRPr="00F02179">
              <w:rPr>
                <w:rFonts w:eastAsia="微軟正黑體" w:cstheme="minorHAnsi"/>
                <w:sz w:val="22"/>
              </w:rPr>
              <w:t>的分行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輸入「＊＊」則代表全行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分行僅能查詢該分行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存匯事業部可查詢所有分行</w:t>
            </w:r>
          </w:p>
        </w:tc>
      </w:tr>
      <w:tr w:rsidR="00D62A84" w:rsidRPr="00F02179" w:rsidTr="0051573B">
        <w:tc>
          <w:tcPr>
            <w:tcW w:w="715" w:type="dxa"/>
            <w:vAlign w:val="center"/>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幣別</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3</w:t>
            </w:r>
          </w:p>
        </w:tc>
        <w:tc>
          <w:tcPr>
            <w:tcW w:w="321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下拉選單選項：</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幣別參數檔中的所有幣別</w:t>
            </w:r>
            <w:r w:rsidRPr="00F02179">
              <w:rPr>
                <w:rFonts w:eastAsia="微軟正黑體" w:cstheme="minorHAnsi"/>
                <w:sz w:val="22"/>
              </w:rPr>
              <w:t>&amp; ***</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選擇「＊＊＊」則代表全部幣別</w:t>
            </w:r>
          </w:p>
        </w:tc>
      </w:tr>
      <w:tr w:rsidR="00D62A84" w:rsidRPr="00F02179" w:rsidTr="0051573B">
        <w:tc>
          <w:tcPr>
            <w:tcW w:w="715" w:type="dxa"/>
            <w:vAlign w:val="center"/>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議價日</w:t>
            </w:r>
            <w:r w:rsidRPr="00F02179">
              <w:rPr>
                <w:rFonts w:eastAsia="微軟正黑體" w:cstheme="minorHAnsi"/>
                <w:color w:val="000000"/>
              </w:rPr>
              <w:t xml:space="preserve"> (</w:t>
            </w:r>
            <w:r w:rsidRPr="00F02179">
              <w:rPr>
                <w:rFonts w:eastAsia="微軟正黑體" w:cstheme="minorHAnsi"/>
                <w:color w:val="000000"/>
              </w:rPr>
              <w:t>起</w:t>
            </w:r>
            <w:r w:rsidRPr="00F02179">
              <w:rPr>
                <w:rFonts w:eastAsia="微軟正黑體" w:cstheme="minorHAnsi"/>
                <w:color w:val="000000"/>
              </w:rPr>
              <w:t>)</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13" w:type="dxa"/>
            <w:vAlign w:val="center"/>
          </w:tcPr>
          <w:p w:rsidR="00D62A84" w:rsidRPr="00F02179" w:rsidRDefault="00D62A84" w:rsidP="0046793B">
            <w:pPr>
              <w:ind w:left="0" w:firstLine="0"/>
              <w:rPr>
                <w:rFonts w:eastAsia="微軟正黑體" w:cstheme="minorHAnsi"/>
                <w:sz w:val="22"/>
              </w:rPr>
            </w:pPr>
          </w:p>
        </w:tc>
      </w:tr>
      <w:tr w:rsidR="00D62A84" w:rsidRPr="00F02179" w:rsidTr="0051573B">
        <w:tc>
          <w:tcPr>
            <w:tcW w:w="715" w:type="dxa"/>
            <w:vAlign w:val="center"/>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議價日</w:t>
            </w:r>
            <w:r w:rsidRPr="00F02179">
              <w:rPr>
                <w:rFonts w:eastAsia="微軟正黑體" w:cstheme="minorHAnsi"/>
                <w:color w:val="000000"/>
              </w:rPr>
              <w:t xml:space="preserve"> (</w:t>
            </w:r>
            <w:r w:rsidRPr="00F02179">
              <w:rPr>
                <w:rFonts w:eastAsia="微軟正黑體" w:cstheme="minorHAnsi"/>
                <w:color w:val="000000"/>
              </w:rPr>
              <w:t>迄</w:t>
            </w:r>
            <w:r w:rsidRPr="00F02179">
              <w:rPr>
                <w:rFonts w:eastAsia="微軟正黑體" w:cstheme="minorHAnsi"/>
                <w:color w:val="000000"/>
              </w:rPr>
              <w:t>)</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1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最多為七日</w:t>
            </w:r>
            <w:r w:rsidRPr="00F02179">
              <w:rPr>
                <w:rFonts w:eastAsia="微軟正黑體" w:cstheme="minorHAnsi"/>
                <w:sz w:val="22"/>
              </w:rPr>
              <w:t xml:space="preserve">NEGOTIATED_DATE_END -NEGOTIATED_DATE_START </w:t>
            </w:r>
            <w:r w:rsidRPr="00F02179">
              <w:rPr>
                <w:rFonts w:eastAsia="微軟正黑體" w:cstheme="minorHAnsi"/>
                <w:sz w:val="22"/>
              </w:rPr>
              <w:t>不可大於</w:t>
            </w:r>
            <w:r w:rsidRPr="00F02179">
              <w:rPr>
                <w:rFonts w:eastAsia="微軟正黑體" w:cstheme="minorHAnsi"/>
                <w:sz w:val="22"/>
              </w:rPr>
              <w:t xml:space="preserve"> 7</w:t>
            </w:r>
            <w:r w:rsidRPr="00F02179">
              <w:rPr>
                <w:rFonts w:eastAsia="微軟正黑體" w:cstheme="minorHAnsi"/>
                <w:sz w:val="22"/>
              </w:rPr>
              <w:t>天</w:t>
            </w:r>
          </w:p>
        </w:tc>
      </w:tr>
      <w:tr w:rsidR="00D62A84" w:rsidRPr="00F02179" w:rsidTr="0051573B">
        <w:tc>
          <w:tcPr>
            <w:tcW w:w="715" w:type="dxa"/>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定存帳號</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14</w:t>
            </w:r>
          </w:p>
        </w:tc>
        <w:tc>
          <w:tcPr>
            <w:tcW w:w="3213" w:type="dxa"/>
          </w:tcPr>
          <w:p w:rsidR="00D62A84" w:rsidRPr="00F02179" w:rsidRDefault="00D62A84" w:rsidP="0046793B">
            <w:pPr>
              <w:ind w:left="0" w:firstLine="0"/>
              <w:rPr>
                <w:rFonts w:eastAsia="微軟正黑體" w:cstheme="minorHAnsi"/>
                <w:sz w:val="22"/>
              </w:rPr>
            </w:pPr>
          </w:p>
        </w:tc>
      </w:tr>
      <w:tr w:rsidR="0051573B" w:rsidRPr="00F02179" w:rsidTr="000F50BB">
        <w:tc>
          <w:tcPr>
            <w:tcW w:w="715" w:type="dxa"/>
          </w:tcPr>
          <w:p w:rsidR="0051573B" w:rsidRPr="00F02179" w:rsidRDefault="0051573B" w:rsidP="0051573B">
            <w:pPr>
              <w:pStyle w:val="af2"/>
              <w:numPr>
                <w:ilvl w:val="0"/>
                <w:numId w:val="157"/>
              </w:numPr>
              <w:ind w:leftChars="0"/>
              <w:rPr>
                <w:rFonts w:eastAsia="微軟正黑體" w:cstheme="minorHAnsi"/>
                <w:sz w:val="22"/>
              </w:rPr>
            </w:pPr>
          </w:p>
        </w:tc>
        <w:tc>
          <w:tcPr>
            <w:tcW w:w="1512"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議價利率</w:t>
            </w:r>
          </w:p>
        </w:tc>
        <w:tc>
          <w:tcPr>
            <w:tcW w:w="1154"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數字</w:t>
            </w:r>
          </w:p>
        </w:tc>
        <w:tc>
          <w:tcPr>
            <w:tcW w:w="66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9(02)V9(05)</w:t>
            </w:r>
          </w:p>
        </w:tc>
        <w:tc>
          <w:tcPr>
            <w:tcW w:w="3213"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15" w:type="dxa"/>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議價日</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10</w:t>
            </w:r>
          </w:p>
        </w:tc>
        <w:tc>
          <w:tcPr>
            <w:tcW w:w="3213" w:type="dxa"/>
          </w:tcPr>
          <w:p w:rsidR="00D62A84" w:rsidRPr="00F02179" w:rsidRDefault="00D62A84" w:rsidP="0046793B">
            <w:pPr>
              <w:ind w:left="0" w:firstLine="0"/>
              <w:rPr>
                <w:rFonts w:eastAsia="微軟正黑體" w:cstheme="minorHAnsi"/>
                <w:sz w:val="22"/>
              </w:rPr>
            </w:pPr>
          </w:p>
        </w:tc>
      </w:tr>
      <w:tr w:rsidR="00D62A84" w:rsidRPr="00F02179" w:rsidTr="0051573B">
        <w:tc>
          <w:tcPr>
            <w:tcW w:w="715" w:type="dxa"/>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定存幣別</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3</w:t>
            </w:r>
          </w:p>
        </w:tc>
        <w:tc>
          <w:tcPr>
            <w:tcW w:w="3213" w:type="dxa"/>
          </w:tcPr>
          <w:p w:rsidR="00D62A84" w:rsidRPr="00F02179" w:rsidRDefault="00D62A84" w:rsidP="0046793B">
            <w:pPr>
              <w:ind w:left="0" w:firstLine="0"/>
              <w:rPr>
                <w:rFonts w:eastAsia="微軟正黑體" w:cstheme="minorHAnsi"/>
                <w:sz w:val="22"/>
              </w:rPr>
            </w:pPr>
          </w:p>
        </w:tc>
      </w:tr>
      <w:tr w:rsidR="0051573B" w:rsidRPr="00F02179" w:rsidTr="0051573B">
        <w:tc>
          <w:tcPr>
            <w:tcW w:w="715" w:type="dxa"/>
          </w:tcPr>
          <w:p w:rsidR="0051573B" w:rsidRPr="00F02179" w:rsidRDefault="0051573B" w:rsidP="0051573B">
            <w:pPr>
              <w:pStyle w:val="af2"/>
              <w:numPr>
                <w:ilvl w:val="0"/>
                <w:numId w:val="157"/>
              </w:numPr>
              <w:ind w:leftChars="0"/>
              <w:rPr>
                <w:rFonts w:eastAsia="微軟正黑體" w:cstheme="minorHAnsi"/>
                <w:sz w:val="22"/>
              </w:rPr>
            </w:pPr>
          </w:p>
        </w:tc>
        <w:tc>
          <w:tcPr>
            <w:tcW w:w="1512"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存單金額</w:t>
            </w:r>
          </w:p>
        </w:tc>
        <w:tc>
          <w:tcPr>
            <w:tcW w:w="1154"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金額</w:t>
            </w:r>
          </w:p>
        </w:tc>
        <w:tc>
          <w:tcPr>
            <w:tcW w:w="66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51573B" w:rsidRPr="00F02179" w:rsidRDefault="0051573B" w:rsidP="0051573B">
            <w:pPr>
              <w:ind w:left="0" w:firstLine="0"/>
              <w:rPr>
                <w:rFonts w:eastAsia="微軟正黑體" w:cstheme="minorHAnsi"/>
                <w:sz w:val="22"/>
              </w:rPr>
            </w:pPr>
            <w:r w:rsidRPr="00F02179">
              <w:rPr>
                <w:rFonts w:eastAsia="Microsoft JhengHei UI" w:cstheme="minorHAnsi"/>
                <w:color w:val="000000"/>
              </w:rPr>
              <w:t>9(12)V99</w:t>
            </w:r>
          </w:p>
        </w:tc>
        <w:tc>
          <w:tcPr>
            <w:tcW w:w="3213" w:type="dxa"/>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51573B" w:rsidRPr="00F02179" w:rsidTr="000F50BB">
        <w:tc>
          <w:tcPr>
            <w:tcW w:w="715" w:type="dxa"/>
          </w:tcPr>
          <w:p w:rsidR="0051573B" w:rsidRPr="00F02179" w:rsidRDefault="0051573B" w:rsidP="0051573B">
            <w:pPr>
              <w:pStyle w:val="af2"/>
              <w:numPr>
                <w:ilvl w:val="0"/>
                <w:numId w:val="157"/>
              </w:numPr>
              <w:ind w:leftChars="0"/>
              <w:rPr>
                <w:rFonts w:eastAsia="微軟正黑體" w:cstheme="minorHAnsi"/>
                <w:sz w:val="22"/>
              </w:rPr>
            </w:pPr>
          </w:p>
        </w:tc>
        <w:tc>
          <w:tcPr>
            <w:tcW w:w="1512"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承作利率</w:t>
            </w:r>
          </w:p>
        </w:tc>
        <w:tc>
          <w:tcPr>
            <w:tcW w:w="1154"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數字</w:t>
            </w:r>
          </w:p>
        </w:tc>
        <w:tc>
          <w:tcPr>
            <w:tcW w:w="66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9(02)V9(05)</w:t>
            </w:r>
          </w:p>
        </w:tc>
        <w:tc>
          <w:tcPr>
            <w:tcW w:w="3213"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15" w:type="dxa"/>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到期日</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10</w:t>
            </w:r>
          </w:p>
        </w:tc>
        <w:tc>
          <w:tcPr>
            <w:tcW w:w="3213" w:type="dxa"/>
          </w:tcPr>
          <w:p w:rsidR="00D62A84" w:rsidRPr="00F02179" w:rsidRDefault="00D62A84" w:rsidP="0046793B">
            <w:pPr>
              <w:ind w:left="0" w:firstLine="0"/>
              <w:rPr>
                <w:rFonts w:eastAsia="微軟正黑體" w:cstheme="minorHAnsi"/>
                <w:sz w:val="22"/>
              </w:rPr>
            </w:pPr>
          </w:p>
        </w:tc>
      </w:tr>
      <w:tr w:rsidR="00D62A84" w:rsidRPr="00F02179" w:rsidTr="0051573B">
        <w:tc>
          <w:tcPr>
            <w:tcW w:w="715" w:type="dxa"/>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 xml:space="preserve">OBU </w:t>
            </w:r>
            <w:r w:rsidRPr="00F02179">
              <w:rPr>
                <w:rFonts w:eastAsia="微軟正黑體" w:cstheme="minorHAnsi"/>
                <w:color w:val="000000"/>
              </w:rPr>
              <w:t>歸屬行</w:t>
            </w:r>
          </w:p>
        </w:tc>
        <w:tc>
          <w:tcPr>
            <w:tcW w:w="115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2</w:t>
            </w:r>
          </w:p>
        </w:tc>
        <w:tc>
          <w:tcPr>
            <w:tcW w:w="3213" w:type="dxa"/>
          </w:tcPr>
          <w:p w:rsidR="00D62A84" w:rsidRPr="00F02179" w:rsidRDefault="00D62A84" w:rsidP="0046793B">
            <w:pPr>
              <w:ind w:left="0" w:firstLine="0"/>
              <w:rPr>
                <w:rFonts w:eastAsia="微軟正黑體" w:cstheme="minorHAnsi"/>
                <w:sz w:val="22"/>
              </w:rPr>
            </w:pPr>
          </w:p>
        </w:tc>
      </w:tr>
      <w:tr w:rsidR="00D62A84" w:rsidRPr="00F02179" w:rsidTr="0051573B">
        <w:tc>
          <w:tcPr>
            <w:tcW w:w="715" w:type="dxa"/>
          </w:tcPr>
          <w:p w:rsidR="00D62A84" w:rsidRPr="00F02179" w:rsidRDefault="00D62A84">
            <w:pPr>
              <w:pStyle w:val="af2"/>
              <w:numPr>
                <w:ilvl w:val="0"/>
                <w:numId w:val="157"/>
              </w:numPr>
              <w:ind w:leftChars="0"/>
              <w:rPr>
                <w:rFonts w:eastAsia="微軟正黑體" w:cstheme="minorHAnsi"/>
                <w:sz w:val="22"/>
              </w:rPr>
            </w:pPr>
          </w:p>
        </w:tc>
        <w:tc>
          <w:tcPr>
            <w:tcW w:w="1512"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狀態</w:t>
            </w:r>
          </w:p>
        </w:tc>
        <w:tc>
          <w:tcPr>
            <w:tcW w:w="1154"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6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1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P-</w:t>
            </w:r>
            <w:r w:rsidRPr="00F02179">
              <w:rPr>
                <w:rFonts w:eastAsia="微軟正黑體" w:cstheme="minorHAnsi"/>
                <w:sz w:val="22"/>
              </w:rPr>
              <w:t>待核可</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A-</w:t>
            </w:r>
            <w:r w:rsidRPr="00F02179">
              <w:rPr>
                <w:rFonts w:eastAsia="微軟正黑體" w:cstheme="minorHAnsi"/>
                <w:sz w:val="22"/>
              </w:rPr>
              <w:t>已核可</w:t>
            </w:r>
          </w:p>
        </w:tc>
      </w:tr>
    </w:tbl>
    <w:p w:rsidR="00D62A84" w:rsidRPr="00F02179" w:rsidRDefault="00D62A84" w:rsidP="00D62A84">
      <w:pPr>
        <w:ind w:left="0" w:firstLine="0"/>
        <w:rPr>
          <w:rFonts w:eastAsia="微軟正黑體" w:cstheme="minorHAnsi"/>
        </w:rPr>
      </w:pPr>
    </w:p>
    <w:p w:rsidR="00D62A84" w:rsidRPr="00F02179" w:rsidRDefault="00D62A84" w:rsidP="00D62A84">
      <w:pPr>
        <w:pStyle w:val="af2"/>
        <w:numPr>
          <w:ilvl w:val="0"/>
          <w:numId w:val="114"/>
        </w:numPr>
        <w:ind w:leftChars="0"/>
        <w:outlineLvl w:val="4"/>
        <w:rPr>
          <w:rFonts w:eastAsia="微軟正黑體" w:cstheme="minorHAnsi"/>
        </w:rPr>
      </w:pPr>
      <w:r w:rsidRPr="00F02179">
        <w:rPr>
          <w:rFonts w:eastAsia="微軟正黑體" w:cstheme="minorHAnsi"/>
        </w:rPr>
        <w:t>定存議價議定書列印</w:t>
      </w:r>
    </w:p>
    <w:tbl>
      <w:tblPr>
        <w:tblStyle w:val="af1"/>
        <w:tblW w:w="0" w:type="auto"/>
        <w:tblLook w:val="04A0"/>
      </w:tblPr>
      <w:tblGrid>
        <w:gridCol w:w="762"/>
        <w:gridCol w:w="1643"/>
        <w:gridCol w:w="1276"/>
        <w:gridCol w:w="709"/>
        <w:gridCol w:w="1374"/>
        <w:gridCol w:w="3256"/>
      </w:tblGrid>
      <w:tr w:rsidR="00D62A84" w:rsidRPr="00F02179" w:rsidTr="0046793B">
        <w:tc>
          <w:tcPr>
            <w:tcW w:w="762"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46793B">
        <w:tc>
          <w:tcPr>
            <w:tcW w:w="762" w:type="dxa"/>
            <w:vAlign w:val="center"/>
          </w:tcPr>
          <w:p w:rsidR="00D62A84" w:rsidRPr="00F02179" w:rsidRDefault="00D62A84">
            <w:pPr>
              <w:pStyle w:val="af2"/>
              <w:numPr>
                <w:ilvl w:val="0"/>
                <w:numId w:val="161"/>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議價分行</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2</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兩碼英文代號，預設為</w:t>
            </w:r>
            <w:r w:rsidRPr="00F02179">
              <w:rPr>
                <w:rFonts w:eastAsia="微軟正黑體" w:cstheme="minorHAnsi"/>
                <w:sz w:val="22"/>
              </w:rPr>
              <w:t>user</w:t>
            </w:r>
            <w:r w:rsidRPr="00F02179">
              <w:rPr>
                <w:rFonts w:eastAsia="微軟正黑體" w:cstheme="minorHAnsi"/>
                <w:sz w:val="22"/>
              </w:rPr>
              <w:t>的分行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輸入「＊＊」則代表全行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僅限存匯事業部可列印全行</w:t>
            </w:r>
          </w:p>
        </w:tc>
      </w:tr>
      <w:tr w:rsidR="00D62A84" w:rsidRPr="00F02179" w:rsidTr="0046793B">
        <w:tc>
          <w:tcPr>
            <w:tcW w:w="762" w:type="dxa"/>
            <w:vAlign w:val="center"/>
          </w:tcPr>
          <w:p w:rsidR="00D62A84" w:rsidRPr="00F02179" w:rsidRDefault="00D62A84">
            <w:pPr>
              <w:pStyle w:val="af2"/>
              <w:numPr>
                <w:ilvl w:val="0"/>
                <w:numId w:val="161"/>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議價日</w:t>
            </w:r>
            <w:r w:rsidRPr="00F02179">
              <w:rPr>
                <w:rFonts w:eastAsia="微軟正黑體" w:cstheme="minorHAnsi"/>
                <w:color w:val="000000"/>
              </w:rPr>
              <w:t xml:space="preserve"> (</w:t>
            </w:r>
            <w:r w:rsidRPr="00F02179">
              <w:rPr>
                <w:rFonts w:eastAsia="微軟正黑體" w:cstheme="minorHAnsi"/>
                <w:color w:val="000000"/>
              </w:rPr>
              <w:t>起</w:t>
            </w:r>
            <w:r w:rsidRPr="00F02179">
              <w:rPr>
                <w:rFonts w:eastAsia="微軟正黑體" w:cstheme="minorHAnsi"/>
                <w:color w:val="000000"/>
              </w:rPr>
              <w:t>)</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預設為當日</w:t>
            </w:r>
          </w:p>
        </w:tc>
      </w:tr>
      <w:tr w:rsidR="00D62A84" w:rsidRPr="00F02179" w:rsidTr="0046793B">
        <w:tc>
          <w:tcPr>
            <w:tcW w:w="762" w:type="dxa"/>
            <w:vAlign w:val="center"/>
          </w:tcPr>
          <w:p w:rsidR="00D62A84" w:rsidRPr="00F02179" w:rsidRDefault="00D62A84">
            <w:pPr>
              <w:pStyle w:val="af2"/>
              <w:numPr>
                <w:ilvl w:val="0"/>
                <w:numId w:val="161"/>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議價日</w:t>
            </w:r>
            <w:r w:rsidRPr="00F02179">
              <w:rPr>
                <w:rFonts w:eastAsia="微軟正黑體" w:cstheme="minorHAnsi"/>
                <w:color w:val="000000"/>
              </w:rPr>
              <w:t xml:space="preserve"> (</w:t>
            </w:r>
            <w:r w:rsidRPr="00F02179">
              <w:rPr>
                <w:rFonts w:eastAsia="微軟正黑體" w:cstheme="minorHAnsi"/>
                <w:color w:val="000000"/>
              </w:rPr>
              <w:t>迄</w:t>
            </w:r>
            <w:r w:rsidRPr="00F02179">
              <w:rPr>
                <w:rFonts w:eastAsia="微軟正黑體" w:cstheme="minorHAnsi"/>
                <w:color w:val="000000"/>
              </w:rPr>
              <w:t>)</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預設為當日</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最多為七日</w:t>
            </w:r>
            <w:r w:rsidRPr="00F02179">
              <w:rPr>
                <w:rFonts w:eastAsia="微軟正黑體" w:cstheme="minorHAnsi"/>
                <w:sz w:val="22"/>
              </w:rPr>
              <w:t xml:space="preserve">NEGOTIATED_DATE_END -NEGOTIATED_DATE_START </w:t>
            </w:r>
            <w:r w:rsidRPr="00F02179">
              <w:rPr>
                <w:rFonts w:eastAsia="微軟正黑體" w:cstheme="minorHAnsi"/>
                <w:sz w:val="22"/>
              </w:rPr>
              <w:t>不可大於</w:t>
            </w:r>
            <w:r w:rsidRPr="00F02179">
              <w:rPr>
                <w:rFonts w:eastAsia="微軟正黑體" w:cstheme="minorHAnsi"/>
                <w:sz w:val="22"/>
              </w:rPr>
              <w:t xml:space="preserve"> 7</w:t>
            </w:r>
            <w:r w:rsidRPr="00F02179">
              <w:rPr>
                <w:rFonts w:eastAsia="微軟正黑體" w:cstheme="minorHAnsi"/>
                <w:sz w:val="22"/>
              </w:rPr>
              <w:t>天</w:t>
            </w:r>
          </w:p>
        </w:tc>
      </w:tr>
      <w:tr w:rsidR="00D62A84" w:rsidRPr="00F02179" w:rsidTr="0046793B">
        <w:tc>
          <w:tcPr>
            <w:tcW w:w="762" w:type="dxa"/>
          </w:tcPr>
          <w:p w:rsidR="00D62A84" w:rsidRPr="00F02179" w:rsidRDefault="00D62A84">
            <w:pPr>
              <w:pStyle w:val="af2"/>
              <w:numPr>
                <w:ilvl w:val="0"/>
                <w:numId w:val="161"/>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定存帳號</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14</w:t>
            </w:r>
          </w:p>
        </w:tc>
        <w:tc>
          <w:tcPr>
            <w:tcW w:w="3256" w:type="dxa"/>
          </w:tcPr>
          <w:p w:rsidR="00D62A84" w:rsidRPr="00F02179" w:rsidRDefault="00D62A84" w:rsidP="0046793B">
            <w:pPr>
              <w:ind w:left="0" w:firstLine="0"/>
              <w:rPr>
                <w:rFonts w:eastAsia="微軟正黑體" w:cstheme="minorHAnsi"/>
                <w:sz w:val="22"/>
              </w:rPr>
            </w:pPr>
          </w:p>
        </w:tc>
      </w:tr>
      <w:tr w:rsidR="0051573B" w:rsidRPr="00F02179" w:rsidTr="000F50BB">
        <w:tc>
          <w:tcPr>
            <w:tcW w:w="762" w:type="dxa"/>
          </w:tcPr>
          <w:p w:rsidR="0051573B" w:rsidRPr="00F02179" w:rsidRDefault="0051573B" w:rsidP="0051573B">
            <w:pPr>
              <w:pStyle w:val="af2"/>
              <w:numPr>
                <w:ilvl w:val="0"/>
                <w:numId w:val="161"/>
              </w:numPr>
              <w:ind w:leftChars="0"/>
              <w:rPr>
                <w:rFonts w:eastAsia="微軟正黑體" w:cstheme="minorHAnsi"/>
                <w:sz w:val="22"/>
              </w:rPr>
            </w:pPr>
          </w:p>
        </w:tc>
        <w:tc>
          <w:tcPr>
            <w:tcW w:w="1643"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議價利率</w:t>
            </w:r>
          </w:p>
        </w:tc>
        <w:tc>
          <w:tcPr>
            <w:tcW w:w="127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數字</w:t>
            </w:r>
          </w:p>
        </w:tc>
        <w:tc>
          <w:tcPr>
            <w:tcW w:w="70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9(02)V9(05)</w:t>
            </w:r>
          </w:p>
        </w:tc>
        <w:tc>
          <w:tcPr>
            <w:tcW w:w="325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51573B" w:rsidRPr="00F02179" w:rsidTr="0046793B">
        <w:tc>
          <w:tcPr>
            <w:tcW w:w="762" w:type="dxa"/>
          </w:tcPr>
          <w:p w:rsidR="0051573B" w:rsidRPr="00F02179" w:rsidRDefault="0051573B" w:rsidP="0051573B">
            <w:pPr>
              <w:pStyle w:val="af2"/>
              <w:numPr>
                <w:ilvl w:val="0"/>
                <w:numId w:val="161"/>
              </w:numPr>
              <w:ind w:leftChars="0"/>
              <w:rPr>
                <w:rFonts w:eastAsia="微軟正黑體" w:cstheme="minorHAnsi"/>
                <w:sz w:val="22"/>
              </w:rPr>
            </w:pPr>
          </w:p>
        </w:tc>
        <w:tc>
          <w:tcPr>
            <w:tcW w:w="1643"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議價日</w:t>
            </w:r>
          </w:p>
        </w:tc>
        <w:tc>
          <w:tcPr>
            <w:tcW w:w="127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日期</w:t>
            </w:r>
          </w:p>
        </w:tc>
        <w:tc>
          <w:tcPr>
            <w:tcW w:w="70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10</w:t>
            </w:r>
          </w:p>
        </w:tc>
        <w:tc>
          <w:tcPr>
            <w:tcW w:w="3256" w:type="dxa"/>
          </w:tcPr>
          <w:p w:rsidR="0051573B" w:rsidRPr="00F02179" w:rsidRDefault="0051573B" w:rsidP="0051573B">
            <w:pPr>
              <w:ind w:left="0" w:firstLine="0"/>
              <w:rPr>
                <w:rFonts w:eastAsia="微軟正黑體" w:cstheme="minorHAnsi"/>
                <w:sz w:val="22"/>
              </w:rPr>
            </w:pPr>
          </w:p>
        </w:tc>
      </w:tr>
      <w:tr w:rsidR="0051573B" w:rsidRPr="00F02179" w:rsidTr="0046793B">
        <w:tc>
          <w:tcPr>
            <w:tcW w:w="762" w:type="dxa"/>
          </w:tcPr>
          <w:p w:rsidR="0051573B" w:rsidRPr="00F02179" w:rsidRDefault="0051573B" w:rsidP="0051573B">
            <w:pPr>
              <w:pStyle w:val="af2"/>
              <w:numPr>
                <w:ilvl w:val="0"/>
                <w:numId w:val="161"/>
              </w:numPr>
              <w:ind w:leftChars="0"/>
              <w:rPr>
                <w:rFonts w:eastAsia="微軟正黑體" w:cstheme="minorHAnsi"/>
                <w:sz w:val="22"/>
              </w:rPr>
            </w:pPr>
          </w:p>
        </w:tc>
        <w:tc>
          <w:tcPr>
            <w:tcW w:w="1643"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定存幣別</w:t>
            </w:r>
          </w:p>
        </w:tc>
        <w:tc>
          <w:tcPr>
            <w:tcW w:w="127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文字</w:t>
            </w:r>
          </w:p>
        </w:tc>
        <w:tc>
          <w:tcPr>
            <w:tcW w:w="70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3</w:t>
            </w:r>
          </w:p>
        </w:tc>
        <w:tc>
          <w:tcPr>
            <w:tcW w:w="3256" w:type="dxa"/>
          </w:tcPr>
          <w:p w:rsidR="0051573B" w:rsidRPr="00F02179" w:rsidRDefault="0051573B" w:rsidP="0051573B">
            <w:pPr>
              <w:ind w:left="0" w:firstLine="0"/>
              <w:rPr>
                <w:rFonts w:eastAsia="微軟正黑體" w:cstheme="minorHAnsi"/>
                <w:sz w:val="22"/>
              </w:rPr>
            </w:pPr>
          </w:p>
        </w:tc>
      </w:tr>
      <w:tr w:rsidR="0051573B" w:rsidRPr="00F02179" w:rsidTr="0046793B">
        <w:tc>
          <w:tcPr>
            <w:tcW w:w="762" w:type="dxa"/>
          </w:tcPr>
          <w:p w:rsidR="0051573B" w:rsidRPr="00F02179" w:rsidRDefault="0051573B" w:rsidP="0051573B">
            <w:pPr>
              <w:pStyle w:val="af2"/>
              <w:numPr>
                <w:ilvl w:val="0"/>
                <w:numId w:val="161"/>
              </w:numPr>
              <w:ind w:leftChars="0"/>
              <w:rPr>
                <w:rFonts w:eastAsia="微軟正黑體" w:cstheme="minorHAnsi"/>
                <w:sz w:val="22"/>
              </w:rPr>
            </w:pPr>
          </w:p>
        </w:tc>
        <w:tc>
          <w:tcPr>
            <w:tcW w:w="1643"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存單金額</w:t>
            </w:r>
          </w:p>
        </w:tc>
        <w:tc>
          <w:tcPr>
            <w:tcW w:w="1276"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金額</w:t>
            </w:r>
          </w:p>
        </w:tc>
        <w:tc>
          <w:tcPr>
            <w:tcW w:w="709"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51573B" w:rsidRPr="00F02179" w:rsidRDefault="0051573B" w:rsidP="0051573B">
            <w:pPr>
              <w:ind w:left="0" w:firstLine="0"/>
              <w:rPr>
                <w:rFonts w:eastAsia="微軟正黑體" w:cstheme="minorHAnsi"/>
                <w:sz w:val="22"/>
              </w:rPr>
            </w:pPr>
            <w:r w:rsidRPr="00F02179">
              <w:rPr>
                <w:rFonts w:eastAsia="Microsoft JhengHei UI" w:cstheme="minorHAnsi"/>
                <w:color w:val="000000"/>
              </w:rPr>
              <w:t>9(12)V99</w:t>
            </w:r>
          </w:p>
        </w:tc>
        <w:tc>
          <w:tcPr>
            <w:tcW w:w="3256" w:type="dxa"/>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46793B">
        <w:tc>
          <w:tcPr>
            <w:tcW w:w="762" w:type="dxa"/>
          </w:tcPr>
          <w:p w:rsidR="00D62A84" w:rsidRPr="00F02179" w:rsidRDefault="00D62A84">
            <w:pPr>
              <w:pStyle w:val="af2"/>
              <w:numPr>
                <w:ilvl w:val="0"/>
                <w:numId w:val="161"/>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到期日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10</w:t>
            </w:r>
          </w:p>
        </w:tc>
        <w:tc>
          <w:tcPr>
            <w:tcW w:w="3256" w:type="dxa"/>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tcPr>
          <w:p w:rsidR="00D62A84" w:rsidRPr="00F02179" w:rsidRDefault="00D62A84">
            <w:pPr>
              <w:pStyle w:val="af2"/>
              <w:numPr>
                <w:ilvl w:val="0"/>
                <w:numId w:val="161"/>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歸屬行</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2</w:t>
            </w:r>
          </w:p>
        </w:tc>
        <w:tc>
          <w:tcPr>
            <w:tcW w:w="3256" w:type="dxa"/>
          </w:tcPr>
          <w:p w:rsidR="00D62A84" w:rsidRPr="00F02179" w:rsidRDefault="00D62A84" w:rsidP="0046793B">
            <w:pPr>
              <w:ind w:left="0" w:firstLine="0"/>
              <w:rPr>
                <w:rFonts w:eastAsia="微軟正黑體" w:cstheme="minorHAnsi"/>
                <w:sz w:val="22"/>
              </w:rPr>
            </w:pPr>
          </w:p>
        </w:tc>
      </w:tr>
    </w:tbl>
    <w:p w:rsidR="00D62A84" w:rsidRPr="00F02179" w:rsidRDefault="00D62A84" w:rsidP="00D62A84">
      <w:pPr>
        <w:ind w:left="0" w:firstLine="0"/>
        <w:rPr>
          <w:rFonts w:eastAsia="微軟正黑體" w:cstheme="minorHAnsi"/>
        </w:rPr>
      </w:pPr>
    </w:p>
    <w:p w:rsidR="00D62A84" w:rsidRPr="00F02179" w:rsidRDefault="0051573B" w:rsidP="00D62A84">
      <w:pPr>
        <w:ind w:left="0" w:firstLine="0"/>
        <w:rPr>
          <w:rFonts w:eastAsia="微軟正黑體" w:cstheme="minorHAnsi"/>
        </w:rPr>
      </w:pPr>
      <w:r w:rsidRPr="00F02179">
        <w:rPr>
          <w:rFonts w:eastAsia="微軟正黑體" w:cstheme="minorHAnsi"/>
        </w:rPr>
        <w:t>產出報表</w:t>
      </w:r>
    </w:p>
    <w:tbl>
      <w:tblPr>
        <w:tblStyle w:val="af1"/>
        <w:tblW w:w="0" w:type="auto"/>
        <w:tblLook w:val="04A0"/>
      </w:tblPr>
      <w:tblGrid>
        <w:gridCol w:w="583"/>
        <w:gridCol w:w="1321"/>
        <w:gridCol w:w="819"/>
        <w:gridCol w:w="1802"/>
        <w:gridCol w:w="1105"/>
        <w:gridCol w:w="2045"/>
        <w:gridCol w:w="1613"/>
      </w:tblGrid>
      <w:tr w:rsidR="00D62A84" w:rsidRPr="00F02179" w:rsidTr="0046793B">
        <w:tc>
          <w:tcPr>
            <w:tcW w:w="604"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編號</w:t>
            </w:r>
          </w:p>
        </w:tc>
        <w:tc>
          <w:tcPr>
            <w:tcW w:w="137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欄位名稱</w:t>
            </w:r>
          </w:p>
        </w:tc>
        <w:tc>
          <w:tcPr>
            <w:tcW w:w="881"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欄位種類</w:t>
            </w:r>
          </w:p>
        </w:tc>
        <w:tc>
          <w:tcPr>
            <w:tcW w:w="847"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長度</w:t>
            </w:r>
          </w:p>
        </w:tc>
        <w:tc>
          <w:tcPr>
            <w:tcW w:w="121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資料源</w:t>
            </w:r>
          </w:p>
        </w:tc>
        <w:tc>
          <w:tcPr>
            <w:tcW w:w="2280"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說明</w:t>
            </w:r>
          </w:p>
        </w:tc>
        <w:tc>
          <w:tcPr>
            <w:tcW w:w="1718"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rPr>
            </w:pPr>
            <w:r w:rsidRPr="00F02179">
              <w:rPr>
                <w:rFonts w:eastAsia="微軟正黑體" w:cstheme="minorHAnsi"/>
                <w:b/>
                <w:bCs/>
              </w:rPr>
              <w:t>對應畫面欄位</w:t>
            </w:r>
          </w:p>
        </w:tc>
      </w:tr>
      <w:tr w:rsidR="00D62A84" w:rsidRPr="00F02179" w:rsidTr="0046793B">
        <w:tc>
          <w:tcPr>
            <w:tcW w:w="7203" w:type="dxa"/>
            <w:gridSpan w:val="6"/>
            <w:shd w:val="clear" w:color="auto" w:fill="D5DCE4" w:themeFill="text2" w:themeFillTint="33"/>
          </w:tcPr>
          <w:p w:rsidR="00D62A84" w:rsidRPr="00F02179" w:rsidRDefault="00D62A84" w:rsidP="0046793B">
            <w:pPr>
              <w:ind w:left="0" w:firstLine="0"/>
              <w:rPr>
                <w:rFonts w:eastAsia="微軟正黑體" w:cstheme="minorHAnsi"/>
              </w:rPr>
            </w:pPr>
            <w:r w:rsidRPr="00F02179">
              <w:rPr>
                <w:rFonts w:eastAsia="微軟正黑體" w:cstheme="minorHAnsi"/>
              </w:rPr>
              <w:t>表頭欄位</w:t>
            </w:r>
          </w:p>
        </w:tc>
        <w:tc>
          <w:tcPr>
            <w:tcW w:w="1718" w:type="dxa"/>
            <w:shd w:val="clear" w:color="auto" w:fill="D5DCE4" w:themeFill="text2" w:themeFillTint="33"/>
          </w:tcPr>
          <w:p w:rsidR="00D62A84" w:rsidRPr="00F02179" w:rsidRDefault="00D62A84" w:rsidP="0046793B">
            <w:pPr>
              <w:ind w:left="0" w:firstLine="0"/>
              <w:rPr>
                <w:rFonts w:eastAsia="微軟正黑體" w:cstheme="minorHAnsi"/>
              </w:rPr>
            </w:pPr>
          </w:p>
        </w:tc>
      </w:tr>
      <w:tr w:rsidR="00D62A84" w:rsidRPr="00F02179" w:rsidTr="0046793B">
        <w:tc>
          <w:tcPr>
            <w:tcW w:w="604" w:type="dxa"/>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ID</w:t>
            </w:r>
          </w:p>
        </w:tc>
        <w:tc>
          <w:tcPr>
            <w:tcW w:w="5223" w:type="dxa"/>
            <w:gridSpan w:val="4"/>
            <w:vAlign w:val="center"/>
          </w:tcPr>
          <w:p w:rsidR="00D62A84" w:rsidRPr="00F02179" w:rsidRDefault="00D62A84" w:rsidP="0046793B">
            <w:pPr>
              <w:ind w:left="0" w:firstLine="0"/>
              <w:rPr>
                <w:rFonts w:eastAsia="微軟正黑體" w:cstheme="minorHAnsi"/>
              </w:rPr>
            </w:pPr>
            <w:r w:rsidRPr="00F02179">
              <w:rPr>
                <w:rFonts w:eastAsia="微軟正黑體" w:cstheme="minorHAnsi"/>
              </w:rPr>
              <w:t>報表代號</w:t>
            </w:r>
          </w:p>
        </w:tc>
        <w:tc>
          <w:tcPr>
            <w:tcW w:w="1718" w:type="dxa"/>
          </w:tcPr>
          <w:p w:rsidR="00D62A84" w:rsidRPr="00F02179" w:rsidRDefault="00D62A84" w:rsidP="0046793B">
            <w:pPr>
              <w:ind w:left="0" w:firstLine="0"/>
              <w:rPr>
                <w:rFonts w:eastAsia="微軟正黑體" w:cstheme="minorHAnsi"/>
              </w:rPr>
            </w:pPr>
          </w:p>
        </w:tc>
      </w:tr>
      <w:tr w:rsidR="00D62A84" w:rsidRPr="00F02179" w:rsidTr="0046793B">
        <w:tc>
          <w:tcPr>
            <w:tcW w:w="604" w:type="dxa"/>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PAGE</w:t>
            </w:r>
          </w:p>
        </w:tc>
        <w:tc>
          <w:tcPr>
            <w:tcW w:w="5223" w:type="dxa"/>
            <w:gridSpan w:val="4"/>
            <w:vAlign w:val="center"/>
          </w:tcPr>
          <w:p w:rsidR="00D62A84" w:rsidRPr="00F02179" w:rsidRDefault="00D62A84" w:rsidP="0046793B">
            <w:pPr>
              <w:ind w:left="0" w:firstLine="0"/>
              <w:rPr>
                <w:rFonts w:eastAsia="微軟正黑體" w:cstheme="minorHAnsi"/>
              </w:rPr>
            </w:pPr>
            <w:r w:rsidRPr="00F02179">
              <w:rPr>
                <w:rFonts w:eastAsia="微軟正黑體" w:cstheme="minorHAnsi"/>
              </w:rPr>
              <w:t>頁次</w:t>
            </w:r>
          </w:p>
        </w:tc>
        <w:tc>
          <w:tcPr>
            <w:tcW w:w="1718" w:type="dxa"/>
          </w:tcPr>
          <w:p w:rsidR="00D62A84" w:rsidRPr="00F02179" w:rsidRDefault="00D62A84" w:rsidP="0046793B">
            <w:pPr>
              <w:ind w:left="0" w:firstLine="0"/>
              <w:rPr>
                <w:rFonts w:eastAsia="微軟正黑體" w:cstheme="minorHAnsi"/>
              </w:rPr>
            </w:pPr>
          </w:p>
        </w:tc>
      </w:tr>
      <w:tr w:rsidR="00D62A84" w:rsidRPr="00F02179" w:rsidTr="0046793B">
        <w:tc>
          <w:tcPr>
            <w:tcW w:w="604" w:type="dxa"/>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DATE</w:t>
            </w:r>
          </w:p>
        </w:tc>
        <w:tc>
          <w:tcPr>
            <w:tcW w:w="5223" w:type="dxa"/>
            <w:gridSpan w:val="4"/>
            <w:vAlign w:val="center"/>
          </w:tcPr>
          <w:p w:rsidR="00D62A84" w:rsidRPr="00F02179" w:rsidRDefault="00D62A84" w:rsidP="0046793B">
            <w:pPr>
              <w:ind w:left="0" w:firstLine="0"/>
              <w:rPr>
                <w:rFonts w:eastAsia="微軟正黑體" w:cstheme="minorHAnsi"/>
              </w:rPr>
            </w:pPr>
            <w:r w:rsidRPr="00F02179">
              <w:rPr>
                <w:rFonts w:eastAsia="微軟正黑體" w:cstheme="minorHAnsi"/>
              </w:rPr>
              <w:t>日期</w:t>
            </w:r>
          </w:p>
        </w:tc>
        <w:tc>
          <w:tcPr>
            <w:tcW w:w="1718" w:type="dxa"/>
          </w:tcPr>
          <w:p w:rsidR="00D62A84" w:rsidRPr="00F02179" w:rsidRDefault="00D62A84" w:rsidP="0046793B">
            <w:pPr>
              <w:ind w:left="0" w:firstLine="0"/>
              <w:rPr>
                <w:rFonts w:eastAsia="微軟正黑體" w:cstheme="minorHAnsi"/>
              </w:rPr>
            </w:pPr>
          </w:p>
        </w:tc>
      </w:tr>
      <w:tr w:rsidR="00D62A84" w:rsidRPr="00F02179" w:rsidTr="0046793B">
        <w:tc>
          <w:tcPr>
            <w:tcW w:w="604" w:type="dxa"/>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TIME</w:t>
            </w:r>
          </w:p>
        </w:tc>
        <w:tc>
          <w:tcPr>
            <w:tcW w:w="5223" w:type="dxa"/>
            <w:gridSpan w:val="4"/>
            <w:vAlign w:val="center"/>
          </w:tcPr>
          <w:p w:rsidR="00D62A84" w:rsidRPr="00F02179" w:rsidRDefault="00D62A84" w:rsidP="0046793B">
            <w:pPr>
              <w:ind w:left="0" w:firstLine="0"/>
              <w:rPr>
                <w:rFonts w:eastAsia="微軟正黑體" w:cstheme="minorHAnsi"/>
              </w:rPr>
            </w:pPr>
            <w:r w:rsidRPr="00F02179">
              <w:rPr>
                <w:rFonts w:eastAsia="微軟正黑體" w:cstheme="minorHAnsi"/>
              </w:rPr>
              <w:t>時間</w:t>
            </w:r>
          </w:p>
        </w:tc>
        <w:tc>
          <w:tcPr>
            <w:tcW w:w="1718" w:type="dxa"/>
          </w:tcPr>
          <w:p w:rsidR="00D62A84" w:rsidRPr="00F02179" w:rsidRDefault="00D62A84" w:rsidP="0046793B">
            <w:pPr>
              <w:ind w:left="0" w:firstLine="0"/>
              <w:rPr>
                <w:rFonts w:eastAsia="微軟正黑體" w:cstheme="minorHAnsi"/>
              </w:rPr>
            </w:pPr>
          </w:p>
        </w:tc>
      </w:tr>
      <w:tr w:rsidR="00D62A84" w:rsidRPr="00F02179" w:rsidTr="0046793B">
        <w:tc>
          <w:tcPr>
            <w:tcW w:w="7203" w:type="dxa"/>
            <w:gridSpan w:val="6"/>
            <w:shd w:val="clear" w:color="auto" w:fill="D5DCE4" w:themeFill="text2" w:themeFillTint="33"/>
            <w:vAlign w:val="center"/>
          </w:tcPr>
          <w:p w:rsidR="00D62A84" w:rsidRPr="00F02179" w:rsidRDefault="00D62A84" w:rsidP="0046793B">
            <w:pPr>
              <w:ind w:left="0" w:firstLine="0"/>
              <w:rPr>
                <w:rFonts w:eastAsia="微軟正黑體" w:cstheme="minorHAnsi"/>
              </w:rPr>
            </w:pPr>
            <w:r w:rsidRPr="00F02179">
              <w:rPr>
                <w:rFonts w:eastAsia="微軟正黑體" w:cstheme="minorHAnsi"/>
              </w:rPr>
              <w:t>議定書明細</w:t>
            </w:r>
          </w:p>
        </w:tc>
        <w:tc>
          <w:tcPr>
            <w:tcW w:w="1718" w:type="dxa"/>
            <w:shd w:val="clear" w:color="auto" w:fill="D5DCE4" w:themeFill="text2" w:themeFillTint="33"/>
          </w:tcPr>
          <w:p w:rsidR="00D62A84" w:rsidRPr="00F02179" w:rsidRDefault="00D62A84" w:rsidP="0046793B">
            <w:pPr>
              <w:ind w:left="0" w:firstLine="0"/>
              <w:rPr>
                <w:rFonts w:eastAsia="微軟正黑體" w:cstheme="minorHAnsi"/>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交易編號</w:t>
            </w:r>
            <w:r w:rsidRPr="00F02179">
              <w:rPr>
                <w:rFonts w:eastAsia="微軟正黑體" w:cstheme="minorHAnsi"/>
              </w:rPr>
              <w:t>(</w:t>
            </w:r>
            <w:r w:rsidRPr="00F02179">
              <w:rPr>
                <w:rFonts w:eastAsia="微軟正黑體" w:cstheme="minorHAnsi"/>
              </w:rPr>
              <w:t>帳號</w:t>
            </w:r>
            <w:r w:rsidRPr="00F02179">
              <w:rPr>
                <w:rFonts w:eastAsia="微軟正黑體" w:cstheme="minorHAnsi"/>
              </w:rPr>
              <w:t>)/</w:t>
            </w:r>
            <w:r w:rsidRPr="00F02179">
              <w:rPr>
                <w:rFonts w:eastAsia="微軟正黑體" w:cstheme="minorHAnsi"/>
              </w:rPr>
              <w:t>存期</w:t>
            </w:r>
          </w:p>
        </w:tc>
        <w:tc>
          <w:tcPr>
            <w:tcW w:w="881"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szCs w:val="24"/>
              </w:rPr>
              <w:t>14/7</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rPr>
            </w:pP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客戶名稱</w:t>
            </w:r>
            <w:r w:rsidRPr="00F02179">
              <w:rPr>
                <w:rFonts w:eastAsia="微軟正黑體" w:cstheme="minorHAnsi"/>
                <w:szCs w:val="24"/>
              </w:rPr>
              <w:t>/</w:t>
            </w:r>
            <w:r w:rsidRPr="00F02179">
              <w:rPr>
                <w:rFonts w:eastAsia="微軟正黑體" w:cstheme="minorHAnsi"/>
                <w:szCs w:val="24"/>
              </w:rPr>
              <w:t>幣別</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10/3</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金額</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符號</w:t>
            </w:r>
          </w:p>
        </w:tc>
        <w:tc>
          <w:tcPr>
            <w:tcW w:w="847" w:type="dxa"/>
            <w:vAlign w:val="center"/>
          </w:tcPr>
          <w:p w:rsidR="00D62A84" w:rsidRPr="00F02179" w:rsidRDefault="0051573B" w:rsidP="0046793B">
            <w:pPr>
              <w:ind w:left="0" w:firstLine="0"/>
              <w:rPr>
                <w:rFonts w:eastAsia="微軟正黑體" w:cstheme="minorHAnsi"/>
                <w:szCs w:val="24"/>
              </w:rPr>
            </w:pPr>
            <w:r w:rsidRPr="00F02179">
              <w:rPr>
                <w:rFonts w:eastAsia="微軟正黑體" w:cstheme="minorHAnsi"/>
                <w:szCs w:val="24"/>
              </w:rPr>
              <w:t>9(12)V99</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起息日</w:t>
            </w:r>
            <w:r w:rsidRPr="00F02179">
              <w:rPr>
                <w:rFonts w:eastAsia="微軟正黑體" w:cstheme="minorHAnsi"/>
                <w:szCs w:val="24"/>
              </w:rPr>
              <w:t>/</w:t>
            </w:r>
            <w:r w:rsidRPr="00F02179">
              <w:rPr>
                <w:rFonts w:eastAsia="微軟正黑體" w:cstheme="minorHAnsi"/>
                <w:szCs w:val="24"/>
              </w:rPr>
              <w:t>議價日</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符號</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10/8</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到期日</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10</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存單利率</w:t>
            </w:r>
            <w:r w:rsidRPr="00F02179">
              <w:rPr>
                <w:rFonts w:eastAsia="微軟正黑體" w:cstheme="minorHAnsi"/>
                <w:szCs w:val="24"/>
              </w:rPr>
              <w:t>/</w:t>
            </w:r>
            <w:r w:rsidRPr="00F02179">
              <w:rPr>
                <w:rFonts w:eastAsia="微軟正黑體" w:cstheme="minorHAnsi"/>
                <w:szCs w:val="24"/>
              </w:rPr>
              <w:t>聯行息</w:t>
            </w:r>
            <w:r w:rsidRPr="00F02179">
              <w:rPr>
                <w:rFonts w:eastAsia="微軟正黑體" w:cstheme="minorHAnsi"/>
                <w:szCs w:val="24"/>
              </w:rPr>
              <w:t>/</w:t>
            </w:r>
            <w:r w:rsidRPr="00F02179">
              <w:rPr>
                <w:rFonts w:eastAsia="微軟正黑體" w:cstheme="minorHAnsi"/>
                <w:szCs w:val="24"/>
              </w:rPr>
              <w:t>資金科報價</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51573B" w:rsidP="0046793B">
            <w:pPr>
              <w:ind w:left="0" w:firstLine="0"/>
              <w:rPr>
                <w:rFonts w:eastAsia="微軟正黑體" w:cstheme="minorHAnsi"/>
                <w:szCs w:val="24"/>
              </w:rPr>
            </w:pPr>
            <w:r w:rsidRPr="00F02179">
              <w:rPr>
                <w:rFonts w:eastAsia="微軟正黑體" w:cstheme="minorHAnsi"/>
                <w:szCs w:val="24"/>
              </w:rPr>
              <w:t>9(02)V9(05)</w:t>
            </w:r>
            <w:r w:rsidR="00D62A84" w:rsidRPr="00F02179">
              <w:rPr>
                <w:rFonts w:eastAsia="微軟正黑體" w:cstheme="minorHAnsi"/>
                <w:szCs w:val="24"/>
              </w:rPr>
              <w:t>/7/7</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 xml:space="preserve"> (</w:t>
            </w:r>
            <w:r w:rsidRPr="00F02179">
              <w:rPr>
                <w:rFonts w:eastAsia="微軟正黑體" w:cstheme="minorHAnsi"/>
                <w:sz w:val="22"/>
              </w:rPr>
              <w:t>格式會全系統統一，以核心格式為準</w:t>
            </w:r>
            <w:r w:rsidRPr="00F02179">
              <w:rPr>
                <w:rFonts w:eastAsia="微軟正黑體" w:cstheme="minorHAnsi"/>
                <w:sz w:val="22"/>
              </w:rPr>
              <w:t>)</w:t>
            </w: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備註</w:t>
            </w:r>
            <w:r w:rsidRPr="00F02179">
              <w:rPr>
                <w:rFonts w:eastAsia="微軟正黑體" w:cstheme="minorHAnsi"/>
                <w:szCs w:val="24"/>
              </w:rPr>
              <w:t>/</w:t>
            </w:r>
            <w:r w:rsidRPr="00F02179">
              <w:rPr>
                <w:rFonts w:eastAsia="微軟正黑體" w:cstheme="minorHAnsi"/>
                <w:szCs w:val="24"/>
              </w:rPr>
              <w:t>登打人員</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4/4/6</w:t>
            </w:r>
          </w:p>
        </w:tc>
        <w:tc>
          <w:tcPr>
            <w:tcW w:w="1215" w:type="dxa"/>
            <w:vAlign w:val="center"/>
          </w:tcPr>
          <w:p w:rsidR="00D62A84" w:rsidRPr="00F02179" w:rsidRDefault="00D62A84" w:rsidP="0046793B">
            <w:pPr>
              <w:ind w:left="0" w:firstLine="0"/>
              <w:rPr>
                <w:rFonts w:eastAsia="微軟正黑體" w:cstheme="minorHAnsi"/>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p>
        </w:tc>
      </w:tr>
      <w:tr w:rsidR="00D62A84" w:rsidRPr="00F02179" w:rsidTr="0046793B">
        <w:tc>
          <w:tcPr>
            <w:tcW w:w="7203" w:type="dxa"/>
            <w:gridSpan w:val="6"/>
            <w:shd w:val="clear" w:color="auto" w:fill="D5DCE4" w:themeFill="text2" w:themeFillTint="33"/>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表尾</w:t>
            </w:r>
          </w:p>
        </w:tc>
        <w:tc>
          <w:tcPr>
            <w:tcW w:w="1718" w:type="dxa"/>
            <w:shd w:val="clear" w:color="auto" w:fill="D5DCE4" w:themeFill="text2" w:themeFillTint="33"/>
          </w:tcPr>
          <w:p w:rsidR="00D62A84" w:rsidRPr="00F02179" w:rsidRDefault="00D62A84" w:rsidP="0046793B">
            <w:pPr>
              <w:ind w:left="0" w:firstLine="0"/>
              <w:rPr>
                <w:rFonts w:eastAsia="微軟正黑體" w:cstheme="minorHAnsi"/>
                <w:szCs w:val="24"/>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備註欄請擇一勾選</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8</w:t>
            </w:r>
          </w:p>
        </w:tc>
        <w:tc>
          <w:tcPr>
            <w:tcW w:w="1215"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hanging="2"/>
              <w:rPr>
                <w:rFonts w:eastAsia="微軟正黑體" w:cstheme="minorHAnsi"/>
                <w:sz w:val="22"/>
              </w:rPr>
            </w:pPr>
            <w:r w:rsidRPr="00F02179">
              <w:rPr>
                <w:rFonts w:eastAsia="微軟正黑體" w:cstheme="minorHAnsi"/>
                <w:sz w:val="22"/>
              </w:rPr>
              <w:t>固定顯示文字：</w:t>
            </w:r>
            <w:r w:rsidRPr="00F02179">
              <w:rPr>
                <w:rFonts w:eastAsia="微軟正黑體" w:cstheme="minorHAnsi"/>
                <w:szCs w:val="24"/>
              </w:rPr>
              <w:t>備註欄請擇一勾選</w:t>
            </w:r>
          </w:p>
          <w:p w:rsidR="00D62A84" w:rsidRPr="00F02179" w:rsidRDefault="00D62A84" w:rsidP="0046793B">
            <w:pPr>
              <w:ind w:left="0" w:hanging="2"/>
              <w:rPr>
                <w:rFonts w:eastAsia="微軟正黑體" w:cstheme="minorHAnsi"/>
                <w:sz w:val="22"/>
              </w:rPr>
            </w:pP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***END OF LIST***</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19</w:t>
            </w:r>
          </w:p>
        </w:tc>
        <w:tc>
          <w:tcPr>
            <w:tcW w:w="1215"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固定顯示文字：</w:t>
            </w:r>
            <w:r w:rsidRPr="00F02179">
              <w:rPr>
                <w:rFonts w:eastAsia="微軟正黑體" w:cstheme="minorHAnsi"/>
                <w:szCs w:val="24"/>
              </w:rPr>
              <w:t>***END OF LIST***</w:t>
            </w: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資金科議定人</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6</w:t>
            </w:r>
          </w:p>
        </w:tc>
        <w:tc>
          <w:tcPr>
            <w:tcW w:w="1215" w:type="dxa"/>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固定顯示文字並後方保留空白</w:t>
            </w: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經辦</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6</w:t>
            </w:r>
          </w:p>
        </w:tc>
        <w:tc>
          <w:tcPr>
            <w:tcW w:w="1215" w:type="dxa"/>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固定顯示文字並後方保留空</w:t>
            </w:r>
            <w:r w:rsidRPr="00F02179">
              <w:rPr>
                <w:rFonts w:eastAsia="微軟正黑體" w:cstheme="minorHAnsi"/>
                <w:sz w:val="22"/>
              </w:rPr>
              <w:lastRenderedPageBreak/>
              <w:t>白</w:t>
            </w: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存款</w:t>
            </w:r>
            <w:r w:rsidRPr="00F02179">
              <w:rPr>
                <w:rFonts w:eastAsia="微軟正黑體" w:cstheme="minorHAnsi"/>
                <w:szCs w:val="24"/>
              </w:rPr>
              <w:t xml:space="preserve"> RM</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6</w:t>
            </w:r>
          </w:p>
        </w:tc>
        <w:tc>
          <w:tcPr>
            <w:tcW w:w="1215" w:type="dxa"/>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固定顯示文字並後方保留空白</w:t>
            </w: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資深存款</w:t>
            </w:r>
            <w:r w:rsidRPr="00F02179">
              <w:rPr>
                <w:rFonts w:eastAsia="微軟正黑體" w:cstheme="minorHAnsi"/>
                <w:szCs w:val="24"/>
              </w:rPr>
              <w:t xml:space="preserve"> RM</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6</w:t>
            </w:r>
          </w:p>
        </w:tc>
        <w:tc>
          <w:tcPr>
            <w:tcW w:w="1215" w:type="dxa"/>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固定顯示文字並後方保留空白</w:t>
            </w:r>
          </w:p>
        </w:tc>
      </w:tr>
      <w:tr w:rsidR="00D62A84" w:rsidRPr="00F02179" w:rsidTr="0046793B">
        <w:tc>
          <w:tcPr>
            <w:tcW w:w="604" w:type="dxa"/>
            <w:vAlign w:val="center"/>
          </w:tcPr>
          <w:p w:rsidR="00D62A84" w:rsidRPr="00F02179" w:rsidRDefault="00D62A84" w:rsidP="0046793B">
            <w:pPr>
              <w:pStyle w:val="af2"/>
              <w:numPr>
                <w:ilvl w:val="0"/>
                <w:numId w:val="115"/>
              </w:numPr>
              <w:ind w:leftChars="0"/>
              <w:rPr>
                <w:rFonts w:eastAsia="微軟正黑體" w:cstheme="minorHAnsi"/>
              </w:rPr>
            </w:pPr>
          </w:p>
        </w:tc>
        <w:tc>
          <w:tcPr>
            <w:tcW w:w="1376"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單位主管</w:t>
            </w:r>
          </w:p>
        </w:tc>
        <w:tc>
          <w:tcPr>
            <w:tcW w:w="881"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文字</w:t>
            </w:r>
          </w:p>
        </w:tc>
        <w:tc>
          <w:tcPr>
            <w:tcW w:w="847" w:type="dxa"/>
            <w:vAlign w:val="center"/>
          </w:tcPr>
          <w:p w:rsidR="00D62A84" w:rsidRPr="00F02179" w:rsidRDefault="00D62A84" w:rsidP="0046793B">
            <w:pPr>
              <w:ind w:left="0" w:firstLine="0"/>
              <w:rPr>
                <w:rFonts w:eastAsia="微軟正黑體" w:cstheme="minorHAnsi"/>
                <w:szCs w:val="24"/>
              </w:rPr>
            </w:pPr>
            <w:r w:rsidRPr="00F02179">
              <w:rPr>
                <w:rFonts w:eastAsia="微軟正黑體" w:cstheme="minorHAnsi"/>
                <w:szCs w:val="24"/>
              </w:rPr>
              <w:t>6</w:t>
            </w:r>
          </w:p>
        </w:tc>
        <w:tc>
          <w:tcPr>
            <w:tcW w:w="1215" w:type="dxa"/>
          </w:tcPr>
          <w:p w:rsidR="00D62A84" w:rsidRPr="00F02179" w:rsidRDefault="00D62A84" w:rsidP="0046793B">
            <w:pPr>
              <w:ind w:left="0" w:firstLine="0"/>
              <w:rPr>
                <w:rFonts w:eastAsia="微軟正黑體" w:cstheme="minorHAnsi"/>
                <w:szCs w:val="24"/>
              </w:rPr>
            </w:pPr>
            <w:r w:rsidRPr="00F02179">
              <w:rPr>
                <w:rFonts w:eastAsia="微軟正黑體" w:cstheme="minorHAnsi"/>
              </w:rPr>
              <w:t>存款中台</w:t>
            </w:r>
          </w:p>
        </w:tc>
        <w:tc>
          <w:tcPr>
            <w:tcW w:w="2280" w:type="dxa"/>
            <w:vAlign w:val="center"/>
          </w:tcPr>
          <w:p w:rsidR="00D62A84" w:rsidRPr="00F02179" w:rsidRDefault="00D62A84" w:rsidP="0046793B">
            <w:pPr>
              <w:ind w:left="0" w:firstLine="0"/>
              <w:rPr>
                <w:rFonts w:eastAsia="微軟正黑體" w:cstheme="minorHAnsi"/>
                <w:sz w:val="22"/>
              </w:rPr>
            </w:pPr>
          </w:p>
        </w:tc>
        <w:tc>
          <w:tcPr>
            <w:tcW w:w="1718"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固定顯示文字並後方保留空白</w:t>
            </w:r>
          </w:p>
        </w:tc>
      </w:tr>
    </w:tbl>
    <w:p w:rsidR="00D62A84" w:rsidRPr="00F02179" w:rsidRDefault="00D62A84" w:rsidP="00D62A84">
      <w:pPr>
        <w:ind w:leftChars="199" w:left="958"/>
        <w:rPr>
          <w:rFonts w:eastAsia="微軟正黑體" w:cstheme="minorHAnsi"/>
        </w:rPr>
      </w:pPr>
    </w:p>
    <w:p w:rsidR="00D62A84" w:rsidRPr="00F02179" w:rsidRDefault="00D62A84">
      <w:pPr>
        <w:pStyle w:val="af2"/>
        <w:numPr>
          <w:ilvl w:val="0"/>
          <w:numId w:val="154"/>
        </w:numPr>
        <w:ind w:leftChars="0"/>
        <w:outlineLvl w:val="4"/>
        <w:rPr>
          <w:rFonts w:eastAsia="微軟正黑體" w:cstheme="minorHAnsi"/>
        </w:rPr>
      </w:pPr>
      <w:r w:rsidRPr="00F02179">
        <w:rPr>
          <w:rFonts w:eastAsia="微軟正黑體" w:cstheme="minorHAnsi"/>
        </w:rPr>
        <w:t>已核可定存議價資料修改</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tbl>
      <w:tblPr>
        <w:tblStyle w:val="af1"/>
        <w:tblW w:w="0" w:type="auto"/>
        <w:tblLook w:val="04A0"/>
      </w:tblPr>
      <w:tblGrid>
        <w:gridCol w:w="734"/>
        <w:gridCol w:w="1565"/>
        <w:gridCol w:w="1204"/>
        <w:gridCol w:w="686"/>
        <w:gridCol w:w="1658"/>
        <w:gridCol w:w="3074"/>
      </w:tblGrid>
      <w:tr w:rsidR="00D62A84" w:rsidRPr="00F02179" w:rsidTr="0051573B">
        <w:tc>
          <w:tcPr>
            <w:tcW w:w="734"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56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04"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68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658"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074"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51573B">
        <w:tc>
          <w:tcPr>
            <w:tcW w:w="734" w:type="dxa"/>
            <w:vAlign w:val="center"/>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功能</w:t>
            </w:r>
          </w:p>
        </w:tc>
        <w:tc>
          <w:tcPr>
            <w:tcW w:w="120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07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下拉選單選項：</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A</w:t>
            </w:r>
            <w:r w:rsidRPr="00F02179">
              <w:rPr>
                <w:rFonts w:eastAsia="微軟正黑體" w:cstheme="minorHAnsi"/>
                <w:sz w:val="22"/>
              </w:rPr>
              <w:t>：修改</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 xml:space="preserve">D : </w:t>
            </w:r>
            <w:r w:rsidRPr="00F02179">
              <w:rPr>
                <w:rFonts w:eastAsia="微軟正黑體" w:cstheme="minorHAnsi"/>
                <w:sz w:val="22"/>
              </w:rPr>
              <w:t>刪除</w:t>
            </w:r>
          </w:p>
        </w:tc>
      </w:tr>
      <w:tr w:rsidR="00D62A84" w:rsidRPr="00F02179" w:rsidTr="0051573B">
        <w:tc>
          <w:tcPr>
            <w:tcW w:w="734" w:type="dxa"/>
            <w:vAlign w:val="center"/>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議價分行</w:t>
            </w:r>
          </w:p>
        </w:tc>
        <w:tc>
          <w:tcPr>
            <w:tcW w:w="120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2</w:t>
            </w:r>
          </w:p>
        </w:tc>
        <w:tc>
          <w:tcPr>
            <w:tcW w:w="307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兩碼英文代號，預設為</w:t>
            </w:r>
            <w:r w:rsidRPr="00F02179">
              <w:rPr>
                <w:rFonts w:eastAsia="微軟正黑體" w:cstheme="minorHAnsi"/>
                <w:sz w:val="22"/>
              </w:rPr>
              <w:t>user</w:t>
            </w:r>
            <w:r w:rsidRPr="00F02179">
              <w:rPr>
                <w:rFonts w:eastAsia="微軟正黑體" w:cstheme="minorHAnsi"/>
                <w:sz w:val="22"/>
              </w:rPr>
              <w:t>的分行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輸入「＊＊」則代表全行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分行僅能查詢該分行</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存匯事業部可查詢所有分行</w:t>
            </w:r>
          </w:p>
        </w:tc>
      </w:tr>
      <w:tr w:rsidR="00D62A84" w:rsidRPr="00F02179" w:rsidTr="0051573B">
        <w:tc>
          <w:tcPr>
            <w:tcW w:w="734" w:type="dxa"/>
            <w:vAlign w:val="center"/>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定存帳號</w:t>
            </w:r>
          </w:p>
        </w:tc>
        <w:tc>
          <w:tcPr>
            <w:tcW w:w="120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14</w:t>
            </w:r>
          </w:p>
        </w:tc>
        <w:tc>
          <w:tcPr>
            <w:tcW w:w="3074" w:type="dxa"/>
            <w:vAlign w:val="center"/>
          </w:tcPr>
          <w:p w:rsidR="00D62A84" w:rsidRPr="00F02179" w:rsidRDefault="00D62A84" w:rsidP="0046793B">
            <w:pPr>
              <w:ind w:left="0" w:firstLine="0"/>
              <w:rPr>
                <w:rFonts w:eastAsia="微軟正黑體" w:cstheme="minorHAnsi"/>
                <w:sz w:val="22"/>
              </w:rPr>
            </w:pPr>
          </w:p>
        </w:tc>
      </w:tr>
      <w:tr w:rsidR="00D62A84" w:rsidRPr="00F02179" w:rsidTr="0051573B">
        <w:tc>
          <w:tcPr>
            <w:tcW w:w="734" w:type="dxa"/>
            <w:vAlign w:val="center"/>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議價利率</w:t>
            </w:r>
          </w:p>
        </w:tc>
        <w:tc>
          <w:tcPr>
            <w:tcW w:w="120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51573B" w:rsidP="0046793B">
            <w:pPr>
              <w:ind w:left="0" w:firstLine="0"/>
              <w:rPr>
                <w:rFonts w:eastAsia="微軟正黑體" w:cstheme="minorHAnsi"/>
                <w:sz w:val="22"/>
              </w:rPr>
            </w:pPr>
            <w:r w:rsidRPr="00F02179">
              <w:rPr>
                <w:rFonts w:eastAsia="微軟正黑體" w:cstheme="minorHAnsi"/>
                <w:color w:val="000000"/>
              </w:rPr>
              <w:t>9(02)V9(05)</w:t>
            </w:r>
          </w:p>
        </w:tc>
        <w:tc>
          <w:tcPr>
            <w:tcW w:w="307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當功能</w:t>
            </w:r>
            <w:r w:rsidRPr="00F02179">
              <w:rPr>
                <w:rFonts w:eastAsia="微軟正黑體" w:cstheme="minorHAnsi"/>
                <w:sz w:val="22"/>
              </w:rPr>
              <w:t>= A-</w:t>
            </w:r>
            <w:r w:rsidRPr="00F02179">
              <w:rPr>
                <w:rFonts w:eastAsia="微軟正黑體" w:cstheme="minorHAnsi"/>
                <w:sz w:val="22"/>
              </w:rPr>
              <w:t>修改</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帶出已有資料，可供修改</w:t>
            </w:r>
          </w:p>
          <w:p w:rsidR="0051573B" w:rsidRPr="00F02179" w:rsidRDefault="0051573B" w:rsidP="0051573B">
            <w:pPr>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p>
          <w:p w:rsidR="0051573B" w:rsidRPr="00F02179" w:rsidRDefault="0051573B" w:rsidP="0051573B">
            <w:pPr>
              <w:ind w:left="0" w:firstLine="0"/>
              <w:rPr>
                <w:rFonts w:eastAsia="微軟正黑體" w:cstheme="minorHAnsi"/>
                <w:sz w:val="22"/>
              </w:rPr>
            </w:pPr>
            <w:r w:rsidRPr="00F02179">
              <w:rPr>
                <w:rFonts w:eastAsia="微軟正黑體" w:cstheme="minorHAnsi"/>
                <w:sz w:val="22"/>
              </w:rPr>
              <w:t>(</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34" w:type="dxa"/>
            <w:vAlign w:val="center"/>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議價日</w:t>
            </w:r>
          </w:p>
        </w:tc>
        <w:tc>
          <w:tcPr>
            <w:tcW w:w="120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07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當功能</w:t>
            </w:r>
            <w:r w:rsidRPr="00F02179">
              <w:rPr>
                <w:rFonts w:eastAsia="微軟正黑體" w:cstheme="minorHAnsi"/>
                <w:sz w:val="22"/>
              </w:rPr>
              <w:t>= A-</w:t>
            </w:r>
            <w:r w:rsidRPr="00F02179">
              <w:rPr>
                <w:rFonts w:eastAsia="微軟正黑體" w:cstheme="minorHAnsi"/>
                <w:sz w:val="22"/>
              </w:rPr>
              <w:t>修改</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帶出已有資料，可供修改</w:t>
            </w:r>
          </w:p>
        </w:tc>
      </w:tr>
      <w:tr w:rsidR="00D62A84" w:rsidRPr="00F02179" w:rsidTr="0051573B">
        <w:tc>
          <w:tcPr>
            <w:tcW w:w="734" w:type="dxa"/>
            <w:vAlign w:val="center"/>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 xml:space="preserve">OBU </w:t>
            </w:r>
            <w:r w:rsidRPr="00F02179">
              <w:rPr>
                <w:rFonts w:eastAsia="Microsoft JhengHei UI" w:cstheme="minorHAnsi"/>
                <w:color w:val="000000"/>
              </w:rPr>
              <w:t>歸屬行</w:t>
            </w:r>
          </w:p>
        </w:tc>
        <w:tc>
          <w:tcPr>
            <w:tcW w:w="120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2</w:t>
            </w:r>
          </w:p>
        </w:tc>
        <w:tc>
          <w:tcPr>
            <w:tcW w:w="3074"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當功能</w:t>
            </w:r>
            <w:r w:rsidRPr="00F02179">
              <w:rPr>
                <w:rFonts w:eastAsia="微軟正黑體" w:cstheme="minorHAnsi"/>
                <w:sz w:val="22"/>
              </w:rPr>
              <w:t>= A-</w:t>
            </w:r>
            <w:r w:rsidRPr="00F02179">
              <w:rPr>
                <w:rFonts w:eastAsia="微軟正黑體" w:cstheme="minorHAnsi"/>
                <w:sz w:val="22"/>
              </w:rPr>
              <w:t>修改</w:t>
            </w:r>
          </w:p>
          <w:p w:rsidR="00D62A84" w:rsidRPr="00F02179" w:rsidRDefault="00D62A84" w:rsidP="0046793B">
            <w:pPr>
              <w:ind w:left="0" w:firstLine="0"/>
              <w:rPr>
                <w:rFonts w:eastAsia="微軟正黑體" w:cstheme="minorHAnsi"/>
                <w:sz w:val="22"/>
              </w:rPr>
            </w:pPr>
            <w:r w:rsidRPr="00F02179">
              <w:rPr>
                <w:rFonts w:eastAsia="微軟正黑體" w:cstheme="minorHAnsi"/>
                <w:sz w:val="22"/>
              </w:rPr>
              <w:t>帶出已有資料，可供修改</w:t>
            </w:r>
          </w:p>
        </w:tc>
      </w:tr>
      <w:tr w:rsidR="00D62A84" w:rsidRPr="00F02179" w:rsidTr="0051573B">
        <w:tc>
          <w:tcPr>
            <w:tcW w:w="734" w:type="dxa"/>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定存幣別</w:t>
            </w:r>
          </w:p>
        </w:tc>
        <w:tc>
          <w:tcPr>
            <w:tcW w:w="1204"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3</w:t>
            </w:r>
          </w:p>
        </w:tc>
        <w:tc>
          <w:tcPr>
            <w:tcW w:w="3074" w:type="dxa"/>
          </w:tcPr>
          <w:p w:rsidR="00D62A84" w:rsidRPr="00F02179" w:rsidRDefault="00D62A84" w:rsidP="0046793B">
            <w:pPr>
              <w:ind w:left="0" w:firstLine="0"/>
              <w:rPr>
                <w:rFonts w:eastAsia="微軟正黑體" w:cstheme="minorHAnsi"/>
                <w:sz w:val="22"/>
              </w:rPr>
            </w:pPr>
          </w:p>
        </w:tc>
      </w:tr>
      <w:tr w:rsidR="0051573B" w:rsidRPr="00F02179" w:rsidTr="0051573B">
        <w:tc>
          <w:tcPr>
            <w:tcW w:w="734" w:type="dxa"/>
          </w:tcPr>
          <w:p w:rsidR="0051573B" w:rsidRPr="00F02179" w:rsidRDefault="0051573B" w:rsidP="0051573B">
            <w:pPr>
              <w:pStyle w:val="af2"/>
              <w:numPr>
                <w:ilvl w:val="0"/>
                <w:numId w:val="158"/>
              </w:numPr>
              <w:ind w:leftChars="0"/>
              <w:rPr>
                <w:rFonts w:eastAsia="微軟正黑體" w:cstheme="minorHAnsi"/>
                <w:sz w:val="22"/>
              </w:rPr>
            </w:pPr>
          </w:p>
        </w:tc>
        <w:tc>
          <w:tcPr>
            <w:tcW w:w="1565" w:type="dxa"/>
            <w:vAlign w:val="center"/>
          </w:tcPr>
          <w:p w:rsidR="0051573B" w:rsidRPr="00F02179" w:rsidRDefault="0051573B" w:rsidP="0051573B">
            <w:pPr>
              <w:ind w:left="0" w:firstLine="0"/>
              <w:rPr>
                <w:rFonts w:eastAsia="微軟正黑體" w:cstheme="minorHAnsi"/>
                <w:sz w:val="22"/>
              </w:rPr>
            </w:pPr>
            <w:r w:rsidRPr="00F02179">
              <w:rPr>
                <w:rFonts w:eastAsia="Microsoft JhengHei UI" w:cstheme="minorHAnsi"/>
                <w:color w:val="000000"/>
              </w:rPr>
              <w:t>存單金額</w:t>
            </w:r>
          </w:p>
        </w:tc>
        <w:tc>
          <w:tcPr>
            <w:tcW w:w="1204" w:type="dxa"/>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金額</w:t>
            </w:r>
          </w:p>
        </w:tc>
        <w:tc>
          <w:tcPr>
            <w:tcW w:w="686"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51573B" w:rsidRPr="00F02179" w:rsidRDefault="0051573B" w:rsidP="0051573B">
            <w:pPr>
              <w:ind w:left="0" w:firstLine="0"/>
              <w:rPr>
                <w:rFonts w:eastAsia="微軟正黑體" w:cstheme="minorHAnsi"/>
                <w:sz w:val="22"/>
              </w:rPr>
            </w:pPr>
            <w:r w:rsidRPr="00F02179">
              <w:rPr>
                <w:rFonts w:eastAsia="Microsoft JhengHei UI" w:cstheme="minorHAnsi"/>
                <w:color w:val="000000"/>
              </w:rPr>
              <w:t>9(12)V99</w:t>
            </w:r>
          </w:p>
        </w:tc>
        <w:tc>
          <w:tcPr>
            <w:tcW w:w="3074" w:type="dxa"/>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12 </w:t>
            </w:r>
            <w:r w:rsidRPr="00F02179">
              <w:rPr>
                <w:rFonts w:eastAsia="微軟正黑體" w:cstheme="minorHAnsi"/>
                <w:sz w:val="22"/>
              </w:rPr>
              <w:t>位整數，</w:t>
            </w:r>
            <w:r w:rsidRPr="00F02179">
              <w:rPr>
                <w:rFonts w:eastAsia="微軟正黑體" w:cstheme="minorHAnsi"/>
                <w:sz w:val="22"/>
              </w:rPr>
              <w:t xml:space="preserve">2 </w:t>
            </w:r>
            <w:r w:rsidRPr="00F02179">
              <w:rPr>
                <w:rFonts w:eastAsia="微軟正黑體" w:cstheme="minorHAnsi"/>
                <w:sz w:val="22"/>
              </w:rPr>
              <w:t>位小數</w:t>
            </w:r>
          </w:p>
          <w:p w:rsidR="0051573B" w:rsidRPr="00F02179" w:rsidRDefault="0051573B" w:rsidP="0051573B">
            <w:pPr>
              <w:ind w:left="0" w:firstLine="0"/>
              <w:rPr>
                <w:rFonts w:eastAsia="微軟正黑體" w:cstheme="minorHAnsi"/>
                <w:sz w:val="22"/>
              </w:rPr>
            </w:pPr>
            <w:r w:rsidRPr="00F02179">
              <w:rPr>
                <w:rFonts w:eastAsia="微軟正黑體" w:cstheme="minorHAnsi"/>
                <w:sz w:val="22"/>
              </w:rPr>
              <w:t>(</w:t>
            </w:r>
            <w:r w:rsidRPr="00F02179">
              <w:rPr>
                <w:rFonts w:eastAsia="微軟正黑體" w:cstheme="minorHAnsi"/>
                <w:sz w:val="22"/>
              </w:rPr>
              <w:t>格式會全系統統一，以核心格式為準</w:t>
            </w:r>
            <w:r w:rsidRPr="00F02179">
              <w:rPr>
                <w:rFonts w:eastAsia="微軟正黑體" w:cstheme="minorHAnsi"/>
                <w:sz w:val="22"/>
              </w:rPr>
              <w:t>)</w:t>
            </w:r>
          </w:p>
        </w:tc>
      </w:tr>
      <w:tr w:rsidR="00D62A84" w:rsidRPr="00F02179" w:rsidTr="0051573B">
        <w:tc>
          <w:tcPr>
            <w:tcW w:w="734" w:type="dxa"/>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起息日</w:t>
            </w:r>
          </w:p>
        </w:tc>
        <w:tc>
          <w:tcPr>
            <w:tcW w:w="1204"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074" w:type="dxa"/>
          </w:tcPr>
          <w:p w:rsidR="00D62A84" w:rsidRPr="00F02179" w:rsidRDefault="00D62A84" w:rsidP="0046793B">
            <w:pPr>
              <w:ind w:left="0" w:firstLine="0"/>
              <w:rPr>
                <w:rFonts w:eastAsia="微軟正黑體" w:cstheme="minorHAnsi"/>
                <w:sz w:val="22"/>
              </w:rPr>
            </w:pPr>
          </w:p>
        </w:tc>
      </w:tr>
      <w:tr w:rsidR="00D62A84" w:rsidRPr="00F02179" w:rsidTr="0051573B">
        <w:tc>
          <w:tcPr>
            <w:tcW w:w="734" w:type="dxa"/>
          </w:tcPr>
          <w:p w:rsidR="00D62A84" w:rsidRPr="00F02179" w:rsidRDefault="00D62A84">
            <w:pPr>
              <w:pStyle w:val="af2"/>
              <w:numPr>
                <w:ilvl w:val="0"/>
                <w:numId w:val="158"/>
              </w:numPr>
              <w:ind w:leftChars="0"/>
              <w:rPr>
                <w:rFonts w:eastAsia="微軟正黑體" w:cstheme="minorHAnsi"/>
                <w:sz w:val="22"/>
              </w:rPr>
            </w:pPr>
          </w:p>
        </w:tc>
        <w:tc>
          <w:tcPr>
            <w:tcW w:w="1565"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到期日</w:t>
            </w:r>
          </w:p>
        </w:tc>
        <w:tc>
          <w:tcPr>
            <w:tcW w:w="1204"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686"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10</w:t>
            </w:r>
          </w:p>
        </w:tc>
        <w:tc>
          <w:tcPr>
            <w:tcW w:w="3074" w:type="dxa"/>
          </w:tcPr>
          <w:p w:rsidR="00D62A84" w:rsidRPr="00F02179" w:rsidRDefault="00D62A84" w:rsidP="0046793B">
            <w:pPr>
              <w:ind w:left="0" w:firstLine="0"/>
              <w:rPr>
                <w:rFonts w:eastAsia="微軟正黑體" w:cstheme="minorHAnsi"/>
                <w:sz w:val="22"/>
              </w:rPr>
            </w:pPr>
          </w:p>
        </w:tc>
      </w:tr>
      <w:tr w:rsidR="0051573B" w:rsidRPr="00F02179" w:rsidTr="000F50BB">
        <w:tc>
          <w:tcPr>
            <w:tcW w:w="734" w:type="dxa"/>
          </w:tcPr>
          <w:p w:rsidR="0051573B" w:rsidRPr="00F02179" w:rsidRDefault="0051573B" w:rsidP="0051573B">
            <w:pPr>
              <w:pStyle w:val="af2"/>
              <w:numPr>
                <w:ilvl w:val="0"/>
                <w:numId w:val="158"/>
              </w:numPr>
              <w:ind w:leftChars="0"/>
              <w:rPr>
                <w:rFonts w:eastAsia="微軟正黑體" w:cstheme="minorHAnsi"/>
                <w:sz w:val="22"/>
              </w:rPr>
            </w:pPr>
          </w:p>
        </w:tc>
        <w:tc>
          <w:tcPr>
            <w:tcW w:w="1565" w:type="dxa"/>
            <w:vAlign w:val="center"/>
          </w:tcPr>
          <w:p w:rsidR="0051573B" w:rsidRPr="00F02179" w:rsidRDefault="0051573B" w:rsidP="0051573B">
            <w:pPr>
              <w:ind w:left="0" w:firstLine="0"/>
              <w:rPr>
                <w:rFonts w:eastAsia="微軟正黑體" w:cstheme="minorHAnsi"/>
                <w:sz w:val="22"/>
              </w:rPr>
            </w:pPr>
            <w:r w:rsidRPr="00F02179">
              <w:rPr>
                <w:rFonts w:eastAsia="Microsoft JhengHei UI" w:cstheme="minorHAnsi"/>
                <w:color w:val="000000"/>
              </w:rPr>
              <w:t>承作利率</w:t>
            </w:r>
          </w:p>
        </w:tc>
        <w:tc>
          <w:tcPr>
            <w:tcW w:w="1204" w:type="dxa"/>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數字</w:t>
            </w:r>
          </w:p>
        </w:tc>
        <w:tc>
          <w:tcPr>
            <w:tcW w:w="686" w:type="dxa"/>
          </w:tcPr>
          <w:p w:rsidR="0051573B" w:rsidRPr="00F02179" w:rsidRDefault="0051573B" w:rsidP="0051573B">
            <w:pPr>
              <w:ind w:left="0" w:firstLine="0"/>
              <w:jc w:val="center"/>
              <w:rPr>
                <w:rFonts w:eastAsia="微軟正黑體" w:cstheme="minorHAnsi"/>
                <w:sz w:val="22"/>
              </w:rPr>
            </w:pPr>
            <w:r w:rsidRPr="00F02179">
              <w:rPr>
                <w:rFonts w:eastAsia="微軟正黑體" w:cstheme="minorHAnsi"/>
                <w:sz w:val="22"/>
              </w:rPr>
              <w:t>M</w:t>
            </w:r>
          </w:p>
        </w:tc>
        <w:tc>
          <w:tcPr>
            <w:tcW w:w="1658"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color w:val="000000"/>
              </w:rPr>
              <w:t>9(02)V9(05)</w:t>
            </w:r>
          </w:p>
        </w:tc>
        <w:tc>
          <w:tcPr>
            <w:tcW w:w="3074" w:type="dxa"/>
            <w:vAlign w:val="center"/>
          </w:tcPr>
          <w:p w:rsidR="0051573B" w:rsidRPr="00F02179" w:rsidRDefault="0051573B" w:rsidP="0051573B">
            <w:pPr>
              <w:ind w:left="0" w:firstLine="0"/>
              <w:rPr>
                <w:rFonts w:eastAsia="微軟正黑體" w:cstheme="minorHAnsi"/>
                <w:sz w:val="22"/>
              </w:rPr>
            </w:pPr>
            <w:r w:rsidRPr="00F02179">
              <w:rPr>
                <w:rFonts w:eastAsia="微軟正黑體" w:cstheme="minorHAnsi"/>
                <w:sz w:val="22"/>
              </w:rPr>
              <w:t xml:space="preserve">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p>
          <w:p w:rsidR="0051573B" w:rsidRPr="00F02179" w:rsidRDefault="0051573B" w:rsidP="0051573B">
            <w:pPr>
              <w:ind w:left="0" w:firstLine="0"/>
              <w:rPr>
                <w:rFonts w:eastAsia="微軟正黑體" w:cstheme="minorHAnsi"/>
                <w:sz w:val="22"/>
              </w:rPr>
            </w:pPr>
            <w:r w:rsidRPr="00F02179">
              <w:rPr>
                <w:rFonts w:eastAsia="微軟正黑體" w:cstheme="minorHAnsi"/>
                <w:sz w:val="22"/>
              </w:rPr>
              <w:t>(</w:t>
            </w:r>
            <w:r w:rsidRPr="00F02179">
              <w:rPr>
                <w:rFonts w:eastAsia="微軟正黑體" w:cstheme="minorHAnsi"/>
                <w:sz w:val="22"/>
              </w:rPr>
              <w:t>格式會全系統統一，以核心格式為準</w:t>
            </w:r>
            <w:r w:rsidRPr="00F02179">
              <w:rPr>
                <w:rFonts w:eastAsia="微軟正黑體" w:cstheme="minorHAnsi"/>
                <w:sz w:val="22"/>
              </w:rPr>
              <w:t>)</w:t>
            </w:r>
          </w:p>
        </w:tc>
      </w:tr>
    </w:tbl>
    <w:p w:rsidR="00D62A84" w:rsidRPr="00F02179" w:rsidRDefault="00D62A84" w:rsidP="00D62A84">
      <w:pPr>
        <w:ind w:left="0" w:firstLine="0"/>
        <w:rPr>
          <w:rFonts w:eastAsia="微軟正黑體" w:cstheme="minorHAnsi"/>
        </w:rPr>
      </w:pPr>
    </w:p>
    <w:p w:rsidR="00D62A84" w:rsidRPr="00F02179" w:rsidRDefault="00D62A84">
      <w:pPr>
        <w:pStyle w:val="af2"/>
        <w:numPr>
          <w:ilvl w:val="0"/>
          <w:numId w:val="154"/>
        </w:numPr>
        <w:ind w:leftChars="0"/>
        <w:outlineLvl w:val="4"/>
        <w:rPr>
          <w:rFonts w:eastAsia="微軟正黑體" w:cstheme="minorHAnsi"/>
        </w:rPr>
      </w:pPr>
      <w:r w:rsidRPr="00F02179">
        <w:rPr>
          <w:rFonts w:eastAsia="微軟正黑體" w:cstheme="minorHAnsi"/>
        </w:rPr>
        <w:t>定存存授比控管</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 xml:space="preserve">) </w:t>
      </w:r>
    </w:p>
    <w:p w:rsidR="00D62A84" w:rsidRPr="00F02179" w:rsidRDefault="00D62A84" w:rsidP="00D62A84">
      <w:pPr>
        <w:ind w:left="0" w:firstLine="0"/>
        <w:rPr>
          <w:rFonts w:eastAsia="微軟正黑體" w:cstheme="minorHAnsi"/>
        </w:rPr>
      </w:pPr>
      <w:r w:rsidRPr="00F02179">
        <w:rPr>
          <w:rFonts w:eastAsia="微軟正黑體" w:cstheme="minorHAnsi"/>
          <w:color w:val="C00000"/>
        </w:rPr>
        <w:t>此功能刪除</w:t>
      </w:r>
    </w:p>
    <w:p w:rsidR="00D62A84" w:rsidRPr="00F02179" w:rsidRDefault="00D62A84">
      <w:pPr>
        <w:pStyle w:val="af2"/>
        <w:numPr>
          <w:ilvl w:val="0"/>
          <w:numId w:val="154"/>
        </w:numPr>
        <w:ind w:leftChars="0"/>
        <w:outlineLvl w:val="4"/>
        <w:rPr>
          <w:rFonts w:eastAsia="微軟正黑體" w:cstheme="minorHAnsi"/>
        </w:rPr>
      </w:pPr>
      <w:r w:rsidRPr="00F02179">
        <w:rPr>
          <w:rFonts w:eastAsia="微軟正黑體" w:cstheme="minorHAnsi"/>
        </w:rPr>
        <w:t>外幣定存利率報價維護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tbl>
      <w:tblPr>
        <w:tblStyle w:val="af1"/>
        <w:tblW w:w="0" w:type="auto"/>
        <w:tblLook w:val="04A0"/>
      </w:tblPr>
      <w:tblGrid>
        <w:gridCol w:w="762"/>
        <w:gridCol w:w="1643"/>
        <w:gridCol w:w="1276"/>
        <w:gridCol w:w="709"/>
        <w:gridCol w:w="1275"/>
        <w:gridCol w:w="3256"/>
      </w:tblGrid>
      <w:tr w:rsidR="00D62A84" w:rsidRPr="00F02179" w:rsidTr="0046793B">
        <w:tc>
          <w:tcPr>
            <w:tcW w:w="762"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日期</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幣別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3</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下拉選單選項：參照幣別參數檔中的所有幣別選項</w:t>
            </w: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(1)</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(2)</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(3)</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(4)</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59"/>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(5)</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存期</w:t>
            </w:r>
            <w:r w:rsidRPr="00F02179">
              <w:rPr>
                <w:rFonts w:eastAsia="微軟正黑體" w:cstheme="minorHAnsi"/>
                <w:sz w:val="22"/>
              </w:rPr>
              <w:t>_1W (1)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_2W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_3W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_1M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w:t>
            </w:r>
            <w:r w:rsidRPr="00F02179">
              <w:rPr>
                <w:rFonts w:eastAsia="微軟正黑體" w:cstheme="minorHAnsi"/>
              </w:rPr>
              <w:lastRenderedPageBreak/>
              <w:t>~(6)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_2M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_3M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_6M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_9M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59"/>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_1Y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輸入存期對應之利率，存期利率對應到各最小金額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bl>
    <w:p w:rsidR="00D62A84" w:rsidRPr="00F02179" w:rsidRDefault="00D62A84" w:rsidP="00D62A84">
      <w:pPr>
        <w:ind w:left="0" w:firstLine="0"/>
        <w:rPr>
          <w:rFonts w:eastAsia="微軟正黑體" w:cstheme="minorHAnsi"/>
        </w:rPr>
      </w:pPr>
    </w:p>
    <w:p w:rsidR="00D62A84" w:rsidRPr="00F02179" w:rsidRDefault="00D62A84">
      <w:pPr>
        <w:pStyle w:val="af2"/>
        <w:numPr>
          <w:ilvl w:val="0"/>
          <w:numId w:val="154"/>
        </w:numPr>
        <w:ind w:leftChars="0"/>
        <w:outlineLvl w:val="4"/>
        <w:rPr>
          <w:rFonts w:eastAsia="微軟正黑體" w:cstheme="minorHAnsi"/>
        </w:rPr>
      </w:pPr>
      <w:r w:rsidRPr="00F02179">
        <w:rPr>
          <w:rFonts w:eastAsia="微軟正黑體" w:cstheme="minorHAnsi"/>
        </w:rPr>
        <w:t>外幣定存議價參數維護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tbl>
      <w:tblPr>
        <w:tblStyle w:val="af1"/>
        <w:tblW w:w="0" w:type="auto"/>
        <w:tblLook w:val="04A0"/>
      </w:tblPr>
      <w:tblGrid>
        <w:gridCol w:w="762"/>
        <w:gridCol w:w="1643"/>
        <w:gridCol w:w="1276"/>
        <w:gridCol w:w="709"/>
        <w:gridCol w:w="1275"/>
        <w:gridCol w:w="3256"/>
      </w:tblGrid>
      <w:tr w:rsidR="00D62A84" w:rsidRPr="00F02179" w:rsidTr="0046793B">
        <w:tc>
          <w:tcPr>
            <w:tcW w:w="762"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46793B">
        <w:tc>
          <w:tcPr>
            <w:tcW w:w="762" w:type="dxa"/>
            <w:vAlign w:val="center"/>
          </w:tcPr>
          <w:p w:rsidR="00D62A84" w:rsidRPr="00F02179" w:rsidRDefault="00D62A84">
            <w:pPr>
              <w:pStyle w:val="af2"/>
              <w:numPr>
                <w:ilvl w:val="0"/>
                <w:numId w:val="160"/>
              </w:numPr>
              <w:ind w:leftChars="0"/>
              <w:rPr>
                <w:rFonts w:eastAsia="微軟正黑體" w:cstheme="minorHAnsi"/>
                <w:sz w:val="22"/>
              </w:rPr>
            </w:pPr>
          </w:p>
        </w:tc>
        <w:tc>
          <w:tcPr>
            <w:tcW w:w="1643" w:type="dxa"/>
            <w:vAlign w:val="center"/>
          </w:tcPr>
          <w:p w:rsidR="00D62A84" w:rsidRPr="00F02179" w:rsidRDefault="00D62A84" w:rsidP="0046793B">
            <w:pPr>
              <w:widowControl/>
              <w:ind w:left="0" w:firstLine="0"/>
              <w:rPr>
                <w:rFonts w:eastAsia="Microsoft JhengHei UI" w:cstheme="minorHAnsi"/>
                <w:color w:val="000000"/>
              </w:rPr>
            </w:pPr>
            <w:r w:rsidRPr="00F02179">
              <w:rPr>
                <w:rFonts w:eastAsia="Microsoft JhengHei UI" w:cstheme="minorHAnsi"/>
                <w:color w:val="000000"/>
              </w:rPr>
              <w:t>日期</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D62A84" w:rsidRPr="00F02179" w:rsidRDefault="00D62A84" w:rsidP="0046793B">
            <w:pPr>
              <w:ind w:left="0" w:firstLine="0"/>
              <w:rPr>
                <w:rFonts w:cstheme="minorHAnsi"/>
                <w:sz w:val="22"/>
              </w:rPr>
            </w:pPr>
          </w:p>
        </w:tc>
      </w:tr>
      <w:tr w:rsidR="00D62A84" w:rsidRPr="00F02179" w:rsidTr="0046793B">
        <w:tc>
          <w:tcPr>
            <w:tcW w:w="762" w:type="dxa"/>
            <w:vAlign w:val="center"/>
          </w:tcPr>
          <w:p w:rsidR="00D62A84" w:rsidRPr="00F02179" w:rsidRDefault="00D62A84">
            <w:pPr>
              <w:pStyle w:val="af2"/>
              <w:numPr>
                <w:ilvl w:val="0"/>
                <w:numId w:val="160"/>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幣別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3</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固定顯示幣別：</w:t>
            </w:r>
            <w:r w:rsidRPr="00F02179">
              <w:rPr>
                <w:rFonts w:eastAsia="微軟正黑體" w:cstheme="minorHAnsi"/>
              </w:rPr>
              <w:t>USD</w:t>
            </w:r>
            <w:r w:rsidRPr="00F02179">
              <w:rPr>
                <w:rFonts w:eastAsia="微軟正黑體" w:cstheme="minorHAnsi"/>
              </w:rPr>
              <w:t>、</w:t>
            </w:r>
            <w:r w:rsidRPr="00F02179">
              <w:rPr>
                <w:rFonts w:eastAsia="微軟正黑體" w:cstheme="minorHAnsi"/>
              </w:rPr>
              <w:t>EUR</w:t>
            </w:r>
            <w:r w:rsidRPr="00F02179">
              <w:rPr>
                <w:rFonts w:eastAsia="微軟正黑體" w:cstheme="minorHAnsi"/>
              </w:rPr>
              <w:t>、</w:t>
            </w:r>
            <w:r w:rsidRPr="00F02179">
              <w:rPr>
                <w:rFonts w:eastAsia="微軟正黑體" w:cstheme="minorHAnsi"/>
              </w:rPr>
              <w:t>GBP</w:t>
            </w:r>
            <w:r w:rsidRPr="00F02179">
              <w:rPr>
                <w:rFonts w:eastAsia="微軟正黑體" w:cstheme="minorHAnsi"/>
              </w:rPr>
              <w:t>、</w:t>
            </w:r>
            <w:r w:rsidRPr="00F02179">
              <w:rPr>
                <w:rFonts w:eastAsia="微軟正黑體" w:cstheme="minorHAnsi"/>
              </w:rPr>
              <w:t>CAD</w:t>
            </w:r>
            <w:r w:rsidRPr="00F02179">
              <w:rPr>
                <w:rFonts w:eastAsia="微軟正黑體" w:cstheme="minorHAnsi"/>
              </w:rPr>
              <w:t>、</w:t>
            </w:r>
            <w:r w:rsidRPr="00F02179">
              <w:rPr>
                <w:rFonts w:eastAsia="微軟正黑體" w:cstheme="minorHAnsi"/>
              </w:rPr>
              <w:t>CHF</w:t>
            </w:r>
            <w:r w:rsidRPr="00F02179">
              <w:rPr>
                <w:rFonts w:eastAsia="微軟正黑體" w:cstheme="minorHAnsi"/>
              </w:rPr>
              <w:t>、</w:t>
            </w:r>
            <w:r w:rsidRPr="00F02179">
              <w:rPr>
                <w:rFonts w:eastAsia="微軟正黑體" w:cstheme="minorHAnsi"/>
              </w:rPr>
              <w:t>HKD</w:t>
            </w:r>
            <w:r w:rsidRPr="00F02179">
              <w:rPr>
                <w:rFonts w:eastAsia="微軟正黑體" w:cstheme="minorHAnsi"/>
              </w:rPr>
              <w:t>、</w:t>
            </w:r>
            <w:r w:rsidRPr="00F02179">
              <w:rPr>
                <w:rFonts w:eastAsia="微軟正黑體" w:cstheme="minorHAnsi"/>
              </w:rPr>
              <w:t>AUD</w:t>
            </w:r>
            <w:r w:rsidRPr="00F02179">
              <w:rPr>
                <w:rFonts w:eastAsia="微軟正黑體" w:cstheme="minorHAnsi"/>
              </w:rPr>
              <w:t>、</w:t>
            </w:r>
            <w:r w:rsidRPr="00F02179">
              <w:rPr>
                <w:rFonts w:eastAsia="微軟正黑體" w:cstheme="minorHAnsi"/>
              </w:rPr>
              <w:t>ZAR</w:t>
            </w:r>
            <w:r w:rsidRPr="00F02179">
              <w:rPr>
                <w:rFonts w:eastAsia="微軟正黑體" w:cstheme="minorHAnsi"/>
              </w:rPr>
              <w:t>、</w:t>
            </w:r>
            <w:r w:rsidRPr="00F02179">
              <w:rPr>
                <w:rFonts w:eastAsia="微軟正黑體" w:cstheme="minorHAnsi"/>
              </w:rPr>
              <w:t>NCD</w:t>
            </w:r>
            <w:r w:rsidRPr="00F02179">
              <w:rPr>
                <w:rFonts w:eastAsia="微軟正黑體" w:cstheme="minorHAnsi"/>
              </w:rPr>
              <w:t>、</w:t>
            </w:r>
            <w:r w:rsidRPr="00F02179">
              <w:rPr>
                <w:rFonts w:eastAsia="微軟正黑體" w:cstheme="minorHAnsi"/>
              </w:rPr>
              <w:t>JPY</w:t>
            </w:r>
            <w:r w:rsidRPr="00F02179">
              <w:rPr>
                <w:rFonts w:eastAsia="微軟正黑體" w:cstheme="minorHAnsi"/>
              </w:rPr>
              <w:t>、</w:t>
            </w:r>
            <w:r w:rsidRPr="00F02179">
              <w:rPr>
                <w:rFonts w:eastAsia="微軟正黑體" w:cstheme="minorHAnsi"/>
              </w:rPr>
              <w:t>SGD</w:t>
            </w:r>
            <w:r w:rsidRPr="00F02179">
              <w:rPr>
                <w:rFonts w:eastAsia="微軟正黑體" w:cstheme="minorHAnsi"/>
              </w:rPr>
              <w:t>、</w:t>
            </w:r>
            <w:r w:rsidRPr="00F02179">
              <w:rPr>
                <w:rFonts w:eastAsia="微軟正黑體" w:cstheme="minorHAnsi"/>
              </w:rPr>
              <w:t>CNY</w:t>
            </w:r>
          </w:p>
        </w:tc>
      </w:tr>
      <w:tr w:rsidR="00D62A84" w:rsidRPr="00F02179" w:rsidTr="0046793B">
        <w:tc>
          <w:tcPr>
            <w:tcW w:w="762" w:type="dxa"/>
            <w:vAlign w:val="center"/>
          </w:tcPr>
          <w:p w:rsidR="00D62A84" w:rsidRPr="00F02179" w:rsidRDefault="00D62A84">
            <w:pPr>
              <w:pStyle w:val="af2"/>
              <w:numPr>
                <w:ilvl w:val="0"/>
                <w:numId w:val="160"/>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最小金額</w:t>
            </w:r>
            <w:r w:rsidRPr="00F02179">
              <w:rPr>
                <w:rFonts w:eastAsia="Microsoft JhengHei UI" w:cstheme="minorHAnsi"/>
                <w:color w:val="000000"/>
              </w:rPr>
              <w:t>_1</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表格中應有</w:t>
            </w:r>
            <w:r w:rsidRPr="00F02179">
              <w:rPr>
                <w:rFonts w:eastAsia="微軟正黑體" w:cstheme="minorHAnsi"/>
                <w:sz w:val="22"/>
              </w:rPr>
              <w:t xml:space="preserve"> 12 </w:t>
            </w:r>
            <w:r w:rsidRPr="00F02179">
              <w:rPr>
                <w:rFonts w:eastAsia="微軟正黑體" w:cstheme="minorHAnsi"/>
                <w:sz w:val="22"/>
              </w:rPr>
              <w:t>列資料，並帶出已存在之對應幣別最小金額</w:t>
            </w:r>
          </w:p>
        </w:tc>
      </w:tr>
      <w:tr w:rsidR="00D62A84" w:rsidRPr="00F02179" w:rsidTr="0046793B">
        <w:tc>
          <w:tcPr>
            <w:tcW w:w="762" w:type="dxa"/>
            <w:vAlign w:val="center"/>
          </w:tcPr>
          <w:p w:rsidR="00D62A84" w:rsidRPr="00F02179" w:rsidRDefault="00D62A84">
            <w:pPr>
              <w:pStyle w:val="af2"/>
              <w:numPr>
                <w:ilvl w:val="0"/>
                <w:numId w:val="160"/>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Microsoft JhengHei UI" w:cstheme="minorHAnsi"/>
                <w:color w:val="000000"/>
              </w:rPr>
              <w:t>外計點數</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O</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表格中應有</w:t>
            </w:r>
            <w:r w:rsidRPr="00F02179">
              <w:rPr>
                <w:rFonts w:eastAsia="微軟正黑體" w:cstheme="minorHAnsi"/>
                <w:sz w:val="22"/>
              </w:rPr>
              <w:t xml:space="preserve"> 12 </w:t>
            </w:r>
            <w:r w:rsidRPr="00F02179">
              <w:rPr>
                <w:rFonts w:eastAsia="微軟正黑體" w:cstheme="minorHAnsi"/>
                <w:sz w:val="22"/>
              </w:rPr>
              <w:t>列資料，並帶出已存在之對應幣別外計點數</w:t>
            </w:r>
          </w:p>
          <w:p w:rsidR="00D62A84" w:rsidRPr="00F02179" w:rsidRDefault="00D62A84" w:rsidP="000E22BD">
            <w:pPr>
              <w:pStyle w:val="af2"/>
              <w:numPr>
                <w:ilvl w:val="0"/>
                <w:numId w:val="266"/>
              </w:numPr>
              <w:ind w:leftChars="0"/>
              <w:rPr>
                <w:rFonts w:eastAsia="微軟正黑體" w:cstheme="minorHAnsi"/>
                <w:sz w:val="22"/>
              </w:rPr>
            </w:pPr>
            <w:r w:rsidRPr="00F02179">
              <w:rPr>
                <w:rFonts w:eastAsia="微軟正黑體" w:cstheme="minorHAnsi"/>
                <w:sz w:val="22"/>
              </w:rPr>
              <w:lastRenderedPageBreak/>
              <w:t>輸入值須介於</w:t>
            </w:r>
            <w:r w:rsidRPr="00F02179">
              <w:rPr>
                <w:rFonts w:eastAsia="微軟正黑體" w:cstheme="minorHAnsi"/>
                <w:sz w:val="22"/>
              </w:rPr>
              <w:t>0~9.9999</w:t>
            </w:r>
          </w:p>
          <w:p w:rsidR="00D62A84" w:rsidRPr="00F02179" w:rsidRDefault="00D62A84" w:rsidP="000E22BD">
            <w:pPr>
              <w:pStyle w:val="af2"/>
              <w:numPr>
                <w:ilvl w:val="0"/>
                <w:numId w:val="266"/>
              </w:numPr>
              <w:ind w:leftChars="0"/>
              <w:rPr>
                <w:rFonts w:eastAsia="微軟正黑體" w:cstheme="minorHAnsi"/>
                <w:sz w:val="22"/>
              </w:rPr>
            </w:pPr>
            <w:r w:rsidRPr="00F02179">
              <w:rPr>
                <w:rFonts w:eastAsia="微軟正黑體" w:cstheme="minorHAnsi"/>
                <w:sz w:val="22"/>
              </w:rPr>
              <w:t>此欄位空白表示</w:t>
            </w:r>
            <w:r w:rsidRPr="00F02179">
              <w:rPr>
                <w:rFonts w:eastAsia="微軟正黑體" w:cstheme="minorHAnsi"/>
                <w:sz w:val="22"/>
              </w:rPr>
              <w:t>SPREAD=0</w:t>
            </w:r>
          </w:p>
        </w:tc>
      </w:tr>
    </w:tbl>
    <w:p w:rsidR="00D62A84" w:rsidRPr="00F02179" w:rsidRDefault="00D62A84" w:rsidP="00D62A84">
      <w:pPr>
        <w:ind w:left="0" w:firstLine="0"/>
        <w:rPr>
          <w:rFonts w:eastAsia="微軟正黑體" w:cstheme="minorHAnsi"/>
        </w:rPr>
      </w:pPr>
    </w:p>
    <w:p w:rsidR="00D62A84" w:rsidRPr="00F02179" w:rsidRDefault="00D62A84">
      <w:pPr>
        <w:pStyle w:val="af2"/>
        <w:numPr>
          <w:ilvl w:val="0"/>
          <w:numId w:val="154"/>
        </w:numPr>
        <w:ind w:leftChars="0"/>
        <w:outlineLvl w:val="4"/>
        <w:rPr>
          <w:rFonts w:eastAsia="微軟正黑體" w:cstheme="minorHAnsi"/>
        </w:rPr>
      </w:pPr>
      <w:r w:rsidRPr="00F02179">
        <w:rPr>
          <w:rFonts w:eastAsia="微軟正黑體" w:cstheme="minorHAnsi"/>
        </w:rPr>
        <w:t>外幣定存利差參數維護</w:t>
      </w:r>
      <w:r w:rsidRPr="00F02179">
        <w:rPr>
          <w:rFonts w:eastAsia="微軟正黑體" w:cstheme="minorHAnsi"/>
        </w:rPr>
        <w:t xml:space="preserve"> (</w:t>
      </w:r>
      <w:r w:rsidRPr="00F02179">
        <w:rPr>
          <w:rFonts w:eastAsia="微軟正黑體" w:cstheme="minorHAnsi"/>
        </w:rPr>
        <w:t>限存匯事業部使用</w:t>
      </w:r>
      <w:r w:rsidRPr="00F02179">
        <w:rPr>
          <w:rFonts w:eastAsia="微軟正黑體" w:cstheme="minorHAnsi"/>
        </w:rPr>
        <w:t>)</w:t>
      </w:r>
    </w:p>
    <w:tbl>
      <w:tblPr>
        <w:tblStyle w:val="af1"/>
        <w:tblW w:w="0" w:type="auto"/>
        <w:tblLook w:val="04A0"/>
      </w:tblPr>
      <w:tblGrid>
        <w:gridCol w:w="762"/>
        <w:gridCol w:w="1643"/>
        <w:gridCol w:w="1276"/>
        <w:gridCol w:w="709"/>
        <w:gridCol w:w="1275"/>
        <w:gridCol w:w="3256"/>
      </w:tblGrid>
      <w:tr w:rsidR="00D62A84" w:rsidRPr="00F02179" w:rsidTr="0046793B">
        <w:tc>
          <w:tcPr>
            <w:tcW w:w="762"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編號</w:t>
            </w:r>
          </w:p>
        </w:tc>
        <w:tc>
          <w:tcPr>
            <w:tcW w:w="1643"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欄位名稱</w:t>
            </w:r>
          </w:p>
        </w:tc>
        <w:tc>
          <w:tcPr>
            <w:tcW w:w="127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欄位種類</w:t>
            </w:r>
          </w:p>
        </w:tc>
        <w:tc>
          <w:tcPr>
            <w:tcW w:w="709"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類別</w:t>
            </w:r>
          </w:p>
        </w:tc>
        <w:tc>
          <w:tcPr>
            <w:tcW w:w="1275"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長度</w:t>
            </w:r>
          </w:p>
        </w:tc>
        <w:tc>
          <w:tcPr>
            <w:tcW w:w="3256" w:type="dxa"/>
            <w:tcBorders>
              <w:bottom w:val="single" w:sz="4" w:space="0" w:color="auto"/>
            </w:tcBorders>
            <w:shd w:val="pct12" w:color="auto" w:fill="auto"/>
          </w:tcPr>
          <w:p w:rsidR="00D62A84" w:rsidRPr="00F02179" w:rsidRDefault="00D62A84" w:rsidP="0046793B">
            <w:pPr>
              <w:ind w:left="0" w:firstLine="0"/>
              <w:jc w:val="center"/>
              <w:rPr>
                <w:rFonts w:eastAsia="微軟正黑體" w:cstheme="minorHAnsi"/>
                <w:b/>
                <w:bCs/>
                <w:sz w:val="22"/>
              </w:rPr>
            </w:pPr>
            <w:r w:rsidRPr="00F02179">
              <w:rPr>
                <w:rFonts w:eastAsia="微軟正黑體" w:cstheme="minorHAnsi"/>
                <w:b/>
                <w:bCs/>
                <w:sz w:val="22"/>
              </w:rPr>
              <w:t>說明</w:t>
            </w: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日期</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日期</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10</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幣別</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文字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3</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(1)</w:t>
            </w:r>
          </w:p>
        </w:tc>
        <w:tc>
          <w:tcPr>
            <w:tcW w:w="1276"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(2)</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(3)</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(4)</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vAlign w:val="center"/>
          </w:tcPr>
          <w:p w:rsidR="00D62A84" w:rsidRPr="00F02179" w:rsidRDefault="00D62A84">
            <w:pPr>
              <w:pStyle w:val="af2"/>
              <w:numPr>
                <w:ilvl w:val="0"/>
                <w:numId w:val="162"/>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(5)</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vAlign w:val="center"/>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最小金額</w:t>
            </w:r>
            <w:r w:rsidRPr="00F02179">
              <w:rPr>
                <w:rFonts w:eastAsia="微軟正黑體" w:cstheme="minorHAnsi"/>
                <w:sz w:val="22"/>
              </w:rPr>
              <w:t xml:space="preserve">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5</w:t>
            </w:r>
          </w:p>
        </w:tc>
        <w:tc>
          <w:tcPr>
            <w:tcW w:w="3256" w:type="dxa"/>
          </w:tcPr>
          <w:p w:rsidR="00D62A84" w:rsidRPr="00F02179" w:rsidRDefault="00D62A84" w:rsidP="0046793B">
            <w:pPr>
              <w:ind w:left="0" w:firstLine="0"/>
              <w:rPr>
                <w:rFonts w:eastAsia="微軟正黑體" w:cstheme="minorHAnsi"/>
                <w:sz w:val="22"/>
              </w:rPr>
            </w:pP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存期</w:t>
            </w:r>
            <w:r w:rsidRPr="00F02179">
              <w:rPr>
                <w:rFonts w:eastAsia="微軟正黑體" w:cstheme="minorHAnsi"/>
                <w:sz w:val="22"/>
              </w:rPr>
              <w:t>_1W (1)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_2W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_3W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_1M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_2M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w:t>
            </w:r>
            <w:r w:rsidRPr="00F02179">
              <w:rPr>
                <w:rFonts w:eastAsia="微軟正黑體" w:cstheme="minorHAnsi"/>
              </w:rPr>
              <w:lastRenderedPageBreak/>
              <w:t>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_3M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_6M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_9M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r w:rsidR="00D62A84" w:rsidRPr="00F02179" w:rsidTr="0046793B">
        <w:tc>
          <w:tcPr>
            <w:tcW w:w="762" w:type="dxa"/>
          </w:tcPr>
          <w:p w:rsidR="00D62A84" w:rsidRPr="00F02179" w:rsidRDefault="00D62A84">
            <w:pPr>
              <w:pStyle w:val="af2"/>
              <w:numPr>
                <w:ilvl w:val="0"/>
                <w:numId w:val="162"/>
              </w:numPr>
              <w:ind w:leftChars="0"/>
              <w:rPr>
                <w:rFonts w:eastAsia="微軟正黑體" w:cstheme="minorHAnsi"/>
                <w:sz w:val="22"/>
              </w:rPr>
            </w:pPr>
          </w:p>
        </w:tc>
        <w:tc>
          <w:tcPr>
            <w:tcW w:w="1643" w:type="dxa"/>
            <w:vAlign w:val="center"/>
          </w:tcPr>
          <w:p w:rsidR="00D62A84" w:rsidRPr="00F02179" w:rsidRDefault="00D62A84" w:rsidP="0046793B">
            <w:pPr>
              <w:ind w:left="0" w:firstLine="0"/>
              <w:rPr>
                <w:rFonts w:eastAsia="微軟正黑體" w:cstheme="minorHAnsi"/>
                <w:sz w:val="22"/>
              </w:rPr>
            </w:pPr>
            <w:r w:rsidRPr="00F02179">
              <w:rPr>
                <w:rFonts w:eastAsia="微軟正黑體" w:cstheme="minorHAnsi"/>
                <w:color w:val="000000"/>
              </w:rPr>
              <w:t>存期</w:t>
            </w:r>
            <w:r w:rsidRPr="00F02179">
              <w:rPr>
                <w:rFonts w:eastAsia="微軟正黑體" w:cstheme="minorHAnsi"/>
                <w:color w:val="000000"/>
              </w:rPr>
              <w:t xml:space="preserve">_1Y </w:t>
            </w:r>
            <w:r w:rsidRPr="00F02179">
              <w:rPr>
                <w:rFonts w:eastAsia="微軟正黑體" w:cstheme="minorHAnsi"/>
                <w:sz w:val="22"/>
              </w:rPr>
              <w:t>(1) ~(6)</w:t>
            </w:r>
          </w:p>
        </w:tc>
        <w:tc>
          <w:tcPr>
            <w:tcW w:w="1276"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數字</w:t>
            </w:r>
          </w:p>
        </w:tc>
        <w:tc>
          <w:tcPr>
            <w:tcW w:w="709" w:type="dxa"/>
          </w:tcPr>
          <w:p w:rsidR="00D62A84" w:rsidRPr="00F02179" w:rsidRDefault="00D62A84" w:rsidP="0046793B">
            <w:pPr>
              <w:ind w:left="0" w:firstLine="0"/>
              <w:jc w:val="center"/>
              <w:rPr>
                <w:rFonts w:eastAsia="微軟正黑體" w:cstheme="minorHAnsi"/>
                <w:sz w:val="22"/>
              </w:rPr>
            </w:pPr>
            <w:r w:rsidRPr="00F02179">
              <w:rPr>
                <w:rFonts w:eastAsia="微軟正黑體" w:cstheme="minorHAnsi"/>
                <w:sz w:val="22"/>
              </w:rPr>
              <w:t>M</w:t>
            </w:r>
          </w:p>
        </w:tc>
        <w:tc>
          <w:tcPr>
            <w:tcW w:w="1275" w:type="dxa"/>
          </w:tcPr>
          <w:p w:rsidR="00D62A84" w:rsidRPr="00F02179" w:rsidRDefault="00D62A84" w:rsidP="0046793B">
            <w:pPr>
              <w:ind w:left="0" w:firstLine="0"/>
              <w:rPr>
                <w:rFonts w:eastAsia="微軟正黑體" w:cstheme="minorHAnsi"/>
                <w:sz w:val="22"/>
              </w:rPr>
            </w:pPr>
            <w:r w:rsidRPr="00F02179">
              <w:rPr>
                <w:rFonts w:eastAsia="微軟正黑體" w:cstheme="minorHAnsi"/>
                <w:sz w:val="22"/>
              </w:rPr>
              <w:t>6</w:t>
            </w:r>
          </w:p>
        </w:tc>
        <w:tc>
          <w:tcPr>
            <w:tcW w:w="3256" w:type="dxa"/>
          </w:tcPr>
          <w:p w:rsidR="00D62A84" w:rsidRPr="00F02179" w:rsidRDefault="00D62A84" w:rsidP="0046793B">
            <w:pPr>
              <w:ind w:left="0" w:firstLine="0"/>
              <w:rPr>
                <w:rFonts w:eastAsia="微軟正黑體" w:cstheme="minorHAnsi"/>
                <w:sz w:val="22"/>
              </w:rPr>
            </w:pPr>
            <w:r w:rsidRPr="00F02179">
              <w:rPr>
                <w:rFonts w:eastAsia="微軟正黑體" w:cstheme="minorHAnsi"/>
              </w:rPr>
              <w:t>輸入存期對應之利差，存期利率對應到各最小金額</w:t>
            </w:r>
            <w:r w:rsidRPr="00F02179">
              <w:rPr>
                <w:rFonts w:eastAsia="微軟正黑體" w:cstheme="minorHAnsi"/>
              </w:rPr>
              <w:t xml:space="preserve"> (1) ~(6)</w:t>
            </w:r>
            <w:r w:rsidRPr="00F02179">
              <w:rPr>
                <w:rFonts w:eastAsia="微軟正黑體" w:cstheme="minorHAnsi"/>
              </w:rPr>
              <w:t>。利率值須介在輸入值須介於</w:t>
            </w:r>
            <w:r w:rsidRPr="00F02179">
              <w:rPr>
                <w:rFonts w:eastAsia="微軟正黑體" w:cstheme="minorHAnsi"/>
              </w:rPr>
              <w:t>0~9.9999</w:t>
            </w:r>
          </w:p>
        </w:tc>
      </w:tr>
    </w:tbl>
    <w:p w:rsidR="00D62A84" w:rsidRPr="00F02179" w:rsidRDefault="00D62A84" w:rsidP="00D62A84">
      <w:pPr>
        <w:ind w:left="0" w:firstLine="0"/>
        <w:rPr>
          <w:rFonts w:eastAsia="微軟正黑體" w:cstheme="minorHAnsi"/>
        </w:rPr>
      </w:pPr>
    </w:p>
    <w:p w:rsidR="008746C3" w:rsidRPr="00F02179" w:rsidRDefault="008746C3" w:rsidP="008D51B1">
      <w:pPr>
        <w:ind w:left="0" w:firstLine="0"/>
        <w:outlineLvl w:val="2"/>
        <w:rPr>
          <w:rFonts w:eastAsia="微軟正黑體" w:cstheme="minorHAnsi"/>
        </w:rPr>
      </w:pPr>
      <w:bookmarkStart w:id="199" w:name="_Toc170379655"/>
      <w:r w:rsidRPr="00F02179">
        <w:rPr>
          <w:rFonts w:eastAsia="微軟正黑體" w:cstheme="minorHAnsi"/>
        </w:rPr>
        <w:t>2.3.1</w:t>
      </w:r>
      <w:r w:rsidR="008D51B1" w:rsidRPr="00F02179">
        <w:rPr>
          <w:rFonts w:eastAsia="微軟正黑體" w:cstheme="minorHAnsi"/>
        </w:rPr>
        <w:t>8</w:t>
      </w:r>
      <w:r w:rsidRPr="00F02179">
        <w:rPr>
          <w:rFonts w:eastAsia="微軟正黑體" w:cstheme="minorHAnsi"/>
          <w:szCs w:val="26"/>
        </w:rPr>
        <w:t>雲支付事故登錄</w:t>
      </w:r>
      <w:r w:rsidRPr="00F02179">
        <w:rPr>
          <w:rFonts w:eastAsia="微軟正黑體" w:cstheme="minorHAnsi"/>
          <w:szCs w:val="26"/>
        </w:rPr>
        <w:t>/</w:t>
      </w:r>
      <w:r w:rsidRPr="00F02179">
        <w:rPr>
          <w:rFonts w:eastAsia="微軟正黑體" w:cstheme="minorHAnsi"/>
          <w:szCs w:val="26"/>
        </w:rPr>
        <w:t>解除</w:t>
      </w:r>
      <w:r w:rsidRPr="00F02179">
        <w:rPr>
          <w:rFonts w:eastAsia="微軟正黑體" w:cstheme="minorHAnsi"/>
          <w:szCs w:val="26"/>
        </w:rPr>
        <w:t>/</w:t>
      </w:r>
      <w:r w:rsidRPr="00F02179">
        <w:rPr>
          <w:rFonts w:eastAsia="微軟正黑體" w:cstheme="minorHAnsi"/>
          <w:szCs w:val="26"/>
        </w:rPr>
        <w:t>查詢</w:t>
      </w:r>
      <w:bookmarkEnd w:id="199"/>
    </w:p>
    <w:p w:rsidR="008746C3" w:rsidRPr="00F02179" w:rsidRDefault="008746C3" w:rsidP="008746C3">
      <w:pPr>
        <w:ind w:leftChars="17" w:left="521"/>
        <w:rPr>
          <w:rFonts w:eastAsia="微軟正黑體" w:cstheme="minorHAnsi"/>
        </w:rPr>
      </w:pPr>
      <w:r w:rsidRPr="00F02179">
        <w:rPr>
          <w:rFonts w:eastAsia="微軟正黑體" w:cstheme="minorHAnsi"/>
        </w:rPr>
        <w:t>此功能為雲支付虛擬卡片事故登錄，卡片管理功能新核心上線後以移至跨行系統控</w:t>
      </w:r>
    </w:p>
    <w:p w:rsidR="00B64796" w:rsidRPr="00F02179" w:rsidRDefault="008746C3" w:rsidP="008746C3">
      <w:pPr>
        <w:ind w:leftChars="17" w:left="521"/>
        <w:rPr>
          <w:rFonts w:eastAsia="微軟正黑體" w:cstheme="minorHAnsi"/>
        </w:rPr>
      </w:pPr>
      <w:r w:rsidRPr="00F02179">
        <w:rPr>
          <w:rFonts w:eastAsia="微軟正黑體" w:cstheme="minorHAnsi"/>
        </w:rPr>
        <w:t>管，請參閱跨行系統</w:t>
      </w:r>
      <w:r w:rsidRPr="00F02179">
        <w:rPr>
          <w:rFonts w:eastAsia="微軟正黑體" w:cstheme="minorHAnsi"/>
        </w:rPr>
        <w:t>BRD</w:t>
      </w:r>
      <w:r w:rsidRPr="00F02179">
        <w:rPr>
          <w:rFonts w:eastAsia="微軟正黑體" w:cstheme="minorHAnsi"/>
        </w:rPr>
        <w:t>「</w:t>
      </w:r>
      <w:r w:rsidRPr="00F02179">
        <w:rPr>
          <w:rFonts w:eastAsia="微軟正黑體" w:cstheme="minorHAnsi"/>
        </w:rPr>
        <w:t>SCSB-NCBS-FEP-BRD-</w:t>
      </w:r>
      <w:r w:rsidRPr="00F02179">
        <w:rPr>
          <w:rFonts w:eastAsia="微軟正黑體" w:cstheme="minorHAnsi"/>
        </w:rPr>
        <w:t>台灣</w:t>
      </w:r>
      <w:r w:rsidRPr="00F02179">
        <w:rPr>
          <w:rFonts w:eastAsia="微軟正黑體" w:cstheme="minorHAnsi"/>
        </w:rPr>
        <w:t xml:space="preserve"> Pay</w:t>
      </w:r>
      <w:r w:rsidRPr="00F02179">
        <w:rPr>
          <w:rFonts w:eastAsia="微軟正黑體" w:cstheme="minorHAnsi"/>
        </w:rPr>
        <w:t>」，存款中台不做處</w:t>
      </w:r>
    </w:p>
    <w:p w:rsidR="008746C3" w:rsidRPr="00F02179" w:rsidRDefault="008746C3" w:rsidP="008746C3">
      <w:pPr>
        <w:ind w:leftChars="17" w:left="521"/>
        <w:rPr>
          <w:rFonts w:eastAsia="微軟正黑體" w:cstheme="minorHAnsi"/>
        </w:rPr>
      </w:pPr>
      <w:r w:rsidRPr="00F02179">
        <w:rPr>
          <w:rFonts w:eastAsia="微軟正黑體" w:cstheme="minorHAnsi"/>
        </w:rPr>
        <w:t>理。</w:t>
      </w:r>
    </w:p>
    <w:p w:rsidR="00636488" w:rsidRPr="00F02179" w:rsidRDefault="00636488" w:rsidP="008746C3">
      <w:pPr>
        <w:ind w:leftChars="17" w:left="521"/>
        <w:rPr>
          <w:rFonts w:eastAsia="微軟正黑體" w:cstheme="minorHAnsi"/>
        </w:rPr>
      </w:pPr>
    </w:p>
    <w:p w:rsidR="00636488" w:rsidRPr="00F02179" w:rsidRDefault="008746C3" w:rsidP="008746C3">
      <w:pPr>
        <w:ind w:left="0" w:firstLine="0"/>
        <w:outlineLvl w:val="2"/>
        <w:rPr>
          <w:rFonts w:eastAsia="微軟正黑體" w:cstheme="minorHAnsi"/>
          <w:szCs w:val="24"/>
        </w:rPr>
      </w:pPr>
      <w:bookmarkStart w:id="200" w:name="_Toc170379656"/>
      <w:r w:rsidRPr="00F02179">
        <w:rPr>
          <w:rFonts w:eastAsia="微軟正黑體" w:cstheme="minorHAnsi"/>
        </w:rPr>
        <w:t>2.3.1</w:t>
      </w:r>
      <w:r w:rsidR="00F10DF6" w:rsidRPr="00F02179">
        <w:rPr>
          <w:rFonts w:eastAsia="微軟正黑體" w:cstheme="minorHAnsi"/>
        </w:rPr>
        <w:t>9</w:t>
      </w:r>
      <w:r w:rsidRPr="00F02179">
        <w:rPr>
          <w:rFonts w:eastAsia="微軟正黑體" w:cstheme="minorHAnsi"/>
          <w:szCs w:val="24"/>
        </w:rPr>
        <w:t xml:space="preserve">1090 </w:t>
      </w:r>
      <w:r w:rsidRPr="00F02179">
        <w:rPr>
          <w:rFonts w:eastAsia="微軟正黑體" w:cstheme="minorHAnsi"/>
          <w:szCs w:val="24"/>
        </w:rPr>
        <w:t>關係戶查詢</w:t>
      </w:r>
      <w:r w:rsidRPr="00F02179">
        <w:rPr>
          <w:rFonts w:eastAsia="微軟正黑體" w:cstheme="minorHAnsi"/>
          <w:szCs w:val="24"/>
        </w:rPr>
        <w:t xml:space="preserve"> -Pukii Bank/1091 </w:t>
      </w:r>
      <w:r w:rsidRPr="00F02179">
        <w:rPr>
          <w:rFonts w:eastAsia="微軟正黑體" w:cstheme="minorHAnsi"/>
          <w:szCs w:val="24"/>
        </w:rPr>
        <w:t>關係戶維護</w:t>
      </w:r>
      <w:r w:rsidRPr="00F02179">
        <w:rPr>
          <w:rFonts w:eastAsia="微軟正黑體" w:cstheme="minorHAnsi"/>
          <w:szCs w:val="24"/>
        </w:rPr>
        <w:t xml:space="preserve"> -Pukii Bank</w:t>
      </w:r>
      <w:bookmarkEnd w:id="200"/>
    </w:p>
    <w:p w:rsidR="00636E9B" w:rsidRPr="00F02179" w:rsidRDefault="00636E9B" w:rsidP="000E22BD">
      <w:pPr>
        <w:rPr>
          <w:rFonts w:eastAsia="微軟正黑體" w:cstheme="minorHAnsi"/>
        </w:rPr>
      </w:pPr>
      <w:r w:rsidRPr="00F02179">
        <w:rPr>
          <w:rFonts w:eastAsia="微軟正黑體" w:cstheme="minorHAnsi"/>
          <w:szCs w:val="24"/>
        </w:rPr>
        <w:t>關係戶查詢</w:t>
      </w:r>
      <w:r w:rsidRPr="00F02179">
        <w:rPr>
          <w:rFonts w:eastAsia="微軟正黑體" w:cstheme="minorHAnsi"/>
        </w:rPr>
        <w:t>已併入</w:t>
      </w:r>
      <w:r w:rsidRPr="00F02179">
        <w:rPr>
          <w:rFonts w:eastAsia="微軟正黑體" w:cstheme="minorHAnsi"/>
        </w:rPr>
        <w:t>ECIF</w:t>
      </w:r>
      <w:r w:rsidRPr="00F02179">
        <w:rPr>
          <w:rFonts w:eastAsia="微軟正黑體" w:cstheme="minorHAnsi"/>
        </w:rPr>
        <w:t>，請參閱中台</w:t>
      </w:r>
      <w:r w:rsidRPr="00F02179">
        <w:rPr>
          <w:rFonts w:eastAsia="微軟正黑體" w:cstheme="minorHAnsi"/>
        </w:rPr>
        <w:t>BRD</w:t>
      </w:r>
      <w:r w:rsidRPr="00F02179">
        <w:rPr>
          <w:rFonts w:eastAsia="微軟正黑體" w:cstheme="minorHAnsi"/>
        </w:rPr>
        <w:t>「</w:t>
      </w:r>
      <w:r w:rsidRPr="00F02179">
        <w:rPr>
          <w:rFonts w:eastAsia="微軟正黑體" w:cstheme="minorHAnsi"/>
        </w:rPr>
        <w:t>SCSB-NCBS-MID-BRD-ECIF</w:t>
      </w:r>
      <w:r w:rsidRPr="00F02179">
        <w:rPr>
          <w:rFonts w:eastAsia="微軟正黑體" w:cstheme="minorHAnsi"/>
        </w:rPr>
        <w:t>」，</w:t>
      </w:r>
    </w:p>
    <w:p w:rsidR="00636E9B" w:rsidRPr="00F02179" w:rsidRDefault="00636E9B" w:rsidP="000E22BD">
      <w:pPr>
        <w:rPr>
          <w:rFonts w:eastAsia="微軟正黑體" w:cstheme="minorHAnsi"/>
        </w:rPr>
      </w:pPr>
      <w:r w:rsidRPr="00F02179">
        <w:rPr>
          <w:rFonts w:eastAsia="微軟正黑體" w:cstheme="minorHAnsi"/>
        </w:rPr>
        <w:t>存款中台不處理。</w:t>
      </w:r>
    </w:p>
    <w:p w:rsidR="00031D6D" w:rsidRPr="00F02179" w:rsidRDefault="00031D6D" w:rsidP="008746C3">
      <w:pPr>
        <w:ind w:left="0" w:firstLine="0"/>
        <w:rPr>
          <w:rFonts w:eastAsia="微軟正黑體" w:cstheme="minorHAnsi"/>
        </w:rPr>
      </w:pPr>
    </w:p>
    <w:p w:rsidR="00E94EBB" w:rsidRPr="00F02179" w:rsidRDefault="00E94EBB" w:rsidP="00CC5661">
      <w:pPr>
        <w:outlineLvl w:val="2"/>
        <w:rPr>
          <w:rFonts w:eastAsia="微軟正黑體" w:cstheme="minorHAnsi"/>
          <w:szCs w:val="26"/>
        </w:rPr>
      </w:pPr>
      <w:bookmarkStart w:id="201" w:name="_Toc170379657"/>
      <w:r w:rsidRPr="00F02179">
        <w:rPr>
          <w:rFonts w:eastAsia="微軟正黑體" w:cstheme="minorHAnsi"/>
        </w:rPr>
        <w:t>2.3.</w:t>
      </w:r>
      <w:r w:rsidR="00F10DF6" w:rsidRPr="00F02179">
        <w:rPr>
          <w:rFonts w:eastAsia="微軟正黑體" w:cstheme="minorHAnsi"/>
        </w:rPr>
        <w:t>20</w:t>
      </w:r>
      <w:r w:rsidRPr="00F02179">
        <w:rPr>
          <w:rFonts w:eastAsia="微軟正黑體" w:cstheme="minorHAnsi"/>
          <w:szCs w:val="26"/>
        </w:rPr>
        <w:t>AML (1197+</w:t>
      </w:r>
      <w:r w:rsidRPr="00F02179">
        <w:rPr>
          <w:rFonts w:eastAsia="微軟正黑體" w:cstheme="minorHAnsi"/>
          <w:szCs w:val="26"/>
        </w:rPr>
        <w:t>交易資料檢核</w:t>
      </w:r>
      <w:r w:rsidRPr="00F02179">
        <w:rPr>
          <w:rFonts w:eastAsia="微軟正黑體" w:cstheme="minorHAnsi"/>
          <w:szCs w:val="26"/>
        </w:rPr>
        <w:t>) /</w:t>
      </w:r>
      <w:r w:rsidRPr="00F02179">
        <w:rPr>
          <w:rFonts w:eastAsia="微軟正黑體" w:cstheme="minorHAnsi"/>
          <w:szCs w:val="26"/>
        </w:rPr>
        <w:t>個資</w:t>
      </w:r>
      <w:bookmarkEnd w:id="201"/>
    </w:p>
    <w:p w:rsidR="00661437" w:rsidRPr="00F02179" w:rsidRDefault="00661437" w:rsidP="00661437">
      <w:pPr>
        <w:ind w:left="0" w:firstLine="0"/>
        <w:outlineLvl w:val="3"/>
        <w:rPr>
          <w:rFonts w:eastAsia="微軟正黑體" w:cstheme="minorHAnsi"/>
          <w:bCs/>
          <w:iCs/>
          <w:kern w:val="0"/>
          <w:szCs w:val="20"/>
        </w:rPr>
      </w:pPr>
      <w:r w:rsidRPr="00F02179">
        <w:rPr>
          <w:rFonts w:eastAsia="微軟正黑體" w:cstheme="minorHAnsi"/>
          <w:bCs/>
          <w:iCs/>
          <w:kern w:val="0"/>
          <w:szCs w:val="20"/>
        </w:rPr>
        <w:t>2.3.</w:t>
      </w:r>
      <w:r w:rsidR="00F10DF6" w:rsidRPr="00F02179">
        <w:rPr>
          <w:rFonts w:eastAsia="微軟正黑體" w:cstheme="minorHAnsi"/>
          <w:bCs/>
          <w:iCs/>
          <w:kern w:val="0"/>
          <w:szCs w:val="20"/>
        </w:rPr>
        <w:t>20</w:t>
      </w:r>
      <w:r w:rsidRPr="00F02179">
        <w:rPr>
          <w:rFonts w:eastAsia="微軟正黑體" w:cstheme="minorHAnsi"/>
          <w:bCs/>
          <w:iCs/>
          <w:kern w:val="0"/>
          <w:szCs w:val="20"/>
        </w:rPr>
        <w:t xml:space="preserve">.1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A470D3" w:rsidRPr="00F02179" w:rsidRDefault="00A470D3" w:rsidP="00A470D3">
      <w:pPr>
        <w:pStyle w:val="af2"/>
        <w:numPr>
          <w:ilvl w:val="3"/>
          <w:numId w:val="164"/>
        </w:numPr>
        <w:ind w:leftChars="0"/>
        <w:rPr>
          <w:rFonts w:eastAsia="微軟正黑體" w:cstheme="minorHAnsi"/>
        </w:rPr>
      </w:pPr>
      <w:r w:rsidRPr="00F02179">
        <w:rPr>
          <w:rFonts w:eastAsia="微軟正黑體" w:cstheme="minorHAnsi"/>
        </w:rPr>
        <w:t>AML</w:t>
      </w:r>
      <w:r w:rsidRPr="00F02179">
        <w:rPr>
          <w:rFonts w:eastAsia="微軟正黑體" w:cstheme="minorHAnsi"/>
        </w:rPr>
        <w:t>交易資料檢核</w:t>
      </w:r>
      <w:r w:rsidRPr="00F02179">
        <w:rPr>
          <w:rFonts w:eastAsia="微軟正黑體" w:cstheme="minorHAnsi"/>
        </w:rPr>
        <w:t>(1197)</w:t>
      </w:r>
    </w:p>
    <w:p w:rsidR="00A470D3" w:rsidRPr="00F02179" w:rsidRDefault="00A470D3" w:rsidP="00A470D3">
      <w:pPr>
        <w:ind w:leftChars="150" w:left="840"/>
        <w:rPr>
          <w:rFonts w:eastAsia="微軟正黑體" w:cstheme="minorHAnsi"/>
        </w:rPr>
      </w:pPr>
      <w:r w:rsidRPr="00F02179">
        <w:rPr>
          <w:rFonts w:eastAsia="微軟正黑體" w:cstheme="minorHAnsi"/>
        </w:rPr>
        <w:t>提供櫃員於分行系統新增、查詢、修改客戶「</w:t>
      </w:r>
      <w:r w:rsidRPr="00F02179">
        <w:rPr>
          <w:rFonts w:eastAsia="微軟正黑體" w:cstheme="minorHAnsi"/>
        </w:rPr>
        <w:t>KYC</w:t>
      </w:r>
      <w:r w:rsidRPr="00F02179">
        <w:rPr>
          <w:rFonts w:eastAsia="微軟正黑體" w:cstheme="minorHAnsi"/>
        </w:rPr>
        <w:t>洗錢防制資料」，並於日終提供</w:t>
      </w:r>
    </w:p>
    <w:p w:rsidR="00222EAF" w:rsidRPr="00F02179" w:rsidRDefault="002D3BB9" w:rsidP="00A470D3">
      <w:pPr>
        <w:ind w:leftChars="150" w:left="840"/>
        <w:rPr>
          <w:rFonts w:eastAsia="微軟正黑體" w:cstheme="minorHAnsi"/>
        </w:rPr>
      </w:pPr>
      <w:r w:rsidRPr="00F02179">
        <w:rPr>
          <w:rFonts w:eastAsia="微軟正黑體" w:cstheme="minorHAnsi"/>
        </w:rPr>
        <w:t>EDW</w:t>
      </w:r>
      <w:r w:rsidR="00A470D3" w:rsidRPr="00F02179">
        <w:rPr>
          <w:rFonts w:eastAsia="微軟正黑體" w:cstheme="minorHAnsi"/>
        </w:rPr>
        <w:t xml:space="preserve"> KYC</w:t>
      </w:r>
      <w:r w:rsidR="00A470D3" w:rsidRPr="00F02179">
        <w:rPr>
          <w:rFonts w:eastAsia="微軟正黑體" w:cstheme="minorHAnsi"/>
        </w:rPr>
        <w:t>資訊並由</w:t>
      </w:r>
      <w:r w:rsidRPr="00F02179">
        <w:rPr>
          <w:rFonts w:eastAsia="微軟正黑體" w:cstheme="minorHAnsi"/>
        </w:rPr>
        <w:t>EDW</w:t>
      </w:r>
      <w:r w:rsidR="00A470D3" w:rsidRPr="00F02179">
        <w:rPr>
          <w:rFonts w:eastAsia="微軟正黑體" w:cstheme="minorHAnsi"/>
        </w:rPr>
        <w:t>接收其他外圍系統</w:t>
      </w:r>
      <w:r w:rsidR="00A470D3" w:rsidRPr="00F02179">
        <w:rPr>
          <w:rFonts w:eastAsia="微軟正黑體" w:cstheme="minorHAnsi"/>
        </w:rPr>
        <w:t>KYC</w:t>
      </w:r>
      <w:r w:rsidR="00A470D3" w:rsidRPr="00F02179">
        <w:rPr>
          <w:rFonts w:eastAsia="微軟正黑體" w:cstheme="minorHAnsi"/>
        </w:rPr>
        <w:t>資訊更新存款中台「</w:t>
      </w:r>
      <w:r w:rsidR="00A470D3" w:rsidRPr="00F02179">
        <w:rPr>
          <w:rFonts w:eastAsia="微軟正黑體" w:cstheme="minorHAnsi"/>
        </w:rPr>
        <w:t>KYC</w:t>
      </w:r>
      <w:r w:rsidR="00A470D3" w:rsidRPr="00F02179">
        <w:rPr>
          <w:rFonts w:eastAsia="微軟正黑體" w:cstheme="minorHAnsi"/>
        </w:rPr>
        <w:t>洗錢防</w:t>
      </w:r>
    </w:p>
    <w:p w:rsidR="00A470D3" w:rsidRPr="00F02179" w:rsidRDefault="00A470D3" w:rsidP="00222EAF">
      <w:pPr>
        <w:ind w:leftChars="150" w:left="840"/>
        <w:rPr>
          <w:rFonts w:eastAsia="微軟正黑體" w:cstheme="minorHAnsi"/>
        </w:rPr>
      </w:pPr>
      <w:r w:rsidRPr="00F02179">
        <w:rPr>
          <w:rFonts w:eastAsia="微軟正黑體" w:cstheme="minorHAnsi"/>
        </w:rPr>
        <w:t>制</w:t>
      </w:r>
      <w:r w:rsidR="00222EAF" w:rsidRPr="00F02179">
        <w:rPr>
          <w:rFonts w:eastAsia="微軟正黑體" w:cstheme="minorHAnsi"/>
        </w:rPr>
        <w:t>資</w:t>
      </w:r>
      <w:r w:rsidRPr="00F02179">
        <w:rPr>
          <w:rFonts w:eastAsia="微軟正黑體" w:cstheme="minorHAnsi"/>
        </w:rPr>
        <w:t>料」。</w:t>
      </w:r>
    </w:p>
    <w:p w:rsidR="00E646C6" w:rsidRPr="00F02179" w:rsidRDefault="00E646C6" w:rsidP="000F50BB">
      <w:pPr>
        <w:pStyle w:val="af2"/>
        <w:numPr>
          <w:ilvl w:val="0"/>
          <w:numId w:val="165"/>
        </w:numPr>
        <w:ind w:leftChars="0" w:left="670" w:hanging="284"/>
        <w:rPr>
          <w:rFonts w:eastAsia="微軟正黑體" w:cstheme="minorHAnsi"/>
        </w:rPr>
      </w:pPr>
      <w:r w:rsidRPr="00F02179">
        <w:rPr>
          <w:rFonts w:eastAsia="微軟正黑體" w:cstheme="minorHAnsi"/>
        </w:rPr>
        <w:lastRenderedPageBreak/>
        <w:t>以客戶統一編號進行</w:t>
      </w:r>
      <w:r w:rsidRPr="00F02179">
        <w:rPr>
          <w:rFonts w:eastAsia="微軟正黑體" w:cstheme="minorHAnsi"/>
        </w:rPr>
        <w:t>AML</w:t>
      </w:r>
      <w:r w:rsidRPr="00F02179">
        <w:rPr>
          <w:rFonts w:eastAsia="微軟正黑體" w:cstheme="minorHAnsi"/>
        </w:rPr>
        <w:t>作業：</w:t>
      </w:r>
    </w:p>
    <w:p w:rsidR="00A470D3" w:rsidRPr="00F02179" w:rsidRDefault="00A470D3" w:rsidP="000F50BB">
      <w:pPr>
        <w:pStyle w:val="af2"/>
        <w:ind w:leftChars="0" w:left="968" w:firstLine="0"/>
        <w:rPr>
          <w:rFonts w:eastAsia="微軟正黑體" w:cstheme="minorHAnsi"/>
        </w:rPr>
      </w:pPr>
      <w:r w:rsidRPr="00F02179">
        <w:rPr>
          <w:rFonts w:eastAsia="微軟正黑體" w:cstheme="minorHAnsi"/>
        </w:rPr>
        <w:t>輸入</w:t>
      </w:r>
      <w:r w:rsidR="00E646C6" w:rsidRPr="00F02179">
        <w:rPr>
          <w:rFonts w:eastAsia="微軟正黑體" w:cstheme="minorHAnsi"/>
        </w:rPr>
        <w:t>「</w:t>
      </w:r>
      <w:r w:rsidRPr="00F02179">
        <w:rPr>
          <w:rFonts w:eastAsia="微軟正黑體" w:cstheme="minorHAnsi"/>
        </w:rPr>
        <w:t>客戶統一編號</w:t>
      </w:r>
      <w:r w:rsidR="00E646C6" w:rsidRPr="00F02179">
        <w:rPr>
          <w:rFonts w:eastAsia="微軟正黑體" w:cstheme="minorHAnsi"/>
        </w:rPr>
        <w:t>」</w:t>
      </w:r>
      <w:r w:rsidRPr="00F02179">
        <w:rPr>
          <w:rFonts w:eastAsia="微軟正黑體" w:cstheme="minorHAnsi"/>
        </w:rPr>
        <w:t>及</w:t>
      </w:r>
      <w:r w:rsidR="00E646C6" w:rsidRPr="00F02179">
        <w:rPr>
          <w:rFonts w:eastAsia="微軟正黑體" w:cstheme="minorHAnsi"/>
        </w:rPr>
        <w:t>「</w:t>
      </w:r>
      <w:r w:rsidRPr="00F02179">
        <w:rPr>
          <w:rFonts w:eastAsia="微軟正黑體" w:cstheme="minorHAnsi"/>
        </w:rPr>
        <w:t>查詢理由</w:t>
      </w:r>
      <w:r w:rsidR="00E646C6" w:rsidRPr="00F02179">
        <w:rPr>
          <w:rFonts w:eastAsia="微軟正黑體" w:cstheme="minorHAnsi"/>
        </w:rPr>
        <w:t>」</w:t>
      </w:r>
      <w:r w:rsidRPr="00F02179">
        <w:rPr>
          <w:rFonts w:eastAsia="微軟正黑體" w:cstheme="minorHAnsi"/>
        </w:rPr>
        <w:t>，展開編輯畫面，交易畫面顯示查詢資料並開放欄位修改「原籌備處</w:t>
      </w:r>
      <w:r w:rsidRPr="00F02179">
        <w:rPr>
          <w:rFonts w:eastAsia="微軟正黑體" w:cstheme="minorHAnsi"/>
        </w:rPr>
        <w:t>ID/</w:t>
      </w:r>
      <w:r w:rsidRPr="00F02179">
        <w:rPr>
          <w:rFonts w:eastAsia="微軟正黑體" w:cstheme="minorHAnsi"/>
        </w:rPr>
        <w:t>變更前</w:t>
      </w:r>
      <w:r w:rsidRPr="00F02179">
        <w:rPr>
          <w:rFonts w:eastAsia="微軟正黑體" w:cstheme="minorHAnsi"/>
        </w:rPr>
        <w:t>ID</w:t>
      </w:r>
      <w:r w:rsidRPr="00F02179">
        <w:rPr>
          <w:rFonts w:eastAsia="微軟正黑體" w:cstheme="minorHAnsi"/>
        </w:rPr>
        <w:t>」、「</w:t>
      </w:r>
      <w:r w:rsidRPr="00F02179">
        <w:rPr>
          <w:rFonts w:eastAsia="微軟正黑體" w:cstheme="minorHAnsi"/>
        </w:rPr>
        <w:t>3002 BY ID/OBU BY A/C</w:t>
      </w:r>
      <w:r w:rsidRPr="00F02179">
        <w:rPr>
          <w:rFonts w:eastAsia="微軟正黑體" w:cstheme="minorHAnsi"/>
        </w:rPr>
        <w:t>」、「行業</w:t>
      </w:r>
      <w:r w:rsidRPr="00F02179">
        <w:rPr>
          <w:rFonts w:eastAsia="微軟正黑體" w:cstheme="minorHAnsi"/>
        </w:rPr>
        <w:t>/</w:t>
      </w:r>
      <w:r w:rsidRPr="00F02179">
        <w:rPr>
          <w:rFonts w:eastAsia="微軟正黑體" w:cstheme="minorHAnsi"/>
        </w:rPr>
        <w:t>職業」、「職稱」、「</w:t>
      </w:r>
      <w:r w:rsidRPr="00F02179">
        <w:rPr>
          <w:rFonts w:eastAsia="微軟正黑體" w:cstheme="minorHAnsi"/>
        </w:rPr>
        <w:t>ML/FT</w:t>
      </w:r>
      <w:r w:rsidRPr="00F02179">
        <w:rPr>
          <w:rFonts w:eastAsia="微軟正黑體" w:cstheme="minorHAnsi"/>
        </w:rPr>
        <w:t>風險註記」、「特殊身分註記」、「</w:t>
      </w:r>
      <w:r w:rsidRPr="00F02179">
        <w:rPr>
          <w:rFonts w:eastAsia="微軟正黑體" w:cstheme="minorHAnsi"/>
        </w:rPr>
        <w:t>PEPs</w:t>
      </w:r>
      <w:r w:rsidRPr="00F02179">
        <w:rPr>
          <w:rFonts w:eastAsia="微軟正黑體" w:cstheme="minorHAnsi"/>
        </w:rPr>
        <w:t>」提供修改。編輯畫面顯示區分為「基本資料」及「</w:t>
      </w:r>
      <w:r w:rsidRPr="00F02179">
        <w:rPr>
          <w:rFonts w:eastAsia="微軟正黑體" w:cstheme="minorHAnsi"/>
        </w:rPr>
        <w:t>KYC</w:t>
      </w:r>
      <w:r w:rsidRPr="00F02179">
        <w:rPr>
          <w:rFonts w:eastAsia="微軟正黑體" w:cstheme="minorHAnsi"/>
        </w:rPr>
        <w:t>資料」。若於系統中不存在「</w:t>
      </w:r>
      <w:r w:rsidRPr="00F02179">
        <w:rPr>
          <w:rFonts w:eastAsia="微軟正黑體" w:cstheme="minorHAnsi"/>
        </w:rPr>
        <w:t>KYC</w:t>
      </w:r>
      <w:r w:rsidRPr="00F02179">
        <w:rPr>
          <w:rFonts w:eastAsia="微軟正黑體" w:cstheme="minorHAnsi"/>
        </w:rPr>
        <w:t>洗錢防制資料」仍展開編輯畫面提供新增資料。</w:t>
      </w:r>
    </w:p>
    <w:p w:rsidR="00A470D3" w:rsidRPr="00F02179" w:rsidRDefault="00A470D3" w:rsidP="000F50BB">
      <w:pPr>
        <w:pStyle w:val="af2"/>
        <w:numPr>
          <w:ilvl w:val="1"/>
          <w:numId w:val="166"/>
        </w:numPr>
        <w:ind w:leftChars="396" w:left="1430"/>
        <w:rPr>
          <w:rFonts w:eastAsia="微軟正黑體" w:cstheme="minorHAnsi"/>
        </w:rPr>
      </w:pPr>
      <w:r w:rsidRPr="00F02179">
        <w:rPr>
          <w:rFonts w:eastAsia="微軟正黑體" w:cstheme="minorHAnsi"/>
        </w:rPr>
        <w:t>基本資料區「戶名」、「創立</w:t>
      </w:r>
      <w:r w:rsidRPr="00F02179">
        <w:rPr>
          <w:rFonts w:eastAsia="微軟正黑體" w:cstheme="minorHAnsi"/>
        </w:rPr>
        <w:t>/</w:t>
      </w:r>
      <w:r w:rsidRPr="00F02179">
        <w:rPr>
          <w:rFonts w:eastAsia="微軟正黑體" w:cstheme="minorHAnsi"/>
        </w:rPr>
        <w:t>出生日期」、「</w:t>
      </w:r>
      <w:r w:rsidRPr="00F02179">
        <w:rPr>
          <w:rFonts w:eastAsia="微軟正黑體" w:cstheme="minorHAnsi"/>
        </w:rPr>
        <w:t>FATCA</w:t>
      </w:r>
      <w:r w:rsidRPr="00F02179">
        <w:rPr>
          <w:rFonts w:eastAsia="微軟正黑體" w:cstheme="minorHAnsi"/>
        </w:rPr>
        <w:t>身分別」、「國別」、「負責人姓名」、「負責人統編」、「負責人生日」、「負責人國別」</w:t>
      </w:r>
      <w:r w:rsidR="008F6E8C" w:rsidRPr="00F02179">
        <w:rPr>
          <w:rFonts w:eastAsia="微軟正黑體" w:cstheme="minorHAnsi"/>
        </w:rPr>
        <w:t>、「行業</w:t>
      </w:r>
      <w:r w:rsidR="008F6E8C" w:rsidRPr="00F02179">
        <w:rPr>
          <w:rFonts w:eastAsia="微軟正黑體" w:cstheme="minorHAnsi"/>
        </w:rPr>
        <w:t>/</w:t>
      </w:r>
      <w:r w:rsidR="008F6E8C" w:rsidRPr="00F02179">
        <w:rPr>
          <w:rFonts w:eastAsia="微軟正黑體" w:cstheme="minorHAnsi"/>
        </w:rPr>
        <w:t>職業」、「職稱」</w:t>
      </w:r>
      <w:r w:rsidRPr="00F02179">
        <w:rPr>
          <w:rFonts w:eastAsia="微軟正黑體" w:cstheme="minorHAnsi"/>
        </w:rPr>
        <w:t>資料提供順序：新核心客戶主檔</w:t>
      </w:r>
      <w:r w:rsidRPr="00F02179">
        <w:rPr>
          <w:rFonts w:eastAsia="微軟正黑體" w:cstheme="minorHAnsi"/>
        </w:rPr>
        <w:sym w:font="Wingdings" w:char="F0E0"/>
      </w:r>
      <w:r w:rsidRPr="00F02179">
        <w:rPr>
          <w:rFonts w:eastAsia="微軟正黑體" w:cstheme="minorHAnsi"/>
        </w:rPr>
        <w:t>信用卡系統客戶主檔</w:t>
      </w:r>
      <w:r w:rsidRPr="00F02179">
        <w:rPr>
          <w:rFonts w:eastAsia="微軟正黑體" w:cstheme="minorHAnsi"/>
        </w:rPr>
        <w:sym w:font="Wingdings" w:char="F0E0"/>
      </w:r>
      <w:r w:rsidRPr="00F02179">
        <w:rPr>
          <w:rFonts w:eastAsia="微軟正黑體" w:cstheme="minorHAnsi"/>
        </w:rPr>
        <w:t>存款中台</w:t>
      </w:r>
      <w:r w:rsidRPr="00F02179">
        <w:rPr>
          <w:rFonts w:eastAsia="微軟正黑體" w:cstheme="minorHAnsi"/>
        </w:rPr>
        <w:t>KYC</w:t>
      </w:r>
      <w:r w:rsidRPr="00F02179">
        <w:rPr>
          <w:rFonts w:eastAsia="微軟正黑體" w:cstheme="minorHAnsi"/>
        </w:rPr>
        <w:t>洗錢防制資料檔。</w:t>
      </w:r>
    </w:p>
    <w:p w:rsidR="008F6E8C" w:rsidRPr="00F02179" w:rsidRDefault="008F6E8C" w:rsidP="000F50BB">
      <w:pPr>
        <w:pStyle w:val="af2"/>
        <w:numPr>
          <w:ilvl w:val="1"/>
          <w:numId w:val="166"/>
        </w:numPr>
        <w:ind w:leftChars="396" w:left="1430"/>
        <w:rPr>
          <w:rFonts w:eastAsia="微軟正黑體" w:cstheme="minorHAnsi"/>
        </w:rPr>
      </w:pPr>
      <w:r w:rsidRPr="00F02179">
        <w:rPr>
          <w:rFonts w:eastAsia="微軟正黑體" w:cstheme="minorHAnsi"/>
        </w:rPr>
        <w:t>上述</w:t>
      </w:r>
      <w:r w:rsidRPr="00F02179">
        <w:rPr>
          <w:rFonts w:eastAsia="微軟正黑體" w:cstheme="minorHAnsi"/>
        </w:rPr>
        <w:t>i)</w:t>
      </w:r>
      <w:r w:rsidRPr="00F02179">
        <w:rPr>
          <w:rFonts w:eastAsia="微軟正黑體" w:cstheme="minorHAnsi"/>
        </w:rPr>
        <w:t>之欄位除「行業</w:t>
      </w:r>
      <w:r w:rsidRPr="00F02179">
        <w:rPr>
          <w:rFonts w:eastAsia="微軟正黑體" w:cstheme="minorHAnsi"/>
        </w:rPr>
        <w:t>/</w:t>
      </w:r>
      <w:r w:rsidRPr="00F02179">
        <w:rPr>
          <w:rFonts w:eastAsia="微軟正黑體" w:cstheme="minorHAnsi"/>
        </w:rPr>
        <w:t>職業」、「職稱」外，其餘欄位不開放修改。若「行業</w:t>
      </w:r>
      <w:r w:rsidRPr="00F02179">
        <w:rPr>
          <w:rFonts w:eastAsia="微軟正黑體" w:cstheme="minorHAnsi"/>
        </w:rPr>
        <w:t>/</w:t>
      </w:r>
      <w:r w:rsidRPr="00F02179">
        <w:rPr>
          <w:rFonts w:eastAsia="微軟正黑體" w:cstheme="minorHAnsi"/>
        </w:rPr>
        <w:t>職業」、「職稱」資料來源為新核心客戶主檔或信用卡系統客戶主檔時，此兩欄位也不開放修改，僅資料來源為存款中台</w:t>
      </w:r>
      <w:r w:rsidRPr="00F02179">
        <w:rPr>
          <w:rFonts w:eastAsia="微軟正黑體" w:cstheme="minorHAnsi"/>
        </w:rPr>
        <w:t>KYC</w:t>
      </w:r>
      <w:r w:rsidRPr="00F02179">
        <w:rPr>
          <w:rFonts w:eastAsia="微軟正黑體" w:cstheme="minorHAnsi"/>
        </w:rPr>
        <w:t>洗錢防制資料檔才開放修改。</w:t>
      </w:r>
    </w:p>
    <w:p w:rsidR="00A470D3" w:rsidRPr="00F02179" w:rsidRDefault="00A470D3" w:rsidP="008F6E8C">
      <w:pPr>
        <w:pStyle w:val="af2"/>
        <w:numPr>
          <w:ilvl w:val="1"/>
          <w:numId w:val="166"/>
        </w:numPr>
        <w:ind w:leftChars="396" w:left="1430"/>
        <w:rPr>
          <w:rFonts w:eastAsia="微軟正黑體" w:cstheme="minorHAnsi"/>
        </w:rPr>
      </w:pPr>
      <w:r w:rsidRPr="00F02179">
        <w:rPr>
          <w:rFonts w:eastAsia="微軟正黑體" w:cstheme="minorHAnsi"/>
        </w:rPr>
        <w:t>基本資料區欄位「原籌備處</w:t>
      </w:r>
      <w:r w:rsidRPr="00F02179">
        <w:rPr>
          <w:rFonts w:eastAsia="微軟正黑體" w:cstheme="minorHAnsi"/>
        </w:rPr>
        <w:t>ID/</w:t>
      </w:r>
      <w:r w:rsidRPr="00F02179">
        <w:rPr>
          <w:rFonts w:eastAsia="微軟正黑體" w:cstheme="minorHAnsi"/>
        </w:rPr>
        <w:t>變更前</w:t>
      </w:r>
      <w:r w:rsidRPr="00F02179">
        <w:rPr>
          <w:rFonts w:eastAsia="微軟正黑體" w:cstheme="minorHAnsi"/>
        </w:rPr>
        <w:t>ID</w:t>
      </w:r>
      <w:r w:rsidRPr="00F02179">
        <w:rPr>
          <w:rFonts w:eastAsia="微軟正黑體" w:cstheme="minorHAnsi"/>
        </w:rPr>
        <w:t>」資料由存款中台提供。</w:t>
      </w:r>
    </w:p>
    <w:p w:rsidR="00A470D3" w:rsidRPr="00F02179" w:rsidRDefault="00A470D3" w:rsidP="008F6E8C">
      <w:pPr>
        <w:pStyle w:val="af2"/>
        <w:numPr>
          <w:ilvl w:val="1"/>
          <w:numId w:val="166"/>
        </w:numPr>
        <w:ind w:leftChars="396" w:left="1430"/>
        <w:rPr>
          <w:rFonts w:eastAsia="微軟正黑體" w:cstheme="minorHAnsi"/>
        </w:rPr>
      </w:pPr>
      <w:r w:rsidRPr="00F02179">
        <w:rPr>
          <w:rFonts w:eastAsia="微軟正黑體" w:cstheme="minorHAnsi"/>
        </w:rPr>
        <w:t>基本資料區欄位「</w:t>
      </w:r>
      <w:r w:rsidRPr="00F02179">
        <w:rPr>
          <w:rFonts w:eastAsia="微軟正黑體" w:cstheme="minorHAnsi"/>
        </w:rPr>
        <w:t>3002-By ID/OBU By A/C</w:t>
      </w:r>
      <w:r w:rsidRPr="00F02179">
        <w:rPr>
          <w:rFonts w:eastAsia="微軟正黑體" w:cstheme="minorHAnsi"/>
        </w:rPr>
        <w:t>」若有異動需同步更新核心事故主檔，若核心無此客戶主檔則回覆錯誤訊息。</w:t>
      </w:r>
    </w:p>
    <w:p w:rsidR="00A470D3" w:rsidRPr="00F02179" w:rsidRDefault="00A470D3" w:rsidP="008F6E8C">
      <w:pPr>
        <w:pStyle w:val="af2"/>
        <w:numPr>
          <w:ilvl w:val="1"/>
          <w:numId w:val="166"/>
        </w:numPr>
        <w:ind w:leftChars="396" w:left="1430"/>
        <w:rPr>
          <w:rFonts w:eastAsia="微軟正黑體" w:cstheme="minorHAnsi"/>
        </w:rPr>
      </w:pPr>
      <w:r w:rsidRPr="00F02179">
        <w:rPr>
          <w:rFonts w:eastAsia="微軟正黑體" w:cstheme="minorHAnsi"/>
        </w:rPr>
        <w:t>基本資料區欄位「往來業務」欄位列示</w:t>
      </w:r>
      <w:r w:rsidR="00CD7C05">
        <w:rPr>
          <w:rFonts w:eastAsia="微軟正黑體" w:cstheme="minorHAnsi" w:hint="eastAsia"/>
        </w:rPr>
        <w:t>資料與</w:t>
      </w:r>
      <w:r w:rsidR="00CD7C05">
        <w:rPr>
          <w:rFonts w:eastAsia="微軟正黑體" w:cstheme="minorHAnsi" w:hint="eastAsia"/>
        </w:rPr>
        <w:t>eCIF</w:t>
      </w:r>
      <w:r w:rsidR="00CD7C05">
        <w:rPr>
          <w:rFonts w:eastAsia="微軟正黑體" w:cstheme="minorHAnsi" w:hint="eastAsia"/>
        </w:rPr>
        <w:t>相同</w:t>
      </w:r>
      <w:r w:rsidR="00CD7C05">
        <w:rPr>
          <w:rFonts w:eastAsia="微軟正黑體" w:cstheme="minorHAnsi" w:hint="eastAsia"/>
        </w:rPr>
        <w:t>(</w:t>
      </w:r>
      <w:r w:rsidR="00CD7C05">
        <w:rPr>
          <w:rFonts w:eastAsia="微軟正黑體" w:cstheme="minorHAnsi" w:hint="eastAsia"/>
        </w:rPr>
        <w:t>台幣存款、外幣存款、企金放款、個金放款、信用卡、黃金、基金、保險</w:t>
      </w:r>
      <w:r w:rsidR="00CD7C05">
        <w:rPr>
          <w:rFonts w:eastAsia="微軟正黑體" w:cstheme="minorHAnsi" w:hint="eastAsia"/>
        </w:rPr>
        <w:t>)</w:t>
      </w:r>
      <w:r w:rsidRPr="00F02179">
        <w:rPr>
          <w:rFonts w:eastAsia="微軟正黑體" w:cstheme="minorHAnsi"/>
        </w:rPr>
        <w:t>。</w:t>
      </w:r>
    </w:p>
    <w:p w:rsidR="00A470D3" w:rsidRPr="00F02179" w:rsidRDefault="00A470D3" w:rsidP="008F6E8C">
      <w:pPr>
        <w:pStyle w:val="af2"/>
        <w:numPr>
          <w:ilvl w:val="1"/>
          <w:numId w:val="166"/>
        </w:numPr>
        <w:ind w:leftChars="396" w:left="1430"/>
        <w:rPr>
          <w:rFonts w:eastAsia="微軟正黑體" w:cstheme="minorHAnsi"/>
        </w:rPr>
      </w:pPr>
      <w:r w:rsidRPr="00F02179">
        <w:rPr>
          <w:rFonts w:eastAsia="微軟正黑體" w:cstheme="minorHAnsi"/>
        </w:rPr>
        <w:t>KYC</w:t>
      </w:r>
      <w:r w:rsidRPr="00F02179">
        <w:rPr>
          <w:rFonts w:eastAsia="微軟正黑體" w:cstheme="minorHAnsi"/>
        </w:rPr>
        <w:t>資料區資料由存款中台提供。</w:t>
      </w:r>
    </w:p>
    <w:p w:rsidR="00A470D3" w:rsidRPr="00F02179" w:rsidRDefault="00A470D3" w:rsidP="008F6E8C">
      <w:pPr>
        <w:pStyle w:val="af2"/>
        <w:numPr>
          <w:ilvl w:val="1"/>
          <w:numId w:val="166"/>
        </w:numPr>
        <w:ind w:leftChars="396" w:left="1430"/>
        <w:rPr>
          <w:rFonts w:eastAsia="微軟正黑體" w:cstheme="minorHAnsi"/>
        </w:rPr>
      </w:pPr>
      <w:r w:rsidRPr="00F02179">
        <w:rPr>
          <w:rFonts w:eastAsia="微軟正黑體" w:cstheme="minorHAnsi"/>
        </w:rPr>
        <w:t>KYC</w:t>
      </w:r>
      <w:r w:rsidRPr="00F02179">
        <w:rPr>
          <w:rFonts w:eastAsia="微軟正黑體" w:cstheme="minorHAnsi"/>
        </w:rPr>
        <w:t>資料區「</w:t>
      </w:r>
      <w:r w:rsidRPr="00F02179">
        <w:rPr>
          <w:rFonts w:eastAsia="微軟正黑體" w:cstheme="minorHAnsi"/>
        </w:rPr>
        <w:t>ML/FT</w:t>
      </w:r>
      <w:r w:rsidRPr="00F02179">
        <w:rPr>
          <w:rFonts w:eastAsia="微軟正黑體" w:cstheme="minorHAnsi"/>
        </w:rPr>
        <w:t>風險註記」，風險註記種類</w:t>
      </w:r>
      <w:r w:rsidRPr="00F02179">
        <w:rPr>
          <w:rFonts w:eastAsia="微軟正黑體" w:cstheme="minorHAnsi"/>
        </w:rPr>
        <w:t>01</w:t>
      </w:r>
      <w:r w:rsidRPr="00F02179">
        <w:rPr>
          <w:rFonts w:eastAsia="微軟正黑體" w:cstheme="minorHAnsi"/>
        </w:rPr>
        <w:t>、</w:t>
      </w:r>
      <w:r w:rsidRPr="00F02179">
        <w:rPr>
          <w:rFonts w:eastAsia="微軟正黑體" w:cstheme="minorHAnsi"/>
        </w:rPr>
        <w:t>02</w:t>
      </w:r>
      <w:r w:rsidRPr="00F02179">
        <w:rPr>
          <w:rFonts w:eastAsia="微軟正黑體" w:cstheme="minorHAnsi"/>
        </w:rPr>
        <w:t>、</w:t>
      </w:r>
      <w:r w:rsidRPr="00F02179">
        <w:rPr>
          <w:rFonts w:eastAsia="微軟正黑體" w:cstheme="minorHAnsi"/>
        </w:rPr>
        <w:t>15</w:t>
      </w:r>
      <w:r w:rsidRPr="00F02179">
        <w:rPr>
          <w:rFonts w:eastAsia="微軟正黑體" w:cstheme="minorHAnsi"/>
        </w:rPr>
        <w:t>、</w:t>
      </w:r>
      <w:r w:rsidRPr="00F02179">
        <w:rPr>
          <w:rFonts w:eastAsia="微軟正黑體" w:cstheme="minorHAnsi"/>
        </w:rPr>
        <w:t>18</w:t>
      </w:r>
      <w:r w:rsidR="00413E0A" w:rsidRPr="00F02179">
        <w:rPr>
          <w:rFonts w:eastAsia="微軟正黑體" w:cstheme="minorHAnsi"/>
        </w:rPr>
        <w:t>、</w:t>
      </w:r>
      <w:r w:rsidR="00413E0A" w:rsidRPr="00F02179">
        <w:rPr>
          <w:rFonts w:eastAsia="微軟正黑體" w:cstheme="minorHAnsi"/>
        </w:rPr>
        <w:t>23</w:t>
      </w:r>
      <w:r w:rsidRPr="00F02179">
        <w:rPr>
          <w:rFonts w:eastAsia="微軟正黑體" w:cstheme="minorHAnsi"/>
        </w:rPr>
        <w:t>僅提供查詢顯示不提供分行系統交易修改，風險註記種類</w:t>
      </w:r>
      <w:r w:rsidRPr="00F02179">
        <w:rPr>
          <w:rFonts w:eastAsia="微軟正黑體" w:cstheme="minorHAnsi"/>
        </w:rPr>
        <w:t>07</w:t>
      </w:r>
      <w:r w:rsidRPr="00F02179">
        <w:rPr>
          <w:rFonts w:eastAsia="微軟正黑體" w:cstheme="minorHAnsi"/>
        </w:rPr>
        <w:t>分行系統僅可執行取消註記。</w:t>
      </w:r>
    </w:p>
    <w:p w:rsidR="00E646C6" w:rsidRPr="00F02179" w:rsidRDefault="00E646C6">
      <w:pPr>
        <w:pStyle w:val="af2"/>
        <w:numPr>
          <w:ilvl w:val="1"/>
          <w:numId w:val="166"/>
        </w:numPr>
        <w:ind w:leftChars="396" w:left="1430"/>
        <w:rPr>
          <w:rFonts w:eastAsia="微軟正黑體" w:cstheme="minorHAnsi"/>
        </w:rPr>
      </w:pPr>
      <w:r w:rsidRPr="00F02179">
        <w:rPr>
          <w:rFonts w:eastAsia="微軟正黑體" w:cstheme="minorHAnsi"/>
        </w:rPr>
        <w:t>KYC</w:t>
      </w:r>
      <w:r w:rsidRPr="00F02179">
        <w:rPr>
          <w:rFonts w:eastAsia="微軟正黑體" w:cstheme="minorHAnsi"/>
        </w:rPr>
        <w:t>資料區「</w:t>
      </w:r>
      <w:r w:rsidRPr="00F02179">
        <w:rPr>
          <w:rFonts w:eastAsia="微軟正黑體" w:cstheme="minorHAnsi"/>
        </w:rPr>
        <w:t>ML/FT</w:t>
      </w:r>
      <w:r w:rsidRPr="00F02179">
        <w:rPr>
          <w:rFonts w:eastAsia="微軟正黑體" w:cstheme="minorHAnsi"/>
        </w:rPr>
        <w:t>風險註記」，風險註記種類異動時，該客戶若為核心客戶須同步更新核心相對應之事故檔</w:t>
      </w:r>
      <w:r w:rsidR="00AE2E77" w:rsidRPr="00F02179">
        <w:rPr>
          <w:rFonts w:eastAsia="微軟正黑體" w:cstheme="minorHAnsi"/>
        </w:rPr>
        <w:t>。風險註記為</w:t>
      </w:r>
      <w:r w:rsidR="00AE2E77" w:rsidRPr="00F02179">
        <w:rPr>
          <w:rFonts w:eastAsia="微軟正黑體" w:cstheme="minorHAnsi"/>
        </w:rPr>
        <w:t>Y</w:t>
      </w:r>
      <w:r w:rsidR="00AE2E77" w:rsidRPr="00F02179">
        <w:rPr>
          <w:rFonts w:eastAsia="微軟正黑體" w:cstheme="minorHAnsi"/>
        </w:rPr>
        <w:t>時，新增相對應事故項目之事故檔；風險註記清空時，解除相對應事故項目之事故檔</w:t>
      </w:r>
      <w:r w:rsidR="0021627B" w:rsidRPr="00F02179">
        <w:rPr>
          <w:rFonts w:eastAsia="微軟正黑體" w:cstheme="minorHAnsi"/>
        </w:rPr>
        <w:t>。</w:t>
      </w:r>
    </w:p>
    <w:p w:rsidR="009B055D" w:rsidRPr="00F02179" w:rsidRDefault="009B055D">
      <w:pPr>
        <w:pStyle w:val="af2"/>
        <w:numPr>
          <w:ilvl w:val="1"/>
          <w:numId w:val="166"/>
        </w:numPr>
        <w:ind w:leftChars="396" w:left="1430"/>
        <w:rPr>
          <w:rFonts w:eastAsia="微軟正黑體" w:cstheme="minorHAnsi"/>
        </w:rPr>
      </w:pPr>
      <w:r w:rsidRPr="00F02179">
        <w:rPr>
          <w:rFonts w:eastAsia="微軟正黑體" w:cstheme="minorHAnsi"/>
        </w:rPr>
        <w:t>KYC</w:t>
      </w:r>
      <w:r w:rsidRPr="00F02179">
        <w:rPr>
          <w:rFonts w:eastAsia="微軟正黑體" w:cstheme="minorHAnsi"/>
        </w:rPr>
        <w:t>資料區「低風險定審未完成」記號異動時，該客戶若為核心客戶須同步更新核心相對應之事故檔。「低風險定審未完成」記號為</w:t>
      </w:r>
      <w:r w:rsidRPr="00F02179">
        <w:rPr>
          <w:rFonts w:eastAsia="微軟正黑體" w:cstheme="minorHAnsi"/>
        </w:rPr>
        <w:t>Y</w:t>
      </w:r>
      <w:r w:rsidRPr="00F02179">
        <w:rPr>
          <w:rFonts w:eastAsia="微軟正黑體" w:cstheme="minorHAnsi"/>
        </w:rPr>
        <w:t>時，新增相對應事故項目之事故檔；「低風險定審未完成」記號清空時，解除相對應事故項目之事故檔。</w:t>
      </w:r>
    </w:p>
    <w:p w:rsidR="00A470D3" w:rsidRPr="00F02179" w:rsidRDefault="00E646C6" w:rsidP="000F50BB">
      <w:pPr>
        <w:pStyle w:val="af2"/>
        <w:numPr>
          <w:ilvl w:val="0"/>
          <w:numId w:val="165"/>
        </w:numPr>
        <w:ind w:leftChars="0" w:left="670" w:hanging="284"/>
        <w:jc w:val="both"/>
        <w:rPr>
          <w:rFonts w:eastAsia="微軟正黑體" w:cstheme="minorHAnsi"/>
        </w:rPr>
      </w:pPr>
      <w:r w:rsidRPr="00F02179">
        <w:rPr>
          <w:rFonts w:eastAsia="微軟正黑體" w:cstheme="minorHAnsi"/>
        </w:rPr>
        <w:t>以帳號進行</w:t>
      </w:r>
      <w:r w:rsidRPr="00F02179">
        <w:rPr>
          <w:rFonts w:eastAsia="微軟正黑體" w:cstheme="minorHAnsi"/>
        </w:rPr>
        <w:t>AML</w:t>
      </w:r>
      <w:r w:rsidRPr="00F02179">
        <w:rPr>
          <w:rFonts w:eastAsia="微軟正黑體" w:cstheme="minorHAnsi"/>
        </w:rPr>
        <w:t>作業：</w:t>
      </w:r>
    </w:p>
    <w:p w:rsidR="00E646C6" w:rsidRPr="00F02179" w:rsidRDefault="00E646C6" w:rsidP="000F50BB">
      <w:pPr>
        <w:pStyle w:val="af2"/>
        <w:ind w:leftChars="550" w:left="1320" w:firstLine="0"/>
        <w:jc w:val="both"/>
        <w:rPr>
          <w:rFonts w:eastAsia="微軟正黑體" w:cstheme="minorHAnsi"/>
        </w:rPr>
      </w:pPr>
      <w:r w:rsidRPr="00F02179">
        <w:rPr>
          <w:rFonts w:eastAsia="微軟正黑體" w:cstheme="minorHAnsi"/>
        </w:rPr>
        <w:t>輸入「帳號」及「查詢理由」，展開編輯畫面，交易畫面顯示查詢資料並開放欄位修改「原籌備處</w:t>
      </w:r>
      <w:r w:rsidRPr="00F02179">
        <w:rPr>
          <w:rFonts w:eastAsia="微軟正黑體" w:cstheme="minorHAnsi"/>
        </w:rPr>
        <w:t>ID/</w:t>
      </w:r>
      <w:r w:rsidRPr="00F02179">
        <w:rPr>
          <w:rFonts w:eastAsia="微軟正黑體" w:cstheme="minorHAnsi"/>
        </w:rPr>
        <w:t>變更前</w:t>
      </w:r>
      <w:r w:rsidRPr="00F02179">
        <w:rPr>
          <w:rFonts w:eastAsia="微軟正黑體" w:cstheme="minorHAnsi"/>
        </w:rPr>
        <w:t>ID</w:t>
      </w:r>
      <w:r w:rsidRPr="00F02179">
        <w:rPr>
          <w:rFonts w:eastAsia="微軟正黑體" w:cstheme="minorHAnsi"/>
        </w:rPr>
        <w:t>」、「開戶目的」、「</w:t>
      </w:r>
      <w:r w:rsidRPr="00F02179">
        <w:rPr>
          <w:rFonts w:eastAsia="微軟正黑體" w:cstheme="minorHAnsi"/>
        </w:rPr>
        <w:t>3002 BY ID/OBU BY A/C</w:t>
      </w:r>
      <w:r w:rsidRPr="00F02179">
        <w:rPr>
          <w:rFonts w:eastAsia="微軟正黑體" w:cstheme="minorHAnsi"/>
        </w:rPr>
        <w:t>」、</w:t>
      </w:r>
      <w:r w:rsidRPr="00F02179">
        <w:rPr>
          <w:rFonts w:eastAsia="微軟正黑體" w:cstheme="minorHAnsi"/>
        </w:rPr>
        <w:lastRenderedPageBreak/>
        <w:t>「行業</w:t>
      </w:r>
      <w:r w:rsidRPr="00F02179">
        <w:rPr>
          <w:rFonts w:eastAsia="微軟正黑體" w:cstheme="minorHAnsi"/>
        </w:rPr>
        <w:t>/</w:t>
      </w:r>
      <w:r w:rsidRPr="00F02179">
        <w:rPr>
          <w:rFonts w:eastAsia="微軟正黑體" w:cstheme="minorHAnsi"/>
        </w:rPr>
        <w:t>職業」、「職稱」、「</w:t>
      </w:r>
      <w:r w:rsidRPr="00F02179">
        <w:rPr>
          <w:rFonts w:eastAsia="微軟正黑體" w:cstheme="minorHAnsi"/>
        </w:rPr>
        <w:t>ML/FT</w:t>
      </w:r>
      <w:r w:rsidRPr="00F02179">
        <w:rPr>
          <w:rFonts w:eastAsia="微軟正黑體" w:cstheme="minorHAnsi"/>
        </w:rPr>
        <w:t>風險註記」、「特殊身分註記」、「</w:t>
      </w:r>
      <w:r w:rsidRPr="00F02179">
        <w:rPr>
          <w:rFonts w:eastAsia="微軟正黑體" w:cstheme="minorHAnsi"/>
        </w:rPr>
        <w:t>PEPs</w:t>
      </w:r>
      <w:r w:rsidRPr="00F02179">
        <w:rPr>
          <w:rFonts w:eastAsia="微軟正黑體" w:cstheme="minorHAnsi"/>
        </w:rPr>
        <w:t>」提供修改。編輯畫面顯示區分為「基本資料」及「</w:t>
      </w:r>
      <w:r w:rsidRPr="00F02179">
        <w:rPr>
          <w:rFonts w:eastAsia="微軟正黑體" w:cstheme="minorHAnsi"/>
        </w:rPr>
        <w:t>KYC</w:t>
      </w:r>
      <w:r w:rsidRPr="00F02179">
        <w:rPr>
          <w:rFonts w:eastAsia="微軟正黑體" w:cstheme="minorHAnsi"/>
        </w:rPr>
        <w:t>資料」。若於系統中不存在「</w:t>
      </w:r>
      <w:r w:rsidRPr="00F02179">
        <w:rPr>
          <w:rFonts w:eastAsia="微軟正黑體" w:cstheme="minorHAnsi"/>
        </w:rPr>
        <w:t>KYC</w:t>
      </w:r>
      <w:r w:rsidRPr="00F02179">
        <w:rPr>
          <w:rFonts w:eastAsia="微軟正黑體" w:cstheme="minorHAnsi"/>
        </w:rPr>
        <w:t>洗錢防制資料」仍展開編輯畫面提供新增資料。</w:t>
      </w:r>
    </w:p>
    <w:p w:rsidR="00E211FE" w:rsidRPr="00F02179" w:rsidRDefault="00A470D3" w:rsidP="000F50BB">
      <w:pPr>
        <w:pStyle w:val="af2"/>
        <w:numPr>
          <w:ilvl w:val="5"/>
          <w:numId w:val="169"/>
        </w:numPr>
        <w:ind w:leftChars="471" w:left="1610"/>
        <w:jc w:val="both"/>
        <w:rPr>
          <w:rFonts w:eastAsia="微軟正黑體" w:cstheme="minorHAnsi"/>
        </w:rPr>
      </w:pPr>
      <w:r w:rsidRPr="00F02179">
        <w:rPr>
          <w:rFonts w:eastAsia="微軟正黑體" w:cstheme="minorHAnsi"/>
        </w:rPr>
        <w:t>僅提供台外幣存放款帳號輸入，若帳號不存在於新核心，系統回覆錯誤訊息，無法進入編輯畫面。</w:t>
      </w:r>
    </w:p>
    <w:p w:rsidR="00A470D3" w:rsidRPr="00F02179" w:rsidRDefault="00A470D3">
      <w:pPr>
        <w:pStyle w:val="af2"/>
        <w:numPr>
          <w:ilvl w:val="5"/>
          <w:numId w:val="169"/>
        </w:numPr>
        <w:ind w:leftChars="471" w:left="1610"/>
        <w:jc w:val="both"/>
        <w:rPr>
          <w:rFonts w:eastAsia="微軟正黑體" w:cstheme="minorHAnsi"/>
        </w:rPr>
      </w:pPr>
      <w:r w:rsidRPr="00F02179">
        <w:rPr>
          <w:rFonts w:eastAsia="微軟正黑體" w:cstheme="minorHAnsi"/>
        </w:rPr>
        <w:t>輸入帳號執行交易時，分行系統開放「開戶目的」提供修改，「開戶目的」異動時同步更新核心帳號層開戶目的。</w:t>
      </w:r>
    </w:p>
    <w:p w:rsidR="00E646C6" w:rsidRPr="00F02179" w:rsidRDefault="00E646C6">
      <w:pPr>
        <w:pStyle w:val="af2"/>
        <w:numPr>
          <w:ilvl w:val="5"/>
          <w:numId w:val="169"/>
        </w:numPr>
        <w:ind w:leftChars="471" w:left="1610"/>
        <w:jc w:val="both"/>
        <w:rPr>
          <w:rFonts w:eastAsia="微軟正黑體" w:cstheme="minorHAnsi"/>
        </w:rPr>
      </w:pPr>
      <w:r w:rsidRPr="00F02179">
        <w:rPr>
          <w:rFonts w:eastAsia="微軟正黑體" w:cstheme="minorHAnsi"/>
        </w:rPr>
        <w:t>除「開戶目的」外，基本資料區及</w:t>
      </w:r>
      <w:r w:rsidRPr="00F02179">
        <w:rPr>
          <w:rFonts w:eastAsia="微軟正黑體" w:cstheme="minorHAnsi"/>
        </w:rPr>
        <w:t>KYC</w:t>
      </w:r>
      <w:r w:rsidRPr="00F02179">
        <w:rPr>
          <w:rFonts w:eastAsia="微軟正黑體" w:cstheme="minorHAnsi"/>
        </w:rPr>
        <w:t>資料區顯示資料內容及異動資料方式同統一編號作業方式相同。</w:t>
      </w:r>
    </w:p>
    <w:p w:rsidR="00A470D3" w:rsidRPr="00F02179" w:rsidRDefault="00A470D3" w:rsidP="000F50BB">
      <w:pPr>
        <w:pStyle w:val="af2"/>
        <w:numPr>
          <w:ilvl w:val="0"/>
          <w:numId w:val="165"/>
        </w:numPr>
        <w:ind w:leftChars="0" w:left="670" w:hanging="284"/>
        <w:rPr>
          <w:rFonts w:eastAsia="微軟正黑體" w:cstheme="minorHAnsi"/>
        </w:rPr>
      </w:pPr>
      <w:r w:rsidRPr="00F02179">
        <w:rPr>
          <w:rFonts w:eastAsia="微軟正黑體" w:cstheme="minorHAnsi"/>
        </w:rPr>
        <w:t>查詢完成後存款中台紀錄該筆查詢紀錄。</w:t>
      </w:r>
    </w:p>
    <w:p w:rsidR="00A470D3" w:rsidRPr="00F02179" w:rsidRDefault="00A470D3" w:rsidP="000F50BB">
      <w:pPr>
        <w:pStyle w:val="af2"/>
        <w:numPr>
          <w:ilvl w:val="0"/>
          <w:numId w:val="165"/>
        </w:numPr>
        <w:ind w:leftChars="0" w:left="868" w:hanging="482"/>
        <w:rPr>
          <w:rFonts w:eastAsia="微軟正黑體" w:cstheme="minorHAnsi"/>
        </w:rPr>
      </w:pPr>
      <w:r w:rsidRPr="00F02179">
        <w:rPr>
          <w:rFonts w:eastAsia="微軟正黑體" w:cstheme="minorHAnsi"/>
        </w:rPr>
        <w:t>存款中台日終批次提供外圍系統「</w:t>
      </w:r>
      <w:r w:rsidRPr="00F02179">
        <w:rPr>
          <w:rFonts w:eastAsia="微軟正黑體" w:cstheme="minorHAnsi"/>
        </w:rPr>
        <w:t>KYC</w:t>
      </w:r>
      <w:r w:rsidRPr="00F02179">
        <w:rPr>
          <w:rFonts w:eastAsia="微軟正黑體" w:cstheme="minorHAnsi"/>
        </w:rPr>
        <w:t>洗錢防制資料」。</w:t>
      </w:r>
    </w:p>
    <w:p w:rsidR="00AE2E77" w:rsidRPr="00F02179" w:rsidRDefault="00A470D3" w:rsidP="000F50BB">
      <w:pPr>
        <w:pStyle w:val="af2"/>
        <w:numPr>
          <w:ilvl w:val="0"/>
          <w:numId w:val="165"/>
        </w:numPr>
        <w:ind w:leftChars="0" w:left="670" w:hanging="284"/>
        <w:rPr>
          <w:rFonts w:eastAsia="微軟正黑體" w:cstheme="minorHAnsi"/>
        </w:rPr>
      </w:pPr>
      <w:r w:rsidRPr="00F02179">
        <w:rPr>
          <w:rFonts w:eastAsia="微軟正黑體" w:cstheme="minorHAnsi"/>
        </w:rPr>
        <w:t>接收外圍系統檔案批次更新存款中台「</w:t>
      </w:r>
      <w:r w:rsidRPr="00F02179">
        <w:rPr>
          <w:rFonts w:eastAsia="微軟正黑體" w:cstheme="minorHAnsi"/>
        </w:rPr>
        <w:t>KYC</w:t>
      </w:r>
      <w:r w:rsidRPr="00F02179">
        <w:rPr>
          <w:rFonts w:eastAsia="微軟正黑體" w:cstheme="minorHAnsi"/>
        </w:rPr>
        <w:t>洗錢防制資料」</w:t>
      </w:r>
      <w:r w:rsidR="00AE2E77" w:rsidRPr="00F02179">
        <w:rPr>
          <w:rFonts w:eastAsia="微軟正黑體" w:cstheme="minorHAnsi"/>
        </w:rPr>
        <w:t>，更新邏輯同以客戶統編作業方式相同，若該</w:t>
      </w:r>
      <w:r w:rsidR="00AE2E77" w:rsidRPr="00F02179">
        <w:rPr>
          <w:rFonts w:eastAsia="微軟正黑體" w:cstheme="minorHAnsi"/>
        </w:rPr>
        <w:t>AML</w:t>
      </w:r>
      <w:r w:rsidR="00AE2E77" w:rsidRPr="00F02179">
        <w:rPr>
          <w:rFonts w:eastAsia="微軟正黑體" w:cstheme="minorHAnsi"/>
        </w:rPr>
        <w:t>資料為核心客戶且該筆</w:t>
      </w:r>
      <w:r w:rsidR="00AE2E77" w:rsidRPr="00F02179">
        <w:rPr>
          <w:rFonts w:eastAsia="微軟正黑體" w:cstheme="minorHAnsi"/>
        </w:rPr>
        <w:t>AML</w:t>
      </w:r>
      <w:r w:rsidR="00AE2E77" w:rsidRPr="00F02179">
        <w:rPr>
          <w:rFonts w:eastAsia="微軟正黑體" w:cstheme="minorHAnsi"/>
        </w:rPr>
        <w:t>資料有與核心相關欄位異動須同步更新核心資料</w:t>
      </w:r>
      <w:r w:rsidR="00AE2E77" w:rsidRPr="00F02179">
        <w:rPr>
          <w:rFonts w:eastAsia="微軟正黑體" w:cstheme="minorHAnsi"/>
        </w:rPr>
        <w:t>(</w:t>
      </w:r>
      <w:r w:rsidR="00AE2E77" w:rsidRPr="00F02179">
        <w:rPr>
          <w:rFonts w:eastAsia="微軟正黑體" w:cstheme="minorHAnsi"/>
        </w:rPr>
        <w:t>行業</w:t>
      </w:r>
      <w:r w:rsidR="00AE2E77" w:rsidRPr="00F02179">
        <w:rPr>
          <w:rFonts w:eastAsia="微軟正黑體" w:cstheme="minorHAnsi"/>
        </w:rPr>
        <w:t>/</w:t>
      </w:r>
      <w:r w:rsidR="00AE2E77" w:rsidRPr="00F02179">
        <w:rPr>
          <w:rFonts w:eastAsia="微軟正黑體" w:cstheme="minorHAnsi"/>
        </w:rPr>
        <w:t>職業、職稱及事故檔</w:t>
      </w:r>
      <w:r w:rsidR="00AE2E77" w:rsidRPr="00F02179">
        <w:rPr>
          <w:rFonts w:eastAsia="微軟正黑體" w:cstheme="minorHAnsi"/>
        </w:rPr>
        <w:t>)</w:t>
      </w:r>
      <w:r w:rsidRPr="00F02179">
        <w:rPr>
          <w:rFonts w:eastAsia="微軟正黑體" w:cstheme="minorHAnsi"/>
        </w:rPr>
        <w:t>。</w:t>
      </w:r>
    </w:p>
    <w:p w:rsidR="008F6E8C" w:rsidRPr="00F02179" w:rsidRDefault="008F6E8C" w:rsidP="000F50BB">
      <w:pPr>
        <w:pStyle w:val="af2"/>
        <w:numPr>
          <w:ilvl w:val="0"/>
          <w:numId w:val="165"/>
        </w:numPr>
        <w:ind w:leftChars="0" w:left="670" w:hanging="284"/>
        <w:rPr>
          <w:rFonts w:eastAsia="微軟正黑體" w:cstheme="minorHAnsi"/>
        </w:rPr>
      </w:pPr>
      <w:r w:rsidRPr="00F02179">
        <w:rPr>
          <w:rFonts w:eastAsia="微軟正黑體" w:cstheme="minorHAnsi"/>
        </w:rPr>
        <w:t>提供分行系統開戶</w:t>
      </w:r>
      <w:r w:rsidRPr="00F02179">
        <w:rPr>
          <w:rFonts w:eastAsia="微軟正黑體" w:cstheme="minorHAnsi"/>
        </w:rPr>
        <w:t>AML</w:t>
      </w:r>
      <w:r w:rsidR="00BF5C66" w:rsidRPr="00F02179">
        <w:rPr>
          <w:rFonts w:eastAsia="微軟正黑體" w:cstheme="minorHAnsi"/>
        </w:rPr>
        <w:t>檢核</w:t>
      </w:r>
      <w:r w:rsidRPr="00F02179">
        <w:rPr>
          <w:rFonts w:eastAsia="微軟正黑體" w:cstheme="minorHAnsi"/>
        </w:rPr>
        <w:t>API</w:t>
      </w:r>
      <w:r w:rsidR="00BF5C66" w:rsidRPr="00F02179">
        <w:rPr>
          <w:rFonts w:eastAsia="微軟正黑體" w:cstheme="minorHAnsi"/>
        </w:rPr>
        <w:t>，檢核邏輯如下：</w:t>
      </w:r>
    </w:p>
    <w:p w:rsidR="00BF5C66" w:rsidRPr="00F02179" w:rsidRDefault="00BF5C66" w:rsidP="00BF5C66">
      <w:pPr>
        <w:pStyle w:val="af2"/>
        <w:numPr>
          <w:ilvl w:val="5"/>
          <w:numId w:val="165"/>
        </w:numPr>
        <w:ind w:leftChars="396" w:left="1432" w:hanging="482"/>
        <w:rPr>
          <w:rFonts w:eastAsia="微軟正黑體" w:cstheme="minorHAnsi"/>
        </w:rPr>
      </w:pPr>
      <w:r w:rsidRPr="00F02179">
        <w:rPr>
          <w:rFonts w:eastAsia="微軟正黑體" w:cstheme="minorHAnsi"/>
        </w:rPr>
        <w:t>檢核</w:t>
      </w:r>
      <w:r w:rsidRPr="00F02179">
        <w:rPr>
          <w:rFonts w:eastAsia="微軟正黑體" w:cstheme="minorHAnsi"/>
        </w:rPr>
        <w:t>AML</w:t>
      </w:r>
      <w:r w:rsidRPr="00F02179">
        <w:rPr>
          <w:rFonts w:eastAsia="微軟正黑體" w:cstheme="minorHAnsi"/>
        </w:rPr>
        <w:t>風險等級，</w:t>
      </w:r>
      <w:r w:rsidRPr="00F02179">
        <w:rPr>
          <w:rFonts w:eastAsia="微軟正黑體" w:cstheme="minorHAnsi"/>
        </w:rPr>
        <w:t>AML</w:t>
      </w:r>
      <w:r w:rsidRPr="00F02179">
        <w:rPr>
          <w:rFonts w:eastAsia="微軟正黑體" w:cstheme="minorHAnsi"/>
        </w:rPr>
        <w:t>風險等級若為</w:t>
      </w:r>
      <w:r w:rsidRPr="00F02179">
        <w:rPr>
          <w:rFonts w:eastAsia="微軟正黑體" w:cstheme="minorHAnsi"/>
        </w:rPr>
        <w:t>H:</w:t>
      </w:r>
      <w:r w:rsidRPr="00F02179">
        <w:rPr>
          <w:rFonts w:eastAsia="微軟正黑體" w:cstheme="minorHAnsi"/>
        </w:rPr>
        <w:t>高風險，回覆刷卡訊息「</w:t>
      </w:r>
      <w:r w:rsidRPr="00F02179">
        <w:rPr>
          <w:rFonts w:eastAsia="微軟正黑體" w:cstheme="minorHAnsi"/>
        </w:rPr>
        <w:t>AML</w:t>
      </w:r>
      <w:r w:rsidRPr="00F02179">
        <w:rPr>
          <w:rFonts w:eastAsia="微軟正黑體" w:cstheme="minorHAnsi"/>
        </w:rPr>
        <w:t>高風險客戶，開戶需經</w:t>
      </w:r>
      <w:r w:rsidRPr="00F02179">
        <w:rPr>
          <w:rFonts w:eastAsia="微軟正黑體" w:cstheme="minorHAnsi"/>
        </w:rPr>
        <w:t>A</w:t>
      </w:r>
      <w:r w:rsidRPr="00F02179">
        <w:rPr>
          <w:rFonts w:eastAsia="微軟正黑體" w:cstheme="minorHAnsi"/>
        </w:rPr>
        <w:t>級主管授權」。</w:t>
      </w:r>
    </w:p>
    <w:p w:rsidR="00BF5C66" w:rsidRPr="00F02179" w:rsidRDefault="00BF5C66" w:rsidP="00BF5C66">
      <w:pPr>
        <w:pStyle w:val="af2"/>
        <w:numPr>
          <w:ilvl w:val="5"/>
          <w:numId w:val="165"/>
        </w:numPr>
        <w:ind w:leftChars="396" w:left="1432" w:hanging="482"/>
        <w:rPr>
          <w:rFonts w:eastAsia="微軟正黑體" w:cstheme="minorHAnsi"/>
        </w:rPr>
      </w:pPr>
      <w:r w:rsidRPr="00F02179">
        <w:rPr>
          <w:rFonts w:eastAsia="微軟正黑體" w:cstheme="minorHAnsi"/>
        </w:rPr>
        <w:t>檢核</w:t>
      </w:r>
      <w:r w:rsidRPr="00F02179">
        <w:rPr>
          <w:rFonts w:eastAsia="微軟正黑體" w:cstheme="minorHAnsi"/>
        </w:rPr>
        <w:t>ML/FT</w:t>
      </w:r>
      <w:r w:rsidRPr="00F02179">
        <w:rPr>
          <w:rFonts w:eastAsia="微軟正黑體" w:cstheme="minorHAnsi"/>
        </w:rPr>
        <w:t>風險註記，項目</w:t>
      </w:r>
      <w:r w:rsidRPr="00F02179">
        <w:rPr>
          <w:rFonts w:eastAsia="微軟正黑體" w:cstheme="minorHAnsi"/>
        </w:rPr>
        <w:t>03</w:t>
      </w:r>
      <w:r w:rsidRPr="00F02179">
        <w:rPr>
          <w:rFonts w:eastAsia="微軟正黑體" w:cstheme="minorHAnsi"/>
        </w:rPr>
        <w:t>、</w:t>
      </w:r>
      <w:r w:rsidRPr="00F02179">
        <w:rPr>
          <w:rFonts w:eastAsia="微軟正黑體" w:cstheme="minorHAnsi"/>
        </w:rPr>
        <w:t>04</w:t>
      </w:r>
      <w:r w:rsidRPr="00F02179">
        <w:rPr>
          <w:rFonts w:eastAsia="微軟正黑體" w:cstheme="minorHAnsi"/>
        </w:rPr>
        <w:t>、</w:t>
      </w:r>
      <w:r w:rsidRPr="00F02179">
        <w:rPr>
          <w:rFonts w:eastAsia="微軟正黑體" w:cstheme="minorHAnsi"/>
        </w:rPr>
        <w:t>08</w:t>
      </w:r>
      <w:r w:rsidRPr="00F02179">
        <w:rPr>
          <w:rFonts w:eastAsia="微軟正黑體" w:cstheme="minorHAnsi"/>
        </w:rPr>
        <w:t>、</w:t>
      </w:r>
      <w:r w:rsidRPr="00F02179">
        <w:rPr>
          <w:rFonts w:eastAsia="微軟正黑體" w:cstheme="minorHAnsi"/>
        </w:rPr>
        <w:t>09</w:t>
      </w:r>
      <w:r w:rsidRPr="00F02179">
        <w:rPr>
          <w:rFonts w:eastAsia="微軟正黑體" w:cstheme="minorHAnsi"/>
        </w:rPr>
        <w:t>、</w:t>
      </w:r>
      <w:r w:rsidRPr="00F02179">
        <w:rPr>
          <w:rFonts w:eastAsia="微軟正黑體" w:cstheme="minorHAnsi"/>
        </w:rPr>
        <w:t>16</w:t>
      </w:r>
      <w:r w:rsidRPr="00F02179">
        <w:rPr>
          <w:rFonts w:eastAsia="微軟正黑體" w:cstheme="minorHAnsi"/>
        </w:rPr>
        <w:t>、</w:t>
      </w:r>
      <w:r w:rsidRPr="00F02179">
        <w:rPr>
          <w:rFonts w:eastAsia="微軟正黑體" w:cstheme="minorHAnsi"/>
        </w:rPr>
        <w:t>19</w:t>
      </w:r>
      <w:r w:rsidRPr="00F02179">
        <w:rPr>
          <w:rFonts w:eastAsia="微軟正黑體" w:cstheme="minorHAnsi"/>
        </w:rPr>
        <w:t>，項目中有存在</w:t>
      </w:r>
      <w:r w:rsidRPr="00F02179">
        <w:rPr>
          <w:rFonts w:eastAsia="微軟正黑體" w:cstheme="minorHAnsi"/>
        </w:rPr>
        <w:t>Y</w:t>
      </w:r>
      <w:r w:rsidRPr="00F02179">
        <w:rPr>
          <w:rFonts w:eastAsia="微軟正黑體" w:cstheme="minorHAnsi"/>
        </w:rPr>
        <w:t>之資料，回覆錯誤訊息「</w:t>
      </w:r>
      <w:r w:rsidRPr="00F02179">
        <w:rPr>
          <w:rFonts w:eastAsia="微軟正黑體" w:cstheme="minorHAnsi"/>
        </w:rPr>
        <w:t>1197ML/FT</w:t>
      </w:r>
      <w:r w:rsidRPr="00F02179">
        <w:rPr>
          <w:rFonts w:eastAsia="微軟正黑體" w:cstheme="minorHAnsi"/>
        </w:rPr>
        <w:t>有禁止往來項目」。</w:t>
      </w:r>
    </w:p>
    <w:p w:rsidR="00BF5C66" w:rsidRPr="00F02179" w:rsidRDefault="00BF5C66" w:rsidP="00BF5C66">
      <w:pPr>
        <w:pStyle w:val="af2"/>
        <w:numPr>
          <w:ilvl w:val="5"/>
          <w:numId w:val="165"/>
        </w:numPr>
        <w:ind w:leftChars="396" w:left="1432" w:hanging="482"/>
        <w:rPr>
          <w:rFonts w:eastAsia="微軟正黑體" w:cstheme="minorHAnsi"/>
        </w:rPr>
      </w:pPr>
      <w:r w:rsidRPr="00F02179">
        <w:rPr>
          <w:rFonts w:eastAsia="微軟正黑體" w:cstheme="minorHAnsi"/>
        </w:rPr>
        <w:t>檢核</w:t>
      </w:r>
      <w:r w:rsidRPr="00F02179">
        <w:rPr>
          <w:rFonts w:eastAsia="微軟正黑體" w:cstheme="minorHAnsi"/>
        </w:rPr>
        <w:t>ML/FT</w:t>
      </w:r>
      <w:r w:rsidRPr="00F02179">
        <w:rPr>
          <w:rFonts w:eastAsia="微軟正黑體" w:cstheme="minorHAnsi"/>
        </w:rPr>
        <w:t>風險註記，項目</w:t>
      </w:r>
      <w:r w:rsidRPr="00F02179">
        <w:rPr>
          <w:rFonts w:eastAsia="微軟正黑體" w:cstheme="minorHAnsi"/>
        </w:rPr>
        <w:t>05</w:t>
      </w:r>
      <w:r w:rsidRPr="00F02179">
        <w:rPr>
          <w:rFonts w:eastAsia="微軟正黑體" w:cstheme="minorHAnsi"/>
        </w:rPr>
        <w:t>、</w:t>
      </w:r>
      <w:r w:rsidRPr="00F02179">
        <w:rPr>
          <w:rFonts w:eastAsia="微軟正黑體" w:cstheme="minorHAnsi"/>
        </w:rPr>
        <w:t>06</w:t>
      </w:r>
      <w:r w:rsidRPr="00F02179">
        <w:rPr>
          <w:rFonts w:eastAsia="微軟正黑體" w:cstheme="minorHAnsi"/>
        </w:rPr>
        <w:t>、</w:t>
      </w:r>
      <w:r w:rsidRPr="00F02179">
        <w:rPr>
          <w:rFonts w:eastAsia="微軟正黑體" w:cstheme="minorHAnsi"/>
        </w:rPr>
        <w:t>07</w:t>
      </w:r>
      <w:r w:rsidRPr="00F02179">
        <w:rPr>
          <w:rFonts w:eastAsia="微軟正黑體" w:cstheme="minorHAnsi"/>
        </w:rPr>
        <w:t>、</w:t>
      </w:r>
      <w:r w:rsidRPr="00F02179">
        <w:rPr>
          <w:rFonts w:eastAsia="微軟正黑體" w:cstheme="minorHAnsi"/>
        </w:rPr>
        <w:t>10</w:t>
      </w:r>
      <w:r w:rsidRPr="00F02179">
        <w:rPr>
          <w:rFonts w:eastAsia="微軟正黑體" w:cstheme="minorHAnsi"/>
        </w:rPr>
        <w:t>、</w:t>
      </w:r>
      <w:r w:rsidRPr="00F02179">
        <w:rPr>
          <w:rFonts w:eastAsia="微軟正黑體" w:cstheme="minorHAnsi"/>
        </w:rPr>
        <w:t>11</w:t>
      </w:r>
      <w:r w:rsidRPr="00F02179">
        <w:rPr>
          <w:rFonts w:eastAsia="微軟正黑體" w:cstheme="minorHAnsi"/>
        </w:rPr>
        <w:t>、</w:t>
      </w:r>
      <w:r w:rsidRPr="00F02179">
        <w:rPr>
          <w:rFonts w:eastAsia="微軟正黑體" w:cstheme="minorHAnsi"/>
        </w:rPr>
        <w:t>12</w:t>
      </w:r>
      <w:r w:rsidRPr="00F02179">
        <w:rPr>
          <w:rFonts w:eastAsia="微軟正黑體" w:cstheme="minorHAnsi"/>
        </w:rPr>
        <w:t>、</w:t>
      </w:r>
      <w:r w:rsidRPr="00F02179">
        <w:rPr>
          <w:rFonts w:eastAsia="微軟正黑體" w:cstheme="minorHAnsi"/>
        </w:rPr>
        <w:t>13</w:t>
      </w:r>
      <w:r w:rsidRPr="00F02179">
        <w:rPr>
          <w:rFonts w:eastAsia="微軟正黑體" w:cstheme="minorHAnsi"/>
        </w:rPr>
        <w:t>、</w:t>
      </w:r>
      <w:r w:rsidRPr="00F02179">
        <w:rPr>
          <w:rFonts w:eastAsia="微軟正黑體" w:cstheme="minorHAnsi"/>
        </w:rPr>
        <w:t>14</w:t>
      </w:r>
      <w:r w:rsidRPr="00F02179">
        <w:rPr>
          <w:rFonts w:eastAsia="微軟正黑體" w:cstheme="minorHAnsi"/>
        </w:rPr>
        <w:t>、</w:t>
      </w:r>
      <w:r w:rsidRPr="00F02179">
        <w:rPr>
          <w:rFonts w:eastAsia="微軟正黑體" w:cstheme="minorHAnsi"/>
        </w:rPr>
        <w:t>17</w:t>
      </w:r>
      <w:r w:rsidRPr="00F02179">
        <w:rPr>
          <w:rFonts w:eastAsia="微軟正黑體" w:cstheme="minorHAnsi"/>
        </w:rPr>
        <w:t>、</w:t>
      </w:r>
      <w:r w:rsidRPr="00F02179">
        <w:rPr>
          <w:rFonts w:eastAsia="微軟正黑體" w:cstheme="minorHAnsi"/>
        </w:rPr>
        <w:t>20</w:t>
      </w:r>
      <w:r w:rsidRPr="00F02179">
        <w:rPr>
          <w:rFonts w:eastAsia="微軟正黑體" w:cstheme="minorHAnsi"/>
        </w:rPr>
        <w:t>、</w:t>
      </w:r>
      <w:r w:rsidRPr="00F02179">
        <w:rPr>
          <w:rFonts w:eastAsia="微軟正黑體" w:cstheme="minorHAnsi"/>
        </w:rPr>
        <w:t>21</w:t>
      </w:r>
      <w:r w:rsidRPr="00F02179">
        <w:rPr>
          <w:rFonts w:eastAsia="微軟正黑體" w:cstheme="minorHAnsi"/>
        </w:rPr>
        <w:t>、</w:t>
      </w:r>
      <w:r w:rsidRPr="00F02179">
        <w:rPr>
          <w:rFonts w:eastAsia="微軟正黑體" w:cstheme="minorHAnsi"/>
        </w:rPr>
        <w:t>22</w:t>
      </w:r>
      <w:r w:rsidRPr="00F02179">
        <w:rPr>
          <w:rFonts w:eastAsia="微軟正黑體" w:cstheme="minorHAnsi"/>
        </w:rPr>
        <w:t>，項目中有存在</w:t>
      </w:r>
      <w:r w:rsidRPr="00F02179">
        <w:rPr>
          <w:rFonts w:eastAsia="微軟正黑體" w:cstheme="minorHAnsi"/>
        </w:rPr>
        <w:t>Y</w:t>
      </w:r>
      <w:r w:rsidRPr="00F02179">
        <w:rPr>
          <w:rFonts w:eastAsia="微軟正黑體" w:cstheme="minorHAnsi"/>
        </w:rPr>
        <w:t>之資料，回覆相對應警示訊息。</w:t>
      </w:r>
    </w:p>
    <w:tbl>
      <w:tblPr>
        <w:tblStyle w:val="af1"/>
        <w:tblW w:w="0" w:type="auto"/>
        <w:tblInd w:w="950" w:type="dxa"/>
        <w:tblLook w:val="04A0"/>
      </w:tblPr>
      <w:tblGrid>
        <w:gridCol w:w="888"/>
        <w:gridCol w:w="7083"/>
      </w:tblGrid>
      <w:tr w:rsidR="00BF5C66" w:rsidRPr="00F02179" w:rsidTr="004F3E43">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t>項目</w:t>
            </w:r>
          </w:p>
        </w:tc>
        <w:tc>
          <w:tcPr>
            <w:tcW w:w="7083" w:type="dxa"/>
          </w:tcPr>
          <w:p w:rsidR="00BF5C66" w:rsidRPr="00F02179" w:rsidRDefault="00BF5C66" w:rsidP="00BF5C66">
            <w:pPr>
              <w:ind w:left="0" w:firstLine="0"/>
              <w:rPr>
                <w:rFonts w:eastAsia="微軟正黑體" w:cstheme="minorHAnsi"/>
              </w:rPr>
            </w:pPr>
            <w:r w:rsidRPr="00F02179">
              <w:rPr>
                <w:rFonts w:eastAsia="微軟正黑體" w:cstheme="minorHAnsi"/>
              </w:rPr>
              <w:t>警示訊息</w:t>
            </w:r>
          </w:p>
        </w:tc>
      </w:tr>
      <w:tr w:rsidR="00BF5C66" w:rsidRPr="00F02179" w:rsidTr="004F3E43">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t>05</w:t>
            </w:r>
          </w:p>
        </w:tc>
        <w:tc>
          <w:tcPr>
            <w:tcW w:w="7083" w:type="dxa"/>
          </w:tcPr>
          <w:p w:rsidR="00BF5C66" w:rsidRPr="00F02179" w:rsidRDefault="00BF5C66" w:rsidP="00BF5C66">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05</w:t>
            </w:r>
            <w:r w:rsidR="00BE5D22" w:rsidRPr="00F02179">
              <w:rPr>
                <w:rFonts w:eastAsia="微軟正黑體" w:cstheme="minorHAnsi"/>
              </w:rPr>
              <w:t>負面新聞</w:t>
            </w:r>
            <w:r w:rsidRPr="00F02179">
              <w:rPr>
                <w:rFonts w:eastAsia="微軟正黑體" w:cstheme="minorHAnsi"/>
              </w:rPr>
              <w:t>，開戶後請至事故登錄交易進行</w:t>
            </w:r>
            <w:r w:rsidR="00BE5D22" w:rsidRPr="00F02179">
              <w:rPr>
                <w:rFonts w:eastAsia="微軟正黑體" w:cstheme="minorHAnsi"/>
              </w:rPr>
              <w:t>事故登錄</w:t>
            </w:r>
          </w:p>
        </w:tc>
      </w:tr>
      <w:tr w:rsidR="00BF5C66" w:rsidRPr="00F02179" w:rsidTr="00BF5C66">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t>06</w:t>
            </w:r>
          </w:p>
        </w:tc>
        <w:tc>
          <w:tcPr>
            <w:tcW w:w="7083" w:type="dxa"/>
          </w:tcPr>
          <w:p w:rsidR="00BF5C66" w:rsidRPr="00F02179" w:rsidRDefault="00BE5D22" w:rsidP="00BF5C66">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06</w:t>
            </w:r>
            <w:r w:rsidRPr="00F02179">
              <w:rPr>
                <w:rFonts w:eastAsia="微軟正黑體" w:cstheme="minorHAnsi"/>
              </w:rPr>
              <w:t>法人結構複雜無合理解釋，開戶後請至事故登錄交易進行事故登錄</w:t>
            </w:r>
          </w:p>
        </w:tc>
      </w:tr>
      <w:tr w:rsidR="00BF5C66" w:rsidRPr="00F02179" w:rsidTr="00BF5C66">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t>07</w:t>
            </w:r>
          </w:p>
        </w:tc>
        <w:tc>
          <w:tcPr>
            <w:tcW w:w="7083" w:type="dxa"/>
          </w:tcPr>
          <w:p w:rsidR="00BF5C66" w:rsidRPr="00F02179" w:rsidRDefault="00BE5D22" w:rsidP="00BF5C66">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07</w:t>
            </w:r>
            <w:r w:rsidRPr="00F02179">
              <w:rPr>
                <w:rFonts w:eastAsia="微軟正黑體" w:cstheme="minorHAnsi"/>
              </w:rPr>
              <w:t>發行無記名股票，開戶後請至事故登錄交易進行事故登錄</w:t>
            </w:r>
          </w:p>
        </w:tc>
      </w:tr>
      <w:tr w:rsidR="00BF5C66" w:rsidRPr="00F02179" w:rsidTr="00BF5C66">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t>10</w:t>
            </w:r>
          </w:p>
        </w:tc>
        <w:tc>
          <w:tcPr>
            <w:tcW w:w="7083" w:type="dxa"/>
          </w:tcPr>
          <w:p w:rsidR="00BF5C66" w:rsidRPr="00F02179" w:rsidRDefault="00BE5D22" w:rsidP="00BF5C66">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10</w:t>
            </w:r>
            <w:r w:rsidRPr="00F02179">
              <w:rPr>
                <w:rFonts w:eastAsia="微軟正黑體" w:cstheme="minorHAnsi"/>
              </w:rPr>
              <w:t>內部黑名單，開戶後請至事故登錄交易進行事故登錄</w:t>
            </w:r>
          </w:p>
        </w:tc>
      </w:tr>
      <w:tr w:rsidR="00BF5C66" w:rsidRPr="00F02179" w:rsidTr="00BF5C66">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t>11</w:t>
            </w:r>
          </w:p>
        </w:tc>
        <w:tc>
          <w:tcPr>
            <w:tcW w:w="7083" w:type="dxa"/>
          </w:tcPr>
          <w:p w:rsidR="00BF5C66" w:rsidRPr="00F02179" w:rsidRDefault="00BE5D22" w:rsidP="00BF5C66">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11</w:t>
            </w:r>
            <w:r w:rsidRPr="00F02179">
              <w:rPr>
                <w:rFonts w:eastAsia="微軟正黑體" w:cstheme="minorHAnsi"/>
              </w:rPr>
              <w:t>負責人</w:t>
            </w:r>
            <w:r w:rsidRPr="00F02179">
              <w:rPr>
                <w:rFonts w:eastAsia="微軟正黑體" w:cstheme="minorHAnsi"/>
              </w:rPr>
              <w:t>/</w:t>
            </w:r>
            <w:r w:rsidRPr="00F02179">
              <w:rPr>
                <w:rFonts w:eastAsia="微軟正黑體" w:cstheme="minorHAnsi"/>
              </w:rPr>
              <w:t>實際受益人</w:t>
            </w:r>
            <w:r w:rsidRPr="00F02179">
              <w:rPr>
                <w:rFonts w:eastAsia="微軟正黑體" w:cstheme="minorHAnsi"/>
              </w:rPr>
              <w:t>(</w:t>
            </w:r>
            <w:r w:rsidRPr="00F02179">
              <w:rPr>
                <w:rFonts w:eastAsia="微軟正黑體" w:cstheme="minorHAnsi"/>
              </w:rPr>
              <w:t>本國</w:t>
            </w:r>
            <w:r w:rsidRPr="00F02179">
              <w:rPr>
                <w:rFonts w:eastAsia="微軟正黑體" w:cstheme="minorHAnsi"/>
              </w:rPr>
              <w:t>PEPS)</w:t>
            </w:r>
            <w:r w:rsidRPr="00F02179">
              <w:rPr>
                <w:rFonts w:eastAsia="微軟正黑體" w:cstheme="minorHAnsi"/>
              </w:rPr>
              <w:t>，開戶後請至事故登錄交易進行事故登錄</w:t>
            </w:r>
          </w:p>
        </w:tc>
      </w:tr>
      <w:tr w:rsidR="00BF5C66" w:rsidRPr="00F02179" w:rsidTr="00BF5C66">
        <w:tc>
          <w:tcPr>
            <w:tcW w:w="888" w:type="dxa"/>
          </w:tcPr>
          <w:p w:rsidR="00BF5C66" w:rsidRPr="00F02179" w:rsidRDefault="00BF5C66" w:rsidP="00BF5C66">
            <w:pPr>
              <w:ind w:left="0" w:firstLine="0"/>
              <w:rPr>
                <w:rFonts w:eastAsia="微軟正黑體" w:cstheme="minorHAnsi"/>
              </w:rPr>
            </w:pPr>
            <w:r w:rsidRPr="00F02179">
              <w:rPr>
                <w:rFonts w:eastAsia="微軟正黑體" w:cstheme="minorHAnsi"/>
              </w:rPr>
              <w:lastRenderedPageBreak/>
              <w:t>12</w:t>
            </w:r>
          </w:p>
        </w:tc>
        <w:tc>
          <w:tcPr>
            <w:tcW w:w="7083" w:type="dxa"/>
          </w:tcPr>
          <w:p w:rsidR="00BF5C66" w:rsidRPr="00F02179" w:rsidRDefault="00BE5D22" w:rsidP="00BF5C66">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12</w:t>
            </w:r>
            <w:r w:rsidRPr="00F02179">
              <w:rPr>
                <w:rFonts w:eastAsia="微軟正黑體" w:cstheme="minorHAnsi"/>
              </w:rPr>
              <w:t>負責人</w:t>
            </w:r>
            <w:r w:rsidRPr="00F02179">
              <w:rPr>
                <w:rFonts w:eastAsia="微軟正黑體" w:cstheme="minorHAnsi"/>
              </w:rPr>
              <w:t>/</w:t>
            </w:r>
            <w:r w:rsidRPr="00F02179">
              <w:rPr>
                <w:rFonts w:eastAsia="微軟正黑體" w:cstheme="minorHAnsi"/>
              </w:rPr>
              <w:t>實際受益人</w:t>
            </w:r>
            <w:r w:rsidRPr="00F02179">
              <w:rPr>
                <w:rFonts w:eastAsia="微軟正黑體" w:cstheme="minorHAnsi"/>
              </w:rPr>
              <w:t>(</w:t>
            </w:r>
            <w:r w:rsidRPr="00F02179">
              <w:rPr>
                <w:rFonts w:eastAsia="微軟正黑體" w:cstheme="minorHAnsi"/>
              </w:rPr>
              <w:t>外國</w:t>
            </w:r>
            <w:r w:rsidRPr="00F02179">
              <w:rPr>
                <w:rFonts w:eastAsia="微軟正黑體" w:cstheme="minorHAnsi"/>
              </w:rPr>
              <w:t>PEPS)</w:t>
            </w:r>
            <w:r w:rsidRPr="00F02179">
              <w:rPr>
                <w:rFonts w:eastAsia="微軟正黑體" w:cstheme="minorHAnsi"/>
              </w:rPr>
              <w:t>，開戶後請至事故登錄交易進行事故登錄</w:t>
            </w:r>
          </w:p>
        </w:tc>
      </w:tr>
      <w:tr w:rsidR="00BE5D22" w:rsidRPr="00F02179" w:rsidTr="00BF5C66">
        <w:tc>
          <w:tcPr>
            <w:tcW w:w="888" w:type="dxa"/>
          </w:tcPr>
          <w:p w:rsidR="00BE5D22" w:rsidRPr="00F02179" w:rsidRDefault="00BE5D22" w:rsidP="00BE5D22">
            <w:pPr>
              <w:ind w:left="0" w:firstLine="0"/>
              <w:rPr>
                <w:rFonts w:eastAsia="微軟正黑體" w:cstheme="minorHAnsi"/>
              </w:rPr>
            </w:pPr>
            <w:r w:rsidRPr="00F02179">
              <w:rPr>
                <w:rFonts w:eastAsia="微軟正黑體" w:cstheme="minorHAnsi"/>
              </w:rPr>
              <w:t>13</w:t>
            </w:r>
          </w:p>
        </w:tc>
        <w:tc>
          <w:tcPr>
            <w:tcW w:w="7083" w:type="dxa"/>
          </w:tcPr>
          <w:p w:rsidR="00BE5D22" w:rsidRPr="00F02179" w:rsidRDefault="00BE5D22" w:rsidP="00BE5D22">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13</w:t>
            </w:r>
            <w:r w:rsidRPr="00F02179">
              <w:rPr>
                <w:rFonts w:eastAsia="微軟正黑體" w:cstheme="minorHAnsi"/>
              </w:rPr>
              <w:t>負責人</w:t>
            </w:r>
            <w:r w:rsidRPr="00F02179">
              <w:rPr>
                <w:rFonts w:eastAsia="微軟正黑體" w:cstheme="minorHAnsi"/>
              </w:rPr>
              <w:t>/</w:t>
            </w:r>
            <w:r w:rsidRPr="00F02179">
              <w:rPr>
                <w:rFonts w:eastAsia="微軟正黑體" w:cstheme="minorHAnsi"/>
              </w:rPr>
              <w:t>實際受益人</w:t>
            </w:r>
            <w:r w:rsidRPr="00F02179">
              <w:rPr>
                <w:rFonts w:eastAsia="微軟正黑體" w:cstheme="minorHAnsi"/>
              </w:rPr>
              <w:t>(</w:t>
            </w:r>
            <w:r w:rsidRPr="00F02179">
              <w:rPr>
                <w:rFonts w:eastAsia="微軟正黑體" w:cstheme="minorHAnsi"/>
              </w:rPr>
              <w:t>為非資恐法制裁名單</w:t>
            </w:r>
            <w:r w:rsidRPr="00F02179">
              <w:rPr>
                <w:rFonts w:eastAsia="微軟正黑體" w:cstheme="minorHAnsi"/>
              </w:rPr>
              <w:t>)</w:t>
            </w:r>
            <w:r w:rsidRPr="00F02179">
              <w:rPr>
                <w:rFonts w:eastAsia="微軟正黑體" w:cstheme="minorHAnsi"/>
              </w:rPr>
              <w:t>，開戶後請至事故登錄交易進行事故登錄</w:t>
            </w:r>
          </w:p>
        </w:tc>
      </w:tr>
      <w:tr w:rsidR="00BE5D22" w:rsidRPr="00F02179" w:rsidTr="00BF5C66">
        <w:tc>
          <w:tcPr>
            <w:tcW w:w="888" w:type="dxa"/>
          </w:tcPr>
          <w:p w:rsidR="00BE5D22" w:rsidRPr="00F02179" w:rsidRDefault="00BE5D22" w:rsidP="00BE5D22">
            <w:pPr>
              <w:ind w:left="0" w:firstLine="0"/>
              <w:rPr>
                <w:rFonts w:eastAsia="微軟正黑體" w:cstheme="minorHAnsi"/>
              </w:rPr>
            </w:pPr>
            <w:r w:rsidRPr="00F02179">
              <w:rPr>
                <w:rFonts w:eastAsia="微軟正黑體" w:cstheme="minorHAnsi"/>
              </w:rPr>
              <w:t>14</w:t>
            </w:r>
          </w:p>
        </w:tc>
        <w:tc>
          <w:tcPr>
            <w:tcW w:w="7083" w:type="dxa"/>
          </w:tcPr>
          <w:p w:rsidR="00BE5D22" w:rsidRPr="00F02179" w:rsidRDefault="00BE5D22" w:rsidP="00BE5D22">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14</w:t>
            </w:r>
            <w:r w:rsidRPr="00F02179">
              <w:rPr>
                <w:rFonts w:eastAsia="微軟正黑體" w:cstheme="minorHAnsi"/>
              </w:rPr>
              <w:t>負責人</w:t>
            </w:r>
            <w:r w:rsidRPr="00F02179">
              <w:rPr>
                <w:rFonts w:eastAsia="微軟正黑體" w:cstheme="minorHAnsi"/>
              </w:rPr>
              <w:t>/</w:t>
            </w:r>
            <w:r w:rsidRPr="00F02179">
              <w:rPr>
                <w:rFonts w:eastAsia="微軟正黑體" w:cstheme="minorHAnsi"/>
              </w:rPr>
              <w:t>實際受益人</w:t>
            </w:r>
            <w:r w:rsidRPr="00F02179">
              <w:rPr>
                <w:rFonts w:eastAsia="微軟正黑體" w:cstheme="minorHAnsi"/>
              </w:rPr>
              <w:t>(</w:t>
            </w:r>
            <w:r w:rsidRPr="00F02179">
              <w:rPr>
                <w:rFonts w:eastAsia="微軟正黑體" w:cstheme="minorHAnsi"/>
              </w:rPr>
              <w:t>負面新聞</w:t>
            </w:r>
            <w:r w:rsidRPr="00F02179">
              <w:rPr>
                <w:rFonts w:eastAsia="微軟正黑體" w:cstheme="minorHAnsi"/>
              </w:rPr>
              <w:t>)</w:t>
            </w:r>
            <w:r w:rsidRPr="00F02179">
              <w:rPr>
                <w:rFonts w:eastAsia="微軟正黑體" w:cstheme="minorHAnsi"/>
              </w:rPr>
              <w:t>，開戶後請至事故登錄交易進行事故登錄</w:t>
            </w:r>
          </w:p>
        </w:tc>
      </w:tr>
      <w:tr w:rsidR="00BE5D22" w:rsidRPr="00F02179" w:rsidTr="00BF5C66">
        <w:tc>
          <w:tcPr>
            <w:tcW w:w="888" w:type="dxa"/>
          </w:tcPr>
          <w:p w:rsidR="00BE5D22" w:rsidRPr="00F02179" w:rsidRDefault="00BE5D22" w:rsidP="00BE5D22">
            <w:pPr>
              <w:ind w:left="0" w:firstLine="0"/>
              <w:rPr>
                <w:rFonts w:eastAsia="微軟正黑體" w:cstheme="minorHAnsi"/>
              </w:rPr>
            </w:pPr>
            <w:r w:rsidRPr="00F02179">
              <w:rPr>
                <w:rFonts w:eastAsia="微軟正黑體" w:cstheme="minorHAnsi"/>
              </w:rPr>
              <w:t>17</w:t>
            </w:r>
          </w:p>
        </w:tc>
        <w:tc>
          <w:tcPr>
            <w:tcW w:w="7083" w:type="dxa"/>
          </w:tcPr>
          <w:p w:rsidR="00BE5D22" w:rsidRPr="00F02179" w:rsidRDefault="00BE5D22" w:rsidP="00BE5D22">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17</w:t>
            </w:r>
            <w:r w:rsidRPr="00F02179">
              <w:rPr>
                <w:rFonts w:eastAsia="微軟正黑體" w:cstheme="minorHAnsi"/>
              </w:rPr>
              <w:t>法人可發行但未發行無記名股票，開戶後請至事故登錄交易進行事故登錄</w:t>
            </w:r>
          </w:p>
        </w:tc>
      </w:tr>
      <w:tr w:rsidR="00BE5D22" w:rsidRPr="00F02179" w:rsidTr="00BF5C66">
        <w:tc>
          <w:tcPr>
            <w:tcW w:w="888" w:type="dxa"/>
          </w:tcPr>
          <w:p w:rsidR="00BE5D22" w:rsidRPr="00F02179" w:rsidRDefault="00BE5D22" w:rsidP="00BE5D22">
            <w:pPr>
              <w:ind w:left="0" w:firstLine="0"/>
              <w:rPr>
                <w:rFonts w:eastAsia="微軟正黑體" w:cstheme="minorHAnsi"/>
              </w:rPr>
            </w:pPr>
            <w:r w:rsidRPr="00F02179">
              <w:rPr>
                <w:rFonts w:eastAsia="微軟正黑體" w:cstheme="minorHAnsi"/>
              </w:rPr>
              <w:t>20</w:t>
            </w:r>
          </w:p>
        </w:tc>
        <w:tc>
          <w:tcPr>
            <w:tcW w:w="7083" w:type="dxa"/>
          </w:tcPr>
          <w:p w:rsidR="00BE5D22" w:rsidRPr="00F02179" w:rsidRDefault="00BE5D22" w:rsidP="00BE5D22">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20</w:t>
            </w:r>
            <w:r w:rsidRPr="00F02179">
              <w:rPr>
                <w:rFonts w:eastAsia="微軟正黑體" w:cstheme="minorHAnsi"/>
              </w:rPr>
              <w:t>關聯方及其他關係人</w:t>
            </w:r>
            <w:r w:rsidRPr="00F02179">
              <w:rPr>
                <w:rFonts w:eastAsia="微軟正黑體" w:cstheme="minorHAnsi"/>
              </w:rPr>
              <w:t>(</w:t>
            </w:r>
            <w:r w:rsidRPr="00F02179">
              <w:rPr>
                <w:rFonts w:eastAsia="微軟正黑體" w:cstheme="minorHAnsi"/>
              </w:rPr>
              <w:t>為資恐防制法制裁名單</w:t>
            </w:r>
            <w:r w:rsidRPr="00F02179">
              <w:rPr>
                <w:rFonts w:eastAsia="微軟正黑體" w:cstheme="minorHAnsi"/>
              </w:rPr>
              <w:t>)</w:t>
            </w:r>
            <w:r w:rsidRPr="00F02179">
              <w:rPr>
                <w:rFonts w:eastAsia="微軟正黑體" w:cstheme="minorHAnsi"/>
              </w:rPr>
              <w:t>，開戶後請至事故登錄交易進行事故登錄</w:t>
            </w:r>
          </w:p>
        </w:tc>
      </w:tr>
      <w:tr w:rsidR="00BE5D22" w:rsidRPr="00F02179" w:rsidTr="00BF5C66">
        <w:tc>
          <w:tcPr>
            <w:tcW w:w="888" w:type="dxa"/>
          </w:tcPr>
          <w:p w:rsidR="00BE5D22" w:rsidRPr="00F02179" w:rsidRDefault="00BE5D22" w:rsidP="00BE5D22">
            <w:pPr>
              <w:ind w:left="0" w:firstLine="0"/>
              <w:rPr>
                <w:rFonts w:eastAsia="微軟正黑體" w:cstheme="minorHAnsi"/>
              </w:rPr>
            </w:pPr>
            <w:r w:rsidRPr="00F02179">
              <w:rPr>
                <w:rFonts w:eastAsia="微軟正黑體" w:cstheme="minorHAnsi"/>
              </w:rPr>
              <w:t>21</w:t>
            </w:r>
          </w:p>
        </w:tc>
        <w:tc>
          <w:tcPr>
            <w:tcW w:w="7083" w:type="dxa"/>
          </w:tcPr>
          <w:p w:rsidR="00BE5D22" w:rsidRPr="00F02179" w:rsidRDefault="00BE5D22" w:rsidP="00BE5D22">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21</w:t>
            </w:r>
            <w:r w:rsidR="00007B29" w:rsidRPr="00F02179">
              <w:rPr>
                <w:rFonts w:eastAsia="微軟正黑體" w:cstheme="minorHAnsi"/>
              </w:rPr>
              <w:t>關聯方或其他關係人</w:t>
            </w:r>
            <w:r w:rsidR="00007B29" w:rsidRPr="00F02179">
              <w:rPr>
                <w:rFonts w:eastAsia="微軟正黑體" w:cstheme="minorHAnsi"/>
              </w:rPr>
              <w:t>(</w:t>
            </w:r>
            <w:r w:rsidR="00007B29" w:rsidRPr="00F02179">
              <w:rPr>
                <w:rFonts w:eastAsia="微軟正黑體" w:cstheme="minorHAnsi"/>
              </w:rPr>
              <w:t>為內部黑名單</w:t>
            </w:r>
            <w:r w:rsidR="00007B29" w:rsidRPr="00F02179">
              <w:rPr>
                <w:rFonts w:eastAsia="微軟正黑體" w:cstheme="minorHAnsi"/>
              </w:rPr>
              <w:t>)</w:t>
            </w:r>
            <w:r w:rsidRPr="00F02179">
              <w:rPr>
                <w:rFonts w:eastAsia="微軟正黑體" w:cstheme="minorHAnsi"/>
              </w:rPr>
              <w:t>，開戶後請至事故登錄交易進行事故登錄</w:t>
            </w:r>
          </w:p>
        </w:tc>
      </w:tr>
      <w:tr w:rsidR="00BE5D22" w:rsidRPr="00F02179" w:rsidTr="00BF5C66">
        <w:tc>
          <w:tcPr>
            <w:tcW w:w="888" w:type="dxa"/>
          </w:tcPr>
          <w:p w:rsidR="00BE5D22" w:rsidRPr="00F02179" w:rsidRDefault="00BE5D22" w:rsidP="00BE5D22">
            <w:pPr>
              <w:ind w:left="0" w:firstLine="0"/>
              <w:rPr>
                <w:rFonts w:eastAsia="微軟正黑體" w:cstheme="minorHAnsi"/>
              </w:rPr>
            </w:pPr>
            <w:r w:rsidRPr="00F02179">
              <w:rPr>
                <w:rFonts w:eastAsia="微軟正黑體" w:cstheme="minorHAnsi"/>
              </w:rPr>
              <w:t>22</w:t>
            </w:r>
          </w:p>
        </w:tc>
        <w:tc>
          <w:tcPr>
            <w:tcW w:w="7083" w:type="dxa"/>
          </w:tcPr>
          <w:p w:rsidR="00BE5D22" w:rsidRPr="00F02179" w:rsidRDefault="00BE5D22" w:rsidP="00BE5D22">
            <w:pPr>
              <w:ind w:left="0" w:firstLine="0"/>
              <w:rPr>
                <w:rFonts w:eastAsia="微軟正黑體" w:cstheme="minorHAnsi"/>
              </w:rPr>
            </w:pPr>
            <w:r w:rsidRPr="00F02179">
              <w:rPr>
                <w:rFonts w:eastAsia="微軟正黑體" w:cstheme="minorHAnsi"/>
              </w:rPr>
              <w:t>1197</w:t>
            </w:r>
            <w:r w:rsidRPr="00F02179">
              <w:rPr>
                <w:rFonts w:eastAsia="微軟正黑體" w:cstheme="minorHAnsi"/>
              </w:rPr>
              <w:t>有</w:t>
            </w: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22</w:t>
            </w:r>
            <w:r w:rsidR="0021627B" w:rsidRPr="00F02179">
              <w:rPr>
                <w:rFonts w:eastAsia="微軟正黑體" w:cstheme="minorHAnsi"/>
                <w:color w:val="000000"/>
                <w:kern w:val="0"/>
                <w:szCs w:val="24"/>
              </w:rPr>
              <w:t>檢警調及重要調查案件</w:t>
            </w:r>
            <w:r w:rsidRPr="00F02179">
              <w:rPr>
                <w:rFonts w:eastAsia="微軟正黑體" w:cstheme="minorHAnsi"/>
              </w:rPr>
              <w:t>，開戶後請至事故登錄交易進行事故登錄</w:t>
            </w:r>
          </w:p>
        </w:tc>
      </w:tr>
    </w:tbl>
    <w:p w:rsidR="00BF5C66" w:rsidRPr="00F02179" w:rsidRDefault="00BF5C66" w:rsidP="00BF5C66">
      <w:pPr>
        <w:pStyle w:val="af2"/>
        <w:numPr>
          <w:ilvl w:val="5"/>
          <w:numId w:val="165"/>
        </w:numPr>
        <w:ind w:leftChars="396" w:left="1432" w:hanging="482"/>
        <w:rPr>
          <w:rFonts w:eastAsia="微軟正黑體" w:cstheme="minorHAnsi"/>
        </w:rPr>
      </w:pPr>
    </w:p>
    <w:p w:rsidR="00CE2F77" w:rsidRPr="00F02179" w:rsidRDefault="009B055D" w:rsidP="00CE2F77">
      <w:pPr>
        <w:pStyle w:val="af2"/>
        <w:numPr>
          <w:ilvl w:val="0"/>
          <w:numId w:val="165"/>
        </w:numPr>
        <w:ind w:leftChars="0" w:left="670" w:hanging="284"/>
        <w:rPr>
          <w:rFonts w:eastAsia="微軟正黑體" w:cstheme="minorHAnsi"/>
        </w:rPr>
      </w:pPr>
      <w:r w:rsidRPr="00F02179">
        <w:rPr>
          <w:rFonts w:eastAsia="微軟正黑體" w:cstheme="minorHAnsi"/>
        </w:rPr>
        <w:t>提供外圍系統</w:t>
      </w:r>
      <w:r w:rsidR="00CE2F77" w:rsidRPr="00F02179">
        <w:rPr>
          <w:rFonts w:eastAsia="微軟正黑體" w:cstheme="minorHAnsi"/>
        </w:rPr>
        <w:t>更新</w:t>
      </w:r>
      <w:r w:rsidRPr="00F02179">
        <w:rPr>
          <w:rFonts w:eastAsia="微軟正黑體" w:cstheme="minorHAnsi"/>
        </w:rPr>
        <w:t>「低風險定審未完成」記號</w:t>
      </w:r>
      <w:r w:rsidR="00CE2F77" w:rsidRPr="00F02179">
        <w:rPr>
          <w:rFonts w:eastAsia="微軟正黑體" w:cstheme="minorHAnsi"/>
        </w:rPr>
        <w:t>API</w:t>
      </w:r>
      <w:r w:rsidR="00CE2F77" w:rsidRPr="00F02179">
        <w:rPr>
          <w:rFonts w:eastAsia="微軟正黑體" w:cstheme="minorHAnsi"/>
        </w:rPr>
        <w:t>，外圍系統執行台外幣存款開戶及客戶基本資料異動交易成功時</w:t>
      </w:r>
      <w:r w:rsidR="00CE2F77" w:rsidRPr="00F02179">
        <w:rPr>
          <w:rFonts w:eastAsia="微軟正黑體" w:cstheme="minorHAnsi"/>
        </w:rPr>
        <w:t>(1198</w:t>
      </w:r>
      <w:r w:rsidR="00CE2F77" w:rsidRPr="00F02179">
        <w:rPr>
          <w:rFonts w:eastAsia="微軟正黑體" w:cstheme="minorHAnsi"/>
        </w:rPr>
        <w:t>、</w:t>
      </w:r>
      <w:r w:rsidR="00CE2F77" w:rsidRPr="00F02179">
        <w:rPr>
          <w:rFonts w:eastAsia="微軟正黑體" w:cstheme="minorHAnsi"/>
        </w:rPr>
        <w:t>1101</w:t>
      </w:r>
      <w:r w:rsidR="00CE2F77" w:rsidRPr="00F02179">
        <w:rPr>
          <w:rFonts w:eastAsia="微軟正黑體" w:cstheme="minorHAnsi"/>
        </w:rPr>
        <w:t>、</w:t>
      </w:r>
      <w:r w:rsidR="00CE2F77" w:rsidRPr="00F02179">
        <w:rPr>
          <w:rFonts w:eastAsia="微軟正黑體" w:cstheme="minorHAnsi"/>
        </w:rPr>
        <w:t>1199</w:t>
      </w:r>
      <w:r w:rsidR="00CE2F77" w:rsidRPr="00F02179">
        <w:rPr>
          <w:rFonts w:eastAsia="微軟正黑體" w:cstheme="minorHAnsi"/>
        </w:rPr>
        <w:t>、</w:t>
      </w:r>
      <w:r w:rsidR="00CE2F77" w:rsidRPr="00F02179">
        <w:rPr>
          <w:rFonts w:eastAsia="微軟正黑體" w:cstheme="minorHAnsi"/>
        </w:rPr>
        <w:t>1196/NC01)</w:t>
      </w:r>
      <w:r w:rsidR="00CE2F77" w:rsidRPr="00F02179">
        <w:rPr>
          <w:rFonts w:eastAsia="微軟正黑體" w:cstheme="minorHAnsi"/>
        </w:rPr>
        <w:t>，藉由此</w:t>
      </w:r>
      <w:r w:rsidR="00CE2F77" w:rsidRPr="00F02179">
        <w:rPr>
          <w:rFonts w:eastAsia="微軟正黑體" w:cstheme="minorHAnsi"/>
        </w:rPr>
        <w:t>API</w:t>
      </w:r>
      <w:r w:rsidR="00CE2F77" w:rsidRPr="00F02179">
        <w:rPr>
          <w:rFonts w:eastAsia="微軟正黑體" w:cstheme="minorHAnsi"/>
        </w:rPr>
        <w:t>更新「低風險定審未完成」記號。中台同步更新核心相對應知事故代碼，並記錄更新</w:t>
      </w:r>
      <w:r w:rsidR="00CE2F77" w:rsidRPr="00F02179">
        <w:rPr>
          <w:rFonts w:eastAsia="微軟正黑體" w:cstheme="minorHAnsi"/>
        </w:rPr>
        <w:t>Log</w:t>
      </w:r>
      <w:r w:rsidR="00CE2F77" w:rsidRPr="00F02179">
        <w:rPr>
          <w:rFonts w:eastAsia="微軟正黑體" w:cstheme="minorHAnsi"/>
        </w:rPr>
        <w:t>。</w:t>
      </w:r>
    </w:p>
    <w:p w:rsidR="009B055D" w:rsidRPr="00F02179" w:rsidRDefault="009B055D" w:rsidP="004F3E43">
      <w:pPr>
        <w:pStyle w:val="af2"/>
        <w:numPr>
          <w:ilvl w:val="0"/>
          <w:numId w:val="165"/>
        </w:numPr>
        <w:ind w:leftChars="0" w:left="670" w:hanging="284"/>
        <w:rPr>
          <w:rFonts w:eastAsia="微軟正黑體" w:cstheme="minorHAnsi"/>
        </w:rPr>
      </w:pPr>
    </w:p>
    <w:p w:rsidR="002C23BA" w:rsidRPr="00F02179" w:rsidRDefault="002C23BA" w:rsidP="004F3E43">
      <w:pPr>
        <w:ind w:leftChars="18" w:left="523"/>
        <w:rPr>
          <w:rFonts w:eastAsia="微軟正黑體" w:cstheme="minorHAnsi"/>
        </w:rPr>
      </w:pPr>
    </w:p>
    <w:p w:rsidR="00A470D3" w:rsidRPr="00F02179" w:rsidRDefault="00A470D3" w:rsidP="000F50BB">
      <w:pPr>
        <w:pStyle w:val="af2"/>
        <w:numPr>
          <w:ilvl w:val="3"/>
          <w:numId w:val="164"/>
        </w:numPr>
        <w:ind w:leftChars="0"/>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利用及刪除維護</w:t>
      </w:r>
      <w:r w:rsidRPr="00F02179">
        <w:rPr>
          <w:rFonts w:eastAsia="微軟正黑體" w:cstheme="minorHAnsi"/>
        </w:rPr>
        <w:t>(1000</w:t>
      </w:r>
      <w:r w:rsidR="00662F82" w:rsidRPr="00F02179">
        <w:rPr>
          <w:rFonts w:eastAsia="微軟正黑體" w:cstheme="minorHAnsi"/>
        </w:rPr>
        <w:t>/1098/1099</w:t>
      </w:r>
      <w:r w:rsidRPr="00F02179">
        <w:rPr>
          <w:rFonts w:eastAsia="微軟正黑體" w:cstheme="minorHAnsi"/>
        </w:rPr>
        <w:t>)</w:t>
      </w:r>
    </w:p>
    <w:p w:rsidR="00334489" w:rsidRPr="00F02179" w:rsidRDefault="00334489" w:rsidP="000F50BB">
      <w:pPr>
        <w:ind w:leftChars="75" w:left="180" w:firstLine="0"/>
        <w:rPr>
          <w:rFonts w:eastAsia="微軟正黑體" w:cstheme="minorHAnsi"/>
        </w:rPr>
      </w:pPr>
      <w:r w:rsidRPr="00F02179">
        <w:rPr>
          <w:rFonts w:eastAsia="微軟正黑體" w:cstheme="minorHAnsi"/>
        </w:rPr>
        <w:t>提供櫃員於分行系統新增、查詢、修改客戶個人行銷意願及申請客戶個資刪除作業兩項功能。</w:t>
      </w:r>
      <w:r w:rsidR="00065713" w:rsidRPr="00F02179">
        <w:rPr>
          <w:rFonts w:eastAsia="微軟正黑體" w:cstheme="minorHAnsi"/>
        </w:rPr>
        <w:t>此交易亦可提供外圍系統進行個人資料蒐集</w:t>
      </w:r>
      <w:r w:rsidR="00065713" w:rsidRPr="00F02179">
        <w:rPr>
          <w:rFonts w:eastAsia="微軟正黑體" w:cstheme="minorHAnsi"/>
        </w:rPr>
        <w:t>.</w:t>
      </w:r>
      <w:r w:rsidR="00065713" w:rsidRPr="00F02179">
        <w:rPr>
          <w:rFonts w:eastAsia="微軟正黑體" w:cstheme="minorHAnsi"/>
        </w:rPr>
        <w:t>處理</w:t>
      </w:r>
      <w:r w:rsidR="00065713" w:rsidRPr="00F02179">
        <w:rPr>
          <w:rFonts w:eastAsia="微軟正黑體" w:cstheme="minorHAnsi"/>
        </w:rPr>
        <w:t>.</w:t>
      </w:r>
      <w:r w:rsidR="00065713" w:rsidRPr="00F02179">
        <w:rPr>
          <w:rFonts w:eastAsia="微軟正黑體" w:cstheme="minorHAnsi"/>
        </w:rPr>
        <w:t>利用及刪除維護及查詢作業。</w:t>
      </w:r>
    </w:p>
    <w:p w:rsidR="00334489" w:rsidRPr="00F02179" w:rsidRDefault="00334489" w:rsidP="00334489">
      <w:pPr>
        <w:pStyle w:val="af2"/>
        <w:numPr>
          <w:ilvl w:val="0"/>
          <w:numId w:val="170"/>
        </w:numPr>
        <w:ind w:leftChars="75" w:left="540"/>
        <w:rPr>
          <w:rFonts w:eastAsia="微軟正黑體" w:cstheme="minorHAnsi"/>
        </w:rPr>
      </w:pPr>
      <w:r w:rsidRPr="00F02179">
        <w:rPr>
          <w:rFonts w:eastAsia="微軟正黑體" w:cstheme="minorHAnsi"/>
        </w:rPr>
        <w:t>客戶個人行銷意願作業</w:t>
      </w:r>
      <w:r w:rsidR="00B019E0" w:rsidRPr="00F02179">
        <w:rPr>
          <w:rFonts w:eastAsia="微軟正黑體" w:cstheme="minorHAnsi"/>
        </w:rPr>
        <w:t>(10</w:t>
      </w:r>
      <w:r w:rsidR="00065713" w:rsidRPr="00F02179">
        <w:rPr>
          <w:rFonts w:eastAsia="微軟正黑體" w:cstheme="minorHAnsi"/>
        </w:rPr>
        <w:t>00)</w:t>
      </w:r>
    </w:p>
    <w:p w:rsidR="00DE009B" w:rsidRPr="00F02179" w:rsidRDefault="002A17FF" w:rsidP="00BC0EA9">
      <w:pPr>
        <w:pStyle w:val="af2"/>
        <w:numPr>
          <w:ilvl w:val="5"/>
          <w:numId w:val="165"/>
        </w:numPr>
        <w:ind w:leftChars="278" w:left="951" w:hanging="284"/>
        <w:rPr>
          <w:rFonts w:eastAsia="微軟正黑體" w:cstheme="minorHAnsi"/>
        </w:rPr>
      </w:pPr>
      <w:r w:rsidRPr="00F02179">
        <w:rPr>
          <w:rFonts w:eastAsia="微軟正黑體" w:cstheme="minorHAnsi"/>
        </w:rPr>
        <w:t>提供分行</w:t>
      </w:r>
      <w:r w:rsidR="0041308D" w:rsidRPr="00F02179">
        <w:rPr>
          <w:rFonts w:eastAsia="微軟正黑體" w:cstheme="minorHAnsi"/>
        </w:rPr>
        <w:t>臨櫃</w:t>
      </w:r>
      <w:r w:rsidRPr="00F02179">
        <w:rPr>
          <w:rFonts w:eastAsia="微軟正黑體" w:cstheme="minorHAnsi"/>
        </w:rPr>
        <w:t>進行客戶個人行銷意願異動申請</w:t>
      </w:r>
      <w:r w:rsidR="00133441" w:rsidRPr="00F02179">
        <w:rPr>
          <w:rFonts w:eastAsia="微軟正黑體" w:cstheme="minorHAnsi"/>
        </w:rPr>
        <w:t>，申請成功後即時</w:t>
      </w:r>
      <w:r w:rsidR="004122C8" w:rsidRPr="00F02179">
        <w:rPr>
          <w:rFonts w:eastAsia="微軟正黑體" w:cstheme="minorHAnsi"/>
        </w:rPr>
        <w:t>同步更新</w:t>
      </w:r>
      <w:r w:rsidR="00133441" w:rsidRPr="00F02179">
        <w:rPr>
          <w:rFonts w:eastAsia="微軟正黑體" w:cstheme="minorHAnsi"/>
        </w:rPr>
        <w:t>信用卡系統</w:t>
      </w:r>
      <w:r w:rsidRPr="00F02179">
        <w:rPr>
          <w:rFonts w:eastAsia="微軟正黑體" w:cstheme="minorHAnsi"/>
        </w:rPr>
        <w:t>。</w:t>
      </w:r>
      <w:r w:rsidR="00E17EEF" w:rsidRPr="00F02179">
        <w:rPr>
          <w:rFonts w:eastAsia="微軟正黑體" w:cstheme="minorHAnsi"/>
        </w:rPr>
        <w:t>維護欄位</w:t>
      </w:r>
      <w:r w:rsidR="0013713F" w:rsidRPr="00F02179">
        <w:rPr>
          <w:rFonts w:eastAsia="微軟正黑體" w:cstheme="minorHAnsi"/>
        </w:rPr>
        <w:t>「同意行銷</w:t>
      </w:r>
      <w:r w:rsidR="004122C8" w:rsidRPr="00F02179">
        <w:rPr>
          <w:rFonts w:eastAsia="微軟正黑體" w:cstheme="minorHAnsi"/>
        </w:rPr>
        <w:t>未與</w:t>
      </w:r>
      <w:r w:rsidR="0013713F" w:rsidRPr="00F02179">
        <w:rPr>
          <w:rFonts w:eastAsia="微軟正黑體" w:cstheme="minorHAnsi"/>
        </w:rPr>
        <w:t>本行</w:t>
      </w:r>
      <w:r w:rsidR="004122C8" w:rsidRPr="00F02179">
        <w:rPr>
          <w:rFonts w:eastAsia="微軟正黑體" w:cstheme="minorHAnsi"/>
        </w:rPr>
        <w:t>往來之其他</w:t>
      </w:r>
      <w:r w:rsidR="0013713F" w:rsidRPr="00F02179">
        <w:rPr>
          <w:rFonts w:eastAsia="微軟正黑體" w:cstheme="minorHAnsi"/>
        </w:rPr>
        <w:t>業務」、「同意特定目的外個人資料利用</w:t>
      </w:r>
      <w:r w:rsidR="0013713F" w:rsidRPr="00F02179">
        <w:rPr>
          <w:rFonts w:eastAsia="微軟正黑體" w:cstheme="minorHAnsi"/>
        </w:rPr>
        <w:t>(</w:t>
      </w:r>
      <w:r w:rsidR="0013713F" w:rsidRPr="00F02179">
        <w:rPr>
          <w:rFonts w:eastAsia="微軟正黑體" w:cstheme="minorHAnsi"/>
        </w:rPr>
        <w:t>如保險推廣、文教基金會活動訊息通知</w:t>
      </w:r>
      <w:r w:rsidR="0013713F" w:rsidRPr="00F02179">
        <w:rPr>
          <w:rFonts w:eastAsia="微軟正黑體" w:cstheme="minorHAnsi"/>
        </w:rPr>
        <w:t>)</w:t>
      </w:r>
      <w:r w:rsidR="0013713F" w:rsidRPr="00F02179">
        <w:rPr>
          <w:rFonts w:eastAsia="微軟正黑體" w:cstheme="minorHAnsi"/>
        </w:rPr>
        <w:t>」、「勿擾通知」及「個人行銷意願版本」。</w:t>
      </w:r>
      <w:r w:rsidR="00B733ED" w:rsidRPr="00F02179">
        <w:rPr>
          <w:rFonts w:eastAsia="微軟正黑體" w:cstheme="minorHAnsi"/>
        </w:rPr>
        <w:t>「個人行銷意願版本」，為固定</w:t>
      </w:r>
      <w:r w:rsidR="0041308D" w:rsidRPr="00F02179">
        <w:rPr>
          <w:rFonts w:eastAsia="微軟正黑體" w:cstheme="minorHAnsi"/>
        </w:rPr>
        <w:t>值且不定時更新。客戶個人行銷意願作業</w:t>
      </w:r>
      <w:r w:rsidR="0013713F" w:rsidRPr="00F02179">
        <w:rPr>
          <w:rFonts w:eastAsia="微軟正黑體" w:cstheme="minorHAnsi"/>
        </w:rPr>
        <w:t>完成後，需記錄個人行銷意願申請紀錄檔，提供分行系統可於「</w:t>
      </w:r>
      <w:r w:rsidR="0013713F" w:rsidRPr="00F02179">
        <w:rPr>
          <w:rFonts w:eastAsia="微軟正黑體" w:cstheme="minorHAnsi"/>
        </w:rPr>
        <w:t>10</w:t>
      </w:r>
      <w:r w:rsidR="009A5A4F" w:rsidRPr="00F02179">
        <w:rPr>
          <w:rFonts w:eastAsia="微軟正黑體" w:cstheme="minorHAnsi"/>
        </w:rPr>
        <w:t>9</w:t>
      </w:r>
      <w:r w:rsidR="0013713F" w:rsidRPr="00F02179">
        <w:rPr>
          <w:rFonts w:eastAsia="微軟正黑體" w:cstheme="minorHAnsi"/>
        </w:rPr>
        <w:t xml:space="preserve">9 </w:t>
      </w:r>
      <w:r w:rsidR="0013713F" w:rsidRPr="00F02179">
        <w:rPr>
          <w:rFonts w:eastAsia="微軟正黑體" w:cstheme="minorHAnsi"/>
        </w:rPr>
        <w:t>個人資料蒐集</w:t>
      </w:r>
      <w:r w:rsidR="0013713F" w:rsidRPr="00F02179">
        <w:rPr>
          <w:rFonts w:eastAsia="微軟正黑體" w:cstheme="minorHAnsi"/>
        </w:rPr>
        <w:t>.</w:t>
      </w:r>
      <w:r w:rsidR="0013713F" w:rsidRPr="00F02179">
        <w:rPr>
          <w:rFonts w:eastAsia="微軟正黑體" w:cstheme="minorHAnsi"/>
        </w:rPr>
        <w:t>處理</w:t>
      </w:r>
      <w:r w:rsidR="0013713F" w:rsidRPr="00F02179">
        <w:rPr>
          <w:rFonts w:eastAsia="微軟正黑體" w:cstheme="minorHAnsi"/>
        </w:rPr>
        <w:t>.</w:t>
      </w:r>
      <w:r w:rsidR="0013713F" w:rsidRPr="00F02179">
        <w:rPr>
          <w:rFonts w:eastAsia="微軟正黑體" w:cstheme="minorHAnsi"/>
        </w:rPr>
        <w:t>利用及刪除歷史資料查詢」查詢該筆紀錄。</w:t>
      </w:r>
    </w:p>
    <w:p w:rsidR="0036721E" w:rsidRPr="00F02179" w:rsidRDefault="002A17FF" w:rsidP="0041308D">
      <w:pPr>
        <w:pStyle w:val="af2"/>
        <w:numPr>
          <w:ilvl w:val="5"/>
          <w:numId w:val="165"/>
        </w:numPr>
        <w:ind w:leftChars="278" w:left="951" w:hanging="284"/>
        <w:rPr>
          <w:rFonts w:eastAsia="微軟正黑體" w:cstheme="minorHAnsi"/>
        </w:rPr>
      </w:pPr>
      <w:r w:rsidRPr="00F02179">
        <w:rPr>
          <w:rFonts w:eastAsia="微軟正黑體" w:cstheme="minorHAnsi"/>
        </w:rPr>
        <w:t>批次作業：信用卡系統提供當日客戶於信用卡系統申請之客戶個人行銷意願異</w:t>
      </w:r>
      <w:r w:rsidRPr="00F02179">
        <w:rPr>
          <w:rFonts w:eastAsia="微軟正黑體" w:cstheme="minorHAnsi"/>
        </w:rPr>
        <w:lastRenderedPageBreak/>
        <w:t>動資料整批檔案，中台以信用卡提供之異動時間與中台最後一筆客戶個人行銷意願異動時間比對後</w:t>
      </w:r>
      <w:r w:rsidR="0041308D" w:rsidRPr="00F02179">
        <w:rPr>
          <w:rFonts w:eastAsia="微軟正黑體" w:cstheme="minorHAnsi"/>
        </w:rPr>
        <w:t>，執行</w:t>
      </w:r>
      <w:r w:rsidRPr="00F02179">
        <w:rPr>
          <w:rFonts w:eastAsia="微軟正黑體" w:cstheme="minorHAnsi"/>
        </w:rPr>
        <w:t>客戶個人行銷意願資料更新</w:t>
      </w:r>
      <w:r w:rsidR="0041308D" w:rsidRPr="00F02179">
        <w:rPr>
          <w:rFonts w:eastAsia="微軟正黑體" w:cstheme="minorHAnsi"/>
        </w:rPr>
        <w:t>。</w:t>
      </w:r>
      <w:r w:rsidRPr="00F02179">
        <w:rPr>
          <w:rFonts w:eastAsia="微軟正黑體" w:cstheme="minorHAnsi"/>
        </w:rPr>
        <w:t>若中台異動時間小於信用卡異動時間則</w:t>
      </w:r>
      <w:r w:rsidR="0041308D" w:rsidRPr="00F02179">
        <w:rPr>
          <w:rFonts w:eastAsia="微軟正黑體" w:cstheme="minorHAnsi"/>
        </w:rPr>
        <w:t>以</w:t>
      </w:r>
      <w:r w:rsidRPr="00F02179">
        <w:rPr>
          <w:rFonts w:eastAsia="微軟正黑體" w:cstheme="minorHAnsi"/>
        </w:rPr>
        <w:t>信用卡提供資料更新中台客戶個人行銷意願。不論是否使用信用卡資料更新中台</w:t>
      </w:r>
      <w:r w:rsidR="0041308D" w:rsidRPr="00F02179">
        <w:rPr>
          <w:rFonts w:eastAsia="微軟正黑體" w:cstheme="minorHAnsi"/>
        </w:rPr>
        <w:t>客戶個人行銷意願</w:t>
      </w:r>
      <w:r w:rsidRPr="00F02179">
        <w:rPr>
          <w:rFonts w:eastAsia="微軟正黑體" w:cstheme="minorHAnsi"/>
        </w:rPr>
        <w:t>資料，皆須將信用卡提供之資訊更新於中台客戶個人行銷意願申請紀錄檔中，提供分行系統可於「</w:t>
      </w:r>
      <w:r w:rsidRPr="00F02179">
        <w:rPr>
          <w:rFonts w:eastAsia="微軟正黑體" w:cstheme="minorHAnsi"/>
        </w:rPr>
        <w:t>10</w:t>
      </w:r>
      <w:r w:rsidR="009A5A4F" w:rsidRPr="00F02179">
        <w:rPr>
          <w:rFonts w:eastAsia="微軟正黑體" w:cstheme="minorHAnsi"/>
        </w:rPr>
        <w:t>9</w:t>
      </w:r>
      <w:r w:rsidRPr="00F02179">
        <w:rPr>
          <w:rFonts w:eastAsia="微軟正黑體" w:cstheme="minorHAnsi"/>
        </w:rPr>
        <w:t xml:space="preserve">9 </w:t>
      </w: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利用及刪除歷史資料查詢」查詢該筆紀錄。</w:t>
      </w:r>
    </w:p>
    <w:p w:rsidR="004122C8" w:rsidRPr="00F02179" w:rsidRDefault="004122C8" w:rsidP="000F50BB">
      <w:pPr>
        <w:pStyle w:val="af2"/>
        <w:numPr>
          <w:ilvl w:val="5"/>
          <w:numId w:val="165"/>
        </w:numPr>
        <w:ind w:leftChars="278" w:left="951" w:hanging="284"/>
        <w:rPr>
          <w:rFonts w:eastAsia="微軟正黑體" w:cstheme="minorHAnsi"/>
        </w:rPr>
      </w:pPr>
      <w:r w:rsidRPr="00F02179">
        <w:rPr>
          <w:rFonts w:eastAsia="微軟正黑體" w:cstheme="minorHAnsi"/>
        </w:rPr>
        <w:t>客戶個人行銷意願申請紀錄檔需紀錄交易日期、交易時間、櫃員代號、本次申請</w:t>
      </w:r>
      <w:r w:rsidR="005F11D0" w:rsidRPr="00F02179">
        <w:rPr>
          <w:rFonts w:eastAsia="微軟正黑體" w:cstheme="minorHAnsi"/>
        </w:rPr>
        <w:t>結果</w:t>
      </w:r>
      <w:r w:rsidR="005F11D0" w:rsidRPr="00F02179">
        <w:rPr>
          <w:rFonts w:eastAsia="微軟正黑體" w:cstheme="minorHAnsi"/>
        </w:rPr>
        <w:t>(</w:t>
      </w:r>
      <w:r w:rsidR="005F11D0" w:rsidRPr="00F02179">
        <w:rPr>
          <w:rFonts w:eastAsia="微軟正黑體" w:cstheme="minorHAnsi"/>
        </w:rPr>
        <w:t>包含</w:t>
      </w:r>
      <w:r w:rsidRPr="00F02179">
        <w:rPr>
          <w:rFonts w:eastAsia="微軟正黑體" w:cstheme="minorHAnsi"/>
        </w:rPr>
        <w:t>「同意行銷未與本行往來之其他業務」、</w:t>
      </w:r>
      <w:r w:rsidR="005F11D0" w:rsidRPr="00F02179">
        <w:rPr>
          <w:rFonts w:eastAsia="微軟正黑體" w:cstheme="minorHAnsi"/>
        </w:rPr>
        <w:t>本次申請之</w:t>
      </w:r>
      <w:r w:rsidRPr="00F02179">
        <w:rPr>
          <w:rFonts w:eastAsia="微軟正黑體" w:cstheme="minorHAnsi"/>
        </w:rPr>
        <w:t>「同意特定目的外個人資料利用</w:t>
      </w:r>
      <w:r w:rsidRPr="00F02179">
        <w:rPr>
          <w:rFonts w:eastAsia="微軟正黑體" w:cstheme="minorHAnsi"/>
        </w:rPr>
        <w:t>(</w:t>
      </w:r>
      <w:r w:rsidRPr="00F02179">
        <w:rPr>
          <w:rFonts w:eastAsia="微軟正黑體" w:cstheme="minorHAnsi"/>
        </w:rPr>
        <w:t>如保險推廣、文教基金會活動訊息通知</w:t>
      </w:r>
      <w:r w:rsidRPr="00F02179">
        <w:rPr>
          <w:rFonts w:eastAsia="微軟正黑體" w:cstheme="minorHAnsi"/>
        </w:rPr>
        <w:t>)</w:t>
      </w:r>
      <w:r w:rsidRPr="00F02179">
        <w:rPr>
          <w:rFonts w:eastAsia="微軟正黑體" w:cstheme="minorHAnsi"/>
        </w:rPr>
        <w:t>」、「勿擾通知」</w:t>
      </w:r>
      <w:r w:rsidR="005F11D0" w:rsidRPr="00F02179">
        <w:rPr>
          <w:rFonts w:eastAsia="微軟正黑體" w:cstheme="minorHAnsi"/>
        </w:rPr>
        <w:t>及「個人行銷意願版本」</w:t>
      </w:r>
      <w:r w:rsidR="005F11D0" w:rsidRPr="00F02179">
        <w:rPr>
          <w:rFonts w:eastAsia="微軟正黑體" w:cstheme="minorHAnsi"/>
        </w:rPr>
        <w:t>)</w:t>
      </w:r>
      <w:r w:rsidR="005F11D0" w:rsidRPr="00F02179">
        <w:rPr>
          <w:rFonts w:eastAsia="微軟正黑體" w:cstheme="minorHAnsi"/>
        </w:rPr>
        <w:t>、資料來源</w:t>
      </w:r>
      <w:r w:rsidR="005F11D0" w:rsidRPr="00F02179">
        <w:rPr>
          <w:rFonts w:eastAsia="微軟正黑體" w:cstheme="minorHAnsi"/>
        </w:rPr>
        <w:t>(</w:t>
      </w:r>
      <w:r w:rsidR="005F11D0" w:rsidRPr="00F02179">
        <w:rPr>
          <w:rFonts w:eastAsia="微軟正黑體" w:cstheme="minorHAnsi"/>
        </w:rPr>
        <w:t>中台、信用卡系統</w:t>
      </w:r>
      <w:r w:rsidR="005F11D0" w:rsidRPr="00F02179">
        <w:rPr>
          <w:rFonts w:eastAsia="微軟正黑體" w:cstheme="minorHAnsi"/>
        </w:rPr>
        <w:t>)</w:t>
      </w:r>
      <w:r w:rsidR="005F11D0" w:rsidRPr="00F02179">
        <w:rPr>
          <w:rFonts w:eastAsia="微軟正黑體" w:cstheme="minorHAnsi"/>
        </w:rPr>
        <w:t>。</w:t>
      </w:r>
    </w:p>
    <w:p w:rsidR="00334489" w:rsidRPr="00F02179" w:rsidRDefault="00334489">
      <w:pPr>
        <w:pStyle w:val="af2"/>
        <w:numPr>
          <w:ilvl w:val="0"/>
          <w:numId w:val="170"/>
        </w:numPr>
        <w:ind w:leftChars="75" w:left="540"/>
        <w:rPr>
          <w:rFonts w:eastAsia="微軟正黑體" w:cstheme="minorHAnsi"/>
        </w:rPr>
      </w:pPr>
      <w:r w:rsidRPr="00F02179">
        <w:rPr>
          <w:rFonts w:eastAsia="微軟正黑體" w:cstheme="minorHAnsi"/>
        </w:rPr>
        <w:t>客戶個資</w:t>
      </w:r>
      <w:r w:rsidR="004122C8" w:rsidRPr="00F02179">
        <w:rPr>
          <w:rFonts w:eastAsia="微軟正黑體" w:cstheme="minorHAnsi"/>
        </w:rPr>
        <w:t>刪除</w:t>
      </w:r>
      <w:r w:rsidR="004122C8" w:rsidRPr="00F02179">
        <w:rPr>
          <w:rFonts w:eastAsia="微軟正黑體" w:cstheme="minorHAnsi"/>
        </w:rPr>
        <w:t>(</w:t>
      </w:r>
      <w:r w:rsidR="004122C8" w:rsidRPr="00F02179">
        <w:rPr>
          <w:rFonts w:eastAsia="微軟正黑體" w:cstheme="minorHAnsi"/>
        </w:rPr>
        <w:t>回復</w:t>
      </w:r>
      <w:r w:rsidR="004122C8" w:rsidRPr="00F02179">
        <w:rPr>
          <w:rFonts w:eastAsia="微軟正黑體" w:cstheme="minorHAnsi"/>
        </w:rPr>
        <w:t>)</w:t>
      </w:r>
      <w:r w:rsidRPr="00F02179">
        <w:rPr>
          <w:rFonts w:eastAsia="微軟正黑體" w:cstheme="minorHAnsi"/>
        </w:rPr>
        <w:t>作業</w:t>
      </w:r>
    </w:p>
    <w:p w:rsidR="0041308D" w:rsidRPr="00F02179" w:rsidRDefault="0041308D" w:rsidP="0041308D">
      <w:pPr>
        <w:pStyle w:val="af2"/>
        <w:numPr>
          <w:ilvl w:val="5"/>
          <w:numId w:val="164"/>
        </w:numPr>
        <w:ind w:leftChars="278" w:left="951" w:hanging="284"/>
        <w:rPr>
          <w:rFonts w:eastAsia="微軟正黑體" w:cstheme="minorHAnsi"/>
        </w:rPr>
      </w:pPr>
      <w:r w:rsidRPr="00F02179">
        <w:rPr>
          <w:rFonts w:eastAsia="微軟正黑體" w:cstheme="minorHAnsi"/>
        </w:rPr>
        <w:t>提供分行臨櫃進行客戶個資刪除</w:t>
      </w:r>
      <w:r w:rsidRPr="00F02179">
        <w:rPr>
          <w:rFonts w:eastAsia="微軟正黑體" w:cstheme="minorHAnsi"/>
        </w:rPr>
        <w:t>(</w:t>
      </w:r>
      <w:r w:rsidRPr="00F02179">
        <w:rPr>
          <w:rFonts w:eastAsia="微軟正黑體" w:cstheme="minorHAnsi"/>
        </w:rPr>
        <w:t>回復</w:t>
      </w:r>
      <w:r w:rsidRPr="00F02179">
        <w:rPr>
          <w:rFonts w:eastAsia="微軟正黑體" w:cstheme="minorHAnsi"/>
        </w:rPr>
        <w:t>)</w:t>
      </w:r>
      <w:r w:rsidRPr="00F02179">
        <w:rPr>
          <w:rFonts w:eastAsia="微軟正黑體" w:cstheme="minorHAnsi"/>
        </w:rPr>
        <w:t>申請，</w:t>
      </w:r>
      <w:r w:rsidR="00F10309" w:rsidRPr="00F02179">
        <w:rPr>
          <w:rFonts w:eastAsia="微軟正黑體" w:cstheme="minorHAnsi"/>
        </w:rPr>
        <w:t>客戶個資刪除</w:t>
      </w:r>
      <w:r w:rsidR="004122C8" w:rsidRPr="00F02179">
        <w:rPr>
          <w:rFonts w:eastAsia="微軟正黑體" w:cstheme="minorHAnsi"/>
        </w:rPr>
        <w:t>申請成功後即時同步更新信用卡系統</w:t>
      </w:r>
      <w:r w:rsidR="00F10309" w:rsidRPr="00F02179">
        <w:rPr>
          <w:rFonts w:eastAsia="微軟正黑體" w:cstheme="minorHAnsi"/>
        </w:rPr>
        <w:t>及核心系統</w:t>
      </w:r>
      <w:r w:rsidR="005432D1" w:rsidRPr="00F02179">
        <w:rPr>
          <w:rFonts w:eastAsia="微軟正黑體" w:cstheme="minorHAnsi"/>
        </w:rPr>
        <w:t>；客戶申請個資刪除回復，申請成功</w:t>
      </w:r>
      <w:r w:rsidR="00F10309" w:rsidRPr="00F02179">
        <w:rPr>
          <w:rFonts w:eastAsia="微軟正黑體" w:cstheme="minorHAnsi"/>
        </w:rPr>
        <w:t>後即時同步更新信用卡系統及新核心系統</w:t>
      </w:r>
      <w:r w:rsidR="004122C8" w:rsidRPr="00F02179">
        <w:rPr>
          <w:rFonts w:eastAsia="微軟正黑體" w:cstheme="minorHAnsi"/>
        </w:rPr>
        <w:t>。客戶個資刪除</w:t>
      </w:r>
      <w:r w:rsidR="00F10309" w:rsidRPr="00F02179">
        <w:rPr>
          <w:rFonts w:eastAsia="微軟正黑體" w:cstheme="minorHAnsi"/>
        </w:rPr>
        <w:t>(</w:t>
      </w:r>
      <w:r w:rsidR="00F10309" w:rsidRPr="00F02179">
        <w:rPr>
          <w:rFonts w:eastAsia="微軟正黑體" w:cstheme="minorHAnsi"/>
        </w:rPr>
        <w:t>回復</w:t>
      </w:r>
      <w:r w:rsidR="00F10309" w:rsidRPr="00F02179">
        <w:rPr>
          <w:rFonts w:eastAsia="微軟正黑體" w:cstheme="minorHAnsi"/>
        </w:rPr>
        <w:t>)</w:t>
      </w:r>
      <w:r w:rsidR="004122C8" w:rsidRPr="00F02179">
        <w:rPr>
          <w:rFonts w:eastAsia="微軟正黑體" w:cstheme="minorHAnsi"/>
        </w:rPr>
        <w:t>作業完成後，需記錄個資刪除</w:t>
      </w:r>
      <w:r w:rsidR="004122C8" w:rsidRPr="00F02179">
        <w:rPr>
          <w:rFonts w:eastAsia="微軟正黑體" w:cstheme="minorHAnsi"/>
        </w:rPr>
        <w:t>(</w:t>
      </w:r>
      <w:r w:rsidR="004122C8" w:rsidRPr="00F02179">
        <w:rPr>
          <w:rFonts w:eastAsia="微軟正黑體" w:cstheme="minorHAnsi"/>
        </w:rPr>
        <w:t>回復</w:t>
      </w:r>
      <w:r w:rsidR="004122C8" w:rsidRPr="00F02179">
        <w:rPr>
          <w:rFonts w:eastAsia="微軟正黑體" w:cstheme="minorHAnsi"/>
        </w:rPr>
        <w:t>)</w:t>
      </w:r>
      <w:r w:rsidR="004122C8" w:rsidRPr="00F02179">
        <w:rPr>
          <w:rFonts w:eastAsia="微軟正黑體" w:cstheme="minorHAnsi"/>
        </w:rPr>
        <w:t>申請紀錄檔，提供分行系統可於「</w:t>
      </w:r>
      <w:r w:rsidR="004122C8" w:rsidRPr="00F02179">
        <w:rPr>
          <w:rFonts w:eastAsia="微軟正黑體" w:cstheme="minorHAnsi"/>
        </w:rPr>
        <w:t>10</w:t>
      </w:r>
      <w:r w:rsidR="0062490A" w:rsidRPr="00F02179">
        <w:rPr>
          <w:rFonts w:eastAsia="微軟正黑體" w:cstheme="minorHAnsi"/>
        </w:rPr>
        <w:t>9</w:t>
      </w:r>
      <w:r w:rsidR="004122C8" w:rsidRPr="00F02179">
        <w:rPr>
          <w:rFonts w:eastAsia="微軟正黑體" w:cstheme="minorHAnsi"/>
        </w:rPr>
        <w:t xml:space="preserve">9 </w:t>
      </w:r>
      <w:r w:rsidR="004122C8" w:rsidRPr="00F02179">
        <w:rPr>
          <w:rFonts w:eastAsia="微軟正黑體" w:cstheme="minorHAnsi"/>
        </w:rPr>
        <w:t>個人資料蒐集</w:t>
      </w:r>
      <w:r w:rsidR="004122C8" w:rsidRPr="00F02179">
        <w:rPr>
          <w:rFonts w:eastAsia="微軟正黑體" w:cstheme="minorHAnsi"/>
        </w:rPr>
        <w:t>.</w:t>
      </w:r>
      <w:r w:rsidR="004122C8" w:rsidRPr="00F02179">
        <w:rPr>
          <w:rFonts w:eastAsia="微軟正黑體" w:cstheme="minorHAnsi"/>
        </w:rPr>
        <w:t>處理</w:t>
      </w:r>
      <w:r w:rsidR="004122C8" w:rsidRPr="00F02179">
        <w:rPr>
          <w:rFonts w:eastAsia="微軟正黑體" w:cstheme="minorHAnsi"/>
        </w:rPr>
        <w:t>.</w:t>
      </w:r>
      <w:r w:rsidR="004122C8" w:rsidRPr="00F02179">
        <w:rPr>
          <w:rFonts w:eastAsia="微軟正黑體" w:cstheme="minorHAnsi"/>
        </w:rPr>
        <w:t>利用及刪除歷史資料查詢」查詢該筆紀錄。</w:t>
      </w:r>
    </w:p>
    <w:p w:rsidR="005F11D0" w:rsidRPr="00F02179" w:rsidRDefault="005F11D0" w:rsidP="0041308D">
      <w:pPr>
        <w:pStyle w:val="af2"/>
        <w:numPr>
          <w:ilvl w:val="5"/>
          <w:numId w:val="164"/>
        </w:numPr>
        <w:ind w:leftChars="278" w:left="951" w:hanging="284"/>
        <w:rPr>
          <w:rFonts w:eastAsia="微軟正黑體" w:cstheme="minorHAnsi"/>
        </w:rPr>
      </w:pPr>
      <w:r w:rsidRPr="00F02179">
        <w:rPr>
          <w:rFonts w:eastAsia="微軟正黑體" w:cstheme="minorHAnsi"/>
        </w:rPr>
        <w:t>個資刪除</w:t>
      </w:r>
      <w:r w:rsidRPr="00F02179">
        <w:rPr>
          <w:rFonts w:eastAsia="微軟正黑體" w:cstheme="minorHAnsi"/>
        </w:rPr>
        <w:t>(</w:t>
      </w:r>
      <w:r w:rsidRPr="00F02179">
        <w:rPr>
          <w:rFonts w:eastAsia="微軟正黑體" w:cstheme="minorHAnsi"/>
        </w:rPr>
        <w:t>回</w:t>
      </w:r>
      <w:r w:rsidR="004A4C6D" w:rsidRPr="00F02179">
        <w:rPr>
          <w:rFonts w:eastAsia="微軟正黑體" w:cstheme="minorHAnsi"/>
        </w:rPr>
        <w:t>覆</w:t>
      </w:r>
      <w:r w:rsidRPr="00F02179">
        <w:rPr>
          <w:rFonts w:eastAsia="微軟正黑體" w:cstheme="minorHAnsi"/>
        </w:rPr>
        <w:t>)</w:t>
      </w:r>
      <w:r w:rsidRPr="00F02179">
        <w:rPr>
          <w:rFonts w:eastAsia="微軟正黑體" w:cstheme="minorHAnsi"/>
        </w:rPr>
        <w:t>申請紀錄檔需紀錄交易日期、交易時間、櫃員代號、本次申請結果</w:t>
      </w:r>
      <w:r w:rsidR="004A4C6D" w:rsidRPr="00F02179">
        <w:rPr>
          <w:rFonts w:eastAsia="微軟正黑體" w:cstheme="minorHAnsi"/>
        </w:rPr>
        <w:t>、資料來源</w:t>
      </w:r>
      <w:r w:rsidRPr="00F02179">
        <w:rPr>
          <w:rFonts w:eastAsia="微軟正黑體" w:cstheme="minorHAnsi"/>
        </w:rPr>
        <w:t>。</w:t>
      </w:r>
    </w:p>
    <w:p w:rsidR="004122C8" w:rsidRPr="00F02179" w:rsidRDefault="004122C8" w:rsidP="0041308D">
      <w:pPr>
        <w:pStyle w:val="af2"/>
        <w:numPr>
          <w:ilvl w:val="5"/>
          <w:numId w:val="164"/>
        </w:numPr>
        <w:ind w:leftChars="278" w:left="951" w:hanging="284"/>
        <w:rPr>
          <w:rFonts w:eastAsia="微軟正黑體" w:cstheme="minorHAnsi"/>
        </w:rPr>
      </w:pPr>
      <w:r w:rsidRPr="00F02179">
        <w:rPr>
          <w:rFonts w:eastAsia="微軟正黑體" w:cstheme="minorHAnsi"/>
        </w:rPr>
        <w:t>批次作業：</w:t>
      </w:r>
    </w:p>
    <w:p w:rsidR="0062490A" w:rsidRPr="00F02179" w:rsidRDefault="005F11D0" w:rsidP="005A379C">
      <w:pPr>
        <w:pStyle w:val="af2"/>
        <w:numPr>
          <w:ilvl w:val="6"/>
          <w:numId w:val="164"/>
        </w:numPr>
        <w:ind w:leftChars="472" w:left="1417" w:hanging="284"/>
        <w:rPr>
          <w:rFonts w:eastAsia="微軟正黑體" w:cstheme="minorHAnsi"/>
        </w:rPr>
      </w:pPr>
      <w:r w:rsidRPr="00F02179">
        <w:rPr>
          <w:rFonts w:eastAsia="微軟正黑體" w:cstheme="minorHAnsi"/>
        </w:rPr>
        <w:t>檢核當日客戶個資刪除申請資料</w:t>
      </w:r>
      <w:r w:rsidR="00C552A9" w:rsidRPr="00F02179">
        <w:rPr>
          <w:rFonts w:eastAsia="微軟正黑體" w:cstheme="minorHAnsi"/>
        </w:rPr>
        <w:t>於核心是否仍有業務往來，業務往來種類包含台外幣活存、台外幣定存、放款、黃金存摺、</w:t>
      </w:r>
      <w:r w:rsidR="005432D1" w:rsidRPr="00F02179">
        <w:rPr>
          <w:rFonts w:eastAsia="微軟正黑體" w:cstheme="minorHAnsi"/>
        </w:rPr>
        <w:t>進出口業務。</w:t>
      </w:r>
      <w:r w:rsidR="005A379C" w:rsidRPr="00F02179">
        <w:rPr>
          <w:rFonts w:eastAsia="微軟正黑體" w:cstheme="minorHAnsi"/>
        </w:rPr>
        <w:t>拒絕理由需以下列業務代碼方式顯示：</w:t>
      </w:r>
    </w:p>
    <w:tbl>
      <w:tblPr>
        <w:tblW w:w="7540" w:type="dxa"/>
        <w:tblInd w:w="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tblPr>
      <w:tblGrid>
        <w:gridCol w:w="960"/>
        <w:gridCol w:w="1120"/>
        <w:gridCol w:w="960"/>
        <w:gridCol w:w="1640"/>
        <w:gridCol w:w="960"/>
        <w:gridCol w:w="1900"/>
      </w:tblGrid>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I001</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支存</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D0FC</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外匯活期存款</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D0ON</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出口押匯</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I002</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台幣活存</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D0FT</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外匯定期存款</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D0BP</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出口託收融資</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I003</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台幣活儲</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D0LN</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外幣放款</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D0PL</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出口外銷放款</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I004</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行員存款</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D0LG</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進口保函</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D0LA</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出口信用狀通知</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I006</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台幣定存</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D0LC</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進口開狀</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D0LT</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出口信用狀轉讓</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lastRenderedPageBreak/>
              <w:t>I007</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台幣定儲</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D0IL</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進口到單</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D0LS</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出口換單轉讓</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I008</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台幣放款</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D0IC</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進口託收</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D0LL</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出口本地信用狀</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I00E</w:t>
            </w:r>
          </w:p>
        </w:tc>
        <w:tc>
          <w:tcPr>
            <w:tcW w:w="112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黃金存摺</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D0SG</w:t>
            </w:r>
          </w:p>
        </w:tc>
        <w:tc>
          <w:tcPr>
            <w:tcW w:w="164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進口擔保提貨</w:t>
            </w: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D0OC</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出口託收</w:t>
            </w:r>
          </w:p>
        </w:tc>
      </w:tr>
      <w:tr w:rsidR="009A3A7B" w:rsidRPr="00F02179" w:rsidTr="000F50BB">
        <w:trPr>
          <w:trHeight w:val="340"/>
        </w:trPr>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p>
        </w:tc>
        <w:tc>
          <w:tcPr>
            <w:tcW w:w="1120" w:type="dxa"/>
            <w:shd w:val="clear" w:color="auto" w:fill="auto"/>
            <w:noWrap/>
            <w:vAlign w:val="center"/>
            <w:hideMark/>
          </w:tcPr>
          <w:p w:rsidR="009A3A7B" w:rsidRPr="00F02179" w:rsidRDefault="009A3A7B" w:rsidP="009A3A7B">
            <w:pPr>
              <w:widowControl/>
              <w:ind w:leftChars="75" w:left="180" w:firstLine="0"/>
              <w:rPr>
                <w:rFonts w:eastAsia="Times New Roman" w:cstheme="minorHAnsi"/>
                <w:kern w:val="0"/>
                <w:sz w:val="20"/>
                <w:szCs w:val="20"/>
              </w:rPr>
            </w:pPr>
          </w:p>
        </w:tc>
        <w:tc>
          <w:tcPr>
            <w:tcW w:w="960" w:type="dxa"/>
            <w:shd w:val="clear" w:color="auto" w:fill="auto"/>
            <w:noWrap/>
            <w:vAlign w:val="center"/>
            <w:hideMark/>
          </w:tcPr>
          <w:p w:rsidR="009A3A7B" w:rsidRPr="00F02179" w:rsidRDefault="009A3A7B" w:rsidP="009A3A7B">
            <w:pPr>
              <w:widowControl/>
              <w:ind w:leftChars="75" w:left="180" w:firstLine="0"/>
              <w:rPr>
                <w:rFonts w:eastAsia="Times New Roman" w:cstheme="minorHAnsi"/>
                <w:kern w:val="0"/>
                <w:sz w:val="20"/>
                <w:szCs w:val="20"/>
              </w:rPr>
            </w:pPr>
          </w:p>
        </w:tc>
        <w:tc>
          <w:tcPr>
            <w:tcW w:w="1640" w:type="dxa"/>
            <w:shd w:val="clear" w:color="auto" w:fill="auto"/>
            <w:noWrap/>
            <w:vAlign w:val="center"/>
            <w:hideMark/>
          </w:tcPr>
          <w:p w:rsidR="009A3A7B" w:rsidRPr="00F02179" w:rsidRDefault="009A3A7B" w:rsidP="009A3A7B">
            <w:pPr>
              <w:widowControl/>
              <w:ind w:leftChars="75" w:left="180" w:firstLine="0"/>
              <w:rPr>
                <w:rFonts w:eastAsia="Times New Roman" w:cstheme="minorHAnsi"/>
                <w:kern w:val="0"/>
                <w:sz w:val="20"/>
                <w:szCs w:val="20"/>
              </w:rPr>
            </w:pPr>
          </w:p>
        </w:tc>
        <w:tc>
          <w:tcPr>
            <w:tcW w:w="96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D0CP</w:t>
            </w:r>
          </w:p>
        </w:tc>
        <w:tc>
          <w:tcPr>
            <w:tcW w:w="1900" w:type="dxa"/>
            <w:shd w:val="clear" w:color="auto" w:fill="auto"/>
            <w:noWrap/>
            <w:vAlign w:val="center"/>
            <w:hideMark/>
          </w:tcPr>
          <w:p w:rsidR="009A3A7B" w:rsidRPr="00F02179" w:rsidRDefault="009A3A7B" w:rsidP="009A3A7B">
            <w:pPr>
              <w:widowControl/>
              <w:ind w:leftChars="75" w:left="180" w:firstLine="0"/>
              <w:rPr>
                <w:rFonts w:eastAsia="微軟正黑體" w:cstheme="minorHAnsi"/>
                <w:color w:val="000000"/>
                <w:kern w:val="0"/>
                <w:szCs w:val="24"/>
              </w:rPr>
            </w:pPr>
            <w:r w:rsidRPr="00F02179">
              <w:rPr>
                <w:rFonts w:eastAsia="微軟正黑體" w:cstheme="minorHAnsi"/>
                <w:color w:val="000000"/>
                <w:kern w:val="0"/>
                <w:szCs w:val="24"/>
              </w:rPr>
              <w:t>光票買入</w:t>
            </w:r>
          </w:p>
        </w:tc>
      </w:tr>
    </w:tbl>
    <w:p w:rsidR="005A379C" w:rsidRPr="00F02179" w:rsidRDefault="005A379C" w:rsidP="000F50BB">
      <w:pPr>
        <w:pStyle w:val="af2"/>
        <w:ind w:leftChars="590" w:left="1416" w:firstLine="0"/>
        <w:rPr>
          <w:rFonts w:eastAsia="微軟正黑體" w:cstheme="minorHAnsi"/>
        </w:rPr>
      </w:pPr>
    </w:p>
    <w:p w:rsidR="004122C8" w:rsidRPr="00F02179" w:rsidRDefault="004122C8" w:rsidP="005432D1">
      <w:pPr>
        <w:pStyle w:val="af2"/>
        <w:numPr>
          <w:ilvl w:val="6"/>
          <w:numId w:val="164"/>
        </w:numPr>
        <w:ind w:leftChars="472" w:left="1417" w:hanging="284"/>
        <w:rPr>
          <w:rFonts w:eastAsia="微軟正黑體" w:cstheme="minorHAnsi"/>
        </w:rPr>
      </w:pPr>
      <w:r w:rsidRPr="00F02179">
        <w:rPr>
          <w:rFonts w:eastAsia="微軟正黑體" w:cstheme="minorHAnsi"/>
        </w:rPr>
        <w:t>產生</w:t>
      </w:r>
      <w:r w:rsidR="005F11D0" w:rsidRPr="00F02179">
        <w:rPr>
          <w:rFonts w:eastAsia="微軟正黑體" w:cstheme="minorHAnsi"/>
        </w:rPr>
        <w:t>當</w:t>
      </w:r>
      <w:r w:rsidRPr="00F02179">
        <w:rPr>
          <w:rFonts w:eastAsia="微軟正黑體" w:cstheme="minorHAnsi"/>
        </w:rPr>
        <w:t>日客戶個資刪除</w:t>
      </w:r>
      <w:r w:rsidR="005A379C" w:rsidRPr="00F02179">
        <w:rPr>
          <w:rFonts w:eastAsia="微軟正黑體" w:cstheme="minorHAnsi"/>
        </w:rPr>
        <w:t>(</w:t>
      </w:r>
      <w:r w:rsidR="005A379C" w:rsidRPr="00F02179">
        <w:rPr>
          <w:rFonts w:eastAsia="微軟正黑體" w:cstheme="minorHAnsi"/>
        </w:rPr>
        <w:t>回復</w:t>
      </w:r>
      <w:r w:rsidR="005A379C" w:rsidRPr="00F02179">
        <w:rPr>
          <w:rFonts w:eastAsia="微軟正黑體" w:cstheme="minorHAnsi"/>
        </w:rPr>
        <w:t>)</w:t>
      </w:r>
      <w:r w:rsidR="009A3A7B" w:rsidRPr="00F02179">
        <w:rPr>
          <w:rFonts w:eastAsia="微軟正黑體" w:cstheme="minorHAnsi"/>
        </w:rPr>
        <w:t>詢問</w:t>
      </w:r>
      <w:r w:rsidRPr="00F02179">
        <w:rPr>
          <w:rFonts w:eastAsia="微軟正黑體" w:cstheme="minorHAnsi"/>
        </w:rPr>
        <w:t>批次檔案</w:t>
      </w:r>
      <w:r w:rsidR="005F11D0" w:rsidRPr="00F02179">
        <w:rPr>
          <w:rFonts w:eastAsia="微軟正黑體" w:cstheme="minorHAnsi"/>
        </w:rPr>
        <w:t>提供給外圍系統</w:t>
      </w:r>
      <w:r w:rsidR="005432D1" w:rsidRPr="00F02179">
        <w:rPr>
          <w:rFonts w:eastAsia="微軟正黑體" w:cstheme="minorHAnsi"/>
        </w:rPr>
        <w:t xml:space="preserve">(C:CCS </w:t>
      </w:r>
      <w:r w:rsidR="005432D1" w:rsidRPr="00F02179">
        <w:rPr>
          <w:rFonts w:eastAsia="微軟正黑體" w:cstheme="minorHAnsi"/>
        </w:rPr>
        <w:t>信用卡、</w:t>
      </w:r>
      <w:r w:rsidR="005432D1" w:rsidRPr="00F02179">
        <w:rPr>
          <w:rFonts w:eastAsia="微軟正黑體" w:cstheme="minorHAnsi"/>
        </w:rPr>
        <w:t>F:AS400</w:t>
      </w:r>
      <w:r w:rsidR="005432D1" w:rsidRPr="00F02179">
        <w:rPr>
          <w:rFonts w:eastAsia="微軟正黑體" w:cstheme="minorHAnsi"/>
        </w:rPr>
        <w:t>信託業務、</w:t>
      </w:r>
      <w:r w:rsidR="005432D1" w:rsidRPr="00F02179">
        <w:rPr>
          <w:rFonts w:eastAsia="微軟正黑體" w:cstheme="minorHAnsi"/>
        </w:rPr>
        <w:t>H:HR</w:t>
      </w:r>
      <w:r w:rsidR="005432D1" w:rsidRPr="00F02179">
        <w:rPr>
          <w:rFonts w:eastAsia="微軟正黑體" w:cstheme="minorHAnsi"/>
        </w:rPr>
        <w:t>、</w:t>
      </w:r>
      <w:r w:rsidR="005432D1" w:rsidRPr="00F02179">
        <w:rPr>
          <w:rFonts w:eastAsia="微軟正黑體" w:cstheme="minorHAnsi"/>
        </w:rPr>
        <w:t>A:ABS</w:t>
      </w:r>
      <w:r w:rsidR="005432D1" w:rsidRPr="00F02179">
        <w:rPr>
          <w:rFonts w:eastAsia="微軟正黑體" w:cstheme="minorHAnsi"/>
        </w:rPr>
        <w:t>財管、</w:t>
      </w:r>
      <w:r w:rsidR="005432D1" w:rsidRPr="00F02179">
        <w:rPr>
          <w:rFonts w:eastAsia="微軟正黑體" w:cstheme="minorHAnsi"/>
        </w:rPr>
        <w:t xml:space="preserve">S: </w:t>
      </w:r>
      <w:r w:rsidR="005432D1" w:rsidRPr="00F02179">
        <w:rPr>
          <w:rFonts w:eastAsia="微軟正黑體" w:cstheme="minorHAnsi"/>
        </w:rPr>
        <w:t>保代、</w:t>
      </w:r>
      <w:r w:rsidR="005432D1" w:rsidRPr="00F02179">
        <w:rPr>
          <w:rFonts w:eastAsia="微軟正黑體" w:cstheme="minorHAnsi"/>
        </w:rPr>
        <w:t xml:space="preserve">T: </w:t>
      </w:r>
      <w:r w:rsidR="005432D1" w:rsidRPr="00F02179">
        <w:rPr>
          <w:rFonts w:eastAsia="微軟正黑體" w:cstheme="minorHAnsi"/>
        </w:rPr>
        <w:t>財金</w:t>
      </w:r>
      <w:r w:rsidR="005432D1" w:rsidRPr="00F02179">
        <w:rPr>
          <w:rFonts w:eastAsia="微軟正黑體" w:cstheme="minorHAnsi"/>
        </w:rPr>
        <w:t>)</w:t>
      </w:r>
      <w:r w:rsidR="005432D1" w:rsidRPr="00F02179">
        <w:rPr>
          <w:rFonts w:eastAsia="微軟正黑體" w:cstheme="minorHAnsi"/>
        </w:rPr>
        <w:t>，</w:t>
      </w:r>
      <w:r w:rsidR="005F11D0" w:rsidRPr="00F02179">
        <w:rPr>
          <w:rFonts w:eastAsia="微軟正黑體" w:cstheme="minorHAnsi"/>
        </w:rPr>
        <w:t>確認該客戶是否於其他系統尚有業務</w:t>
      </w:r>
      <w:r w:rsidR="005432D1" w:rsidRPr="00F02179">
        <w:rPr>
          <w:rFonts w:eastAsia="微軟正黑體" w:cstheme="minorHAnsi"/>
        </w:rPr>
        <w:t>。</w:t>
      </w:r>
    </w:p>
    <w:p w:rsidR="005432D1" w:rsidRPr="00F02179" w:rsidRDefault="005432D1" w:rsidP="004D1B87">
      <w:pPr>
        <w:pStyle w:val="af2"/>
        <w:numPr>
          <w:ilvl w:val="6"/>
          <w:numId w:val="164"/>
        </w:numPr>
        <w:ind w:leftChars="472" w:left="1417" w:hanging="284"/>
        <w:rPr>
          <w:rFonts w:eastAsia="微軟正黑體" w:cstheme="minorHAnsi"/>
        </w:rPr>
      </w:pPr>
      <w:r w:rsidRPr="00F02179">
        <w:rPr>
          <w:rFonts w:eastAsia="微軟正黑體" w:cstheme="minorHAnsi"/>
        </w:rPr>
        <w:t>取回外圍系統個資刪除詢問</w:t>
      </w:r>
      <w:r w:rsidR="009A3A7B" w:rsidRPr="00F02179">
        <w:rPr>
          <w:rFonts w:eastAsia="微軟正黑體" w:cstheme="minorHAnsi"/>
        </w:rPr>
        <w:t>回覆</w:t>
      </w:r>
      <w:r w:rsidRPr="00F02179">
        <w:rPr>
          <w:rFonts w:eastAsia="微軟正黑體" w:cstheme="minorHAnsi"/>
        </w:rPr>
        <w:t>檔確認各系統是否皆無業務往來</w:t>
      </w:r>
      <w:r w:rsidR="009A3A7B" w:rsidRPr="00F02179">
        <w:rPr>
          <w:rFonts w:eastAsia="微軟正黑體" w:cstheme="minorHAnsi"/>
        </w:rPr>
        <w:t>(</w:t>
      </w:r>
      <w:r w:rsidR="009A3A7B" w:rsidRPr="00F02179">
        <w:rPr>
          <w:rFonts w:eastAsia="微軟正黑體" w:cstheme="minorHAnsi"/>
        </w:rPr>
        <w:t>以各系統回覆檔案中回覆代碼判斷，若</w:t>
      </w:r>
      <w:r w:rsidR="004D1B87" w:rsidRPr="00F02179">
        <w:rPr>
          <w:rFonts w:eastAsia="微軟正黑體" w:cstheme="minorHAnsi"/>
        </w:rPr>
        <w:t>該客戶統一編號所有回覆資料代碼皆為</w:t>
      </w:r>
      <w:r w:rsidR="009A3A7B" w:rsidRPr="00F02179">
        <w:rPr>
          <w:rFonts w:eastAsia="微軟正黑體" w:cstheme="minorHAnsi"/>
        </w:rPr>
        <w:t>”000</w:t>
      </w:r>
      <w:r w:rsidR="004D1B87" w:rsidRPr="00F02179">
        <w:rPr>
          <w:rFonts w:eastAsia="微軟正黑體" w:cstheme="minorHAnsi"/>
        </w:rPr>
        <w:t>:</w:t>
      </w:r>
      <w:r w:rsidR="004D1B87" w:rsidRPr="00F02179">
        <w:rPr>
          <w:rFonts w:eastAsia="微軟正黑體" w:cstheme="minorHAnsi"/>
        </w:rPr>
        <w:t>同意</w:t>
      </w:r>
      <w:r w:rsidR="009A3A7B" w:rsidRPr="00F02179">
        <w:rPr>
          <w:rFonts w:eastAsia="微軟正黑體" w:cstheme="minorHAnsi"/>
        </w:rPr>
        <w:t>”</w:t>
      </w:r>
      <w:r w:rsidR="009A3A7B" w:rsidRPr="00F02179">
        <w:rPr>
          <w:rFonts w:eastAsia="微軟正黑體" w:cstheme="minorHAnsi"/>
        </w:rPr>
        <w:t>或</w:t>
      </w:r>
      <w:r w:rsidR="009A3A7B" w:rsidRPr="00F02179">
        <w:rPr>
          <w:rFonts w:eastAsia="微軟正黑體" w:cstheme="minorHAnsi"/>
        </w:rPr>
        <w:t>”999</w:t>
      </w:r>
      <w:r w:rsidR="004D1B87" w:rsidRPr="00F02179">
        <w:rPr>
          <w:rFonts w:eastAsia="微軟正黑體" w:cstheme="minorHAnsi"/>
        </w:rPr>
        <w:t>:</w:t>
      </w:r>
      <w:r w:rsidR="004D1B87" w:rsidRPr="00F02179">
        <w:rPr>
          <w:rFonts w:eastAsia="微軟正黑體" w:cstheme="minorHAnsi"/>
        </w:rPr>
        <w:t>不存在</w:t>
      </w:r>
      <w:r w:rsidR="009A3A7B" w:rsidRPr="00F02179">
        <w:rPr>
          <w:rFonts w:eastAsia="微軟正黑體" w:cstheme="minorHAnsi"/>
        </w:rPr>
        <w:t>”</w:t>
      </w:r>
      <w:r w:rsidR="009A3A7B" w:rsidRPr="00F02179">
        <w:rPr>
          <w:rFonts w:eastAsia="微軟正黑體" w:cstheme="minorHAnsi"/>
        </w:rPr>
        <w:t>表該系統</w:t>
      </w:r>
      <w:r w:rsidR="004D1B87" w:rsidRPr="00F02179">
        <w:rPr>
          <w:rFonts w:eastAsia="微軟正黑體" w:cstheme="minorHAnsi"/>
        </w:rPr>
        <w:t>已無業務往來</w:t>
      </w:r>
      <w:r w:rsidR="009A3A7B" w:rsidRPr="00F02179">
        <w:rPr>
          <w:rFonts w:eastAsia="微軟正黑體" w:cstheme="minorHAnsi"/>
        </w:rPr>
        <w:t>同意刪除</w:t>
      </w:r>
      <w:r w:rsidR="009A3A7B" w:rsidRPr="00F02179">
        <w:rPr>
          <w:rFonts w:eastAsia="微軟正黑體" w:cstheme="minorHAnsi"/>
        </w:rPr>
        <w:t>)</w:t>
      </w:r>
      <w:r w:rsidRPr="00F02179">
        <w:rPr>
          <w:rFonts w:eastAsia="微軟正黑體" w:cstheme="minorHAnsi"/>
        </w:rPr>
        <w:t>，若</w:t>
      </w:r>
      <w:r w:rsidR="004D1B87" w:rsidRPr="00F02179">
        <w:rPr>
          <w:rFonts w:eastAsia="微軟正黑體" w:cstheme="minorHAnsi"/>
        </w:rPr>
        <w:t>各系統</w:t>
      </w:r>
      <w:r w:rsidRPr="00F02179">
        <w:rPr>
          <w:rFonts w:eastAsia="微軟正黑體" w:cstheme="minorHAnsi"/>
        </w:rPr>
        <w:t>皆</w:t>
      </w:r>
      <w:r w:rsidR="004D1B87" w:rsidRPr="00F02179">
        <w:rPr>
          <w:rFonts w:eastAsia="微軟正黑體" w:cstheme="minorHAnsi"/>
        </w:rPr>
        <w:t>同意刪除，</w:t>
      </w:r>
      <w:r w:rsidRPr="00F02179">
        <w:rPr>
          <w:rFonts w:eastAsia="微軟正黑體" w:cstheme="minorHAnsi"/>
        </w:rPr>
        <w:t>則</w:t>
      </w:r>
      <w:r w:rsidR="00F10309" w:rsidRPr="00F02179">
        <w:rPr>
          <w:rFonts w:eastAsia="微軟正黑體" w:cstheme="minorHAnsi"/>
        </w:rPr>
        <w:t>更新</w:t>
      </w:r>
      <w:r w:rsidR="004D1B87" w:rsidRPr="00F02179">
        <w:rPr>
          <w:rFonts w:eastAsia="微軟正黑體" w:cstheme="minorHAnsi"/>
        </w:rPr>
        <w:t>「</w:t>
      </w:r>
      <w:r w:rsidR="00F10309" w:rsidRPr="00F02179">
        <w:rPr>
          <w:rFonts w:eastAsia="微軟正黑體" w:cstheme="minorHAnsi"/>
        </w:rPr>
        <w:t>個資刪除生效日期</w:t>
      </w:r>
      <w:r w:rsidR="004D1B87" w:rsidRPr="00F02179">
        <w:rPr>
          <w:rFonts w:eastAsia="微軟正黑體" w:cstheme="minorHAnsi"/>
        </w:rPr>
        <w:t>」</w:t>
      </w:r>
      <w:r w:rsidR="00F10309" w:rsidRPr="00F02179">
        <w:rPr>
          <w:rFonts w:eastAsia="微軟正黑體" w:cstheme="minorHAnsi"/>
        </w:rPr>
        <w:t>，客戶個資刪除正式生效</w:t>
      </w:r>
      <w:r w:rsidR="005A379C" w:rsidRPr="00F02179">
        <w:rPr>
          <w:rFonts w:eastAsia="微軟正黑體" w:cstheme="minorHAnsi"/>
        </w:rPr>
        <w:t>並更新核心系統該客戶個資刪除記號</w:t>
      </w:r>
      <w:r w:rsidR="00F10309" w:rsidRPr="00F02179">
        <w:rPr>
          <w:rFonts w:eastAsia="微軟正黑體" w:cstheme="minorHAnsi"/>
        </w:rPr>
        <w:t>。若尚有業務往來則更新</w:t>
      </w:r>
      <w:r w:rsidR="004D1B87" w:rsidRPr="00F02179">
        <w:rPr>
          <w:rFonts w:eastAsia="微軟正黑體" w:cstheme="minorHAnsi"/>
        </w:rPr>
        <w:t>「</w:t>
      </w:r>
      <w:r w:rsidR="00F10309" w:rsidRPr="00F02179">
        <w:rPr>
          <w:rFonts w:eastAsia="微軟正黑體" w:cstheme="minorHAnsi"/>
        </w:rPr>
        <w:t>個資刪除拒絕日期</w:t>
      </w:r>
      <w:r w:rsidR="004D1B87" w:rsidRPr="00F02179">
        <w:rPr>
          <w:rFonts w:eastAsia="微軟正黑體" w:cstheme="minorHAnsi"/>
        </w:rPr>
        <w:t>」</w:t>
      </w:r>
      <w:r w:rsidR="00F10309" w:rsidRPr="00F02179">
        <w:rPr>
          <w:rFonts w:eastAsia="微軟正黑體" w:cstheme="minorHAnsi"/>
        </w:rPr>
        <w:t>，客戶個資刪除失敗。並將外圍系統回覆結果紀錄於個資刪除結果紀錄檔中，提供分行系統可於「</w:t>
      </w:r>
      <w:r w:rsidR="0062490A" w:rsidRPr="00F02179">
        <w:rPr>
          <w:rFonts w:eastAsia="微軟正黑體" w:cstheme="minorHAnsi"/>
        </w:rPr>
        <w:t>1</w:t>
      </w:r>
      <w:r w:rsidR="0062490A" w:rsidRPr="00F02179">
        <w:rPr>
          <w:rFonts w:eastAsia="微軟正黑體" w:cstheme="minorHAnsi"/>
        </w:rPr>
        <w:t>個人資料刪除明細</w:t>
      </w:r>
      <w:r w:rsidR="00F10309" w:rsidRPr="00F02179">
        <w:rPr>
          <w:rFonts w:eastAsia="微軟正黑體" w:cstheme="minorHAnsi"/>
        </w:rPr>
        <w:t>」</w:t>
      </w:r>
      <w:r w:rsidR="0062490A" w:rsidRPr="00F02179">
        <w:rPr>
          <w:rFonts w:eastAsia="微軟正黑體" w:cstheme="minorHAnsi"/>
        </w:rPr>
        <w:t>查詢各系統個資刪除結果。</w:t>
      </w:r>
      <w:r w:rsidR="004D1B87" w:rsidRPr="00F02179">
        <w:rPr>
          <w:rFonts w:eastAsia="微軟正黑體" w:cstheme="minorHAnsi"/>
        </w:rPr>
        <w:t>個資刪除結果紀錄檔需紀錄申請日期、拒絕日期、同意日期、拒絕理由、帳號。</w:t>
      </w:r>
    </w:p>
    <w:p w:rsidR="00662F82" w:rsidRPr="00F02179" w:rsidRDefault="0062490A">
      <w:pPr>
        <w:pStyle w:val="af2"/>
        <w:numPr>
          <w:ilvl w:val="6"/>
          <w:numId w:val="164"/>
        </w:numPr>
        <w:ind w:leftChars="472" w:left="1417" w:hanging="284"/>
        <w:rPr>
          <w:rFonts w:eastAsia="微軟正黑體" w:cstheme="minorHAnsi"/>
        </w:rPr>
      </w:pPr>
      <w:r w:rsidRPr="00F02179">
        <w:rPr>
          <w:rFonts w:eastAsia="微軟正黑體" w:cstheme="minorHAnsi"/>
        </w:rPr>
        <w:t>產生批次檔案回覆各外圍系統最終</w:t>
      </w:r>
      <w:r w:rsidR="005A379C" w:rsidRPr="00F02179">
        <w:rPr>
          <w:rFonts w:eastAsia="微軟正黑體" w:cstheme="minorHAnsi"/>
        </w:rPr>
        <w:t>客戶</w:t>
      </w:r>
      <w:r w:rsidRPr="00F02179">
        <w:rPr>
          <w:rFonts w:eastAsia="微軟正黑體" w:cstheme="minorHAnsi"/>
        </w:rPr>
        <w:t>個資刪除結果。</w:t>
      </w:r>
    </w:p>
    <w:p w:rsidR="002C23BA" w:rsidRPr="00F02179" w:rsidRDefault="002C23BA" w:rsidP="002C23BA">
      <w:pPr>
        <w:ind w:leftChars="75" w:left="660"/>
        <w:rPr>
          <w:rFonts w:eastAsia="微軟正黑體" w:cstheme="minorHAnsi"/>
        </w:rPr>
      </w:pPr>
    </w:p>
    <w:p w:rsidR="00F34337" w:rsidRPr="00F02179" w:rsidRDefault="00F34337" w:rsidP="00F34337">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2.3.20.2 </w:t>
      </w: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F34337" w:rsidRPr="00F02179" w:rsidRDefault="00F34337" w:rsidP="00F34337">
      <w:pPr>
        <w:ind w:leftChars="75" w:left="180" w:firstLine="0"/>
        <w:rPr>
          <w:rFonts w:eastAsia="微軟正黑體" w:cstheme="minorHAnsi"/>
        </w:rPr>
      </w:pPr>
      <w:r w:rsidRPr="00F02179">
        <w:rPr>
          <w:rFonts w:eastAsia="微軟正黑體" w:cstheme="minorHAnsi"/>
        </w:rPr>
        <w:t>本處提供為示意參考畫面，正式畫面請以分行系統產出為主。</w:t>
      </w:r>
    </w:p>
    <w:p w:rsidR="00F34337" w:rsidRPr="00F02179" w:rsidRDefault="00F34337" w:rsidP="00F34337">
      <w:pPr>
        <w:pStyle w:val="af2"/>
        <w:numPr>
          <w:ilvl w:val="3"/>
          <w:numId w:val="166"/>
        </w:numPr>
        <w:ind w:leftChars="75" w:left="660"/>
        <w:rPr>
          <w:rFonts w:eastAsia="微軟正黑體" w:cstheme="minorHAnsi"/>
        </w:rPr>
      </w:pPr>
      <w:r w:rsidRPr="00F02179">
        <w:rPr>
          <w:rFonts w:eastAsia="微軟正黑體" w:cstheme="minorHAnsi"/>
        </w:rPr>
        <w:t>AML(1197)</w:t>
      </w:r>
    </w:p>
    <w:p w:rsidR="00F34337" w:rsidRPr="00F02179" w:rsidRDefault="00F34337" w:rsidP="00F34337">
      <w:pPr>
        <w:pStyle w:val="af2"/>
        <w:numPr>
          <w:ilvl w:val="0"/>
          <w:numId w:val="173"/>
        </w:numPr>
        <w:ind w:leftChars="75" w:left="660"/>
        <w:rPr>
          <w:rFonts w:eastAsia="微軟正黑體" w:cstheme="minorHAnsi"/>
        </w:rPr>
      </w:pPr>
      <w:r w:rsidRPr="00F02179">
        <w:rPr>
          <w:rFonts w:eastAsia="微軟正黑體" w:cstheme="minorHAnsi"/>
        </w:rPr>
        <w:t>輸入畫面：</w:t>
      </w:r>
    </w:p>
    <w:p w:rsidR="00F34337" w:rsidRPr="00F02179" w:rsidRDefault="00F34337" w:rsidP="00F34337">
      <w:pPr>
        <w:pStyle w:val="af2"/>
        <w:ind w:leftChars="75" w:left="180" w:firstLine="0"/>
        <w:rPr>
          <w:rFonts w:eastAsia="微軟正黑體" w:cstheme="minorHAnsi"/>
        </w:rPr>
      </w:pPr>
      <w:r w:rsidRPr="00F02179">
        <w:rPr>
          <w:rFonts w:eastAsia="微軟正黑體" w:cstheme="minorHAnsi"/>
          <w:noProof/>
        </w:rPr>
        <w:drawing>
          <wp:inline distT="0" distB="0" distL="0" distR="0">
            <wp:extent cx="3568883" cy="1638384"/>
            <wp:effectExtent l="0" t="0" r="0" b="0"/>
            <wp:docPr id="142910183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1838" name="圖片 1" descr="一張含有 文字, 螢幕擷取畫面, 字型, 數字 的圖片&#10;&#10;自動產生的描述"/>
                    <pic:cNvPicPr/>
                  </pic:nvPicPr>
                  <pic:blipFill>
                    <a:blip r:embed="rId119"/>
                    <a:stretch>
                      <a:fillRect/>
                    </a:stretch>
                  </pic:blipFill>
                  <pic:spPr>
                    <a:xfrm>
                      <a:off x="0" y="0"/>
                      <a:ext cx="3568883" cy="1638384"/>
                    </a:xfrm>
                    <a:prstGeom prst="rect">
                      <a:avLst/>
                    </a:prstGeom>
                  </pic:spPr>
                </pic:pic>
              </a:graphicData>
            </a:graphic>
          </wp:inline>
        </w:drawing>
      </w:r>
    </w:p>
    <w:p w:rsidR="00F34337" w:rsidRPr="00F02179" w:rsidRDefault="00F34337" w:rsidP="00F34337">
      <w:pPr>
        <w:pStyle w:val="af2"/>
        <w:numPr>
          <w:ilvl w:val="0"/>
          <w:numId w:val="173"/>
        </w:numPr>
        <w:ind w:leftChars="75" w:left="660"/>
        <w:rPr>
          <w:rFonts w:eastAsia="微軟正黑體" w:cstheme="minorHAnsi"/>
        </w:rPr>
      </w:pPr>
      <w:r w:rsidRPr="00F02179">
        <w:rPr>
          <w:rFonts w:eastAsia="微軟正黑體" w:cstheme="minorHAnsi"/>
        </w:rPr>
        <w:t>輸出畫面：</w:t>
      </w:r>
    </w:p>
    <w:p w:rsidR="00F34337" w:rsidRPr="00F02179" w:rsidRDefault="0019212D" w:rsidP="004F3E43">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5671185" cy="3988435"/>
            <wp:effectExtent l="0" t="0" r="5715" b="0"/>
            <wp:docPr id="183999073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0733" name="圖片 1" descr="一張含有 文字, 螢幕擷取畫面, 數字, 字型 的圖片&#10;&#10;自動產生的描述"/>
                    <pic:cNvPicPr/>
                  </pic:nvPicPr>
                  <pic:blipFill>
                    <a:blip r:embed="rId120"/>
                    <a:stretch>
                      <a:fillRect/>
                    </a:stretch>
                  </pic:blipFill>
                  <pic:spPr>
                    <a:xfrm>
                      <a:off x="0" y="0"/>
                      <a:ext cx="5671185" cy="3988435"/>
                    </a:xfrm>
                    <a:prstGeom prst="rect">
                      <a:avLst/>
                    </a:prstGeom>
                  </pic:spPr>
                </pic:pic>
              </a:graphicData>
            </a:graphic>
          </wp:inline>
        </w:drawing>
      </w:r>
    </w:p>
    <w:p w:rsidR="00F34337" w:rsidRPr="00F02179" w:rsidRDefault="00F34337" w:rsidP="00F34337">
      <w:pPr>
        <w:pStyle w:val="af2"/>
        <w:numPr>
          <w:ilvl w:val="3"/>
          <w:numId w:val="166"/>
        </w:numPr>
        <w:ind w:leftChars="75" w:left="660"/>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利用及刪除維護</w:t>
      </w:r>
    </w:p>
    <w:p w:rsidR="00F34337" w:rsidRPr="00F02179" w:rsidRDefault="00F34337" w:rsidP="00F34337">
      <w:pPr>
        <w:pStyle w:val="af2"/>
        <w:numPr>
          <w:ilvl w:val="0"/>
          <w:numId w:val="176"/>
        </w:numPr>
        <w:ind w:leftChars="75" w:left="590"/>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利用及刪除維護</w:t>
      </w:r>
    </w:p>
    <w:p w:rsidR="00F34337" w:rsidRPr="00F02179" w:rsidRDefault="00F34337" w:rsidP="00F34337">
      <w:pPr>
        <w:pStyle w:val="af2"/>
        <w:numPr>
          <w:ilvl w:val="1"/>
          <w:numId w:val="177"/>
        </w:numPr>
        <w:ind w:leftChars="278" w:left="951" w:hanging="284"/>
        <w:rPr>
          <w:rFonts w:eastAsia="微軟正黑體" w:cstheme="minorHAnsi"/>
        </w:rPr>
      </w:pPr>
      <w:r w:rsidRPr="00F02179">
        <w:rPr>
          <w:rFonts w:eastAsia="微軟正黑體" w:cstheme="minorHAnsi"/>
        </w:rPr>
        <w:t>輸入畫面：</w:t>
      </w:r>
    </w:p>
    <w:p w:rsidR="00F34337" w:rsidRPr="00F02179" w:rsidRDefault="0003694D" w:rsidP="004F3E43">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5671185" cy="3980815"/>
            <wp:effectExtent l="0" t="0" r="5715" b="635"/>
            <wp:docPr id="6198672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6724" name="圖片 1" descr="一張含有 文字, 螢幕擷取畫面, 字型, 數字 的圖片&#10;&#10;自動產生的描述"/>
                    <pic:cNvPicPr/>
                  </pic:nvPicPr>
                  <pic:blipFill>
                    <a:blip r:embed="rId121"/>
                    <a:stretch>
                      <a:fillRect/>
                    </a:stretch>
                  </pic:blipFill>
                  <pic:spPr>
                    <a:xfrm>
                      <a:off x="0" y="0"/>
                      <a:ext cx="5671185" cy="3980815"/>
                    </a:xfrm>
                    <a:prstGeom prst="rect">
                      <a:avLst/>
                    </a:prstGeom>
                  </pic:spPr>
                </pic:pic>
              </a:graphicData>
            </a:graphic>
          </wp:inline>
        </w:drawing>
      </w:r>
    </w:p>
    <w:p w:rsidR="00F34337" w:rsidRPr="00F02179" w:rsidRDefault="00F34337" w:rsidP="00F34337">
      <w:pPr>
        <w:pStyle w:val="af2"/>
        <w:numPr>
          <w:ilvl w:val="1"/>
          <w:numId w:val="177"/>
        </w:numPr>
        <w:ind w:leftChars="278" w:left="951" w:hanging="284"/>
        <w:rPr>
          <w:rFonts w:eastAsia="微軟正黑體" w:cstheme="minorHAnsi"/>
        </w:rPr>
      </w:pPr>
      <w:r w:rsidRPr="00F02179">
        <w:rPr>
          <w:rFonts w:eastAsia="微軟正黑體" w:cstheme="minorHAnsi"/>
        </w:rPr>
        <w:t>輸出畫面：顯示客戶個人行銷資料及客戶個資刪除資料，功能</w:t>
      </w:r>
      <w:r w:rsidRPr="00F02179">
        <w:rPr>
          <w:rFonts w:eastAsia="微軟正黑體" w:cstheme="minorHAnsi"/>
        </w:rPr>
        <w:t>=1.</w:t>
      </w:r>
      <w:r w:rsidRPr="00F02179">
        <w:rPr>
          <w:rFonts w:eastAsia="微軟正黑體" w:cstheme="minorHAnsi"/>
        </w:rPr>
        <w:t>客戶個人行銷意願作業，開放個人行銷資料欄位輸入；功能</w:t>
      </w:r>
      <w:r w:rsidRPr="00F02179">
        <w:rPr>
          <w:rFonts w:eastAsia="微軟正黑體" w:cstheme="minorHAnsi"/>
        </w:rPr>
        <w:t xml:space="preserve">=2. </w:t>
      </w:r>
      <w:r w:rsidRPr="00F02179">
        <w:rPr>
          <w:rFonts w:eastAsia="微軟正黑體" w:cstheme="minorHAnsi"/>
        </w:rPr>
        <w:t>客戶個資刪除</w:t>
      </w:r>
      <w:r w:rsidRPr="00F02179">
        <w:rPr>
          <w:rFonts w:eastAsia="微軟正黑體" w:cstheme="minorHAnsi"/>
        </w:rPr>
        <w:t>(</w:t>
      </w:r>
      <w:r w:rsidRPr="00F02179">
        <w:rPr>
          <w:rFonts w:eastAsia="微軟正黑體" w:cstheme="minorHAnsi"/>
        </w:rPr>
        <w:t>回復</w:t>
      </w:r>
      <w:r w:rsidRPr="00F02179">
        <w:rPr>
          <w:rFonts w:eastAsia="微軟正黑體" w:cstheme="minorHAnsi"/>
        </w:rPr>
        <w:t>)</w:t>
      </w:r>
      <w:r w:rsidRPr="00F02179">
        <w:rPr>
          <w:rFonts w:eastAsia="微軟正黑體" w:cstheme="minorHAnsi"/>
        </w:rPr>
        <w:t>作業，開放客戶個資刪除作業欄位輸入。</w:t>
      </w:r>
    </w:p>
    <w:p w:rsidR="00F34337" w:rsidRPr="00F02179" w:rsidRDefault="00270E33" w:rsidP="004F3E43">
      <w:pPr>
        <w:pStyle w:val="af2"/>
        <w:ind w:leftChars="0" w:left="0" w:firstLine="0"/>
        <w:rPr>
          <w:rFonts w:eastAsia="微軟正黑體" w:cstheme="minorHAnsi"/>
        </w:rPr>
      </w:pPr>
      <w:r w:rsidRPr="00F02179">
        <w:rPr>
          <w:rFonts w:eastAsia="微軟正黑體" w:cstheme="minorHAnsi"/>
          <w:noProof/>
        </w:rPr>
        <w:drawing>
          <wp:inline distT="0" distB="0" distL="0" distR="0">
            <wp:extent cx="5368374" cy="3917950"/>
            <wp:effectExtent l="0" t="0" r="3810" b="6350"/>
            <wp:docPr id="1522471941"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71941" name="圖片 1" descr="一張含有 文字, 螢幕擷取畫面, 數字, 字型 的圖片&#10;&#10;自動產生的描述"/>
                    <pic:cNvPicPr/>
                  </pic:nvPicPr>
                  <pic:blipFill>
                    <a:blip r:embed="rId122"/>
                    <a:stretch>
                      <a:fillRect/>
                    </a:stretch>
                  </pic:blipFill>
                  <pic:spPr>
                    <a:xfrm>
                      <a:off x="0" y="0"/>
                      <a:ext cx="5369769" cy="3918968"/>
                    </a:xfrm>
                    <a:prstGeom prst="rect">
                      <a:avLst/>
                    </a:prstGeom>
                  </pic:spPr>
                </pic:pic>
              </a:graphicData>
            </a:graphic>
          </wp:inline>
        </w:drawing>
      </w:r>
    </w:p>
    <w:p w:rsidR="00F34337" w:rsidRPr="00F02179" w:rsidRDefault="00270E33" w:rsidP="004F3E43">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5368290" cy="3934714"/>
            <wp:effectExtent l="0" t="0" r="3810" b="8890"/>
            <wp:docPr id="112099622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6220" name="圖片 1" descr="一張含有 文字, 螢幕擷取畫面, 字型, 數字 的圖片&#10;&#10;自動產生的描述"/>
                    <pic:cNvPicPr/>
                  </pic:nvPicPr>
                  <pic:blipFill>
                    <a:blip r:embed="rId123"/>
                    <a:stretch>
                      <a:fillRect/>
                    </a:stretch>
                  </pic:blipFill>
                  <pic:spPr>
                    <a:xfrm>
                      <a:off x="0" y="0"/>
                      <a:ext cx="5374105" cy="3938976"/>
                    </a:xfrm>
                    <a:prstGeom prst="rect">
                      <a:avLst/>
                    </a:prstGeom>
                  </pic:spPr>
                </pic:pic>
              </a:graphicData>
            </a:graphic>
          </wp:inline>
        </w:drawing>
      </w:r>
    </w:p>
    <w:p w:rsidR="002C23BA" w:rsidRPr="00F02179" w:rsidRDefault="002C23BA" w:rsidP="00F34337">
      <w:pPr>
        <w:pStyle w:val="af2"/>
        <w:ind w:leftChars="75" w:left="180" w:firstLine="0"/>
        <w:rPr>
          <w:rFonts w:eastAsia="微軟正黑體" w:cstheme="minorHAnsi"/>
        </w:rPr>
      </w:pPr>
    </w:p>
    <w:p w:rsidR="00F34337" w:rsidRPr="00F02179" w:rsidRDefault="00F34337" w:rsidP="00F34337">
      <w:pPr>
        <w:pStyle w:val="af2"/>
        <w:numPr>
          <w:ilvl w:val="0"/>
          <w:numId w:val="176"/>
        </w:numPr>
        <w:ind w:leftChars="75" w:left="590"/>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利用及刪除歷史資料查詢</w:t>
      </w:r>
    </w:p>
    <w:p w:rsidR="00E27D49" w:rsidRPr="00F02179" w:rsidRDefault="00270E33" w:rsidP="004F3E43">
      <w:pPr>
        <w:ind w:leftChars="-25" w:left="420"/>
        <w:rPr>
          <w:rFonts w:eastAsia="微軟正黑體" w:cstheme="minorHAnsi"/>
        </w:rPr>
      </w:pPr>
      <w:r w:rsidRPr="00F02179">
        <w:rPr>
          <w:rFonts w:eastAsia="微軟正黑體" w:cstheme="minorHAnsi"/>
          <w:noProof/>
        </w:rPr>
        <w:drawing>
          <wp:inline distT="0" distB="0" distL="0" distR="0">
            <wp:extent cx="5010493" cy="3911600"/>
            <wp:effectExtent l="0" t="0" r="0" b="0"/>
            <wp:docPr id="784136858"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36858" name="圖片 1" descr="一張含有 文字, 螢幕擷取畫面, 數字, 字型 的圖片&#10;&#10;自動產生的描述"/>
                    <pic:cNvPicPr/>
                  </pic:nvPicPr>
                  <pic:blipFill>
                    <a:blip r:embed="rId124"/>
                    <a:stretch>
                      <a:fillRect/>
                    </a:stretch>
                  </pic:blipFill>
                  <pic:spPr>
                    <a:xfrm>
                      <a:off x="0" y="0"/>
                      <a:ext cx="5014267" cy="3914546"/>
                    </a:xfrm>
                    <a:prstGeom prst="rect">
                      <a:avLst/>
                    </a:prstGeom>
                  </pic:spPr>
                </pic:pic>
              </a:graphicData>
            </a:graphic>
          </wp:inline>
        </w:drawing>
      </w:r>
    </w:p>
    <w:p w:rsidR="00E27D49" w:rsidRPr="00F02179" w:rsidRDefault="00270E33" w:rsidP="00E27D49">
      <w:pPr>
        <w:ind w:leftChars="-25" w:left="420"/>
        <w:rPr>
          <w:rFonts w:eastAsia="微軟正黑體" w:cstheme="minorHAnsi"/>
        </w:rPr>
      </w:pPr>
      <w:r w:rsidRPr="00F02179">
        <w:rPr>
          <w:rFonts w:eastAsia="微軟正黑體" w:cstheme="minorHAnsi"/>
          <w:noProof/>
        </w:rPr>
        <w:lastRenderedPageBreak/>
        <w:drawing>
          <wp:inline distT="0" distB="0" distL="0" distR="0">
            <wp:extent cx="5003800" cy="3740212"/>
            <wp:effectExtent l="0" t="0" r="6350" b="0"/>
            <wp:docPr id="2070721533"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21533" name="圖片 1" descr="一張含有 文字, 螢幕擷取畫面, 數字, 字型 的圖片&#10;&#10;自動產生的描述"/>
                    <pic:cNvPicPr/>
                  </pic:nvPicPr>
                  <pic:blipFill>
                    <a:blip r:embed="rId125"/>
                    <a:stretch>
                      <a:fillRect/>
                    </a:stretch>
                  </pic:blipFill>
                  <pic:spPr>
                    <a:xfrm>
                      <a:off x="0" y="0"/>
                      <a:ext cx="5007848" cy="3743238"/>
                    </a:xfrm>
                    <a:prstGeom prst="rect">
                      <a:avLst/>
                    </a:prstGeom>
                  </pic:spPr>
                </pic:pic>
              </a:graphicData>
            </a:graphic>
          </wp:inline>
        </w:drawing>
      </w:r>
    </w:p>
    <w:p w:rsidR="00E27D49" w:rsidRPr="00F02179" w:rsidRDefault="00E27D49" w:rsidP="00E27D49">
      <w:pPr>
        <w:ind w:leftChars="-25" w:left="420"/>
        <w:rPr>
          <w:rFonts w:eastAsia="微軟正黑體" w:cstheme="minorHAnsi"/>
        </w:rPr>
      </w:pPr>
      <w:r w:rsidRPr="00F02179">
        <w:rPr>
          <w:rFonts w:eastAsia="微軟正黑體" w:cstheme="minorHAnsi"/>
        </w:rPr>
        <w:t>客戶個資刪除頁籤，點擊各業務回覆刪除結果頁籤</w:t>
      </w:r>
      <w:r w:rsidRPr="00F02179">
        <w:rPr>
          <w:rFonts w:eastAsia="微軟正黑體" w:cstheme="minorHAnsi"/>
        </w:rPr>
        <w:t>Link</w:t>
      </w:r>
      <w:r w:rsidRPr="00F02179">
        <w:rPr>
          <w:rFonts w:eastAsia="微軟正黑體" w:cstheme="minorHAnsi"/>
        </w:rPr>
        <w:t>，展開</w:t>
      </w:r>
      <w:r w:rsidRPr="00F02179">
        <w:rPr>
          <w:rFonts w:eastAsia="微軟正黑體" w:cstheme="minorHAnsi"/>
        </w:rPr>
        <w:t>(3)</w:t>
      </w:r>
      <w:r w:rsidRPr="00F02179">
        <w:rPr>
          <w:rFonts w:eastAsia="微軟正黑體" w:cstheme="minorHAnsi"/>
        </w:rPr>
        <w:t>個人資料刪除註記明</w:t>
      </w:r>
    </w:p>
    <w:p w:rsidR="00E27D49" w:rsidRPr="00F02179" w:rsidRDefault="00E27D49" w:rsidP="004F3E43">
      <w:pPr>
        <w:ind w:leftChars="-25" w:left="420"/>
        <w:rPr>
          <w:rFonts w:eastAsia="微軟正黑體" w:cstheme="minorHAnsi"/>
        </w:rPr>
      </w:pPr>
      <w:r w:rsidRPr="00F02179">
        <w:rPr>
          <w:rFonts w:eastAsia="微軟正黑體" w:cstheme="minorHAnsi"/>
        </w:rPr>
        <w:t>細查詢頁面。</w:t>
      </w:r>
    </w:p>
    <w:p w:rsidR="00F34337" w:rsidRPr="00F02179" w:rsidRDefault="00F34337" w:rsidP="00F34337">
      <w:pPr>
        <w:pStyle w:val="af2"/>
        <w:numPr>
          <w:ilvl w:val="0"/>
          <w:numId w:val="176"/>
        </w:numPr>
        <w:ind w:leftChars="75" w:left="590"/>
        <w:rPr>
          <w:rFonts w:eastAsia="微軟正黑體" w:cstheme="minorHAnsi"/>
        </w:rPr>
      </w:pPr>
      <w:r w:rsidRPr="00F02179">
        <w:rPr>
          <w:rFonts w:eastAsia="微軟正黑體" w:cstheme="minorHAnsi"/>
        </w:rPr>
        <w:t>個人資料刪除註記明細查詢</w:t>
      </w:r>
    </w:p>
    <w:p w:rsidR="00F34337" w:rsidRPr="00F02179" w:rsidRDefault="00E27D49" w:rsidP="004F3E43">
      <w:pPr>
        <w:rPr>
          <w:rFonts w:cstheme="minorHAnsi"/>
          <w:noProof/>
        </w:rPr>
      </w:pPr>
      <w:r w:rsidRPr="00F02179">
        <w:rPr>
          <w:rFonts w:cstheme="minorHAnsi"/>
          <w:noProof/>
        </w:rPr>
        <w:drawing>
          <wp:inline distT="0" distB="0" distL="0" distR="0">
            <wp:extent cx="4686541" cy="3168813"/>
            <wp:effectExtent l="0" t="0" r="0" b="0"/>
            <wp:docPr id="1445867378"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7378" name="圖片 1" descr="一張含有 文字, 螢幕擷取畫面, 數字, 字型 的圖片&#10;&#10;自動產生的描述"/>
                    <pic:cNvPicPr/>
                  </pic:nvPicPr>
                  <pic:blipFill>
                    <a:blip r:embed="rId126"/>
                    <a:stretch>
                      <a:fillRect/>
                    </a:stretch>
                  </pic:blipFill>
                  <pic:spPr>
                    <a:xfrm>
                      <a:off x="0" y="0"/>
                      <a:ext cx="4686541" cy="3168813"/>
                    </a:xfrm>
                    <a:prstGeom prst="rect">
                      <a:avLst/>
                    </a:prstGeom>
                  </pic:spPr>
                </pic:pic>
              </a:graphicData>
            </a:graphic>
          </wp:inline>
        </w:drawing>
      </w:r>
    </w:p>
    <w:p w:rsidR="002C23BA" w:rsidRPr="00F02179" w:rsidRDefault="002C23BA" w:rsidP="00F34337">
      <w:pPr>
        <w:ind w:leftChars="16" w:left="420" w:hanging="382"/>
        <w:rPr>
          <w:rFonts w:eastAsia="微軟正黑體" w:cstheme="minorHAnsi"/>
        </w:rPr>
      </w:pPr>
    </w:p>
    <w:p w:rsidR="008C3306" w:rsidRPr="00F02179" w:rsidRDefault="00F34337" w:rsidP="000F50BB">
      <w:pPr>
        <w:ind w:leftChars="75" w:left="180" w:firstLine="0"/>
        <w:outlineLvl w:val="3"/>
        <w:rPr>
          <w:rFonts w:eastAsia="微軟正黑體" w:cstheme="minorHAnsi"/>
        </w:rPr>
      </w:pPr>
      <w:r w:rsidRPr="00F02179">
        <w:rPr>
          <w:rFonts w:eastAsia="微軟正黑體" w:cstheme="minorHAnsi"/>
          <w:bCs/>
          <w:iCs/>
          <w:kern w:val="0"/>
          <w:szCs w:val="20"/>
        </w:rPr>
        <w:t xml:space="preserve">2.3.20.3 </w:t>
      </w: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8C3306" w:rsidRPr="00F02179" w:rsidRDefault="008C3306" w:rsidP="008C3306">
      <w:pPr>
        <w:pStyle w:val="af2"/>
        <w:numPr>
          <w:ilvl w:val="0"/>
          <w:numId w:val="179"/>
        </w:numPr>
        <w:ind w:leftChars="75" w:left="660"/>
        <w:rPr>
          <w:rFonts w:eastAsia="微軟正黑體" w:cstheme="minorHAnsi"/>
        </w:rPr>
      </w:pPr>
      <w:r w:rsidRPr="00F02179">
        <w:rPr>
          <w:rFonts w:eastAsia="微軟正黑體" w:cstheme="minorHAnsi"/>
        </w:rPr>
        <w:t>AML(1197)</w:t>
      </w:r>
    </w:p>
    <w:p w:rsidR="00E21AB3" w:rsidRPr="00F02179" w:rsidRDefault="008C3306" w:rsidP="00F34337">
      <w:pPr>
        <w:pStyle w:val="af2"/>
        <w:numPr>
          <w:ilvl w:val="0"/>
          <w:numId w:val="181"/>
        </w:numPr>
        <w:ind w:leftChars="278" w:left="951" w:hanging="284"/>
        <w:rPr>
          <w:rFonts w:eastAsia="微軟正黑體" w:cstheme="minorHAnsi"/>
        </w:rPr>
      </w:pPr>
      <w:r w:rsidRPr="00F02179">
        <w:rPr>
          <w:rFonts w:eastAsia="微軟正黑體" w:cstheme="minorHAnsi"/>
        </w:rPr>
        <w:t>輸入畫面</w:t>
      </w:r>
      <w:r w:rsidR="00E21AB3" w:rsidRPr="00F02179">
        <w:rPr>
          <w:rFonts w:eastAsia="微軟正黑體" w:cstheme="minorHAnsi"/>
        </w:rPr>
        <w:t>：</w:t>
      </w:r>
    </w:p>
    <w:tbl>
      <w:tblPr>
        <w:tblStyle w:val="af1"/>
        <w:tblW w:w="8926" w:type="dxa"/>
        <w:tblLook w:val="04A0"/>
      </w:tblPr>
      <w:tblGrid>
        <w:gridCol w:w="846"/>
        <w:gridCol w:w="1559"/>
        <w:gridCol w:w="1276"/>
        <w:gridCol w:w="850"/>
        <w:gridCol w:w="851"/>
        <w:gridCol w:w="3544"/>
      </w:tblGrid>
      <w:tr w:rsidR="00F34337" w:rsidRPr="00F02179" w:rsidTr="000F50BB">
        <w:tc>
          <w:tcPr>
            <w:tcW w:w="846"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lastRenderedPageBreak/>
              <w:t>編號</w:t>
            </w:r>
          </w:p>
        </w:tc>
        <w:tc>
          <w:tcPr>
            <w:tcW w:w="1559"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欄位種類</w:t>
            </w:r>
          </w:p>
        </w:tc>
        <w:tc>
          <w:tcPr>
            <w:tcW w:w="850"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類別</w:t>
            </w:r>
          </w:p>
        </w:tc>
        <w:tc>
          <w:tcPr>
            <w:tcW w:w="851"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長度</w:t>
            </w:r>
          </w:p>
        </w:tc>
        <w:tc>
          <w:tcPr>
            <w:tcW w:w="3544"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說明</w:t>
            </w:r>
          </w:p>
        </w:tc>
      </w:tr>
      <w:tr w:rsidR="00F34337" w:rsidRPr="00F02179" w:rsidTr="000F50BB">
        <w:tc>
          <w:tcPr>
            <w:tcW w:w="846" w:type="dxa"/>
            <w:vAlign w:val="center"/>
          </w:tcPr>
          <w:p w:rsidR="00F34337" w:rsidRPr="00F02179" w:rsidRDefault="00F34337" w:rsidP="00F34337">
            <w:pPr>
              <w:pStyle w:val="af2"/>
              <w:numPr>
                <w:ilvl w:val="0"/>
                <w:numId w:val="182"/>
              </w:numPr>
              <w:ind w:leftChars="75" w:left="660"/>
              <w:rPr>
                <w:rFonts w:eastAsia="微軟正黑體" w:cstheme="minorHAnsi"/>
              </w:rPr>
            </w:pPr>
          </w:p>
        </w:tc>
        <w:tc>
          <w:tcPr>
            <w:tcW w:w="1559"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客戶統一編號</w:t>
            </w:r>
          </w:p>
        </w:tc>
        <w:tc>
          <w:tcPr>
            <w:tcW w:w="1276"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文數字</w:t>
            </w:r>
          </w:p>
        </w:tc>
        <w:tc>
          <w:tcPr>
            <w:tcW w:w="850" w:type="dxa"/>
            <w:vAlign w:val="center"/>
          </w:tcPr>
          <w:p w:rsidR="00F34337" w:rsidRPr="00F02179" w:rsidRDefault="00F34337" w:rsidP="008745EB">
            <w:pPr>
              <w:ind w:leftChars="75" w:left="180" w:firstLine="0"/>
              <w:jc w:val="center"/>
              <w:rPr>
                <w:rFonts w:eastAsia="微軟正黑體" w:cstheme="minorHAnsi"/>
              </w:rPr>
            </w:pPr>
            <w:r w:rsidRPr="00F02179">
              <w:rPr>
                <w:rFonts w:eastAsia="微軟正黑體" w:cstheme="minorHAnsi"/>
              </w:rPr>
              <w:t>O</w:t>
            </w:r>
          </w:p>
        </w:tc>
        <w:tc>
          <w:tcPr>
            <w:tcW w:w="851"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11</w:t>
            </w:r>
          </w:p>
        </w:tc>
        <w:tc>
          <w:tcPr>
            <w:tcW w:w="3544"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客戶統一編號與查詢帳號為擇一必填欄位</w:t>
            </w:r>
          </w:p>
        </w:tc>
      </w:tr>
      <w:tr w:rsidR="00F34337" w:rsidRPr="00F02179" w:rsidTr="000F50BB">
        <w:tc>
          <w:tcPr>
            <w:tcW w:w="846" w:type="dxa"/>
            <w:vAlign w:val="center"/>
          </w:tcPr>
          <w:p w:rsidR="00F34337" w:rsidRPr="00F02179" w:rsidRDefault="00F34337" w:rsidP="00F34337">
            <w:pPr>
              <w:pStyle w:val="af2"/>
              <w:numPr>
                <w:ilvl w:val="0"/>
                <w:numId w:val="182"/>
              </w:numPr>
              <w:ind w:leftChars="75" w:left="660"/>
              <w:rPr>
                <w:rFonts w:eastAsia="微軟正黑體" w:cstheme="minorHAnsi"/>
              </w:rPr>
            </w:pPr>
          </w:p>
        </w:tc>
        <w:tc>
          <w:tcPr>
            <w:tcW w:w="1559"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查詢帳號</w:t>
            </w:r>
          </w:p>
        </w:tc>
        <w:tc>
          <w:tcPr>
            <w:tcW w:w="1276"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數字</w:t>
            </w:r>
          </w:p>
        </w:tc>
        <w:tc>
          <w:tcPr>
            <w:tcW w:w="850" w:type="dxa"/>
            <w:vAlign w:val="center"/>
          </w:tcPr>
          <w:p w:rsidR="00F34337" w:rsidRPr="00F02179" w:rsidRDefault="00F34337" w:rsidP="008745EB">
            <w:pPr>
              <w:ind w:leftChars="75" w:left="180" w:firstLine="0"/>
              <w:jc w:val="center"/>
              <w:rPr>
                <w:rFonts w:eastAsia="微軟正黑體" w:cstheme="minorHAnsi"/>
              </w:rPr>
            </w:pPr>
            <w:r w:rsidRPr="00F02179">
              <w:rPr>
                <w:rFonts w:eastAsia="微軟正黑體" w:cstheme="minorHAnsi"/>
              </w:rPr>
              <w:t>O</w:t>
            </w:r>
          </w:p>
        </w:tc>
        <w:tc>
          <w:tcPr>
            <w:tcW w:w="851"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14</w:t>
            </w:r>
          </w:p>
        </w:tc>
        <w:tc>
          <w:tcPr>
            <w:tcW w:w="3544"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客戶統一編號與查詢帳號為擇一必填欄位</w:t>
            </w:r>
          </w:p>
        </w:tc>
      </w:tr>
      <w:tr w:rsidR="00F34337" w:rsidRPr="00F02179" w:rsidTr="000F50BB">
        <w:tc>
          <w:tcPr>
            <w:tcW w:w="846" w:type="dxa"/>
            <w:vAlign w:val="center"/>
          </w:tcPr>
          <w:p w:rsidR="00F34337" w:rsidRPr="00F02179" w:rsidRDefault="00F34337" w:rsidP="00F34337">
            <w:pPr>
              <w:pStyle w:val="af2"/>
              <w:numPr>
                <w:ilvl w:val="0"/>
                <w:numId w:val="182"/>
              </w:numPr>
              <w:ind w:leftChars="75" w:left="660"/>
              <w:rPr>
                <w:rFonts w:eastAsia="微軟正黑體" w:cstheme="minorHAnsi"/>
              </w:rPr>
            </w:pPr>
          </w:p>
        </w:tc>
        <w:tc>
          <w:tcPr>
            <w:tcW w:w="1559"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查詢理由</w:t>
            </w:r>
          </w:p>
        </w:tc>
        <w:tc>
          <w:tcPr>
            <w:tcW w:w="1276"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數字</w:t>
            </w:r>
          </w:p>
        </w:tc>
        <w:tc>
          <w:tcPr>
            <w:tcW w:w="850" w:type="dxa"/>
            <w:vAlign w:val="center"/>
          </w:tcPr>
          <w:p w:rsidR="00F34337" w:rsidRPr="00F02179" w:rsidRDefault="00F34337" w:rsidP="008745EB">
            <w:pPr>
              <w:ind w:leftChars="75" w:left="180" w:firstLine="0"/>
              <w:jc w:val="center"/>
              <w:rPr>
                <w:rFonts w:eastAsia="微軟正黑體" w:cstheme="minorHAnsi"/>
              </w:rPr>
            </w:pPr>
            <w:r w:rsidRPr="00F02179">
              <w:rPr>
                <w:rFonts w:eastAsia="微軟正黑體" w:cstheme="minorHAnsi"/>
              </w:rPr>
              <w:t>M</w:t>
            </w:r>
          </w:p>
        </w:tc>
        <w:tc>
          <w:tcPr>
            <w:tcW w:w="851" w:type="dxa"/>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2</w:t>
            </w:r>
          </w:p>
        </w:tc>
        <w:tc>
          <w:tcPr>
            <w:tcW w:w="3544" w:type="dxa"/>
            <w:vAlign w:val="center"/>
          </w:tcPr>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下拉選單：</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01.</w:t>
            </w:r>
            <w:r w:rsidRPr="00F02179">
              <w:rPr>
                <w:rFonts w:eastAsia="微軟正黑體" w:cstheme="minorHAnsi"/>
                <w:sz w:val="20"/>
                <w:szCs w:val="20"/>
              </w:rPr>
              <w:t>臨櫃作業查詢需求</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02.</w:t>
            </w:r>
            <w:r w:rsidRPr="00F02179">
              <w:rPr>
                <w:rFonts w:eastAsia="微軟正黑體" w:cstheme="minorHAnsi"/>
                <w:sz w:val="20"/>
                <w:szCs w:val="20"/>
              </w:rPr>
              <w:t>同分行非臨櫃及其他單位作業需求</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03.</w:t>
            </w:r>
            <w:r w:rsidRPr="00F02179">
              <w:rPr>
                <w:rFonts w:eastAsia="微軟正黑體" w:cstheme="minorHAnsi"/>
                <w:sz w:val="20"/>
                <w:szCs w:val="20"/>
              </w:rPr>
              <w:t>其他分行或部門來電查詢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04.</w:t>
            </w:r>
            <w:r w:rsidRPr="00F02179">
              <w:rPr>
                <w:rFonts w:eastAsia="微軟正黑體" w:cstheme="minorHAnsi"/>
                <w:sz w:val="20"/>
                <w:szCs w:val="20"/>
              </w:rPr>
              <w:t>自行查核作業</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05.</w:t>
            </w:r>
            <w:r w:rsidRPr="00F02179">
              <w:rPr>
                <w:rFonts w:eastAsia="微軟正黑體" w:cstheme="minorHAnsi"/>
                <w:sz w:val="20"/>
                <w:szCs w:val="20"/>
              </w:rPr>
              <w:t>客户本人來電查詢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06.</w:t>
            </w:r>
            <w:r w:rsidRPr="00F02179">
              <w:rPr>
                <w:rFonts w:eastAsia="微軟正黑體" w:cstheme="minorHAnsi"/>
                <w:sz w:val="20"/>
                <w:szCs w:val="20"/>
              </w:rPr>
              <w:t>客戶來電時</w:t>
            </w:r>
            <w:r w:rsidRPr="00F02179">
              <w:rPr>
                <w:rFonts w:eastAsia="微軟正黑體" w:cstheme="minorHAnsi"/>
                <w:sz w:val="20"/>
                <w:szCs w:val="20"/>
              </w:rPr>
              <w:t>,</w:t>
            </w:r>
            <w:r w:rsidRPr="00F02179">
              <w:rPr>
                <w:rFonts w:eastAsia="微軟正黑體" w:cstheme="minorHAnsi"/>
                <w:sz w:val="20"/>
                <w:szCs w:val="20"/>
              </w:rPr>
              <w:t>作身份確認</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07.</w:t>
            </w:r>
            <w:r w:rsidRPr="00F02179">
              <w:rPr>
                <w:rFonts w:eastAsia="微軟正黑體" w:cstheme="minorHAnsi"/>
                <w:sz w:val="20"/>
                <w:szCs w:val="20"/>
              </w:rPr>
              <w:t>客户非本人臨櫃查詢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08.</w:t>
            </w:r>
            <w:r w:rsidRPr="00F02179">
              <w:rPr>
                <w:rFonts w:eastAsia="微軟正黑體" w:cstheme="minorHAnsi"/>
                <w:sz w:val="20"/>
                <w:szCs w:val="20"/>
              </w:rPr>
              <w:t>客戶書面申請查詢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09.</w:t>
            </w:r>
            <w:r w:rsidRPr="00F02179">
              <w:rPr>
                <w:rFonts w:eastAsia="微軟正黑體" w:cstheme="minorHAnsi"/>
                <w:sz w:val="20"/>
                <w:szCs w:val="20"/>
              </w:rPr>
              <w:t>客戶本人電子交易</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10.</w:t>
            </w:r>
            <w:r w:rsidRPr="00F02179">
              <w:rPr>
                <w:rFonts w:eastAsia="微軟正黑體" w:cstheme="minorHAnsi"/>
                <w:sz w:val="20"/>
                <w:szCs w:val="20"/>
              </w:rPr>
              <w:t>同業照會</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11.</w:t>
            </w:r>
            <w:r w:rsidRPr="00F02179">
              <w:rPr>
                <w:rFonts w:eastAsia="微軟正黑體" w:cstheme="minorHAnsi"/>
                <w:sz w:val="20"/>
                <w:szCs w:val="20"/>
              </w:rPr>
              <w:t>法務、檢調、警政機關來函照會</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12.</w:t>
            </w:r>
            <w:r w:rsidRPr="00F02179">
              <w:rPr>
                <w:rFonts w:eastAsia="微軟正黑體" w:cstheme="minorHAnsi"/>
                <w:sz w:val="20"/>
                <w:szCs w:val="20"/>
              </w:rPr>
              <w:t>央行、金管會等金融檢查需求</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13.</w:t>
            </w:r>
            <w:r w:rsidRPr="00F02179">
              <w:rPr>
                <w:rFonts w:eastAsia="微軟正黑體" w:cstheme="minorHAnsi"/>
                <w:sz w:val="20"/>
                <w:szCs w:val="20"/>
              </w:rPr>
              <w:t>關稅總局、海關來函查詢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14.</w:t>
            </w:r>
            <w:r w:rsidRPr="00F02179">
              <w:rPr>
                <w:rFonts w:eastAsia="微軟正黑體" w:cstheme="minorHAnsi"/>
                <w:sz w:val="20"/>
                <w:szCs w:val="20"/>
              </w:rPr>
              <w:t>稅務機關來函查詢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15.</w:t>
            </w:r>
            <w:r w:rsidRPr="00F02179">
              <w:rPr>
                <w:rFonts w:eastAsia="微軟正黑體" w:cstheme="minorHAnsi"/>
                <w:sz w:val="20"/>
                <w:szCs w:val="20"/>
              </w:rPr>
              <w:t>其他政府機關來函查詢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16.</w:t>
            </w:r>
            <w:r w:rsidRPr="00F02179">
              <w:rPr>
                <w:rFonts w:eastAsia="微軟正黑體" w:cstheme="minorHAnsi"/>
                <w:sz w:val="20"/>
                <w:szCs w:val="20"/>
              </w:rPr>
              <w:t>証券戶授權證券公司查詢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17.</w:t>
            </w:r>
            <w:r w:rsidRPr="00F02179">
              <w:rPr>
                <w:rFonts w:eastAsia="微軟正黑體" w:cstheme="minorHAnsi"/>
                <w:sz w:val="20"/>
                <w:szCs w:val="20"/>
              </w:rPr>
              <w:t>申報主管機關確認客戶基本資料</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18.</w:t>
            </w:r>
            <w:r w:rsidRPr="00F02179">
              <w:rPr>
                <w:rFonts w:eastAsia="微軟正黑體" w:cstheme="minorHAnsi"/>
                <w:sz w:val="20"/>
                <w:szCs w:val="20"/>
              </w:rPr>
              <w:t>聯徵中心</w:t>
            </w:r>
            <w:r w:rsidRPr="00F02179">
              <w:rPr>
                <w:rFonts w:eastAsia="微軟正黑體" w:cstheme="minorHAnsi"/>
                <w:sz w:val="20"/>
                <w:szCs w:val="20"/>
              </w:rPr>
              <w:t>(JCIC)</w:t>
            </w:r>
            <w:r w:rsidRPr="00F02179">
              <w:rPr>
                <w:rFonts w:eastAsia="微軟正黑體" w:cstheme="minorHAnsi"/>
                <w:sz w:val="20"/>
                <w:szCs w:val="20"/>
              </w:rPr>
              <w:t>通報</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19.eBranch</w:t>
            </w:r>
            <w:r w:rsidRPr="00F02179">
              <w:rPr>
                <w:rFonts w:eastAsia="微軟正黑體" w:cstheme="minorHAnsi"/>
                <w:sz w:val="20"/>
                <w:szCs w:val="20"/>
              </w:rPr>
              <w:t>交易連動查詢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20.F-Branch</w:t>
            </w:r>
            <w:r w:rsidRPr="00F02179">
              <w:rPr>
                <w:rFonts w:eastAsia="微軟正黑體" w:cstheme="minorHAnsi"/>
                <w:sz w:val="20"/>
                <w:szCs w:val="20"/>
              </w:rPr>
              <w:t>交易連動查詢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21.</w:t>
            </w:r>
            <w:r w:rsidRPr="00F02179">
              <w:rPr>
                <w:rFonts w:eastAsia="微軟正黑體" w:cstheme="minorHAnsi"/>
                <w:sz w:val="20"/>
                <w:szCs w:val="20"/>
              </w:rPr>
              <w:t>各單位執行內部例行作業查詢</w:t>
            </w:r>
          </w:p>
          <w:p w:rsidR="00F34337" w:rsidRPr="00F02179" w:rsidRDefault="00F34337" w:rsidP="008745EB">
            <w:pPr>
              <w:ind w:leftChars="75" w:left="180" w:firstLine="0"/>
              <w:rPr>
                <w:rFonts w:eastAsia="微軟正黑體" w:cstheme="minorHAnsi"/>
                <w:sz w:val="20"/>
                <w:szCs w:val="20"/>
              </w:rPr>
            </w:pPr>
            <w:r w:rsidRPr="00F02179">
              <w:rPr>
                <w:rFonts w:eastAsia="微軟正黑體" w:cstheme="minorHAnsi"/>
                <w:sz w:val="20"/>
                <w:szCs w:val="20"/>
              </w:rPr>
              <w:t>22.</w:t>
            </w:r>
            <w:r w:rsidRPr="00F02179">
              <w:rPr>
                <w:rFonts w:eastAsia="微軟正黑體" w:cstheme="minorHAnsi"/>
                <w:sz w:val="20"/>
                <w:szCs w:val="20"/>
              </w:rPr>
              <w:t>各後勤單位協助營業單位問題處理查詢</w:t>
            </w:r>
          </w:p>
          <w:p w:rsidR="00F34337" w:rsidRPr="00F02179" w:rsidRDefault="00F34337" w:rsidP="008745EB">
            <w:pPr>
              <w:ind w:leftChars="75" w:left="180" w:firstLine="0"/>
              <w:rPr>
                <w:rFonts w:eastAsia="微軟正黑體" w:cstheme="minorHAnsi"/>
              </w:rPr>
            </w:pPr>
            <w:r w:rsidRPr="00F02179">
              <w:rPr>
                <w:rFonts w:eastAsia="微軟正黑體" w:cstheme="minorHAnsi"/>
                <w:sz w:val="20"/>
                <w:szCs w:val="20"/>
              </w:rPr>
              <w:t>23.</w:t>
            </w:r>
            <w:r w:rsidRPr="00F02179">
              <w:rPr>
                <w:rFonts w:eastAsia="微軟正黑體" w:cstheme="minorHAnsi"/>
                <w:sz w:val="20"/>
                <w:szCs w:val="20"/>
              </w:rPr>
              <w:t>會計師函証</w:t>
            </w:r>
          </w:p>
        </w:tc>
      </w:tr>
    </w:tbl>
    <w:p w:rsidR="008C3306" w:rsidRPr="00F02179" w:rsidRDefault="00E21AB3" w:rsidP="00F34337">
      <w:pPr>
        <w:pStyle w:val="af2"/>
        <w:numPr>
          <w:ilvl w:val="0"/>
          <w:numId w:val="181"/>
        </w:numPr>
        <w:ind w:leftChars="278" w:left="951" w:hanging="284"/>
        <w:rPr>
          <w:rFonts w:eastAsia="微軟正黑體" w:cstheme="minorHAnsi"/>
        </w:rPr>
      </w:pPr>
      <w:r w:rsidRPr="00F02179">
        <w:rPr>
          <w:rFonts w:eastAsia="微軟正黑體" w:cstheme="minorHAnsi"/>
        </w:rPr>
        <w:t>輸出畫面</w:t>
      </w:r>
      <w:r w:rsidR="008C3306" w:rsidRPr="00F02179">
        <w:rPr>
          <w:rFonts w:eastAsia="微軟正黑體" w:cstheme="minorHAnsi"/>
        </w:rPr>
        <w:t>：</w:t>
      </w:r>
    </w:p>
    <w:tbl>
      <w:tblPr>
        <w:tblStyle w:val="af1"/>
        <w:tblW w:w="8926" w:type="dxa"/>
        <w:tblLook w:val="04A0"/>
      </w:tblPr>
      <w:tblGrid>
        <w:gridCol w:w="839"/>
        <w:gridCol w:w="2508"/>
        <w:gridCol w:w="1392"/>
        <w:gridCol w:w="843"/>
        <w:gridCol w:w="814"/>
        <w:gridCol w:w="2530"/>
      </w:tblGrid>
      <w:tr w:rsidR="00D44020" w:rsidRPr="00F02179" w:rsidTr="00D8221A">
        <w:tc>
          <w:tcPr>
            <w:tcW w:w="839"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編號</w:t>
            </w:r>
          </w:p>
        </w:tc>
        <w:tc>
          <w:tcPr>
            <w:tcW w:w="2508"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欄位名稱</w:t>
            </w:r>
          </w:p>
        </w:tc>
        <w:tc>
          <w:tcPr>
            <w:tcW w:w="1392"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欄位種類</w:t>
            </w:r>
          </w:p>
        </w:tc>
        <w:tc>
          <w:tcPr>
            <w:tcW w:w="843"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類別</w:t>
            </w:r>
          </w:p>
        </w:tc>
        <w:tc>
          <w:tcPr>
            <w:tcW w:w="814"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長度</w:t>
            </w:r>
          </w:p>
        </w:tc>
        <w:tc>
          <w:tcPr>
            <w:tcW w:w="2530" w:type="dxa"/>
            <w:tcBorders>
              <w:bottom w:val="single" w:sz="4" w:space="0" w:color="auto"/>
            </w:tcBorders>
            <w:shd w:val="pct12" w:color="auto" w:fill="auto"/>
          </w:tcPr>
          <w:p w:rsidR="00F34337" w:rsidRPr="00F02179" w:rsidRDefault="00F34337" w:rsidP="008745EB">
            <w:pPr>
              <w:ind w:leftChars="75" w:left="180" w:firstLine="0"/>
              <w:jc w:val="center"/>
              <w:rPr>
                <w:rFonts w:eastAsia="微軟正黑體" w:cstheme="minorHAnsi"/>
                <w:b/>
                <w:bCs/>
              </w:rPr>
            </w:pPr>
            <w:r w:rsidRPr="00F02179">
              <w:rPr>
                <w:rFonts w:eastAsia="微軟正黑體" w:cstheme="minorHAnsi"/>
                <w:b/>
                <w:bCs/>
              </w:rPr>
              <w:t>說明</w:t>
            </w:r>
          </w:p>
        </w:tc>
      </w:tr>
      <w:tr w:rsidR="00F34337" w:rsidRPr="00F02179" w:rsidTr="001C13DD">
        <w:tc>
          <w:tcPr>
            <w:tcW w:w="8926" w:type="dxa"/>
            <w:gridSpan w:val="6"/>
            <w:vAlign w:val="center"/>
          </w:tcPr>
          <w:p w:rsidR="00F34337" w:rsidRPr="00F02179" w:rsidRDefault="00F34337" w:rsidP="008745EB">
            <w:pPr>
              <w:ind w:leftChars="75" w:left="180" w:firstLine="0"/>
              <w:rPr>
                <w:rFonts w:eastAsia="微軟正黑體" w:cstheme="minorHAnsi"/>
              </w:rPr>
            </w:pPr>
            <w:r w:rsidRPr="00F02179">
              <w:rPr>
                <w:rFonts w:eastAsia="微軟正黑體" w:cstheme="minorHAnsi"/>
              </w:rPr>
              <w:t>基本資料</w:t>
            </w:r>
          </w:p>
        </w:tc>
      </w:tr>
      <w:tr w:rsidR="00F34337" w:rsidRPr="00F02179" w:rsidTr="00D8221A">
        <w:tc>
          <w:tcPr>
            <w:tcW w:w="839" w:type="dxa"/>
            <w:vAlign w:val="center"/>
          </w:tcPr>
          <w:p w:rsidR="00F34337" w:rsidRPr="00F02179" w:rsidRDefault="00F34337" w:rsidP="00F34337">
            <w:pPr>
              <w:pStyle w:val="af2"/>
              <w:numPr>
                <w:ilvl w:val="0"/>
                <w:numId w:val="184"/>
              </w:numPr>
              <w:ind w:leftChars="75" w:left="660"/>
              <w:rPr>
                <w:rFonts w:eastAsia="微軟正黑體" w:cstheme="minorHAnsi"/>
              </w:rPr>
            </w:pPr>
          </w:p>
        </w:tc>
        <w:tc>
          <w:tcPr>
            <w:tcW w:w="2508" w:type="dxa"/>
            <w:vAlign w:val="center"/>
          </w:tcPr>
          <w:p w:rsidR="00F34337" w:rsidRPr="00F02179" w:rsidRDefault="00620850" w:rsidP="00F34337">
            <w:pPr>
              <w:ind w:leftChars="75" w:left="180" w:firstLine="0"/>
              <w:rPr>
                <w:rFonts w:eastAsia="微軟正黑體" w:cstheme="minorHAnsi"/>
              </w:rPr>
            </w:pPr>
            <w:r w:rsidRPr="00F02179">
              <w:rPr>
                <w:rFonts w:eastAsia="微軟正黑體" w:cstheme="minorHAnsi"/>
              </w:rPr>
              <w:t>基本資料來源系統</w:t>
            </w:r>
          </w:p>
        </w:tc>
        <w:tc>
          <w:tcPr>
            <w:tcW w:w="1392" w:type="dxa"/>
            <w:vAlign w:val="center"/>
          </w:tcPr>
          <w:p w:rsidR="00F34337" w:rsidRPr="00F02179" w:rsidRDefault="00F34337" w:rsidP="00F34337">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F34337" w:rsidRPr="00F02179" w:rsidRDefault="00F34337" w:rsidP="00F34337">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F34337" w:rsidRPr="00F02179" w:rsidRDefault="00620850" w:rsidP="00F34337">
            <w:pPr>
              <w:ind w:leftChars="75" w:left="180" w:firstLine="0"/>
              <w:rPr>
                <w:rFonts w:eastAsia="微軟正黑體" w:cstheme="minorHAnsi"/>
              </w:rPr>
            </w:pPr>
            <w:r w:rsidRPr="00F02179">
              <w:rPr>
                <w:rFonts w:eastAsia="微軟正黑體" w:cstheme="minorHAnsi"/>
              </w:rPr>
              <w:t>3</w:t>
            </w:r>
          </w:p>
        </w:tc>
        <w:tc>
          <w:tcPr>
            <w:tcW w:w="2530" w:type="dxa"/>
            <w:vAlign w:val="center"/>
          </w:tcPr>
          <w:p w:rsidR="00F34337" w:rsidRPr="00F02179" w:rsidRDefault="00620850" w:rsidP="00F34337">
            <w:pPr>
              <w:ind w:leftChars="75" w:left="180" w:firstLine="0"/>
              <w:rPr>
                <w:rFonts w:eastAsia="微軟正黑體" w:cstheme="minorHAnsi"/>
              </w:rPr>
            </w:pPr>
            <w:r w:rsidRPr="00F02179">
              <w:rPr>
                <w:rFonts w:eastAsia="微軟正黑體" w:cstheme="minorHAnsi"/>
              </w:rPr>
              <w:t>T24/CCS/MID</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客戶統一編號</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帳號</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14</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查詢理由</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2</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戶名</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42</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創立</w:t>
            </w:r>
            <w:r w:rsidRPr="00F02179">
              <w:rPr>
                <w:rFonts w:eastAsia="微軟正黑體" w:cstheme="minorHAnsi"/>
              </w:rPr>
              <w:t>/</w:t>
            </w:r>
            <w:r w:rsidRPr="00F02179">
              <w:rPr>
                <w:rFonts w:eastAsia="微軟正黑體" w:cstheme="minorHAnsi"/>
              </w:rPr>
              <w:t>出生日期</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日期</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8</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FATCA</w:t>
            </w:r>
            <w:r w:rsidRPr="00F02179">
              <w:rPr>
                <w:rFonts w:eastAsia="微軟正黑體" w:cstheme="minorHAnsi"/>
              </w:rPr>
              <w:t>身分別</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10</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原籌備處</w:t>
            </w:r>
            <w:r w:rsidRPr="00F02179">
              <w:rPr>
                <w:rFonts w:eastAsia="微軟正黑體" w:cstheme="minorHAnsi"/>
              </w:rPr>
              <w:t>ID/</w:t>
            </w:r>
            <w:r w:rsidRPr="00F02179">
              <w:rPr>
                <w:rFonts w:eastAsia="微軟正黑體" w:cstheme="minorHAnsi"/>
              </w:rPr>
              <w:t>變更前</w:t>
            </w:r>
            <w:r w:rsidRPr="00F02179">
              <w:rPr>
                <w:rFonts w:eastAsia="微軟正黑體" w:cstheme="minorHAnsi"/>
              </w:rPr>
              <w:t>ID</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11</w:t>
            </w:r>
          </w:p>
        </w:tc>
        <w:tc>
          <w:tcPr>
            <w:tcW w:w="2530" w:type="dxa"/>
            <w:vAlign w:val="center"/>
          </w:tcPr>
          <w:p w:rsidR="00620850" w:rsidRPr="00F02179" w:rsidRDefault="00620850" w:rsidP="00620850">
            <w:pPr>
              <w:ind w:leftChars="75" w:left="180" w:firstLine="0"/>
              <w:rPr>
                <w:rFonts w:eastAsia="微軟正黑體" w:cstheme="minorHAnsi"/>
              </w:rPr>
            </w:pP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國別</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2</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負責人姓名</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42</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負責人統編</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負責人生日</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日期</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8</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負責人國別</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M</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2</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存款</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薪轉</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貿易</w:t>
            </w:r>
            <w:r w:rsidRPr="00F02179">
              <w:rPr>
                <w:rFonts w:eastAsia="微軟正黑體" w:cstheme="minorHAnsi"/>
              </w:rPr>
              <w:t>/</w:t>
            </w:r>
            <w:r w:rsidRPr="00F02179">
              <w:rPr>
                <w:rFonts w:eastAsia="微軟正黑體" w:cstheme="minorHAnsi"/>
              </w:rPr>
              <w:t>商業往來</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授信往來</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投資理財</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資金調撥</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消費</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lastRenderedPageBreak/>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保險</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開戶目的</w:t>
            </w:r>
            <w:r w:rsidRPr="00F02179">
              <w:rPr>
                <w:rFonts w:eastAsia="微軟正黑體" w:cstheme="minorHAnsi"/>
              </w:rPr>
              <w:t>-</w:t>
            </w:r>
            <w:r w:rsidRPr="00F02179">
              <w:rPr>
                <w:rFonts w:eastAsia="微軟正黑體" w:cstheme="minorHAnsi"/>
              </w:rPr>
              <w:t>保管箱往來</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僅輸入帳號進行</w:t>
            </w:r>
            <w:r w:rsidRPr="00F02179">
              <w:rPr>
                <w:rFonts w:eastAsia="微軟正黑體" w:cstheme="minorHAnsi"/>
              </w:rPr>
              <w:t>AML</w:t>
            </w:r>
            <w:r w:rsidRPr="00F02179">
              <w:rPr>
                <w:rFonts w:eastAsia="微軟正黑體" w:cstheme="minorHAnsi"/>
              </w:rPr>
              <w:t>作業才開放輸入</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3002-BY ID/OBU BY A/C</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sidR="00CD7C05">
              <w:rPr>
                <w:rFonts w:eastAsia="微軟正黑體" w:cstheme="minorHAnsi" w:hint="eastAsia"/>
              </w:rPr>
              <w:t>台幣存款</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sidR="00CD7C05">
              <w:rPr>
                <w:rFonts w:eastAsia="微軟正黑體" w:cstheme="minorHAnsi" w:hint="eastAsia"/>
              </w:rPr>
              <w:t>外幣存款</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sidR="00CD7C05">
              <w:rPr>
                <w:rFonts w:eastAsia="微軟正黑體" w:cstheme="minorHAnsi" w:hint="eastAsia"/>
              </w:rPr>
              <w:t>企金放款</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620850" w:rsidRPr="00F02179" w:rsidTr="00D8221A">
        <w:tc>
          <w:tcPr>
            <w:tcW w:w="839" w:type="dxa"/>
            <w:vAlign w:val="center"/>
          </w:tcPr>
          <w:p w:rsidR="00620850" w:rsidRPr="00F02179" w:rsidRDefault="00620850" w:rsidP="00620850">
            <w:pPr>
              <w:pStyle w:val="af2"/>
              <w:numPr>
                <w:ilvl w:val="0"/>
                <w:numId w:val="184"/>
              </w:numPr>
              <w:ind w:leftChars="75" w:left="660"/>
              <w:rPr>
                <w:rFonts w:eastAsia="微軟正黑體" w:cstheme="minorHAnsi"/>
              </w:rPr>
            </w:pPr>
          </w:p>
        </w:tc>
        <w:tc>
          <w:tcPr>
            <w:tcW w:w="2508" w:type="dxa"/>
            <w:vAlign w:val="center"/>
          </w:tcPr>
          <w:p w:rsidR="00CD7C05" w:rsidRPr="00F02179" w:rsidRDefault="00620850" w:rsidP="00CD7C05">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sidR="00CD7C05">
              <w:rPr>
                <w:rFonts w:eastAsia="微軟正黑體" w:cstheme="minorHAnsi" w:hint="eastAsia"/>
              </w:rPr>
              <w:t>個金放款</w:t>
            </w:r>
          </w:p>
        </w:tc>
        <w:tc>
          <w:tcPr>
            <w:tcW w:w="1392"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620850" w:rsidRPr="00F02179" w:rsidRDefault="00620850" w:rsidP="00620850">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1</w:t>
            </w:r>
          </w:p>
        </w:tc>
        <w:tc>
          <w:tcPr>
            <w:tcW w:w="2530" w:type="dxa"/>
            <w:vAlign w:val="center"/>
          </w:tcPr>
          <w:p w:rsidR="00620850" w:rsidRPr="00F02179" w:rsidRDefault="00620850" w:rsidP="00620850">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往來業務</w:t>
            </w:r>
            <w:r>
              <w:rPr>
                <w:rFonts w:eastAsia="微軟正黑體" w:cstheme="minorHAnsi" w:hint="eastAsia"/>
              </w:rPr>
              <w:t>-</w:t>
            </w:r>
            <w:r>
              <w:rPr>
                <w:rFonts w:eastAsia="微軟正黑體" w:cstheme="minorHAnsi" w:hint="eastAsia"/>
              </w:rPr>
              <w:t>信用卡</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往來業務</w:t>
            </w:r>
            <w:r>
              <w:rPr>
                <w:rFonts w:eastAsia="微軟正黑體" w:cstheme="minorHAnsi" w:hint="eastAsia"/>
              </w:rPr>
              <w:t>-</w:t>
            </w:r>
            <w:r>
              <w:rPr>
                <w:rFonts w:eastAsia="微軟正黑體" w:cstheme="minorHAnsi" w:hint="eastAsia"/>
              </w:rPr>
              <w:t>黃金</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往來業務</w:t>
            </w:r>
            <w:r>
              <w:rPr>
                <w:rFonts w:eastAsia="微軟正黑體" w:cstheme="minorHAnsi" w:hint="eastAsia"/>
              </w:rPr>
              <w:t>-</w:t>
            </w:r>
            <w:r>
              <w:rPr>
                <w:rFonts w:eastAsia="微軟正黑體" w:cstheme="minorHAnsi" w:hint="eastAsia"/>
              </w:rPr>
              <w:t>基金</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往來業務</w:t>
            </w:r>
            <w:r>
              <w:rPr>
                <w:rFonts w:eastAsia="微軟正黑體" w:cstheme="minorHAnsi" w:hint="eastAsia"/>
              </w:rPr>
              <w:t>-</w:t>
            </w:r>
            <w:r>
              <w:rPr>
                <w:rFonts w:eastAsia="微軟正黑體" w:cstheme="minorHAnsi" w:hint="eastAsia"/>
              </w:rPr>
              <w:t>保險</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AE2826">
        <w:tc>
          <w:tcPr>
            <w:tcW w:w="8926" w:type="dxa"/>
            <w:gridSpan w:val="6"/>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KYC</w:t>
            </w:r>
            <w:r w:rsidRPr="00F02179">
              <w:rPr>
                <w:rFonts w:eastAsia="微軟正黑體" w:cstheme="minorHAnsi"/>
              </w:rPr>
              <w:t>資料</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AML</w:t>
            </w:r>
            <w:r w:rsidRPr="00F02179">
              <w:rPr>
                <w:rFonts w:eastAsia="微軟正黑體" w:cstheme="minorHAnsi"/>
              </w:rPr>
              <w:t>風險等級</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低風險定審未完成</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首次風險等級評級日</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日期</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8</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風險等級異動日</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日期</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8</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前次定期審查到期日</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日期</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8</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下次定期審查到期日</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日期</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8</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-01</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-02</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-03</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-04</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-05</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-06</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-07</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-08</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-09</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-10</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-11</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-12</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-13</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-14</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-15</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-16</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-17</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-18</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-19</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-20</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-21</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-22</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ML/FT</w:t>
            </w:r>
            <w:r w:rsidRPr="00F02179">
              <w:rPr>
                <w:rFonts w:eastAsia="微軟正黑體" w:cstheme="minorHAnsi"/>
              </w:rPr>
              <w:t>風險註記</w:t>
            </w:r>
            <w:r w:rsidRPr="00F02179">
              <w:rPr>
                <w:rFonts w:eastAsia="微軟正黑體" w:cstheme="minorHAnsi"/>
              </w:rPr>
              <w:t>-23</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人工調整風險等級結果</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輸出欄位</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特殊身分註記</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2</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PEPs</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2</w:t>
            </w:r>
          </w:p>
        </w:tc>
        <w:tc>
          <w:tcPr>
            <w:tcW w:w="2530" w:type="dxa"/>
            <w:vAlign w:val="center"/>
          </w:tcPr>
          <w:p w:rsidR="00CD7C05" w:rsidRPr="00F02179" w:rsidRDefault="00CD7C05" w:rsidP="00CD7C05">
            <w:pPr>
              <w:ind w:leftChars="75" w:left="180" w:firstLine="0"/>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資料來源</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文數字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1</w:t>
            </w:r>
          </w:p>
        </w:tc>
        <w:tc>
          <w:tcPr>
            <w:tcW w:w="2530" w:type="dxa"/>
            <w:vAlign w:val="center"/>
          </w:tcPr>
          <w:p w:rsidR="00CD7C05" w:rsidRPr="00F02179" w:rsidRDefault="00CD7C05" w:rsidP="00CD7C05">
            <w:pPr>
              <w:ind w:leftChars="39" w:left="574"/>
              <w:rPr>
                <w:rFonts w:eastAsia="微軟正黑體" w:cstheme="minorHAnsi"/>
              </w:rPr>
            </w:pPr>
            <w:r w:rsidRPr="00F02179">
              <w:rPr>
                <w:rFonts w:eastAsia="微軟正黑體" w:cstheme="minorHAnsi"/>
              </w:rPr>
              <w:t>依據</w:t>
            </w:r>
            <w:r w:rsidRPr="00F02179">
              <w:rPr>
                <w:rFonts w:eastAsia="微軟正黑體" w:cstheme="minorHAnsi"/>
              </w:rPr>
              <w:t>”</w:t>
            </w:r>
            <w:r w:rsidRPr="00F02179">
              <w:rPr>
                <w:rFonts w:eastAsia="微軟正黑體" w:cstheme="minorHAnsi"/>
              </w:rPr>
              <w:t>基本資料來源</w:t>
            </w:r>
          </w:p>
          <w:p w:rsidR="00CD7C05" w:rsidRPr="00F02179" w:rsidRDefault="00CD7C05" w:rsidP="00CD7C05">
            <w:pPr>
              <w:ind w:leftChars="32" w:left="557"/>
              <w:rPr>
                <w:rFonts w:eastAsia="微軟正黑體" w:cstheme="minorHAnsi"/>
              </w:rPr>
            </w:pPr>
            <w:r w:rsidRPr="00F02179">
              <w:rPr>
                <w:rFonts w:eastAsia="微軟正黑體" w:cstheme="minorHAnsi"/>
              </w:rPr>
              <w:t>系統</w:t>
            </w:r>
            <w:r w:rsidRPr="00F02179">
              <w:rPr>
                <w:rFonts w:eastAsia="微軟正黑體" w:cstheme="minorHAnsi"/>
              </w:rPr>
              <w:t>”</w:t>
            </w:r>
            <w:r w:rsidRPr="00F02179">
              <w:rPr>
                <w:rFonts w:eastAsia="微軟正黑體" w:cstheme="minorHAnsi"/>
              </w:rPr>
              <w:t>欄位顯示不同</w:t>
            </w:r>
          </w:p>
          <w:p w:rsidR="00CD7C05" w:rsidRPr="00F02179" w:rsidRDefault="00CD7C05" w:rsidP="00CD7C05">
            <w:pPr>
              <w:ind w:leftChars="32" w:left="557"/>
              <w:rPr>
                <w:rFonts w:eastAsia="微軟正黑體" w:cstheme="minorHAnsi"/>
              </w:rPr>
            </w:pPr>
            <w:r w:rsidRPr="00F02179">
              <w:rPr>
                <w:rFonts w:eastAsia="微軟正黑體" w:cstheme="minorHAnsi"/>
              </w:rPr>
              <w:t>訊息。</w:t>
            </w:r>
          </w:p>
          <w:p w:rsidR="00CD7C05" w:rsidRPr="00F02179" w:rsidRDefault="00CD7C05" w:rsidP="00CD7C05">
            <w:pPr>
              <w:ind w:leftChars="27" w:left="545"/>
              <w:rPr>
                <w:rFonts w:eastAsia="微軟正黑體" w:cstheme="minorHAnsi"/>
              </w:rPr>
            </w:pPr>
            <w:r w:rsidRPr="00F02179">
              <w:rPr>
                <w:rFonts w:eastAsia="微軟正黑體" w:cstheme="minorHAnsi"/>
              </w:rPr>
              <w:t>T24:”</w:t>
            </w:r>
            <w:r w:rsidRPr="00F02179">
              <w:rPr>
                <w:rFonts w:eastAsia="微軟正黑體" w:cstheme="minorHAnsi"/>
              </w:rPr>
              <w:t>資料來源為核</w:t>
            </w:r>
          </w:p>
          <w:p w:rsidR="00CD7C05" w:rsidRPr="00F02179" w:rsidRDefault="00CD7C05" w:rsidP="00CD7C05">
            <w:pPr>
              <w:ind w:leftChars="27" w:left="545"/>
              <w:rPr>
                <w:rFonts w:eastAsia="微軟正黑體" w:cstheme="minorHAnsi"/>
              </w:rPr>
            </w:pPr>
            <w:r w:rsidRPr="00F02179">
              <w:rPr>
                <w:rFonts w:eastAsia="微軟正黑體" w:cstheme="minorHAnsi"/>
              </w:rPr>
              <w:t>心請至</w:t>
            </w:r>
            <w:r w:rsidRPr="00F02179">
              <w:rPr>
                <w:rFonts w:eastAsia="微軟正黑體" w:cstheme="minorHAnsi"/>
              </w:rPr>
              <w:t>1198</w:t>
            </w:r>
            <w:r w:rsidRPr="00F02179">
              <w:rPr>
                <w:rFonts w:eastAsia="微軟正黑體" w:cstheme="minorHAnsi"/>
              </w:rPr>
              <w:t>修改</w:t>
            </w:r>
          </w:p>
          <w:p w:rsidR="00CD7C05" w:rsidRPr="00F02179" w:rsidRDefault="00CD7C05" w:rsidP="00CD7C05">
            <w:pPr>
              <w:ind w:leftChars="27" w:left="545"/>
              <w:rPr>
                <w:rFonts w:eastAsia="微軟正黑體" w:cstheme="minorHAnsi"/>
              </w:rPr>
            </w:pPr>
            <w:r w:rsidRPr="00F02179">
              <w:rPr>
                <w:rFonts w:eastAsia="微軟正黑體" w:cstheme="minorHAnsi"/>
              </w:rPr>
              <w:t>「行業</w:t>
            </w:r>
            <w:r w:rsidRPr="00F02179">
              <w:rPr>
                <w:rFonts w:eastAsia="微軟正黑體" w:cstheme="minorHAnsi"/>
              </w:rPr>
              <w:t>/</w:t>
            </w:r>
            <w:r w:rsidRPr="00F02179">
              <w:rPr>
                <w:rFonts w:eastAsia="微軟正黑體" w:cstheme="minorHAnsi"/>
              </w:rPr>
              <w:t>職業」、「職</w:t>
            </w:r>
          </w:p>
          <w:p w:rsidR="00CD7C05" w:rsidRPr="00F02179" w:rsidRDefault="00CD7C05" w:rsidP="00CD7C05">
            <w:pPr>
              <w:ind w:leftChars="27" w:left="545"/>
              <w:rPr>
                <w:rFonts w:eastAsia="微軟正黑體" w:cstheme="minorHAnsi"/>
              </w:rPr>
            </w:pPr>
            <w:r w:rsidRPr="00F02179">
              <w:rPr>
                <w:rFonts w:eastAsia="微軟正黑體" w:cstheme="minorHAnsi"/>
              </w:rPr>
              <w:t>稱」</w:t>
            </w:r>
          </w:p>
          <w:p w:rsidR="00CD7C05" w:rsidRPr="00F02179" w:rsidRDefault="00CD7C05" w:rsidP="00CD7C05">
            <w:pPr>
              <w:ind w:leftChars="27" w:left="545"/>
              <w:rPr>
                <w:rFonts w:eastAsia="微軟正黑體" w:cstheme="minorHAnsi"/>
              </w:rPr>
            </w:pPr>
            <w:r w:rsidRPr="00F02179">
              <w:rPr>
                <w:rFonts w:eastAsia="微軟正黑體" w:cstheme="minorHAnsi"/>
              </w:rPr>
              <w:t>CCS:”</w:t>
            </w:r>
            <w:r w:rsidRPr="00F02179">
              <w:rPr>
                <w:rFonts w:eastAsia="微軟正黑體" w:cstheme="minorHAnsi"/>
              </w:rPr>
              <w:t>資料來源為信</w:t>
            </w:r>
          </w:p>
          <w:p w:rsidR="00CD7C05" w:rsidRPr="00F02179" w:rsidRDefault="00CD7C05" w:rsidP="00CD7C05">
            <w:pPr>
              <w:ind w:leftChars="27" w:left="545"/>
              <w:rPr>
                <w:rFonts w:eastAsia="微軟正黑體" w:cstheme="minorHAnsi"/>
              </w:rPr>
            </w:pPr>
            <w:r w:rsidRPr="00F02179">
              <w:rPr>
                <w:rFonts w:eastAsia="微軟正黑體" w:cstheme="minorHAnsi"/>
              </w:rPr>
              <w:t>用請至信用卡修改</w:t>
            </w:r>
          </w:p>
          <w:p w:rsidR="00CD7C05" w:rsidRPr="00F02179" w:rsidRDefault="00CD7C05" w:rsidP="00CD7C05">
            <w:pPr>
              <w:ind w:leftChars="27" w:left="545"/>
              <w:rPr>
                <w:rFonts w:eastAsia="微軟正黑體" w:cstheme="minorHAnsi"/>
              </w:rPr>
            </w:pPr>
            <w:r w:rsidRPr="00F02179">
              <w:rPr>
                <w:rFonts w:eastAsia="微軟正黑體" w:cstheme="minorHAnsi"/>
              </w:rPr>
              <w:t>「行業</w:t>
            </w:r>
            <w:r w:rsidRPr="00F02179">
              <w:rPr>
                <w:rFonts w:eastAsia="微軟正黑體" w:cstheme="minorHAnsi"/>
              </w:rPr>
              <w:t>/</w:t>
            </w:r>
            <w:r w:rsidRPr="00F02179">
              <w:rPr>
                <w:rFonts w:eastAsia="微軟正黑體" w:cstheme="minorHAnsi"/>
              </w:rPr>
              <w:t>職業」、「職</w:t>
            </w:r>
          </w:p>
          <w:p w:rsidR="00CD7C05" w:rsidRPr="00F02179" w:rsidRDefault="00CD7C05" w:rsidP="00CD7C05">
            <w:pPr>
              <w:ind w:leftChars="27" w:left="545"/>
              <w:rPr>
                <w:rFonts w:eastAsia="微軟正黑體" w:cstheme="minorHAnsi"/>
              </w:rPr>
            </w:pPr>
            <w:r w:rsidRPr="00F02179">
              <w:rPr>
                <w:rFonts w:eastAsia="微軟正黑體" w:cstheme="minorHAnsi"/>
              </w:rPr>
              <w:lastRenderedPageBreak/>
              <w:t>稱」</w:t>
            </w: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行業</w:t>
            </w:r>
            <w:r w:rsidRPr="00F02179">
              <w:rPr>
                <w:rFonts w:eastAsia="微軟正黑體" w:cstheme="minorHAnsi"/>
              </w:rPr>
              <w:t>/</w:t>
            </w:r>
            <w:r w:rsidRPr="00F02179">
              <w:rPr>
                <w:rFonts w:eastAsia="微軟正黑體" w:cstheme="minorHAnsi"/>
              </w:rPr>
              <w:t>職業</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3</w:t>
            </w:r>
          </w:p>
        </w:tc>
        <w:tc>
          <w:tcPr>
            <w:tcW w:w="2530" w:type="dxa"/>
            <w:vAlign w:val="center"/>
          </w:tcPr>
          <w:p w:rsidR="00CD7C05" w:rsidRPr="00F02179" w:rsidRDefault="00CD7C05" w:rsidP="00CD7C05">
            <w:pPr>
              <w:ind w:leftChars="32" w:left="557"/>
              <w:rPr>
                <w:rFonts w:eastAsia="微軟正黑體" w:cstheme="minorHAnsi"/>
              </w:rPr>
            </w:pPr>
          </w:p>
        </w:tc>
      </w:tr>
      <w:tr w:rsidR="00CD7C05" w:rsidRPr="00F02179" w:rsidTr="00D8221A">
        <w:tc>
          <w:tcPr>
            <w:tcW w:w="839" w:type="dxa"/>
            <w:vAlign w:val="center"/>
          </w:tcPr>
          <w:p w:rsidR="00CD7C05" w:rsidRPr="00F02179" w:rsidRDefault="00CD7C05" w:rsidP="00CD7C05">
            <w:pPr>
              <w:pStyle w:val="af2"/>
              <w:numPr>
                <w:ilvl w:val="0"/>
                <w:numId w:val="184"/>
              </w:numPr>
              <w:ind w:leftChars="75" w:left="660"/>
              <w:rPr>
                <w:rFonts w:eastAsia="微軟正黑體" w:cstheme="minorHAnsi"/>
              </w:rPr>
            </w:pPr>
          </w:p>
        </w:tc>
        <w:tc>
          <w:tcPr>
            <w:tcW w:w="2508"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職稱</w:t>
            </w:r>
          </w:p>
        </w:tc>
        <w:tc>
          <w:tcPr>
            <w:tcW w:w="1392"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數字</w:t>
            </w:r>
          </w:p>
        </w:tc>
        <w:tc>
          <w:tcPr>
            <w:tcW w:w="843" w:type="dxa"/>
            <w:vAlign w:val="center"/>
          </w:tcPr>
          <w:p w:rsidR="00CD7C05" w:rsidRPr="00F02179" w:rsidRDefault="00CD7C05" w:rsidP="00CD7C05">
            <w:pPr>
              <w:ind w:leftChars="75" w:left="180" w:firstLine="0"/>
              <w:jc w:val="center"/>
              <w:rPr>
                <w:rFonts w:eastAsia="微軟正黑體" w:cstheme="minorHAnsi"/>
              </w:rPr>
            </w:pPr>
            <w:r w:rsidRPr="00F02179">
              <w:rPr>
                <w:rFonts w:eastAsia="微軟正黑體" w:cstheme="minorHAnsi"/>
              </w:rPr>
              <w:t>O</w:t>
            </w:r>
          </w:p>
        </w:tc>
        <w:tc>
          <w:tcPr>
            <w:tcW w:w="814" w:type="dxa"/>
            <w:vAlign w:val="center"/>
          </w:tcPr>
          <w:p w:rsidR="00CD7C05" w:rsidRPr="00F02179" w:rsidRDefault="00CD7C05" w:rsidP="00CD7C05">
            <w:pPr>
              <w:ind w:leftChars="75" w:left="180" w:firstLine="0"/>
              <w:rPr>
                <w:rFonts w:eastAsia="微軟正黑體" w:cstheme="minorHAnsi"/>
              </w:rPr>
            </w:pPr>
            <w:r w:rsidRPr="00F02179">
              <w:rPr>
                <w:rFonts w:eastAsia="微軟正黑體" w:cstheme="minorHAnsi"/>
              </w:rPr>
              <w:t>2</w:t>
            </w:r>
          </w:p>
        </w:tc>
        <w:tc>
          <w:tcPr>
            <w:tcW w:w="2530" w:type="dxa"/>
            <w:vAlign w:val="center"/>
          </w:tcPr>
          <w:p w:rsidR="00CD7C05" w:rsidRPr="00F02179" w:rsidRDefault="00CD7C05" w:rsidP="00CD7C05">
            <w:pPr>
              <w:ind w:leftChars="18" w:left="523"/>
              <w:rPr>
                <w:rFonts w:eastAsia="微軟正黑體" w:cstheme="minorHAnsi"/>
              </w:rPr>
            </w:pPr>
          </w:p>
        </w:tc>
      </w:tr>
    </w:tbl>
    <w:p w:rsidR="00F34337" w:rsidRPr="00F02179" w:rsidRDefault="00F34337" w:rsidP="000F50BB">
      <w:pPr>
        <w:ind w:leftChars="75" w:left="660"/>
        <w:rPr>
          <w:rFonts w:eastAsia="微軟正黑體" w:cstheme="minorHAnsi"/>
        </w:rPr>
      </w:pPr>
    </w:p>
    <w:p w:rsidR="008C3306" w:rsidRPr="00F02179" w:rsidRDefault="008C3306" w:rsidP="000F50BB">
      <w:pPr>
        <w:pStyle w:val="af2"/>
        <w:numPr>
          <w:ilvl w:val="0"/>
          <w:numId w:val="179"/>
        </w:numPr>
        <w:ind w:leftChars="75" w:left="660"/>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利用及刪除維護</w:t>
      </w:r>
    </w:p>
    <w:p w:rsidR="008C3306" w:rsidRPr="00F02179" w:rsidRDefault="008C3306" w:rsidP="008C3306">
      <w:pPr>
        <w:pStyle w:val="af2"/>
        <w:numPr>
          <w:ilvl w:val="0"/>
          <w:numId w:val="180"/>
        </w:numPr>
        <w:ind w:leftChars="278" w:left="951" w:hanging="284"/>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利用及刪除維護</w:t>
      </w:r>
    </w:p>
    <w:tbl>
      <w:tblPr>
        <w:tblStyle w:val="af1"/>
        <w:tblW w:w="8926" w:type="dxa"/>
        <w:tblLook w:val="04A0"/>
      </w:tblPr>
      <w:tblGrid>
        <w:gridCol w:w="704"/>
        <w:gridCol w:w="2126"/>
        <w:gridCol w:w="1276"/>
        <w:gridCol w:w="851"/>
        <w:gridCol w:w="850"/>
        <w:gridCol w:w="3119"/>
      </w:tblGrid>
      <w:tr w:rsidR="00CA5EB8" w:rsidRPr="00F02179" w:rsidTr="000F50BB">
        <w:tc>
          <w:tcPr>
            <w:tcW w:w="704" w:type="dxa"/>
            <w:tcBorders>
              <w:bottom w:val="single" w:sz="4" w:space="0" w:color="auto"/>
            </w:tcBorders>
            <w:shd w:val="pct12" w:color="auto" w:fill="auto"/>
          </w:tcPr>
          <w:p w:rsidR="002F278F" w:rsidRPr="00F02179" w:rsidRDefault="002F278F" w:rsidP="008745EB">
            <w:pPr>
              <w:ind w:leftChars="75" w:left="180" w:firstLine="0"/>
              <w:jc w:val="center"/>
              <w:rPr>
                <w:rFonts w:eastAsia="微軟正黑體" w:cstheme="minorHAnsi"/>
                <w:b/>
                <w:bCs/>
              </w:rPr>
            </w:pPr>
            <w:r w:rsidRPr="00F02179">
              <w:rPr>
                <w:rFonts w:eastAsia="微軟正黑體" w:cstheme="minorHAnsi"/>
                <w:b/>
                <w:bCs/>
              </w:rPr>
              <w:t>編號</w:t>
            </w:r>
          </w:p>
        </w:tc>
        <w:tc>
          <w:tcPr>
            <w:tcW w:w="2126" w:type="dxa"/>
            <w:tcBorders>
              <w:bottom w:val="single" w:sz="4" w:space="0" w:color="auto"/>
            </w:tcBorders>
            <w:shd w:val="pct12" w:color="auto" w:fill="auto"/>
          </w:tcPr>
          <w:p w:rsidR="002F278F" w:rsidRPr="00F02179" w:rsidRDefault="002F278F" w:rsidP="008745EB">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2F278F" w:rsidRPr="00F02179" w:rsidRDefault="002F278F" w:rsidP="008745EB">
            <w:pPr>
              <w:ind w:leftChars="75" w:left="180" w:firstLine="0"/>
              <w:jc w:val="center"/>
              <w:rPr>
                <w:rFonts w:eastAsia="微軟正黑體" w:cstheme="minorHAnsi"/>
                <w:b/>
                <w:bCs/>
              </w:rPr>
            </w:pPr>
            <w:r w:rsidRPr="00F02179">
              <w:rPr>
                <w:rFonts w:eastAsia="微軟正黑體" w:cstheme="minorHAnsi"/>
                <w:b/>
                <w:bCs/>
              </w:rPr>
              <w:t>欄位種類</w:t>
            </w:r>
          </w:p>
        </w:tc>
        <w:tc>
          <w:tcPr>
            <w:tcW w:w="851" w:type="dxa"/>
            <w:tcBorders>
              <w:bottom w:val="single" w:sz="4" w:space="0" w:color="auto"/>
            </w:tcBorders>
            <w:shd w:val="pct12" w:color="auto" w:fill="auto"/>
          </w:tcPr>
          <w:p w:rsidR="002F278F" w:rsidRPr="00F02179" w:rsidRDefault="002F278F" w:rsidP="008745EB">
            <w:pPr>
              <w:ind w:leftChars="75" w:left="180" w:firstLine="0"/>
              <w:jc w:val="center"/>
              <w:rPr>
                <w:rFonts w:eastAsia="微軟正黑體" w:cstheme="minorHAnsi"/>
                <w:b/>
                <w:bCs/>
              </w:rPr>
            </w:pPr>
            <w:r w:rsidRPr="00F02179">
              <w:rPr>
                <w:rFonts w:eastAsia="微軟正黑體" w:cstheme="minorHAnsi"/>
                <w:b/>
                <w:bCs/>
              </w:rPr>
              <w:t>類別</w:t>
            </w:r>
          </w:p>
        </w:tc>
        <w:tc>
          <w:tcPr>
            <w:tcW w:w="850" w:type="dxa"/>
            <w:tcBorders>
              <w:bottom w:val="single" w:sz="4" w:space="0" w:color="auto"/>
            </w:tcBorders>
            <w:shd w:val="pct12" w:color="auto" w:fill="auto"/>
          </w:tcPr>
          <w:p w:rsidR="002F278F" w:rsidRPr="00F02179" w:rsidRDefault="002F278F" w:rsidP="008745EB">
            <w:pPr>
              <w:ind w:leftChars="75" w:left="180" w:firstLine="0"/>
              <w:jc w:val="center"/>
              <w:rPr>
                <w:rFonts w:eastAsia="微軟正黑體" w:cstheme="minorHAnsi"/>
                <w:b/>
                <w:bCs/>
              </w:rPr>
            </w:pPr>
            <w:r w:rsidRPr="00F02179">
              <w:rPr>
                <w:rFonts w:eastAsia="微軟正黑體" w:cstheme="minorHAnsi"/>
                <w:b/>
                <w:bCs/>
              </w:rPr>
              <w:t>長度</w:t>
            </w:r>
          </w:p>
        </w:tc>
        <w:tc>
          <w:tcPr>
            <w:tcW w:w="3119" w:type="dxa"/>
            <w:tcBorders>
              <w:bottom w:val="single" w:sz="4" w:space="0" w:color="auto"/>
            </w:tcBorders>
            <w:shd w:val="pct12" w:color="auto" w:fill="auto"/>
          </w:tcPr>
          <w:p w:rsidR="002F278F" w:rsidRPr="00F02179" w:rsidRDefault="002F278F" w:rsidP="008745EB">
            <w:pPr>
              <w:ind w:leftChars="75" w:left="180" w:firstLine="0"/>
              <w:jc w:val="center"/>
              <w:rPr>
                <w:rFonts w:eastAsia="微軟正黑體" w:cstheme="minorHAnsi"/>
                <w:b/>
                <w:bCs/>
              </w:rPr>
            </w:pPr>
            <w:r w:rsidRPr="00F02179">
              <w:rPr>
                <w:rFonts w:eastAsia="微軟正黑體" w:cstheme="minorHAnsi"/>
                <w:b/>
                <w:bCs/>
              </w:rPr>
              <w:t>說明</w:t>
            </w:r>
          </w:p>
        </w:tc>
      </w:tr>
      <w:tr w:rsidR="002F278F" w:rsidRPr="00F02179" w:rsidTr="00E87CB8">
        <w:tc>
          <w:tcPr>
            <w:tcW w:w="8926" w:type="dxa"/>
            <w:gridSpan w:val="6"/>
            <w:vAlign w:val="center"/>
          </w:tcPr>
          <w:p w:rsidR="002F278F" w:rsidRPr="00F02179" w:rsidRDefault="002F278F" w:rsidP="008745EB">
            <w:pPr>
              <w:ind w:leftChars="75" w:left="180" w:firstLine="0"/>
              <w:rPr>
                <w:rFonts w:eastAsia="微軟正黑體" w:cstheme="minorHAnsi"/>
              </w:rPr>
            </w:pPr>
            <w:r w:rsidRPr="00F02179">
              <w:rPr>
                <w:rFonts w:eastAsia="微軟正黑體" w:cstheme="minorHAnsi"/>
              </w:rPr>
              <w:t>輸入欄位</w:t>
            </w:r>
          </w:p>
        </w:tc>
      </w:tr>
      <w:tr w:rsidR="002F278F" w:rsidRPr="00F02179" w:rsidTr="000F50BB">
        <w:tc>
          <w:tcPr>
            <w:tcW w:w="704" w:type="dxa"/>
            <w:vAlign w:val="center"/>
          </w:tcPr>
          <w:p w:rsidR="002F278F" w:rsidRPr="00F02179" w:rsidRDefault="002F278F" w:rsidP="002F278F">
            <w:pPr>
              <w:pStyle w:val="af2"/>
              <w:numPr>
                <w:ilvl w:val="0"/>
                <w:numId w:val="185"/>
              </w:numPr>
              <w:ind w:leftChars="75" w:left="660"/>
              <w:rPr>
                <w:rFonts w:eastAsia="微軟正黑體" w:cstheme="minorHAnsi"/>
              </w:rPr>
            </w:pPr>
          </w:p>
        </w:tc>
        <w:tc>
          <w:tcPr>
            <w:tcW w:w="2126"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功能</w:t>
            </w:r>
          </w:p>
        </w:tc>
        <w:tc>
          <w:tcPr>
            <w:tcW w:w="1276"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2F278F" w:rsidRPr="00F02179" w:rsidRDefault="002F278F" w:rsidP="002F278F">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2</w:t>
            </w:r>
          </w:p>
        </w:tc>
        <w:tc>
          <w:tcPr>
            <w:tcW w:w="3119"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下拉選單：</w:t>
            </w:r>
          </w:p>
          <w:p w:rsidR="002F278F" w:rsidRPr="00F02179" w:rsidRDefault="002F278F" w:rsidP="002F278F">
            <w:pPr>
              <w:ind w:leftChars="75" w:left="180" w:firstLine="0"/>
              <w:rPr>
                <w:rFonts w:eastAsia="微軟正黑體" w:cstheme="minorHAnsi"/>
              </w:rPr>
            </w:pPr>
            <w:r w:rsidRPr="00F02179">
              <w:rPr>
                <w:rFonts w:eastAsia="微軟正黑體" w:cstheme="minorHAnsi"/>
              </w:rPr>
              <w:t>1=</w:t>
            </w:r>
            <w:r w:rsidRPr="00F02179">
              <w:rPr>
                <w:rFonts w:eastAsia="微軟正黑體" w:cstheme="minorHAnsi"/>
              </w:rPr>
              <w:t>客戶個人行銷意願作業</w:t>
            </w:r>
          </w:p>
          <w:p w:rsidR="002F278F" w:rsidRPr="00F02179" w:rsidRDefault="002F278F" w:rsidP="002F278F">
            <w:pPr>
              <w:ind w:leftChars="75" w:left="180" w:firstLine="0"/>
              <w:rPr>
                <w:rFonts w:eastAsia="微軟正黑體" w:cstheme="minorHAnsi"/>
              </w:rPr>
            </w:pPr>
            <w:r w:rsidRPr="00F02179">
              <w:rPr>
                <w:rFonts w:eastAsia="微軟正黑體" w:cstheme="minorHAnsi"/>
              </w:rPr>
              <w:t>2=</w:t>
            </w:r>
            <w:r w:rsidRPr="00F02179">
              <w:rPr>
                <w:rFonts w:eastAsia="微軟正黑體" w:cstheme="minorHAnsi"/>
              </w:rPr>
              <w:t>客戶個資刪除作業</w:t>
            </w:r>
          </w:p>
        </w:tc>
      </w:tr>
      <w:tr w:rsidR="002F278F" w:rsidRPr="00F02179" w:rsidTr="000F50BB">
        <w:tc>
          <w:tcPr>
            <w:tcW w:w="704" w:type="dxa"/>
            <w:vAlign w:val="center"/>
          </w:tcPr>
          <w:p w:rsidR="002F278F" w:rsidRPr="00F02179" w:rsidRDefault="002F278F" w:rsidP="002F278F">
            <w:pPr>
              <w:pStyle w:val="af2"/>
              <w:numPr>
                <w:ilvl w:val="0"/>
                <w:numId w:val="185"/>
              </w:numPr>
              <w:ind w:leftChars="75" w:left="660"/>
              <w:rPr>
                <w:rFonts w:eastAsia="微軟正黑體" w:cstheme="minorHAnsi"/>
              </w:rPr>
            </w:pPr>
          </w:p>
        </w:tc>
        <w:tc>
          <w:tcPr>
            <w:tcW w:w="2126"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客戶統一編號</w:t>
            </w:r>
          </w:p>
        </w:tc>
        <w:tc>
          <w:tcPr>
            <w:tcW w:w="1276"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2F278F" w:rsidRPr="00F02179" w:rsidRDefault="002F278F" w:rsidP="002F278F">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11</w:t>
            </w:r>
          </w:p>
        </w:tc>
        <w:tc>
          <w:tcPr>
            <w:tcW w:w="3119" w:type="dxa"/>
            <w:vAlign w:val="center"/>
          </w:tcPr>
          <w:p w:rsidR="002F278F" w:rsidRPr="00F02179" w:rsidRDefault="002F278F" w:rsidP="002F278F">
            <w:pPr>
              <w:ind w:leftChars="75" w:left="180" w:firstLine="0"/>
              <w:rPr>
                <w:rFonts w:eastAsia="微軟正黑體" w:cstheme="minorHAnsi"/>
              </w:rPr>
            </w:pPr>
            <w:r w:rsidRPr="00F02179">
              <w:rPr>
                <w:rFonts w:eastAsia="微軟正黑體" w:cstheme="minorHAnsi"/>
              </w:rPr>
              <w:t>客戶統一編號</w:t>
            </w:r>
          </w:p>
        </w:tc>
      </w:tr>
      <w:tr w:rsidR="00CA5EB8" w:rsidRPr="00F02179" w:rsidTr="00FA4B8A">
        <w:tc>
          <w:tcPr>
            <w:tcW w:w="8926" w:type="dxa"/>
            <w:gridSpan w:val="6"/>
            <w:vAlign w:val="center"/>
          </w:tcPr>
          <w:p w:rsidR="00CA5EB8" w:rsidRPr="00F02179" w:rsidRDefault="00CA5EB8" w:rsidP="002F278F">
            <w:pPr>
              <w:ind w:leftChars="75" w:left="180" w:firstLine="0"/>
              <w:rPr>
                <w:rFonts w:eastAsia="微軟正黑體" w:cstheme="minorHAnsi"/>
              </w:rPr>
            </w:pPr>
            <w:r w:rsidRPr="00F02179">
              <w:rPr>
                <w:rFonts w:eastAsia="微軟正黑體" w:cstheme="minorHAnsi"/>
              </w:rPr>
              <w:t>輸出欄位</w:t>
            </w:r>
          </w:p>
        </w:tc>
      </w:tr>
      <w:tr w:rsidR="002F278F" w:rsidRPr="00F02179" w:rsidTr="000F50BB">
        <w:tc>
          <w:tcPr>
            <w:tcW w:w="704" w:type="dxa"/>
            <w:vAlign w:val="center"/>
          </w:tcPr>
          <w:p w:rsidR="002F278F" w:rsidRPr="00F02179" w:rsidRDefault="002F278F" w:rsidP="002F278F">
            <w:pPr>
              <w:pStyle w:val="af2"/>
              <w:numPr>
                <w:ilvl w:val="0"/>
                <w:numId w:val="185"/>
              </w:numPr>
              <w:ind w:leftChars="75" w:left="660"/>
              <w:rPr>
                <w:rFonts w:eastAsia="微軟正黑體" w:cstheme="minorHAnsi"/>
              </w:rPr>
            </w:pPr>
          </w:p>
        </w:tc>
        <w:tc>
          <w:tcPr>
            <w:tcW w:w="2126" w:type="dxa"/>
            <w:vAlign w:val="center"/>
          </w:tcPr>
          <w:p w:rsidR="002F278F" w:rsidRPr="00F02179" w:rsidRDefault="00CA5EB8" w:rsidP="002F278F">
            <w:pPr>
              <w:ind w:leftChars="75" w:left="180" w:firstLine="0"/>
              <w:rPr>
                <w:rFonts w:eastAsia="微軟正黑體" w:cstheme="minorHAnsi"/>
              </w:rPr>
            </w:pPr>
            <w:r w:rsidRPr="00F02179">
              <w:rPr>
                <w:rFonts w:eastAsia="微軟正黑體" w:cstheme="minorHAnsi"/>
              </w:rPr>
              <w:t>姓名</w:t>
            </w:r>
          </w:p>
        </w:tc>
        <w:tc>
          <w:tcPr>
            <w:tcW w:w="1276" w:type="dxa"/>
            <w:vAlign w:val="center"/>
          </w:tcPr>
          <w:p w:rsidR="002F278F" w:rsidRPr="00F02179" w:rsidRDefault="00CA5EB8" w:rsidP="002F278F">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2F278F" w:rsidRPr="00F02179" w:rsidRDefault="00CA5EB8" w:rsidP="002F278F">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2F278F" w:rsidRPr="00F02179" w:rsidRDefault="00CA5EB8" w:rsidP="002F278F">
            <w:pPr>
              <w:ind w:leftChars="75" w:left="180" w:firstLine="0"/>
              <w:rPr>
                <w:rFonts w:eastAsia="微軟正黑體" w:cstheme="minorHAnsi"/>
              </w:rPr>
            </w:pPr>
            <w:r w:rsidRPr="00F02179">
              <w:rPr>
                <w:rFonts w:eastAsia="微軟正黑體" w:cstheme="minorHAnsi"/>
              </w:rPr>
              <w:t>42</w:t>
            </w:r>
          </w:p>
        </w:tc>
        <w:tc>
          <w:tcPr>
            <w:tcW w:w="3119" w:type="dxa"/>
            <w:vAlign w:val="center"/>
          </w:tcPr>
          <w:p w:rsidR="002F278F" w:rsidRPr="00F02179" w:rsidRDefault="00CA5EB8" w:rsidP="002F278F">
            <w:pPr>
              <w:ind w:leftChars="75" w:left="180" w:firstLine="0"/>
              <w:rPr>
                <w:rFonts w:eastAsia="微軟正黑體" w:cstheme="minorHAnsi"/>
              </w:rPr>
            </w:pPr>
            <w:r w:rsidRPr="00F02179">
              <w:rPr>
                <w:rFonts w:eastAsia="微軟正黑體" w:cstheme="minorHAnsi"/>
              </w:rPr>
              <w:t>輸出欄位</w:t>
            </w:r>
          </w:p>
        </w:tc>
      </w:tr>
      <w:tr w:rsidR="00CA5EB8" w:rsidRPr="00F02179" w:rsidTr="000F50BB">
        <w:tc>
          <w:tcPr>
            <w:tcW w:w="704" w:type="dxa"/>
            <w:vAlign w:val="center"/>
          </w:tcPr>
          <w:p w:rsidR="00CA5EB8" w:rsidRPr="00F02179" w:rsidRDefault="00CA5EB8" w:rsidP="002F278F">
            <w:pPr>
              <w:pStyle w:val="af2"/>
              <w:numPr>
                <w:ilvl w:val="0"/>
                <w:numId w:val="185"/>
              </w:numPr>
              <w:ind w:leftChars="75" w:left="660"/>
              <w:rPr>
                <w:rFonts w:eastAsia="微軟正黑體" w:cstheme="minorHAnsi"/>
              </w:rPr>
            </w:pPr>
          </w:p>
        </w:tc>
        <w:tc>
          <w:tcPr>
            <w:tcW w:w="2126" w:type="dxa"/>
            <w:vAlign w:val="center"/>
          </w:tcPr>
          <w:p w:rsidR="00CA5EB8" w:rsidRPr="00F02179" w:rsidRDefault="00CA5EB8" w:rsidP="002F278F">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sidR="009C186D">
              <w:rPr>
                <w:rFonts w:eastAsia="微軟正黑體" w:cstheme="minorHAnsi" w:hint="eastAsia"/>
              </w:rPr>
              <w:t>台幣存款</w:t>
            </w:r>
          </w:p>
        </w:tc>
        <w:tc>
          <w:tcPr>
            <w:tcW w:w="1276" w:type="dxa"/>
            <w:vAlign w:val="center"/>
          </w:tcPr>
          <w:p w:rsidR="00CA5EB8" w:rsidRPr="00F02179" w:rsidRDefault="00CA5EB8" w:rsidP="002F278F">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CA5EB8" w:rsidRPr="00F02179" w:rsidRDefault="00CA5EB8" w:rsidP="002F278F">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CA5EB8" w:rsidRPr="00F02179" w:rsidRDefault="00CA5EB8" w:rsidP="002F278F">
            <w:pPr>
              <w:ind w:leftChars="75" w:left="180" w:firstLine="0"/>
              <w:rPr>
                <w:rFonts w:eastAsia="微軟正黑體" w:cstheme="minorHAnsi"/>
              </w:rPr>
            </w:pPr>
            <w:r w:rsidRPr="00F02179">
              <w:rPr>
                <w:rFonts w:eastAsia="微軟正黑體" w:cstheme="minorHAnsi"/>
              </w:rPr>
              <w:t>1</w:t>
            </w:r>
          </w:p>
        </w:tc>
        <w:tc>
          <w:tcPr>
            <w:tcW w:w="3119" w:type="dxa"/>
            <w:vAlign w:val="center"/>
          </w:tcPr>
          <w:p w:rsidR="00CA5EB8" w:rsidRPr="00F02179" w:rsidRDefault="00CA5EB8" w:rsidP="002F278F">
            <w:pPr>
              <w:ind w:leftChars="75" w:left="180" w:firstLine="0"/>
              <w:rPr>
                <w:rFonts w:eastAsia="微軟正黑體" w:cstheme="minorHAnsi"/>
              </w:rPr>
            </w:pPr>
            <w:r w:rsidRPr="00F02179">
              <w:rPr>
                <w:rFonts w:eastAsia="微軟正黑體" w:cstheme="minorHAnsi"/>
              </w:rPr>
              <w:t>輸出欄位</w:t>
            </w:r>
            <w:r w:rsidR="009C186D">
              <w:rPr>
                <w:rFonts w:eastAsia="微軟正黑體" w:cstheme="minorHAnsi" w:hint="eastAsia"/>
              </w:rPr>
              <w:t>，資料來源</w:t>
            </w:r>
            <w:r w:rsidR="009C186D">
              <w:rPr>
                <w:rFonts w:eastAsia="微軟正黑體" w:cstheme="minorHAnsi" w:hint="eastAsia"/>
              </w:rPr>
              <w:t>eCIF</w:t>
            </w:r>
          </w:p>
        </w:tc>
      </w:tr>
      <w:tr w:rsidR="009C186D" w:rsidRPr="00F02179" w:rsidTr="000F50BB">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外幣存款</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0F50BB">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企金放款</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個金放款</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信用卡</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黃金</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基金</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C11E83">
            <w:pPr>
              <w:ind w:leftChars="66" w:left="638"/>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往來業務</w:t>
            </w:r>
            <w:r w:rsidRPr="00F02179">
              <w:rPr>
                <w:rFonts w:eastAsia="微軟正黑體" w:cstheme="minorHAnsi"/>
              </w:rPr>
              <w:t>-</w:t>
            </w:r>
            <w:r>
              <w:rPr>
                <w:rFonts w:eastAsia="微軟正黑體" w:cstheme="minorHAnsi" w:hint="eastAsia"/>
              </w:rPr>
              <w:t>保險</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r>
              <w:rPr>
                <w:rFonts w:eastAsia="微軟正黑體" w:cstheme="minorHAnsi" w:hint="eastAsia"/>
              </w:rPr>
              <w:t>，資料來源</w:t>
            </w:r>
            <w:r>
              <w:rPr>
                <w:rFonts w:eastAsia="微軟正黑體" w:cstheme="minorHAnsi" w:hint="eastAsia"/>
              </w:rPr>
              <w:t>eCIF</w:t>
            </w:r>
          </w:p>
        </w:tc>
      </w:tr>
      <w:tr w:rsidR="009C186D" w:rsidRPr="00F02179" w:rsidTr="00F01DCB">
        <w:tc>
          <w:tcPr>
            <w:tcW w:w="8926" w:type="dxa"/>
            <w:gridSpan w:val="6"/>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客戶個人行銷意願</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版本</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4</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勿擾通知</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僅選擇</w:t>
            </w:r>
            <w:r w:rsidRPr="00F02179">
              <w:rPr>
                <w:rFonts w:eastAsia="微軟正黑體" w:cstheme="minorHAnsi"/>
              </w:rPr>
              <w:t>1=</w:t>
            </w:r>
            <w:r w:rsidRPr="00F02179">
              <w:rPr>
                <w:rFonts w:eastAsia="微軟正黑體" w:cstheme="minorHAnsi"/>
              </w:rPr>
              <w:t>客戶個人行銷意願作業才開放輸入</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同意行銷未與本行往來之其他業務</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pStyle w:val="af2"/>
              <w:numPr>
                <w:ilvl w:val="3"/>
                <w:numId w:val="173"/>
              </w:numPr>
              <w:ind w:leftChars="75" w:left="660"/>
              <w:rPr>
                <w:rFonts w:eastAsia="微軟正黑體" w:cstheme="minorHAnsi"/>
              </w:rPr>
            </w:pPr>
            <w:r w:rsidRPr="00F02179">
              <w:rPr>
                <w:rFonts w:eastAsia="微軟正黑體" w:cstheme="minorHAnsi"/>
              </w:rPr>
              <w:t>僅選擇</w:t>
            </w:r>
            <w:r w:rsidRPr="00F02179">
              <w:rPr>
                <w:rFonts w:eastAsia="微軟正黑體" w:cstheme="minorHAnsi"/>
              </w:rPr>
              <w:t>1=</w:t>
            </w:r>
            <w:r w:rsidRPr="00F02179">
              <w:rPr>
                <w:rFonts w:eastAsia="微軟正黑體" w:cstheme="minorHAnsi"/>
              </w:rPr>
              <w:t>客戶個人行銷意願作業才開放輸入</w:t>
            </w:r>
          </w:p>
          <w:p w:rsidR="009C186D" w:rsidRPr="00F02179" w:rsidRDefault="009C186D" w:rsidP="009C186D">
            <w:pPr>
              <w:pStyle w:val="af2"/>
              <w:numPr>
                <w:ilvl w:val="3"/>
                <w:numId w:val="173"/>
              </w:numPr>
              <w:ind w:leftChars="75" w:left="660"/>
              <w:rPr>
                <w:rFonts w:eastAsia="微軟正黑體" w:cstheme="minorHAnsi"/>
              </w:rPr>
            </w:pPr>
            <w:r w:rsidRPr="00F02179">
              <w:rPr>
                <w:rFonts w:eastAsia="微軟正黑體" w:cstheme="minorHAnsi"/>
              </w:rPr>
              <w:t>勿擾通知變更為</w:t>
            </w:r>
            <w:r w:rsidRPr="00F02179">
              <w:rPr>
                <w:rFonts w:eastAsia="微軟正黑體" w:cstheme="minorHAnsi"/>
              </w:rPr>
              <w:t>”Y”</w:t>
            </w:r>
            <w:r w:rsidRPr="00F02179">
              <w:rPr>
                <w:rFonts w:eastAsia="微軟正黑體" w:cstheme="minorHAnsi"/>
              </w:rPr>
              <w:t>時，同步更新此欄位為</w:t>
            </w:r>
            <w:r w:rsidRPr="00F02179">
              <w:rPr>
                <w:rFonts w:eastAsia="微軟正黑體" w:cstheme="minorHAnsi"/>
              </w:rPr>
              <w:t>”N”</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同意特定目的外個人資料利用</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pStyle w:val="af2"/>
              <w:numPr>
                <w:ilvl w:val="3"/>
                <w:numId w:val="100"/>
              </w:numPr>
              <w:ind w:leftChars="75" w:left="662" w:hanging="482"/>
              <w:rPr>
                <w:rFonts w:eastAsia="微軟正黑體" w:cstheme="minorHAnsi"/>
              </w:rPr>
            </w:pPr>
            <w:r w:rsidRPr="00F02179">
              <w:rPr>
                <w:rFonts w:eastAsia="微軟正黑體" w:cstheme="minorHAnsi"/>
              </w:rPr>
              <w:t>僅選擇</w:t>
            </w:r>
            <w:r w:rsidRPr="00F02179">
              <w:rPr>
                <w:rFonts w:eastAsia="微軟正黑體" w:cstheme="minorHAnsi"/>
              </w:rPr>
              <w:t>1=</w:t>
            </w:r>
            <w:r w:rsidRPr="00F02179">
              <w:rPr>
                <w:rFonts w:eastAsia="微軟正黑體" w:cstheme="minorHAnsi"/>
              </w:rPr>
              <w:t>客戶個人行銷意願作業才開放輸入</w:t>
            </w:r>
          </w:p>
          <w:p w:rsidR="009C186D" w:rsidRPr="00F02179" w:rsidRDefault="009C186D" w:rsidP="009C186D">
            <w:pPr>
              <w:pStyle w:val="af2"/>
              <w:numPr>
                <w:ilvl w:val="3"/>
                <w:numId w:val="100"/>
              </w:numPr>
              <w:ind w:leftChars="75" w:left="662" w:hanging="482"/>
              <w:rPr>
                <w:rFonts w:eastAsia="微軟正黑體" w:cstheme="minorHAnsi"/>
              </w:rPr>
            </w:pPr>
            <w:r w:rsidRPr="00F02179">
              <w:rPr>
                <w:rFonts w:eastAsia="微軟正黑體" w:cstheme="minorHAnsi"/>
              </w:rPr>
              <w:t>勿擾通知變更為</w:t>
            </w:r>
            <w:r w:rsidRPr="00F02179">
              <w:rPr>
                <w:rFonts w:eastAsia="微軟正黑體" w:cstheme="minorHAnsi"/>
              </w:rPr>
              <w:t>”Y”</w:t>
            </w:r>
            <w:r w:rsidRPr="00F02179">
              <w:rPr>
                <w:rFonts w:eastAsia="微軟正黑體" w:cstheme="minorHAnsi"/>
              </w:rPr>
              <w:t>時，同步更新此欄位為</w:t>
            </w:r>
            <w:r w:rsidRPr="00F02179">
              <w:rPr>
                <w:rFonts w:eastAsia="微軟正黑體" w:cstheme="minorHAnsi"/>
              </w:rPr>
              <w:t>”N”</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最近維護日期</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8</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櫃員</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9</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來源</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10</w:t>
            </w:r>
          </w:p>
        </w:tc>
        <w:tc>
          <w:tcPr>
            <w:tcW w:w="3119" w:type="dxa"/>
            <w:vAlign w:val="center"/>
          </w:tcPr>
          <w:p w:rsidR="009C186D" w:rsidRPr="00F02179" w:rsidRDefault="009C186D" w:rsidP="009C186D">
            <w:pPr>
              <w:ind w:leftChars="75" w:left="180" w:firstLine="0"/>
              <w:rPr>
                <w:rFonts w:eastAsia="微軟正黑體" w:cstheme="minorHAnsi"/>
              </w:rPr>
            </w:pPr>
          </w:p>
        </w:tc>
      </w:tr>
      <w:tr w:rsidR="009C186D" w:rsidRPr="00F02179" w:rsidTr="007D5A7D">
        <w:tc>
          <w:tcPr>
            <w:tcW w:w="8926" w:type="dxa"/>
            <w:gridSpan w:val="6"/>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客戶個資刪除作業</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個資刪除作業</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1</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僅選擇</w:t>
            </w:r>
            <w:r w:rsidRPr="00F02179">
              <w:rPr>
                <w:rFonts w:eastAsia="微軟正黑體" w:cstheme="minorHAnsi"/>
              </w:rPr>
              <w:t>2=</w:t>
            </w:r>
            <w:r w:rsidRPr="00F02179">
              <w:rPr>
                <w:rFonts w:eastAsia="微軟正黑體" w:cstheme="minorHAnsi"/>
              </w:rPr>
              <w:t>客戶個資刪除作業才開放輸入</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刪除申請日期</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8</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刪除生效日期</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8</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刪除拒絕日期</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8</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r w:rsidR="009C186D" w:rsidRPr="00F02179" w:rsidTr="00CA5EB8">
        <w:tc>
          <w:tcPr>
            <w:tcW w:w="704" w:type="dxa"/>
            <w:vAlign w:val="center"/>
          </w:tcPr>
          <w:p w:rsidR="009C186D" w:rsidRPr="00F02179" w:rsidRDefault="009C186D" w:rsidP="009C186D">
            <w:pPr>
              <w:pStyle w:val="af2"/>
              <w:numPr>
                <w:ilvl w:val="0"/>
                <w:numId w:val="185"/>
              </w:numPr>
              <w:ind w:leftChars="75" w:left="660"/>
              <w:rPr>
                <w:rFonts w:eastAsia="微軟正黑體" w:cstheme="minorHAnsi"/>
              </w:rPr>
            </w:pPr>
          </w:p>
        </w:tc>
        <w:tc>
          <w:tcPr>
            <w:tcW w:w="212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櫃員</w:t>
            </w:r>
          </w:p>
        </w:tc>
        <w:tc>
          <w:tcPr>
            <w:tcW w:w="1276"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9C186D" w:rsidRPr="00F02179" w:rsidRDefault="009C186D" w:rsidP="009C186D">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9</w:t>
            </w:r>
          </w:p>
        </w:tc>
        <w:tc>
          <w:tcPr>
            <w:tcW w:w="3119" w:type="dxa"/>
            <w:vAlign w:val="center"/>
          </w:tcPr>
          <w:p w:rsidR="009C186D" w:rsidRPr="00F02179" w:rsidRDefault="009C186D" w:rsidP="009C186D">
            <w:pPr>
              <w:ind w:leftChars="75" w:left="180" w:firstLine="0"/>
              <w:rPr>
                <w:rFonts w:eastAsia="微軟正黑體" w:cstheme="minorHAnsi"/>
              </w:rPr>
            </w:pPr>
            <w:r w:rsidRPr="00F02179">
              <w:rPr>
                <w:rFonts w:eastAsia="微軟正黑體" w:cstheme="minorHAnsi"/>
              </w:rPr>
              <w:t>輸出欄位</w:t>
            </w:r>
          </w:p>
        </w:tc>
      </w:tr>
    </w:tbl>
    <w:p w:rsidR="002F278F" w:rsidRPr="00F02179" w:rsidRDefault="002F278F" w:rsidP="000F50BB">
      <w:pPr>
        <w:ind w:leftChars="75" w:left="660"/>
        <w:rPr>
          <w:rFonts w:eastAsia="微軟正黑體" w:cstheme="minorHAnsi"/>
        </w:rPr>
      </w:pPr>
    </w:p>
    <w:p w:rsidR="008C3306" w:rsidRPr="00F02179" w:rsidRDefault="008C3306" w:rsidP="008C3306">
      <w:pPr>
        <w:pStyle w:val="af2"/>
        <w:numPr>
          <w:ilvl w:val="0"/>
          <w:numId w:val="180"/>
        </w:numPr>
        <w:ind w:leftChars="278" w:left="951" w:hanging="284"/>
        <w:rPr>
          <w:rFonts w:eastAsia="微軟正黑體" w:cstheme="minorHAnsi"/>
        </w:rPr>
      </w:pPr>
      <w:r w:rsidRPr="00F02179">
        <w:rPr>
          <w:rFonts w:eastAsia="微軟正黑體" w:cstheme="minorHAnsi"/>
        </w:rPr>
        <w:t>個人資料蒐集</w:t>
      </w:r>
      <w:r w:rsidRPr="00F02179">
        <w:rPr>
          <w:rFonts w:eastAsia="微軟正黑體" w:cstheme="minorHAnsi"/>
        </w:rPr>
        <w:t>.</w:t>
      </w:r>
      <w:r w:rsidRPr="00F02179">
        <w:rPr>
          <w:rFonts w:eastAsia="微軟正黑體" w:cstheme="minorHAnsi"/>
        </w:rPr>
        <w:t>處理</w:t>
      </w:r>
      <w:r w:rsidRPr="00F02179">
        <w:rPr>
          <w:rFonts w:eastAsia="微軟正黑體" w:cstheme="minorHAnsi"/>
        </w:rPr>
        <w:t>.</w:t>
      </w:r>
      <w:r w:rsidRPr="00F02179">
        <w:rPr>
          <w:rFonts w:eastAsia="微軟正黑體" w:cstheme="minorHAnsi"/>
        </w:rPr>
        <w:t>利用及刪除歷史資料查詢</w:t>
      </w:r>
    </w:p>
    <w:p w:rsidR="00141756" w:rsidRPr="00F02179" w:rsidRDefault="00141756" w:rsidP="00141756">
      <w:pPr>
        <w:ind w:leftChars="75" w:left="660"/>
        <w:rPr>
          <w:rFonts w:eastAsia="微軟正黑體" w:cstheme="minorHAnsi"/>
        </w:rPr>
      </w:pPr>
    </w:p>
    <w:tbl>
      <w:tblPr>
        <w:tblStyle w:val="af1"/>
        <w:tblW w:w="8926" w:type="dxa"/>
        <w:tblLook w:val="04A0"/>
      </w:tblPr>
      <w:tblGrid>
        <w:gridCol w:w="704"/>
        <w:gridCol w:w="2126"/>
        <w:gridCol w:w="1276"/>
        <w:gridCol w:w="851"/>
        <w:gridCol w:w="850"/>
        <w:gridCol w:w="3119"/>
      </w:tblGrid>
      <w:tr w:rsidR="00141756" w:rsidRPr="00F02179" w:rsidTr="008745EB">
        <w:tc>
          <w:tcPr>
            <w:tcW w:w="704" w:type="dxa"/>
            <w:tcBorders>
              <w:bottom w:val="single" w:sz="4" w:space="0" w:color="auto"/>
            </w:tcBorders>
            <w:shd w:val="pct12" w:color="auto" w:fill="auto"/>
          </w:tcPr>
          <w:p w:rsidR="00141756" w:rsidRPr="00F02179" w:rsidRDefault="00141756" w:rsidP="008745EB">
            <w:pPr>
              <w:ind w:leftChars="75" w:left="180" w:firstLine="0"/>
              <w:jc w:val="center"/>
              <w:rPr>
                <w:rFonts w:eastAsia="微軟正黑體" w:cstheme="minorHAnsi"/>
                <w:b/>
                <w:bCs/>
              </w:rPr>
            </w:pPr>
            <w:r w:rsidRPr="00F02179">
              <w:rPr>
                <w:rFonts w:eastAsia="微軟正黑體" w:cstheme="minorHAnsi"/>
                <w:b/>
                <w:bCs/>
              </w:rPr>
              <w:t>編號</w:t>
            </w:r>
          </w:p>
        </w:tc>
        <w:tc>
          <w:tcPr>
            <w:tcW w:w="2126" w:type="dxa"/>
            <w:tcBorders>
              <w:bottom w:val="single" w:sz="4" w:space="0" w:color="auto"/>
            </w:tcBorders>
            <w:shd w:val="pct12" w:color="auto" w:fill="auto"/>
          </w:tcPr>
          <w:p w:rsidR="00141756" w:rsidRPr="00F02179" w:rsidRDefault="00141756" w:rsidP="008745EB">
            <w:pPr>
              <w:ind w:leftChars="75" w:left="18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141756" w:rsidRPr="00F02179" w:rsidRDefault="00141756" w:rsidP="008745EB">
            <w:pPr>
              <w:ind w:leftChars="75" w:left="180" w:firstLine="0"/>
              <w:jc w:val="center"/>
              <w:rPr>
                <w:rFonts w:eastAsia="微軟正黑體" w:cstheme="minorHAnsi"/>
                <w:b/>
                <w:bCs/>
              </w:rPr>
            </w:pPr>
            <w:r w:rsidRPr="00F02179">
              <w:rPr>
                <w:rFonts w:eastAsia="微軟正黑體" w:cstheme="minorHAnsi"/>
                <w:b/>
                <w:bCs/>
              </w:rPr>
              <w:t>欄位種類</w:t>
            </w:r>
          </w:p>
        </w:tc>
        <w:tc>
          <w:tcPr>
            <w:tcW w:w="851" w:type="dxa"/>
            <w:tcBorders>
              <w:bottom w:val="single" w:sz="4" w:space="0" w:color="auto"/>
            </w:tcBorders>
            <w:shd w:val="pct12" w:color="auto" w:fill="auto"/>
          </w:tcPr>
          <w:p w:rsidR="00141756" w:rsidRPr="00F02179" w:rsidRDefault="00141756" w:rsidP="008745EB">
            <w:pPr>
              <w:ind w:leftChars="75" w:left="180" w:firstLine="0"/>
              <w:jc w:val="center"/>
              <w:rPr>
                <w:rFonts w:eastAsia="微軟正黑體" w:cstheme="minorHAnsi"/>
                <w:b/>
                <w:bCs/>
              </w:rPr>
            </w:pPr>
            <w:r w:rsidRPr="00F02179">
              <w:rPr>
                <w:rFonts w:eastAsia="微軟正黑體" w:cstheme="minorHAnsi"/>
                <w:b/>
                <w:bCs/>
              </w:rPr>
              <w:t>類別</w:t>
            </w:r>
          </w:p>
        </w:tc>
        <w:tc>
          <w:tcPr>
            <w:tcW w:w="850" w:type="dxa"/>
            <w:tcBorders>
              <w:bottom w:val="single" w:sz="4" w:space="0" w:color="auto"/>
            </w:tcBorders>
            <w:shd w:val="pct12" w:color="auto" w:fill="auto"/>
          </w:tcPr>
          <w:p w:rsidR="00141756" w:rsidRPr="00F02179" w:rsidRDefault="00141756" w:rsidP="008745EB">
            <w:pPr>
              <w:ind w:leftChars="75" w:left="180" w:firstLine="0"/>
              <w:jc w:val="center"/>
              <w:rPr>
                <w:rFonts w:eastAsia="微軟正黑體" w:cstheme="minorHAnsi"/>
                <w:b/>
                <w:bCs/>
              </w:rPr>
            </w:pPr>
            <w:r w:rsidRPr="00F02179">
              <w:rPr>
                <w:rFonts w:eastAsia="微軟正黑體" w:cstheme="minorHAnsi"/>
                <w:b/>
                <w:bCs/>
              </w:rPr>
              <w:t>長度</w:t>
            </w:r>
          </w:p>
        </w:tc>
        <w:tc>
          <w:tcPr>
            <w:tcW w:w="3119" w:type="dxa"/>
            <w:tcBorders>
              <w:bottom w:val="single" w:sz="4" w:space="0" w:color="auto"/>
            </w:tcBorders>
            <w:shd w:val="pct12" w:color="auto" w:fill="auto"/>
          </w:tcPr>
          <w:p w:rsidR="00141756" w:rsidRPr="00F02179" w:rsidRDefault="00141756" w:rsidP="008745EB">
            <w:pPr>
              <w:ind w:leftChars="75" w:left="180" w:firstLine="0"/>
              <w:jc w:val="center"/>
              <w:rPr>
                <w:rFonts w:eastAsia="微軟正黑體" w:cstheme="minorHAnsi"/>
                <w:b/>
                <w:bCs/>
              </w:rPr>
            </w:pPr>
            <w:r w:rsidRPr="00F02179">
              <w:rPr>
                <w:rFonts w:eastAsia="微軟正黑體" w:cstheme="minorHAnsi"/>
                <w:b/>
                <w:bCs/>
              </w:rPr>
              <w:t>說明</w:t>
            </w:r>
          </w:p>
        </w:tc>
      </w:tr>
      <w:tr w:rsidR="00141756" w:rsidRPr="00F02179" w:rsidTr="008745EB">
        <w:tc>
          <w:tcPr>
            <w:tcW w:w="8926" w:type="dxa"/>
            <w:gridSpan w:val="6"/>
            <w:vAlign w:val="center"/>
          </w:tcPr>
          <w:p w:rsidR="00141756" w:rsidRPr="00F02179" w:rsidRDefault="00141756" w:rsidP="004F3E43">
            <w:pPr>
              <w:ind w:leftChars="11" w:left="506"/>
              <w:rPr>
                <w:rFonts w:eastAsia="微軟正黑體" w:cstheme="minorHAnsi"/>
              </w:rPr>
            </w:pPr>
            <w:r w:rsidRPr="00F02179">
              <w:rPr>
                <w:rFonts w:eastAsia="微軟正黑體" w:cstheme="minorHAnsi"/>
              </w:rPr>
              <w:t>輸入欄位</w:t>
            </w:r>
          </w:p>
        </w:tc>
      </w:tr>
      <w:tr w:rsidR="00141756" w:rsidRPr="00F02179" w:rsidTr="008745EB">
        <w:tc>
          <w:tcPr>
            <w:tcW w:w="704" w:type="dxa"/>
            <w:vAlign w:val="center"/>
          </w:tcPr>
          <w:p w:rsidR="00141756" w:rsidRPr="00F02179" w:rsidRDefault="00141756" w:rsidP="000F50BB">
            <w:pPr>
              <w:pStyle w:val="af2"/>
              <w:numPr>
                <w:ilvl w:val="0"/>
                <w:numId w:val="188"/>
              </w:numPr>
              <w:ind w:leftChars="75" w:left="660"/>
              <w:rPr>
                <w:rFonts w:eastAsia="微軟正黑體" w:cstheme="minorHAnsi"/>
              </w:rPr>
            </w:pPr>
          </w:p>
        </w:tc>
        <w:tc>
          <w:tcPr>
            <w:tcW w:w="2126" w:type="dxa"/>
            <w:vAlign w:val="center"/>
          </w:tcPr>
          <w:p w:rsidR="00141756" w:rsidRPr="00F02179" w:rsidRDefault="00141756" w:rsidP="00E27D49">
            <w:pPr>
              <w:ind w:leftChars="75" w:left="180" w:firstLine="0"/>
              <w:rPr>
                <w:rFonts w:eastAsia="微軟正黑體" w:cstheme="minorHAnsi"/>
              </w:rPr>
            </w:pPr>
            <w:r w:rsidRPr="00F02179">
              <w:rPr>
                <w:rFonts w:eastAsia="微軟正黑體" w:cstheme="minorHAnsi"/>
              </w:rPr>
              <w:t>客戶統一編號</w:t>
            </w:r>
          </w:p>
        </w:tc>
        <w:tc>
          <w:tcPr>
            <w:tcW w:w="1276" w:type="dxa"/>
            <w:vAlign w:val="center"/>
          </w:tcPr>
          <w:p w:rsidR="00141756" w:rsidRPr="00F02179" w:rsidRDefault="00141756" w:rsidP="008745EB">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141756" w:rsidRPr="00F02179" w:rsidRDefault="00141756" w:rsidP="008745EB">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141756" w:rsidRPr="00F02179" w:rsidRDefault="00141756" w:rsidP="008745EB">
            <w:pPr>
              <w:ind w:leftChars="75" w:left="180" w:firstLine="0"/>
              <w:rPr>
                <w:rFonts w:eastAsia="微軟正黑體" w:cstheme="minorHAnsi"/>
              </w:rPr>
            </w:pPr>
            <w:r w:rsidRPr="00F02179">
              <w:rPr>
                <w:rFonts w:eastAsia="微軟正黑體" w:cstheme="minorHAnsi"/>
              </w:rPr>
              <w:t>11</w:t>
            </w:r>
          </w:p>
        </w:tc>
        <w:tc>
          <w:tcPr>
            <w:tcW w:w="3119" w:type="dxa"/>
            <w:vAlign w:val="center"/>
          </w:tcPr>
          <w:p w:rsidR="00141756" w:rsidRPr="00F02179" w:rsidRDefault="00141756" w:rsidP="008745EB">
            <w:pPr>
              <w:ind w:leftChars="75" w:left="180" w:firstLine="0"/>
              <w:rPr>
                <w:rFonts w:eastAsia="微軟正黑體" w:cstheme="minorHAnsi"/>
              </w:rPr>
            </w:pPr>
            <w:r w:rsidRPr="00F02179">
              <w:rPr>
                <w:rFonts w:eastAsia="微軟正黑體" w:cstheme="minorHAnsi"/>
              </w:rPr>
              <w:t>客戶統一編號</w:t>
            </w:r>
          </w:p>
        </w:tc>
      </w:tr>
      <w:tr w:rsidR="00910E3E" w:rsidRPr="00F02179" w:rsidTr="008745EB">
        <w:tc>
          <w:tcPr>
            <w:tcW w:w="704" w:type="dxa"/>
            <w:vAlign w:val="center"/>
          </w:tcPr>
          <w:p w:rsidR="00910E3E" w:rsidRPr="00F02179" w:rsidRDefault="00910E3E" w:rsidP="00910E3E">
            <w:pPr>
              <w:pStyle w:val="af2"/>
              <w:numPr>
                <w:ilvl w:val="0"/>
                <w:numId w:val="188"/>
              </w:numPr>
              <w:ind w:leftChars="75" w:left="660"/>
              <w:rPr>
                <w:rFonts w:eastAsia="微軟正黑體" w:cstheme="minorHAnsi"/>
              </w:rPr>
            </w:pPr>
          </w:p>
        </w:tc>
        <w:tc>
          <w:tcPr>
            <w:tcW w:w="2126" w:type="dxa"/>
            <w:vAlign w:val="center"/>
          </w:tcPr>
          <w:p w:rsidR="00910E3E" w:rsidRPr="00F02179" w:rsidRDefault="00910E3E" w:rsidP="00E27D49">
            <w:pPr>
              <w:ind w:leftChars="75" w:left="180" w:firstLine="0"/>
              <w:rPr>
                <w:rFonts w:eastAsia="微軟正黑體" w:cstheme="minorHAnsi"/>
              </w:rPr>
            </w:pPr>
            <w:r w:rsidRPr="00F02179">
              <w:rPr>
                <w:rFonts w:eastAsia="微軟正黑體" w:cstheme="minorHAnsi"/>
              </w:rPr>
              <w:t>查詢日期</w:t>
            </w:r>
            <w:r w:rsidRPr="00F02179">
              <w:rPr>
                <w:rFonts w:eastAsia="微軟正黑體" w:cstheme="minorHAnsi"/>
              </w:rPr>
              <w:t>-</w:t>
            </w:r>
            <w:r w:rsidRPr="00F02179">
              <w:rPr>
                <w:rFonts w:eastAsia="微軟正黑體" w:cstheme="minorHAnsi"/>
              </w:rPr>
              <w:t>起</w:t>
            </w:r>
          </w:p>
        </w:tc>
        <w:tc>
          <w:tcPr>
            <w:tcW w:w="1276" w:type="dxa"/>
            <w:vAlign w:val="center"/>
          </w:tcPr>
          <w:p w:rsidR="00910E3E" w:rsidRPr="00F02179" w:rsidRDefault="00222EAF" w:rsidP="008745EB">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910E3E" w:rsidRPr="00F02179" w:rsidRDefault="00222EAF" w:rsidP="008745EB">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910E3E" w:rsidRPr="00F02179" w:rsidRDefault="00222EAF" w:rsidP="008745EB">
            <w:pPr>
              <w:ind w:leftChars="75" w:left="180" w:firstLine="0"/>
              <w:rPr>
                <w:rFonts w:eastAsia="微軟正黑體" w:cstheme="minorHAnsi"/>
              </w:rPr>
            </w:pPr>
            <w:r w:rsidRPr="00F02179">
              <w:rPr>
                <w:rFonts w:eastAsia="微軟正黑體" w:cstheme="minorHAnsi"/>
              </w:rPr>
              <w:t>8</w:t>
            </w:r>
          </w:p>
        </w:tc>
        <w:tc>
          <w:tcPr>
            <w:tcW w:w="3119" w:type="dxa"/>
            <w:vAlign w:val="center"/>
          </w:tcPr>
          <w:p w:rsidR="00910E3E" w:rsidRPr="00F02179" w:rsidRDefault="00910E3E" w:rsidP="008745EB">
            <w:pPr>
              <w:ind w:leftChars="75" w:left="180" w:firstLine="0"/>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查詢日期</w:t>
            </w:r>
            <w:r w:rsidRPr="00F02179">
              <w:rPr>
                <w:rFonts w:eastAsia="微軟正黑體" w:cstheme="minorHAnsi"/>
              </w:rPr>
              <w:t>-</w:t>
            </w:r>
            <w:r w:rsidRPr="00F02179">
              <w:rPr>
                <w:rFonts w:eastAsia="微軟正黑體" w:cstheme="minorHAnsi"/>
              </w:rPr>
              <w:t>迄</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RDefault="00E27D49" w:rsidP="00E27D49">
            <w:pPr>
              <w:ind w:leftChars="75" w:left="180" w:firstLine="0"/>
              <w:rPr>
                <w:rFonts w:eastAsia="微軟正黑體" w:cstheme="minorHAnsi"/>
              </w:rPr>
            </w:pPr>
          </w:p>
        </w:tc>
      </w:tr>
      <w:tr w:rsidR="00E27D49" w:rsidRPr="00F02179" w:rsidTr="008745EB">
        <w:tc>
          <w:tcPr>
            <w:tcW w:w="8926" w:type="dxa"/>
            <w:gridSpan w:val="6"/>
            <w:vAlign w:val="center"/>
          </w:tcPr>
          <w:p w:rsidR="00E27D49" w:rsidRPr="00F02179" w:rsidRDefault="00E27D49" w:rsidP="004F3E43">
            <w:pPr>
              <w:ind w:leftChars="10" w:left="504"/>
              <w:rPr>
                <w:rFonts w:eastAsia="微軟正黑體" w:cstheme="minorHAnsi"/>
              </w:rPr>
            </w:pPr>
            <w:r w:rsidRPr="00F02179">
              <w:rPr>
                <w:rFonts w:eastAsia="微軟正黑體" w:cstheme="minorHAnsi"/>
              </w:rPr>
              <w:t>輸出欄位</w:t>
            </w: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姓名</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42</w:t>
            </w:r>
          </w:p>
        </w:tc>
        <w:tc>
          <w:tcPr>
            <w:tcW w:w="3119"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輸出欄位</w:t>
            </w:r>
          </w:p>
        </w:tc>
      </w:tr>
      <w:tr w:rsidR="00E27D49" w:rsidRPr="00F02179" w:rsidTr="008745EB">
        <w:tc>
          <w:tcPr>
            <w:tcW w:w="8926" w:type="dxa"/>
            <w:gridSpan w:val="6"/>
            <w:vAlign w:val="center"/>
          </w:tcPr>
          <w:p w:rsidR="00E27D49" w:rsidRPr="00F02179" w:rsidRDefault="00E27D49" w:rsidP="004F3E43">
            <w:pPr>
              <w:ind w:leftChars="16" w:left="518"/>
              <w:rPr>
                <w:rFonts w:eastAsia="微軟正黑體" w:cstheme="minorHAnsi"/>
              </w:rPr>
            </w:pPr>
            <w:r w:rsidRPr="00F02179">
              <w:rPr>
                <w:rFonts w:eastAsia="微軟正黑體" w:cstheme="minorHAnsi"/>
              </w:rPr>
              <w:lastRenderedPageBreak/>
              <w:t>客戶個人行銷意願</w:t>
            </w: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版本</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4</w:t>
            </w:r>
          </w:p>
        </w:tc>
        <w:tc>
          <w:tcPr>
            <w:tcW w:w="3119" w:type="dxa"/>
            <w:vAlign w:val="center"/>
          </w:tcPr>
          <w:p w:rsidR="00E27D49" w:rsidRPr="00F02179" w:rsidRDefault="00E27D49" w:rsidP="004F3E43">
            <w:pPr>
              <w:ind w:leftChars="49" w:left="598"/>
              <w:rPr>
                <w:rFonts w:eastAsia="微軟正黑體" w:cstheme="minorHAnsi"/>
              </w:rPr>
            </w:pPr>
            <w:r w:rsidRPr="00F02179">
              <w:rPr>
                <w:rFonts w:eastAsia="微軟正黑體" w:cstheme="minorHAnsi"/>
              </w:rPr>
              <w:t>輸出欄位</w:t>
            </w: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勿擾通知</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w:t>
            </w:r>
          </w:p>
        </w:tc>
        <w:tc>
          <w:tcPr>
            <w:tcW w:w="3119" w:type="dxa"/>
            <w:vAlign w:val="center"/>
          </w:tcPr>
          <w:p w:rsidR="00E27D49" w:rsidRPr="00F02179" w:rsidRDefault="00E27D49" w:rsidP="004F3E43">
            <w:pPr>
              <w:ind w:leftChars="10" w:left="504"/>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同意行銷未與本行往來之其他業務</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w:t>
            </w:r>
          </w:p>
        </w:tc>
        <w:tc>
          <w:tcPr>
            <w:tcW w:w="3119" w:type="dxa"/>
            <w:vAlign w:val="center"/>
          </w:tcPr>
          <w:p w:rsidR="00E27D49" w:rsidRPr="00F02179" w:rsidRDefault="00E27D49" w:rsidP="004F3E43">
            <w:pPr>
              <w:rPr>
                <w:rFonts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同意特定目的外個人資料利用</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M</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w:t>
            </w:r>
          </w:p>
        </w:tc>
        <w:tc>
          <w:tcPr>
            <w:tcW w:w="3119" w:type="dxa"/>
            <w:vAlign w:val="center"/>
          </w:tcPr>
          <w:p w:rsidR="00E27D49" w:rsidRPr="00F02179" w:rsidRDefault="00E27D49" w:rsidP="004F3E43">
            <w:pPr>
              <w:rPr>
                <w:rFonts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最近維護日期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櫃員</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9</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來源</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10</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1948D7">
        <w:tc>
          <w:tcPr>
            <w:tcW w:w="8926" w:type="dxa"/>
            <w:gridSpan w:val="6"/>
            <w:vAlign w:val="center"/>
          </w:tcPr>
          <w:p w:rsidR="00E27D49" w:rsidRPr="00F02179" w:rsidDel="00E27D49" w:rsidRDefault="00E27D49" w:rsidP="00E27D49">
            <w:pPr>
              <w:rPr>
                <w:rFonts w:eastAsia="微軟正黑體" w:cstheme="minorHAnsi"/>
              </w:rPr>
            </w:pPr>
            <w:r w:rsidRPr="00F02179">
              <w:rPr>
                <w:rFonts w:eastAsia="微軟正黑體" w:cstheme="minorHAnsi"/>
              </w:rPr>
              <w:t>客戶個資刪除</w:t>
            </w: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刪除申請日期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刪除生效日期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刪除拒絕日期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櫃員</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9</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DC1E40">
        <w:tc>
          <w:tcPr>
            <w:tcW w:w="8926" w:type="dxa"/>
            <w:gridSpan w:val="6"/>
            <w:vAlign w:val="center"/>
          </w:tcPr>
          <w:p w:rsidR="00E27D49" w:rsidRPr="00F02179" w:rsidDel="00E27D49" w:rsidRDefault="00E27D49" w:rsidP="00E27D49">
            <w:pPr>
              <w:rPr>
                <w:rFonts w:eastAsia="微軟正黑體" w:cstheme="minorHAnsi"/>
              </w:rPr>
            </w:pPr>
            <w:r w:rsidRPr="00F02179">
              <w:rPr>
                <w:rFonts w:eastAsia="微軟正黑體" w:cstheme="minorHAnsi"/>
              </w:rPr>
              <w:t>客戶個人行銷意願歷史明細</w:t>
            </w: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交易日期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交易時間</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6</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櫃員代號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9</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勿擾通知</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同意行銷未與本行往來之其他業務</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同意特定目的外個人資料利用</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資料來源</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10</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版本</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4</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325775">
        <w:tc>
          <w:tcPr>
            <w:tcW w:w="8926" w:type="dxa"/>
            <w:gridSpan w:val="6"/>
            <w:vAlign w:val="center"/>
          </w:tcPr>
          <w:p w:rsidR="00E27D49" w:rsidRPr="00F02179" w:rsidDel="00E27D49" w:rsidRDefault="00E27D49" w:rsidP="00E27D49">
            <w:pPr>
              <w:rPr>
                <w:rFonts w:eastAsia="微軟正黑體" w:cstheme="minorHAnsi"/>
              </w:rPr>
            </w:pPr>
            <w:r w:rsidRPr="00F02179">
              <w:rPr>
                <w:rFonts w:eastAsia="微軟正黑體" w:cstheme="minorHAnsi"/>
              </w:rPr>
              <w:t>客戶個人行銷意願歷史明細</w:t>
            </w: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刪除申請日期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交易時間</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6</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櫃員代號</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9</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個資刪除</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12</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資料來源</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文數字</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10</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刪除生效日</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刪除拒絕日</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日期</w:t>
            </w:r>
          </w:p>
        </w:tc>
        <w:tc>
          <w:tcPr>
            <w:tcW w:w="851" w:type="dxa"/>
            <w:vAlign w:val="center"/>
          </w:tcPr>
          <w:p w:rsidR="00E27D49" w:rsidRPr="00F02179" w:rsidRDefault="00E27D49" w:rsidP="00E27D49">
            <w:pPr>
              <w:ind w:leftChars="75" w:left="180" w:firstLine="0"/>
              <w:jc w:val="center"/>
              <w:rPr>
                <w:rFonts w:eastAsia="微軟正黑體" w:cstheme="minorHAnsi"/>
              </w:rPr>
            </w:pPr>
            <w:r w:rsidRPr="00F02179">
              <w:rPr>
                <w:rFonts w:eastAsia="微軟正黑體" w:cstheme="minorHAnsi"/>
              </w:rPr>
              <w:t>O</w:t>
            </w:r>
          </w:p>
        </w:tc>
        <w:tc>
          <w:tcPr>
            <w:tcW w:w="850"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8</w:t>
            </w:r>
          </w:p>
        </w:tc>
        <w:tc>
          <w:tcPr>
            <w:tcW w:w="3119" w:type="dxa"/>
            <w:vAlign w:val="center"/>
          </w:tcPr>
          <w:p w:rsidR="00E27D49" w:rsidRPr="00F02179" w:rsidDel="00E27D49" w:rsidRDefault="00E27D49" w:rsidP="00E27D49">
            <w:pPr>
              <w:rPr>
                <w:rFonts w:eastAsia="微軟正黑體" w:cstheme="minorHAnsi"/>
              </w:rPr>
            </w:pPr>
          </w:p>
        </w:tc>
      </w:tr>
      <w:tr w:rsidR="00E27D49" w:rsidRPr="00F02179" w:rsidTr="008745EB">
        <w:tc>
          <w:tcPr>
            <w:tcW w:w="704" w:type="dxa"/>
            <w:vAlign w:val="center"/>
          </w:tcPr>
          <w:p w:rsidR="00E27D49" w:rsidRPr="00F02179" w:rsidRDefault="00E27D49" w:rsidP="00E27D49">
            <w:pPr>
              <w:pStyle w:val="af2"/>
              <w:numPr>
                <w:ilvl w:val="0"/>
                <w:numId w:val="188"/>
              </w:numPr>
              <w:ind w:leftChars="75" w:left="660"/>
              <w:rPr>
                <w:rFonts w:eastAsia="微軟正黑體" w:cstheme="minorHAnsi"/>
              </w:rPr>
            </w:pPr>
          </w:p>
        </w:tc>
        <w:tc>
          <w:tcPr>
            <w:tcW w:w="212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各業務回覆刪除結果</w:t>
            </w:r>
          </w:p>
        </w:tc>
        <w:tc>
          <w:tcPr>
            <w:tcW w:w="1276" w:type="dxa"/>
            <w:vAlign w:val="center"/>
          </w:tcPr>
          <w:p w:rsidR="00E27D49" w:rsidRPr="00F02179" w:rsidRDefault="00E27D49" w:rsidP="00E27D49">
            <w:pPr>
              <w:ind w:leftChars="75" w:left="180" w:firstLine="0"/>
              <w:rPr>
                <w:rFonts w:eastAsia="微軟正黑體" w:cstheme="minorHAnsi"/>
              </w:rPr>
            </w:pPr>
            <w:r w:rsidRPr="00F02179">
              <w:rPr>
                <w:rFonts w:eastAsia="微軟正黑體" w:cstheme="minorHAnsi"/>
              </w:rPr>
              <w:t>Link</w:t>
            </w:r>
          </w:p>
        </w:tc>
        <w:tc>
          <w:tcPr>
            <w:tcW w:w="851" w:type="dxa"/>
            <w:vAlign w:val="center"/>
          </w:tcPr>
          <w:p w:rsidR="00E27D49" w:rsidRPr="00F02179" w:rsidRDefault="00E27D49" w:rsidP="00E27D49">
            <w:pPr>
              <w:ind w:leftChars="75" w:left="180" w:firstLine="0"/>
              <w:jc w:val="center"/>
              <w:rPr>
                <w:rFonts w:eastAsia="微軟正黑體" w:cstheme="minorHAnsi"/>
              </w:rPr>
            </w:pPr>
          </w:p>
        </w:tc>
        <w:tc>
          <w:tcPr>
            <w:tcW w:w="850" w:type="dxa"/>
            <w:vAlign w:val="center"/>
          </w:tcPr>
          <w:p w:rsidR="00E27D49" w:rsidRPr="00F02179" w:rsidRDefault="00E27D49" w:rsidP="00E27D49">
            <w:pPr>
              <w:ind w:leftChars="75" w:left="180" w:firstLine="0"/>
              <w:rPr>
                <w:rFonts w:eastAsia="微軟正黑體" w:cstheme="minorHAnsi"/>
              </w:rPr>
            </w:pPr>
          </w:p>
        </w:tc>
        <w:tc>
          <w:tcPr>
            <w:tcW w:w="3119" w:type="dxa"/>
            <w:vAlign w:val="center"/>
          </w:tcPr>
          <w:p w:rsidR="00E27D49" w:rsidRPr="00F02179" w:rsidRDefault="00E27D49" w:rsidP="00E27D49">
            <w:pPr>
              <w:rPr>
                <w:rFonts w:eastAsia="微軟正黑體" w:cstheme="minorHAnsi"/>
              </w:rPr>
            </w:pPr>
            <w:r w:rsidRPr="00F02179">
              <w:rPr>
                <w:rFonts w:eastAsia="微軟正黑體" w:cstheme="minorHAnsi"/>
              </w:rPr>
              <w:t>點擊後展開個人資料刪除註</w:t>
            </w:r>
          </w:p>
          <w:p w:rsidR="00E27D49" w:rsidRPr="00F02179" w:rsidDel="00E27D49" w:rsidRDefault="00E27D49" w:rsidP="00E27D49">
            <w:pPr>
              <w:rPr>
                <w:rFonts w:eastAsia="微軟正黑體" w:cstheme="minorHAnsi"/>
              </w:rPr>
            </w:pPr>
            <w:r w:rsidRPr="00F02179">
              <w:rPr>
                <w:rFonts w:eastAsia="微軟正黑體" w:cstheme="minorHAnsi"/>
              </w:rPr>
              <w:t>記明細</w:t>
            </w:r>
          </w:p>
        </w:tc>
      </w:tr>
    </w:tbl>
    <w:p w:rsidR="008C3306" w:rsidRPr="00F02179" w:rsidRDefault="008C3306" w:rsidP="000F50BB">
      <w:pPr>
        <w:pStyle w:val="af2"/>
        <w:numPr>
          <w:ilvl w:val="0"/>
          <w:numId w:val="180"/>
        </w:numPr>
        <w:ind w:leftChars="0" w:left="772" w:hanging="284"/>
        <w:rPr>
          <w:rFonts w:eastAsia="微軟正黑體" w:cstheme="minorHAnsi"/>
        </w:rPr>
      </w:pPr>
      <w:r w:rsidRPr="00F02179">
        <w:rPr>
          <w:rFonts w:eastAsia="微軟正黑體" w:cstheme="minorHAnsi"/>
        </w:rPr>
        <w:t>個人資料刪除註記明細查詢</w:t>
      </w:r>
    </w:p>
    <w:tbl>
      <w:tblPr>
        <w:tblStyle w:val="af1"/>
        <w:tblW w:w="8926" w:type="dxa"/>
        <w:tblLook w:val="04A0"/>
      </w:tblPr>
      <w:tblGrid>
        <w:gridCol w:w="816"/>
        <w:gridCol w:w="2077"/>
        <w:gridCol w:w="1259"/>
        <w:gridCol w:w="850"/>
        <w:gridCol w:w="855"/>
        <w:gridCol w:w="3069"/>
      </w:tblGrid>
      <w:tr w:rsidR="00742473" w:rsidRPr="00F02179" w:rsidTr="00E27D49">
        <w:tc>
          <w:tcPr>
            <w:tcW w:w="816" w:type="dxa"/>
            <w:tcBorders>
              <w:bottom w:val="single" w:sz="4" w:space="0" w:color="auto"/>
            </w:tcBorders>
            <w:shd w:val="pct12" w:color="auto" w:fill="auto"/>
          </w:tcPr>
          <w:p w:rsidR="000D7442" w:rsidRPr="00F02179" w:rsidRDefault="000D7442" w:rsidP="004F3E43">
            <w:pPr>
              <w:ind w:leftChars="50" w:left="120" w:firstLine="0"/>
              <w:rPr>
                <w:rFonts w:eastAsia="微軟正黑體" w:cstheme="minorHAnsi"/>
                <w:b/>
                <w:bCs/>
              </w:rPr>
            </w:pPr>
            <w:r w:rsidRPr="00F02179">
              <w:rPr>
                <w:rFonts w:eastAsia="微軟正黑體" w:cstheme="minorHAnsi"/>
                <w:b/>
                <w:bCs/>
              </w:rPr>
              <w:t>編號</w:t>
            </w:r>
          </w:p>
        </w:tc>
        <w:tc>
          <w:tcPr>
            <w:tcW w:w="2077" w:type="dxa"/>
            <w:tcBorders>
              <w:bottom w:val="single" w:sz="4" w:space="0" w:color="auto"/>
            </w:tcBorders>
            <w:shd w:val="pct12" w:color="auto" w:fill="auto"/>
          </w:tcPr>
          <w:p w:rsidR="000D7442" w:rsidRPr="00F02179" w:rsidRDefault="000D7442" w:rsidP="004F3E43">
            <w:pPr>
              <w:ind w:leftChars="50" w:left="120" w:firstLine="0"/>
              <w:jc w:val="center"/>
              <w:rPr>
                <w:rFonts w:eastAsia="微軟正黑體" w:cstheme="minorHAnsi"/>
                <w:b/>
                <w:bCs/>
              </w:rPr>
            </w:pPr>
            <w:r w:rsidRPr="00F02179">
              <w:rPr>
                <w:rFonts w:eastAsia="微軟正黑體" w:cstheme="minorHAnsi"/>
                <w:b/>
                <w:bCs/>
              </w:rPr>
              <w:t>欄位名稱</w:t>
            </w:r>
          </w:p>
        </w:tc>
        <w:tc>
          <w:tcPr>
            <w:tcW w:w="1259" w:type="dxa"/>
            <w:tcBorders>
              <w:bottom w:val="single" w:sz="4" w:space="0" w:color="auto"/>
            </w:tcBorders>
            <w:shd w:val="pct12" w:color="auto" w:fill="auto"/>
          </w:tcPr>
          <w:p w:rsidR="000D7442" w:rsidRPr="00F02179" w:rsidRDefault="000D7442" w:rsidP="004F3E43">
            <w:pPr>
              <w:ind w:left="0" w:firstLine="0"/>
              <w:jc w:val="center"/>
              <w:rPr>
                <w:rFonts w:eastAsia="微軟正黑體" w:cstheme="minorHAnsi"/>
                <w:b/>
                <w:bCs/>
              </w:rPr>
            </w:pPr>
            <w:r w:rsidRPr="00F02179">
              <w:rPr>
                <w:rFonts w:eastAsia="微軟正黑體" w:cstheme="minorHAnsi"/>
                <w:b/>
                <w:bCs/>
              </w:rPr>
              <w:t>欄位種類</w:t>
            </w:r>
          </w:p>
        </w:tc>
        <w:tc>
          <w:tcPr>
            <w:tcW w:w="850" w:type="dxa"/>
            <w:tcBorders>
              <w:bottom w:val="single" w:sz="4" w:space="0" w:color="auto"/>
            </w:tcBorders>
            <w:shd w:val="pct12" w:color="auto" w:fill="auto"/>
          </w:tcPr>
          <w:p w:rsidR="000D7442" w:rsidRPr="00F02179" w:rsidRDefault="000D7442" w:rsidP="004F3E43">
            <w:pPr>
              <w:ind w:leftChars="50" w:left="120" w:firstLine="0"/>
              <w:jc w:val="center"/>
              <w:rPr>
                <w:rFonts w:eastAsia="微軟正黑體" w:cstheme="minorHAnsi"/>
                <w:b/>
                <w:bCs/>
              </w:rPr>
            </w:pPr>
            <w:r w:rsidRPr="00F02179">
              <w:rPr>
                <w:rFonts w:eastAsia="微軟正黑體" w:cstheme="minorHAnsi"/>
                <w:b/>
                <w:bCs/>
              </w:rPr>
              <w:t>類別</w:t>
            </w:r>
          </w:p>
        </w:tc>
        <w:tc>
          <w:tcPr>
            <w:tcW w:w="855" w:type="dxa"/>
            <w:tcBorders>
              <w:bottom w:val="single" w:sz="4" w:space="0" w:color="auto"/>
            </w:tcBorders>
            <w:shd w:val="pct12" w:color="auto" w:fill="auto"/>
          </w:tcPr>
          <w:p w:rsidR="000D7442" w:rsidRPr="00F02179" w:rsidRDefault="000D7442" w:rsidP="004F3E43">
            <w:pPr>
              <w:ind w:leftChars="50" w:left="120" w:firstLine="0"/>
              <w:jc w:val="center"/>
              <w:rPr>
                <w:rFonts w:eastAsia="微軟正黑體" w:cstheme="minorHAnsi"/>
                <w:b/>
                <w:bCs/>
              </w:rPr>
            </w:pPr>
            <w:r w:rsidRPr="00F02179">
              <w:rPr>
                <w:rFonts w:eastAsia="微軟正黑體" w:cstheme="minorHAnsi"/>
                <w:b/>
                <w:bCs/>
              </w:rPr>
              <w:t>長度</w:t>
            </w:r>
          </w:p>
        </w:tc>
        <w:tc>
          <w:tcPr>
            <w:tcW w:w="3069" w:type="dxa"/>
            <w:tcBorders>
              <w:bottom w:val="single" w:sz="4" w:space="0" w:color="auto"/>
            </w:tcBorders>
            <w:shd w:val="pct12" w:color="auto" w:fill="auto"/>
          </w:tcPr>
          <w:p w:rsidR="000D7442" w:rsidRPr="00F02179" w:rsidRDefault="000D7442" w:rsidP="00831CE6">
            <w:pPr>
              <w:ind w:leftChars="150" w:left="360" w:firstLine="0"/>
              <w:jc w:val="center"/>
              <w:rPr>
                <w:rFonts w:eastAsia="微軟正黑體" w:cstheme="minorHAnsi"/>
                <w:b/>
                <w:bCs/>
              </w:rPr>
            </w:pPr>
            <w:r w:rsidRPr="00F02179">
              <w:rPr>
                <w:rFonts w:eastAsia="微軟正黑體" w:cstheme="minorHAnsi"/>
                <w:b/>
                <w:bCs/>
              </w:rPr>
              <w:t>說明</w:t>
            </w:r>
          </w:p>
        </w:tc>
      </w:tr>
      <w:tr w:rsidR="000D7442" w:rsidRPr="00F02179" w:rsidTr="004F3E43">
        <w:tc>
          <w:tcPr>
            <w:tcW w:w="816" w:type="dxa"/>
            <w:vAlign w:val="center"/>
          </w:tcPr>
          <w:p w:rsidR="000D7442" w:rsidRPr="00F02179" w:rsidRDefault="000D7442" w:rsidP="004F3E43">
            <w:pPr>
              <w:pStyle w:val="af2"/>
              <w:numPr>
                <w:ilvl w:val="0"/>
                <w:numId w:val="244"/>
              </w:numPr>
              <w:ind w:leftChars="75" w:left="660"/>
              <w:rPr>
                <w:rFonts w:eastAsia="微軟正黑體" w:cstheme="minorHAnsi"/>
              </w:rPr>
            </w:pPr>
          </w:p>
        </w:tc>
        <w:tc>
          <w:tcPr>
            <w:tcW w:w="2077" w:type="dxa"/>
            <w:vAlign w:val="center"/>
          </w:tcPr>
          <w:p w:rsidR="000D7442" w:rsidRPr="00F02179" w:rsidRDefault="000D7442" w:rsidP="004F3E43">
            <w:pPr>
              <w:ind w:leftChars="50" w:left="120" w:firstLine="0"/>
              <w:rPr>
                <w:rFonts w:eastAsia="微軟正黑體" w:cstheme="minorHAnsi"/>
              </w:rPr>
            </w:pPr>
            <w:r w:rsidRPr="00F02179">
              <w:rPr>
                <w:rFonts w:eastAsia="微軟正黑體" w:cstheme="minorHAnsi"/>
              </w:rPr>
              <w:t>客戶統一編號</w:t>
            </w:r>
          </w:p>
        </w:tc>
        <w:tc>
          <w:tcPr>
            <w:tcW w:w="1259" w:type="dxa"/>
            <w:vAlign w:val="center"/>
          </w:tcPr>
          <w:p w:rsidR="000D7442" w:rsidRPr="00F02179" w:rsidRDefault="000D7442" w:rsidP="004F3E43">
            <w:pPr>
              <w:ind w:leftChars="50" w:left="120" w:firstLine="0"/>
              <w:rPr>
                <w:rFonts w:eastAsia="微軟正黑體" w:cstheme="minorHAnsi"/>
              </w:rPr>
            </w:pPr>
            <w:r w:rsidRPr="00F02179">
              <w:rPr>
                <w:rFonts w:eastAsia="微軟正黑體" w:cstheme="minorHAnsi"/>
              </w:rPr>
              <w:t>文數字</w:t>
            </w:r>
          </w:p>
        </w:tc>
        <w:tc>
          <w:tcPr>
            <w:tcW w:w="850" w:type="dxa"/>
            <w:vAlign w:val="center"/>
          </w:tcPr>
          <w:p w:rsidR="000D7442" w:rsidRPr="00F02179" w:rsidRDefault="000D7442" w:rsidP="00831CE6">
            <w:pPr>
              <w:ind w:leftChars="150" w:left="360" w:firstLine="0"/>
              <w:jc w:val="center"/>
              <w:rPr>
                <w:rFonts w:eastAsia="微軟正黑體" w:cstheme="minorHAnsi"/>
              </w:rPr>
            </w:pPr>
            <w:r w:rsidRPr="00F02179">
              <w:rPr>
                <w:rFonts w:eastAsia="微軟正黑體" w:cstheme="minorHAnsi"/>
              </w:rPr>
              <w:t>M</w:t>
            </w:r>
          </w:p>
        </w:tc>
        <w:tc>
          <w:tcPr>
            <w:tcW w:w="855" w:type="dxa"/>
            <w:vAlign w:val="center"/>
          </w:tcPr>
          <w:p w:rsidR="000D7442" w:rsidRPr="00F02179" w:rsidRDefault="000D7442" w:rsidP="00831CE6">
            <w:pPr>
              <w:ind w:leftChars="150" w:left="360" w:firstLine="0"/>
              <w:rPr>
                <w:rFonts w:eastAsia="微軟正黑體" w:cstheme="minorHAnsi"/>
              </w:rPr>
            </w:pPr>
            <w:r w:rsidRPr="00F02179">
              <w:rPr>
                <w:rFonts w:eastAsia="微軟正黑體" w:cstheme="minorHAnsi"/>
              </w:rPr>
              <w:t>11</w:t>
            </w:r>
          </w:p>
        </w:tc>
        <w:tc>
          <w:tcPr>
            <w:tcW w:w="3069" w:type="dxa"/>
            <w:vAlign w:val="center"/>
          </w:tcPr>
          <w:p w:rsidR="000D7442" w:rsidRPr="00F02179" w:rsidRDefault="000D7442" w:rsidP="00831CE6">
            <w:pPr>
              <w:ind w:leftChars="150" w:left="360" w:firstLine="0"/>
              <w:rPr>
                <w:rFonts w:eastAsia="微軟正黑體" w:cstheme="minorHAnsi"/>
              </w:rPr>
            </w:pPr>
            <w:r w:rsidRPr="00F02179">
              <w:rPr>
                <w:rFonts w:eastAsia="微軟正黑體" w:cstheme="minorHAnsi"/>
              </w:rPr>
              <w:t>客戶統一編號</w:t>
            </w:r>
          </w:p>
        </w:tc>
      </w:tr>
      <w:tr w:rsidR="00742473" w:rsidRPr="00F02179" w:rsidTr="00E27D49">
        <w:tc>
          <w:tcPr>
            <w:tcW w:w="816" w:type="dxa"/>
            <w:vAlign w:val="center"/>
          </w:tcPr>
          <w:p w:rsidR="00742473" w:rsidRPr="00F02179" w:rsidRDefault="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姓名</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文數字</w:t>
            </w:r>
          </w:p>
        </w:tc>
        <w:tc>
          <w:tcPr>
            <w:tcW w:w="850" w:type="dxa"/>
            <w:vAlign w:val="center"/>
          </w:tcPr>
          <w:p w:rsidR="00742473" w:rsidRPr="00F02179" w:rsidRDefault="00742473" w:rsidP="00831CE6">
            <w:pPr>
              <w:ind w:leftChars="150" w:left="360" w:firstLine="0"/>
              <w:jc w:val="center"/>
              <w:rPr>
                <w:rFonts w:eastAsia="微軟正黑體" w:cstheme="minorHAnsi"/>
              </w:rPr>
            </w:pPr>
            <w:r w:rsidRPr="00F02179">
              <w:rPr>
                <w:rFonts w:eastAsia="微軟正黑體" w:cstheme="minorHAnsi"/>
              </w:rPr>
              <w:t>M</w:t>
            </w:r>
          </w:p>
        </w:tc>
        <w:tc>
          <w:tcPr>
            <w:tcW w:w="855" w:type="dxa"/>
            <w:vAlign w:val="center"/>
          </w:tcPr>
          <w:p w:rsidR="00742473" w:rsidRPr="00F02179" w:rsidRDefault="00742473" w:rsidP="00831CE6">
            <w:pPr>
              <w:ind w:leftChars="150" w:left="360" w:firstLine="0"/>
              <w:rPr>
                <w:rFonts w:eastAsia="微軟正黑體" w:cstheme="minorHAnsi"/>
              </w:rPr>
            </w:pPr>
            <w:r w:rsidRPr="00F02179">
              <w:rPr>
                <w:rFonts w:eastAsia="微軟正黑體" w:cstheme="minorHAnsi"/>
              </w:rPr>
              <w:t>40</w:t>
            </w:r>
          </w:p>
        </w:tc>
        <w:tc>
          <w:tcPr>
            <w:tcW w:w="3069" w:type="dxa"/>
            <w:vAlign w:val="center"/>
          </w:tcPr>
          <w:p w:rsidR="00742473" w:rsidRPr="00F02179" w:rsidRDefault="00742473" w:rsidP="00831CE6">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刪除申請日期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日期</w:t>
            </w:r>
          </w:p>
        </w:tc>
        <w:tc>
          <w:tcPr>
            <w:tcW w:w="850" w:type="dxa"/>
            <w:vAlign w:val="center"/>
          </w:tcPr>
          <w:p w:rsidR="00742473" w:rsidRPr="00F02179" w:rsidRDefault="00742473" w:rsidP="00831CE6">
            <w:pPr>
              <w:ind w:leftChars="150" w:left="360" w:firstLine="0"/>
              <w:jc w:val="center"/>
              <w:rPr>
                <w:rFonts w:eastAsia="微軟正黑體" w:cstheme="minorHAnsi"/>
              </w:rPr>
            </w:pPr>
            <w:r w:rsidRPr="00F02179">
              <w:rPr>
                <w:rFonts w:eastAsia="微軟正黑體" w:cstheme="minorHAnsi"/>
              </w:rPr>
              <w:t>M</w:t>
            </w:r>
          </w:p>
        </w:tc>
        <w:tc>
          <w:tcPr>
            <w:tcW w:w="855" w:type="dxa"/>
            <w:vAlign w:val="center"/>
          </w:tcPr>
          <w:p w:rsidR="00742473" w:rsidRPr="00F02179" w:rsidRDefault="00742473" w:rsidP="00831CE6">
            <w:pPr>
              <w:ind w:leftChars="150" w:left="360" w:firstLine="0"/>
              <w:rPr>
                <w:rFonts w:eastAsia="微軟正黑體" w:cstheme="minorHAnsi"/>
              </w:rPr>
            </w:pPr>
            <w:r w:rsidRPr="00F02179">
              <w:rPr>
                <w:rFonts w:eastAsia="微軟正黑體" w:cstheme="minorHAnsi"/>
              </w:rPr>
              <w:t>8</w:t>
            </w:r>
          </w:p>
        </w:tc>
        <w:tc>
          <w:tcPr>
            <w:tcW w:w="3069" w:type="dxa"/>
            <w:vAlign w:val="center"/>
          </w:tcPr>
          <w:p w:rsidR="00742473" w:rsidRPr="00F02179" w:rsidRDefault="00742473" w:rsidP="00831CE6">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刪除生效日期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日期</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8</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刪除拒絕日期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日期</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8</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櫃員</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數字</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M</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9</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FB0C5B">
        <w:tc>
          <w:tcPr>
            <w:tcW w:w="8926" w:type="dxa"/>
            <w:gridSpan w:val="6"/>
            <w:vAlign w:val="center"/>
          </w:tcPr>
          <w:p w:rsidR="00742473" w:rsidRPr="00F02179" w:rsidRDefault="00742473" w:rsidP="004F3E43">
            <w:pPr>
              <w:ind w:leftChars="66" w:left="638"/>
              <w:rPr>
                <w:rFonts w:eastAsia="微軟正黑體" w:cstheme="minorHAnsi"/>
              </w:rPr>
            </w:pPr>
            <w:r w:rsidRPr="00F02179">
              <w:rPr>
                <w:rFonts w:eastAsia="微軟正黑體" w:cstheme="minorHAnsi"/>
              </w:rPr>
              <w:t>個資刪除註記明細</w:t>
            </w: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交易日期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日期</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8</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拒絕日期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日期</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8</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同意日期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日期</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8</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拒絕理由</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文數字</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4</w:t>
            </w:r>
          </w:p>
        </w:tc>
        <w:tc>
          <w:tcPr>
            <w:tcW w:w="3069" w:type="dxa"/>
            <w:vAlign w:val="center"/>
          </w:tcPr>
          <w:p w:rsidR="00742473" w:rsidRPr="00F02179" w:rsidRDefault="00742473" w:rsidP="00742473">
            <w:pPr>
              <w:ind w:leftChars="150" w:left="360" w:firstLine="0"/>
              <w:rPr>
                <w:rFonts w:eastAsia="微軟正黑體" w:cstheme="minorHAnsi"/>
              </w:rPr>
            </w:pPr>
          </w:p>
        </w:tc>
      </w:tr>
      <w:tr w:rsidR="00742473" w:rsidRPr="00F02179" w:rsidTr="00E27D49">
        <w:tc>
          <w:tcPr>
            <w:tcW w:w="816" w:type="dxa"/>
            <w:vAlign w:val="center"/>
          </w:tcPr>
          <w:p w:rsidR="00742473" w:rsidRPr="00F02179" w:rsidRDefault="00742473" w:rsidP="00742473">
            <w:pPr>
              <w:pStyle w:val="af2"/>
              <w:numPr>
                <w:ilvl w:val="0"/>
                <w:numId w:val="244"/>
              </w:numPr>
              <w:ind w:leftChars="75" w:left="660"/>
              <w:rPr>
                <w:rFonts w:eastAsia="微軟正黑體" w:cstheme="minorHAnsi"/>
              </w:rPr>
            </w:pPr>
          </w:p>
        </w:tc>
        <w:tc>
          <w:tcPr>
            <w:tcW w:w="2077"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帳號</w:t>
            </w:r>
          </w:p>
        </w:tc>
        <w:tc>
          <w:tcPr>
            <w:tcW w:w="1259" w:type="dxa"/>
            <w:vAlign w:val="center"/>
          </w:tcPr>
          <w:p w:rsidR="00742473" w:rsidRPr="00F02179" w:rsidRDefault="00742473" w:rsidP="00742473">
            <w:pPr>
              <w:ind w:leftChars="50" w:left="120" w:firstLine="0"/>
              <w:rPr>
                <w:rFonts w:eastAsia="微軟正黑體" w:cstheme="minorHAnsi"/>
              </w:rPr>
            </w:pPr>
            <w:r w:rsidRPr="00F02179">
              <w:rPr>
                <w:rFonts w:eastAsia="微軟正黑體" w:cstheme="minorHAnsi"/>
              </w:rPr>
              <w:t>文數字</w:t>
            </w:r>
          </w:p>
        </w:tc>
        <w:tc>
          <w:tcPr>
            <w:tcW w:w="850" w:type="dxa"/>
            <w:vAlign w:val="center"/>
          </w:tcPr>
          <w:p w:rsidR="00742473" w:rsidRPr="00F02179" w:rsidRDefault="00742473" w:rsidP="00742473">
            <w:pPr>
              <w:ind w:leftChars="150" w:left="360" w:firstLine="0"/>
              <w:jc w:val="center"/>
              <w:rPr>
                <w:rFonts w:eastAsia="微軟正黑體" w:cstheme="minorHAnsi"/>
              </w:rPr>
            </w:pPr>
            <w:r w:rsidRPr="00F02179">
              <w:rPr>
                <w:rFonts w:eastAsia="微軟正黑體" w:cstheme="minorHAnsi"/>
              </w:rPr>
              <w:t>O</w:t>
            </w:r>
          </w:p>
        </w:tc>
        <w:tc>
          <w:tcPr>
            <w:tcW w:w="855" w:type="dxa"/>
            <w:vAlign w:val="center"/>
          </w:tcPr>
          <w:p w:rsidR="00742473" w:rsidRPr="00F02179" w:rsidRDefault="00742473" w:rsidP="00742473">
            <w:pPr>
              <w:ind w:leftChars="150" w:left="360" w:firstLine="0"/>
              <w:rPr>
                <w:rFonts w:eastAsia="微軟正黑體" w:cstheme="minorHAnsi"/>
              </w:rPr>
            </w:pPr>
            <w:r w:rsidRPr="00F02179">
              <w:rPr>
                <w:rFonts w:eastAsia="微軟正黑體" w:cstheme="minorHAnsi"/>
              </w:rPr>
              <w:t>16</w:t>
            </w:r>
          </w:p>
        </w:tc>
        <w:tc>
          <w:tcPr>
            <w:tcW w:w="3069" w:type="dxa"/>
            <w:vAlign w:val="center"/>
          </w:tcPr>
          <w:p w:rsidR="00742473" w:rsidRPr="00F02179" w:rsidRDefault="00742473" w:rsidP="00742473">
            <w:pPr>
              <w:ind w:leftChars="150" w:left="360" w:firstLine="0"/>
              <w:rPr>
                <w:rFonts w:eastAsia="微軟正黑體" w:cstheme="minorHAnsi"/>
              </w:rPr>
            </w:pPr>
          </w:p>
        </w:tc>
      </w:tr>
    </w:tbl>
    <w:p w:rsidR="00222EAF" w:rsidRPr="00F02179" w:rsidRDefault="00222EAF" w:rsidP="002E5BE9">
      <w:pPr>
        <w:ind w:left="0" w:firstLine="0"/>
        <w:rPr>
          <w:rFonts w:eastAsia="微軟正黑體" w:cstheme="minorHAnsi"/>
        </w:rPr>
      </w:pPr>
    </w:p>
    <w:p w:rsidR="009F3474" w:rsidRPr="00F02179" w:rsidRDefault="004D5CFE" w:rsidP="009F3474">
      <w:pPr>
        <w:ind w:left="0" w:firstLine="0"/>
        <w:outlineLvl w:val="2"/>
        <w:rPr>
          <w:rFonts w:eastAsia="微軟正黑體" w:cstheme="minorHAnsi"/>
          <w:szCs w:val="24"/>
        </w:rPr>
      </w:pPr>
      <w:bookmarkStart w:id="202" w:name="_Toc170379658"/>
      <w:r w:rsidRPr="00F02179">
        <w:rPr>
          <w:rFonts w:eastAsia="微軟正黑體" w:cstheme="minorHAnsi"/>
        </w:rPr>
        <w:t>2.3.</w:t>
      </w:r>
      <w:r w:rsidR="00E94EBB" w:rsidRPr="00F02179">
        <w:rPr>
          <w:rFonts w:eastAsia="微軟正黑體" w:cstheme="minorHAnsi"/>
        </w:rPr>
        <w:t>2</w:t>
      </w:r>
      <w:r w:rsidR="00F10DF6" w:rsidRPr="00F02179">
        <w:rPr>
          <w:rFonts w:eastAsia="微軟正黑體" w:cstheme="minorHAnsi"/>
        </w:rPr>
        <w:t>1</w:t>
      </w:r>
      <w:r w:rsidR="00A615ED" w:rsidRPr="00F02179">
        <w:rPr>
          <w:rFonts w:eastAsia="微軟正黑體" w:cstheme="minorHAnsi"/>
          <w:szCs w:val="24"/>
        </w:rPr>
        <w:t>批次上傳</w:t>
      </w:r>
      <w:r w:rsidR="00A615ED" w:rsidRPr="00F02179">
        <w:rPr>
          <w:rFonts w:eastAsia="微軟正黑體" w:cstheme="minorHAnsi"/>
          <w:szCs w:val="24"/>
        </w:rPr>
        <w:t>/</w:t>
      </w:r>
      <w:r w:rsidR="00A615ED" w:rsidRPr="00F02179">
        <w:rPr>
          <w:rFonts w:eastAsia="微軟正黑體" w:cstheme="minorHAnsi"/>
          <w:szCs w:val="24"/>
        </w:rPr>
        <w:t>多筆交易轉換核心交易之控制</w:t>
      </w:r>
      <w:bookmarkEnd w:id="202"/>
    </w:p>
    <w:p w:rsidR="00522151" w:rsidRPr="00F02179" w:rsidRDefault="00522151" w:rsidP="00522151">
      <w:pPr>
        <w:rPr>
          <w:rFonts w:eastAsia="微軟正黑體" w:cstheme="minorHAnsi"/>
        </w:rPr>
      </w:pPr>
      <w:r w:rsidRPr="00F02179">
        <w:rPr>
          <w:rFonts w:eastAsia="微軟正黑體" w:cstheme="minorHAnsi"/>
        </w:rPr>
        <w:t>於核心</w:t>
      </w:r>
      <w:r w:rsidRPr="00F02179">
        <w:rPr>
          <w:rFonts w:eastAsia="微軟正黑體" w:cstheme="minorHAnsi"/>
        </w:rPr>
        <w:t>BRD</w:t>
      </w:r>
      <w:r w:rsidRPr="00F02179">
        <w:rPr>
          <w:rFonts w:eastAsia="微軟正黑體" w:cstheme="minorHAnsi"/>
        </w:rPr>
        <w:t>【</w:t>
      </w:r>
      <w:r w:rsidRPr="00F02179">
        <w:rPr>
          <w:rFonts w:eastAsia="微軟正黑體" w:cstheme="minorHAnsi"/>
        </w:rPr>
        <w:t>L3-DP05_Payment and clearing Bulk Process</w:t>
      </w:r>
      <w:r w:rsidRPr="00F02179">
        <w:rPr>
          <w:rFonts w:eastAsia="微軟正黑體" w:cstheme="minorHAnsi"/>
        </w:rPr>
        <w:t>】已有提出存款業務臨</w:t>
      </w:r>
    </w:p>
    <w:p w:rsidR="00522151" w:rsidRPr="00F02179" w:rsidRDefault="00522151" w:rsidP="00522151">
      <w:pPr>
        <w:rPr>
          <w:rFonts w:eastAsia="微軟正黑體" w:cstheme="minorHAnsi"/>
        </w:rPr>
      </w:pPr>
      <w:r w:rsidRPr="00F02179">
        <w:rPr>
          <w:rFonts w:eastAsia="微軟正黑體" w:cstheme="minorHAnsi"/>
        </w:rPr>
        <w:t>櫃批次交易之範圍以及相關作業流程需求，惟交易流程或方式才須待新核心系統提出</w:t>
      </w:r>
    </w:p>
    <w:p w:rsidR="00522151" w:rsidRPr="00F02179" w:rsidRDefault="00522151" w:rsidP="004F3E43">
      <w:pPr>
        <w:rPr>
          <w:rFonts w:eastAsia="微軟正黑體" w:cstheme="minorHAnsi"/>
        </w:rPr>
      </w:pPr>
      <w:r w:rsidRPr="00F02179">
        <w:rPr>
          <w:rFonts w:eastAsia="微軟正黑體" w:cstheme="minorHAnsi"/>
        </w:rPr>
        <w:t>處理方案時再行討論存款中台需求範圍。</w:t>
      </w:r>
    </w:p>
    <w:p w:rsidR="00566B67" w:rsidRPr="00F02179" w:rsidRDefault="00566B67" w:rsidP="004F3E43">
      <w:pPr>
        <w:ind w:left="0" w:firstLine="0"/>
        <w:rPr>
          <w:rFonts w:cstheme="minorHAnsi"/>
        </w:rPr>
      </w:pPr>
    </w:p>
    <w:p w:rsidR="00031D6D" w:rsidRPr="00F02179" w:rsidRDefault="00031D6D" w:rsidP="00566B67">
      <w:pPr>
        <w:ind w:left="482" w:hanging="482"/>
        <w:rPr>
          <w:rFonts w:eastAsia="微軟正黑體" w:cstheme="minorHAnsi"/>
        </w:rPr>
      </w:pPr>
    </w:p>
    <w:p w:rsidR="004D5CFE" w:rsidRPr="00F02179" w:rsidRDefault="004D5CFE" w:rsidP="004D5CFE">
      <w:pPr>
        <w:ind w:left="0" w:firstLine="0"/>
        <w:outlineLvl w:val="2"/>
        <w:rPr>
          <w:rFonts w:eastAsia="微軟正黑體" w:cstheme="minorHAnsi"/>
          <w:szCs w:val="24"/>
        </w:rPr>
      </w:pPr>
      <w:bookmarkStart w:id="203" w:name="_Toc170379659"/>
      <w:r w:rsidRPr="00F02179">
        <w:rPr>
          <w:rFonts w:eastAsia="微軟正黑體" w:cstheme="minorHAnsi"/>
        </w:rPr>
        <w:t>2.3.2</w:t>
      </w:r>
      <w:r w:rsidR="00F10DF6" w:rsidRPr="00F02179">
        <w:rPr>
          <w:rFonts w:eastAsia="微軟正黑體" w:cstheme="minorHAnsi"/>
        </w:rPr>
        <w:t>2</w:t>
      </w:r>
      <w:r w:rsidRPr="00F02179">
        <w:rPr>
          <w:rFonts w:eastAsia="微軟正黑體" w:cstheme="minorHAnsi"/>
          <w:szCs w:val="24"/>
        </w:rPr>
        <w:t>外匯活存央媒申報欄位</w:t>
      </w:r>
      <w:bookmarkEnd w:id="203"/>
    </w:p>
    <w:p w:rsidR="004D5CFE" w:rsidRPr="00F02179" w:rsidRDefault="004D5CFE" w:rsidP="004D5CFE">
      <w:pPr>
        <w:rPr>
          <w:rFonts w:eastAsia="微軟正黑體" w:cstheme="minorHAnsi"/>
        </w:rPr>
      </w:pPr>
      <w:r w:rsidRPr="00F02179">
        <w:rPr>
          <w:rFonts w:eastAsia="微軟正黑體" w:cstheme="minorHAnsi"/>
        </w:rPr>
        <w:t>外匯活存央媒申報欄位彙整功能已併入央媒中台，請參閱中台</w:t>
      </w:r>
      <w:r w:rsidRPr="00F02179">
        <w:rPr>
          <w:rFonts w:eastAsia="微軟正黑體" w:cstheme="minorHAnsi"/>
        </w:rPr>
        <w:t>BRD</w:t>
      </w:r>
      <w:r w:rsidRPr="00F02179">
        <w:rPr>
          <w:rFonts w:eastAsia="微軟正黑體" w:cstheme="minorHAnsi"/>
        </w:rPr>
        <w:t>「</w:t>
      </w:r>
      <w:r w:rsidRPr="00F02179">
        <w:rPr>
          <w:rFonts w:eastAsia="微軟正黑體" w:cstheme="minorHAnsi"/>
        </w:rPr>
        <w:t>SCSB-</w:t>
      </w:r>
    </w:p>
    <w:p w:rsidR="004D5CFE" w:rsidRPr="00F02179" w:rsidRDefault="004D5CFE" w:rsidP="004D5CFE">
      <w:pPr>
        <w:rPr>
          <w:rFonts w:eastAsia="微軟正黑體" w:cstheme="minorHAnsi"/>
        </w:rPr>
      </w:pPr>
      <w:r w:rsidRPr="00F02179">
        <w:rPr>
          <w:rFonts w:eastAsia="微軟正黑體" w:cstheme="minorHAnsi"/>
        </w:rPr>
        <w:t>NCBS-MID-BRD-</w:t>
      </w:r>
      <w:r w:rsidRPr="00F02179">
        <w:rPr>
          <w:rFonts w:eastAsia="微軟正黑體" w:cstheme="minorHAnsi"/>
        </w:rPr>
        <w:t>央媒中台」，存款中台不處理。</w:t>
      </w:r>
    </w:p>
    <w:p w:rsidR="00031D6D" w:rsidRPr="00F02179" w:rsidRDefault="00031D6D" w:rsidP="004D5CFE">
      <w:pPr>
        <w:rPr>
          <w:rFonts w:eastAsia="微軟正黑體" w:cstheme="minorHAnsi"/>
        </w:rPr>
      </w:pPr>
    </w:p>
    <w:p w:rsidR="004D5CFE" w:rsidRPr="00F02179" w:rsidRDefault="004D5CFE" w:rsidP="004D5CFE">
      <w:pPr>
        <w:ind w:left="0" w:firstLine="0"/>
        <w:outlineLvl w:val="2"/>
        <w:rPr>
          <w:rFonts w:eastAsia="微軟正黑體" w:cstheme="minorHAnsi"/>
          <w:szCs w:val="24"/>
        </w:rPr>
      </w:pPr>
      <w:bookmarkStart w:id="204" w:name="_Toc170379660"/>
      <w:r w:rsidRPr="00F02179">
        <w:rPr>
          <w:rFonts w:eastAsia="微軟正黑體" w:cstheme="minorHAnsi"/>
        </w:rPr>
        <w:t>2.3.2</w:t>
      </w:r>
      <w:r w:rsidR="00F10DF6" w:rsidRPr="00F02179">
        <w:rPr>
          <w:rFonts w:eastAsia="微軟正黑體" w:cstheme="minorHAnsi"/>
        </w:rPr>
        <w:t>3</w:t>
      </w:r>
      <w:r w:rsidRPr="00F02179">
        <w:rPr>
          <w:rFonts w:eastAsia="微軟正黑體" w:cstheme="minorHAnsi"/>
          <w:szCs w:val="24"/>
        </w:rPr>
        <w:t>外匯定存央媒申報欄位</w:t>
      </w:r>
      <w:bookmarkEnd w:id="204"/>
    </w:p>
    <w:p w:rsidR="004D5CFE" w:rsidRPr="00F02179" w:rsidRDefault="004D5CFE" w:rsidP="004D5CFE">
      <w:pPr>
        <w:rPr>
          <w:rFonts w:eastAsia="微軟正黑體" w:cstheme="minorHAnsi"/>
        </w:rPr>
      </w:pPr>
      <w:r w:rsidRPr="00F02179">
        <w:rPr>
          <w:rFonts w:eastAsia="微軟正黑體" w:cstheme="minorHAnsi"/>
        </w:rPr>
        <w:t>外匯定存央媒申報欄位彙整功能已併入央媒中台，請參閱中台</w:t>
      </w:r>
      <w:r w:rsidRPr="00F02179">
        <w:rPr>
          <w:rFonts w:eastAsia="微軟正黑體" w:cstheme="minorHAnsi"/>
        </w:rPr>
        <w:t>BRD</w:t>
      </w:r>
      <w:r w:rsidRPr="00F02179">
        <w:rPr>
          <w:rFonts w:eastAsia="微軟正黑體" w:cstheme="minorHAnsi"/>
        </w:rPr>
        <w:t>「</w:t>
      </w:r>
      <w:r w:rsidRPr="00F02179">
        <w:rPr>
          <w:rFonts w:eastAsia="微軟正黑體" w:cstheme="minorHAnsi"/>
        </w:rPr>
        <w:t>SCSB-</w:t>
      </w:r>
    </w:p>
    <w:p w:rsidR="004D5CFE" w:rsidRPr="00F02179" w:rsidRDefault="004D5CFE" w:rsidP="004D5CFE">
      <w:pPr>
        <w:rPr>
          <w:rFonts w:eastAsia="微軟正黑體" w:cstheme="minorHAnsi"/>
        </w:rPr>
      </w:pPr>
      <w:r w:rsidRPr="00F02179">
        <w:rPr>
          <w:rFonts w:eastAsia="微軟正黑體" w:cstheme="minorHAnsi"/>
        </w:rPr>
        <w:lastRenderedPageBreak/>
        <w:t>NCBS-MID-BRD-</w:t>
      </w:r>
      <w:r w:rsidRPr="00F02179">
        <w:rPr>
          <w:rFonts w:eastAsia="微軟正黑體" w:cstheme="minorHAnsi"/>
        </w:rPr>
        <w:t>央媒中台」，存款中台不處理。</w:t>
      </w:r>
    </w:p>
    <w:p w:rsidR="00031D6D" w:rsidRPr="00F02179" w:rsidRDefault="00031D6D" w:rsidP="004D5CFE">
      <w:pPr>
        <w:rPr>
          <w:rFonts w:eastAsia="微軟正黑體" w:cstheme="minorHAnsi"/>
        </w:rPr>
      </w:pPr>
    </w:p>
    <w:p w:rsidR="004D5CFE" w:rsidRPr="00F02179" w:rsidRDefault="004D5CFE" w:rsidP="004D5CFE">
      <w:pPr>
        <w:ind w:left="0" w:firstLine="0"/>
        <w:outlineLvl w:val="2"/>
        <w:rPr>
          <w:rFonts w:eastAsia="微軟正黑體" w:cstheme="minorHAnsi"/>
          <w:szCs w:val="24"/>
        </w:rPr>
      </w:pPr>
      <w:bookmarkStart w:id="205" w:name="_Toc170379661"/>
      <w:r w:rsidRPr="00F02179">
        <w:rPr>
          <w:rFonts w:eastAsia="微軟正黑體" w:cstheme="minorHAnsi"/>
        </w:rPr>
        <w:t>2.3.2</w:t>
      </w:r>
      <w:r w:rsidR="00F10DF6" w:rsidRPr="00F02179">
        <w:rPr>
          <w:rFonts w:eastAsia="微軟正黑體" w:cstheme="minorHAnsi"/>
        </w:rPr>
        <w:t>4</w:t>
      </w:r>
      <w:r w:rsidRPr="00F02179">
        <w:rPr>
          <w:rFonts w:eastAsia="微軟正黑體" w:cstheme="minorHAnsi"/>
          <w:szCs w:val="24"/>
        </w:rPr>
        <w:t>外幣綜存央媒申報欄位</w:t>
      </w:r>
      <w:bookmarkEnd w:id="205"/>
    </w:p>
    <w:p w:rsidR="00A615ED" w:rsidRPr="00F02179" w:rsidRDefault="00A615ED" w:rsidP="00A615ED">
      <w:pPr>
        <w:rPr>
          <w:rFonts w:eastAsia="微軟正黑體" w:cstheme="minorHAnsi"/>
        </w:rPr>
      </w:pPr>
      <w:r w:rsidRPr="00F02179">
        <w:rPr>
          <w:rFonts w:eastAsia="微軟正黑體" w:cstheme="minorHAnsi"/>
        </w:rPr>
        <w:t>外幣綜存央媒申報欄位彙整功能已併入央媒中台，請參閱中台</w:t>
      </w:r>
      <w:r w:rsidRPr="00F02179">
        <w:rPr>
          <w:rFonts w:eastAsia="微軟正黑體" w:cstheme="minorHAnsi"/>
        </w:rPr>
        <w:t>BRD</w:t>
      </w:r>
      <w:r w:rsidRPr="00F02179">
        <w:rPr>
          <w:rFonts w:eastAsia="微軟正黑體" w:cstheme="minorHAnsi"/>
        </w:rPr>
        <w:t>「</w:t>
      </w:r>
      <w:r w:rsidRPr="00F02179">
        <w:rPr>
          <w:rFonts w:eastAsia="微軟正黑體" w:cstheme="minorHAnsi"/>
        </w:rPr>
        <w:t>SCSB-</w:t>
      </w:r>
    </w:p>
    <w:p w:rsidR="00A615ED" w:rsidRPr="00F02179" w:rsidRDefault="00A615ED" w:rsidP="00A615ED">
      <w:pPr>
        <w:rPr>
          <w:rFonts w:eastAsia="微軟正黑體" w:cstheme="minorHAnsi"/>
        </w:rPr>
      </w:pPr>
      <w:r w:rsidRPr="00F02179">
        <w:rPr>
          <w:rFonts w:eastAsia="微軟正黑體" w:cstheme="minorHAnsi"/>
        </w:rPr>
        <w:t>NCBS-MID-BRD-</w:t>
      </w:r>
      <w:r w:rsidRPr="00F02179">
        <w:rPr>
          <w:rFonts w:eastAsia="微軟正黑體" w:cstheme="minorHAnsi"/>
        </w:rPr>
        <w:t>央媒中台」，存款中台不處理。</w:t>
      </w:r>
    </w:p>
    <w:p w:rsidR="00031D6D" w:rsidRPr="00F02179" w:rsidRDefault="00031D6D" w:rsidP="00A615ED">
      <w:pPr>
        <w:rPr>
          <w:rFonts w:eastAsia="微軟正黑體" w:cstheme="minorHAnsi"/>
          <w:szCs w:val="24"/>
        </w:rPr>
      </w:pPr>
    </w:p>
    <w:p w:rsidR="00A615ED" w:rsidRPr="00F02179" w:rsidRDefault="00A615ED" w:rsidP="004D5CFE">
      <w:pPr>
        <w:ind w:left="0" w:firstLine="0"/>
        <w:outlineLvl w:val="2"/>
        <w:rPr>
          <w:rFonts w:eastAsia="微軟正黑體" w:cstheme="minorHAnsi"/>
        </w:rPr>
      </w:pPr>
      <w:bookmarkStart w:id="206" w:name="_Toc170379662"/>
      <w:r w:rsidRPr="00F02179">
        <w:rPr>
          <w:rFonts w:eastAsia="微軟正黑體" w:cstheme="minorHAnsi"/>
          <w:szCs w:val="24"/>
        </w:rPr>
        <w:t>2.3.2</w:t>
      </w:r>
      <w:r w:rsidR="00F10DF6" w:rsidRPr="00F02179">
        <w:rPr>
          <w:rFonts w:eastAsia="微軟正黑體" w:cstheme="minorHAnsi"/>
          <w:szCs w:val="24"/>
        </w:rPr>
        <w:t>5</w:t>
      </w:r>
      <w:r w:rsidRPr="00F02179">
        <w:rPr>
          <w:rFonts w:eastAsia="微軟正黑體" w:cstheme="minorHAnsi"/>
          <w:szCs w:val="24"/>
        </w:rPr>
        <w:t>濃縮交易</w:t>
      </w:r>
      <w:r w:rsidRPr="00F02179">
        <w:rPr>
          <w:rFonts w:eastAsia="微軟正黑體" w:cstheme="minorHAnsi"/>
          <w:szCs w:val="24"/>
        </w:rPr>
        <w:t>-</w:t>
      </w:r>
      <w:r w:rsidRPr="00F02179">
        <w:rPr>
          <w:rFonts w:eastAsia="微軟正黑體" w:cstheme="minorHAnsi"/>
          <w:szCs w:val="24"/>
        </w:rPr>
        <w:t>補摺檔及列印濃縮交易</w:t>
      </w:r>
      <w:bookmarkEnd w:id="206"/>
    </w:p>
    <w:p w:rsidR="00921696" w:rsidRPr="00F02179" w:rsidRDefault="00921696" w:rsidP="008B1CE2">
      <w:pPr>
        <w:ind w:left="0" w:firstLine="0"/>
        <w:outlineLvl w:val="3"/>
        <w:rPr>
          <w:rFonts w:eastAsia="微軟正黑體" w:cstheme="minorHAnsi"/>
          <w:bCs/>
          <w:iCs/>
          <w:kern w:val="0"/>
          <w:szCs w:val="20"/>
        </w:rPr>
      </w:pPr>
      <w:r w:rsidRPr="00F02179">
        <w:rPr>
          <w:rFonts w:eastAsia="微軟正黑體" w:cstheme="minorHAnsi"/>
          <w:bCs/>
          <w:iCs/>
          <w:kern w:val="0"/>
          <w:szCs w:val="20"/>
        </w:rPr>
        <w:t>2.3.2</w:t>
      </w:r>
      <w:r w:rsidR="00F10DF6" w:rsidRPr="00F02179">
        <w:rPr>
          <w:rFonts w:eastAsia="微軟正黑體" w:cstheme="minorHAnsi"/>
          <w:bCs/>
          <w:iCs/>
          <w:kern w:val="0"/>
          <w:szCs w:val="20"/>
        </w:rPr>
        <w:t>5</w:t>
      </w:r>
      <w:r w:rsidRPr="00F02179">
        <w:rPr>
          <w:rFonts w:eastAsia="微軟正黑體" w:cstheme="minorHAnsi"/>
          <w:bCs/>
          <w:iCs/>
          <w:kern w:val="0"/>
          <w:szCs w:val="20"/>
        </w:rPr>
        <w:t xml:space="preserve">.1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6072AC" w:rsidRPr="00F02179" w:rsidRDefault="006072AC" w:rsidP="006072AC">
      <w:pPr>
        <w:rPr>
          <w:rFonts w:eastAsia="微軟正黑體" w:cstheme="minorHAnsi"/>
        </w:rPr>
      </w:pPr>
      <w:r w:rsidRPr="00F02179">
        <w:rPr>
          <w:rFonts w:eastAsia="微軟正黑體" w:cstheme="minorHAnsi"/>
        </w:rPr>
        <w:t>存款中台於批次進行</w:t>
      </w:r>
      <w:r w:rsidR="00944638" w:rsidRPr="00F02179">
        <w:rPr>
          <w:rFonts w:eastAsia="微軟正黑體" w:cstheme="minorHAnsi"/>
        </w:rPr>
        <w:t>台幣存摺存款</w:t>
      </w:r>
      <w:r w:rsidRPr="00F02179">
        <w:rPr>
          <w:rFonts w:eastAsia="微軟正黑體" w:cstheme="minorHAnsi"/>
        </w:rPr>
        <w:t>補摺檔未登摺資料濃縮處理並提供濃縮交易查詢。</w:t>
      </w:r>
    </w:p>
    <w:p w:rsidR="006072AC" w:rsidRPr="00F02179" w:rsidRDefault="006072AC" w:rsidP="004F3E43">
      <w:pPr>
        <w:pStyle w:val="af2"/>
        <w:numPr>
          <w:ilvl w:val="0"/>
          <w:numId w:val="242"/>
        </w:numPr>
        <w:ind w:leftChars="0" w:left="284" w:hanging="284"/>
        <w:rPr>
          <w:rFonts w:eastAsia="微軟正黑體" w:cstheme="minorHAnsi"/>
        </w:rPr>
      </w:pPr>
      <w:r w:rsidRPr="00F02179">
        <w:rPr>
          <w:rFonts w:eastAsia="微軟正黑體" w:cstheme="minorHAnsi"/>
        </w:rPr>
        <w:t>補摺檔未登摺資料濃縮處理</w:t>
      </w:r>
    </w:p>
    <w:p w:rsidR="006072AC" w:rsidRPr="00F02179" w:rsidRDefault="006072AC">
      <w:pPr>
        <w:pStyle w:val="af2"/>
        <w:numPr>
          <w:ilvl w:val="2"/>
          <w:numId w:val="47"/>
        </w:numPr>
        <w:ind w:leftChars="0" w:left="772" w:hanging="284"/>
        <w:rPr>
          <w:rFonts w:eastAsia="微軟正黑體" w:cstheme="minorHAnsi"/>
        </w:rPr>
      </w:pPr>
      <w:r w:rsidRPr="00F02179">
        <w:rPr>
          <w:rFonts w:eastAsia="微軟正黑體" w:cstheme="minorHAnsi"/>
        </w:rPr>
        <w:t>申請「活期性存款每日濃縮補摺」帳戶：</w:t>
      </w:r>
    </w:p>
    <w:p w:rsidR="006072AC" w:rsidRPr="00F02179" w:rsidRDefault="006072AC">
      <w:pPr>
        <w:pStyle w:val="af2"/>
        <w:numPr>
          <w:ilvl w:val="0"/>
          <w:numId w:val="50"/>
        </w:numPr>
        <w:ind w:leftChars="0" w:left="1055" w:hanging="284"/>
        <w:rPr>
          <w:rFonts w:eastAsia="微軟正黑體" w:cstheme="minorHAnsi"/>
        </w:rPr>
      </w:pPr>
      <w:r w:rsidRPr="00F02179">
        <w:rPr>
          <w:rFonts w:eastAsia="微軟正黑體" w:cstheme="minorHAnsi"/>
        </w:rPr>
        <w:t>每日夜間批次執行，執行時暫停此類帳戶補摺功能。</w:t>
      </w:r>
    </w:p>
    <w:p w:rsidR="006072AC" w:rsidRPr="00F02179" w:rsidRDefault="006072AC">
      <w:pPr>
        <w:pStyle w:val="af2"/>
        <w:numPr>
          <w:ilvl w:val="0"/>
          <w:numId w:val="50"/>
        </w:numPr>
        <w:ind w:leftChars="0" w:left="1055" w:hanging="284"/>
        <w:rPr>
          <w:rFonts w:eastAsia="微軟正黑體" w:cstheme="minorHAnsi"/>
        </w:rPr>
      </w:pPr>
      <w:r w:rsidRPr="00F02179">
        <w:rPr>
          <w:rFonts w:eastAsia="微軟正黑體" w:cstheme="minorHAnsi"/>
        </w:rPr>
        <w:t>未登摺明細濃縮成借貸各一筆，已濃縮但未登摺資料一併濃縮。</w:t>
      </w:r>
    </w:p>
    <w:p w:rsidR="006072AC" w:rsidRPr="00F02179" w:rsidRDefault="006072AC">
      <w:pPr>
        <w:pStyle w:val="af2"/>
        <w:numPr>
          <w:ilvl w:val="0"/>
          <w:numId w:val="50"/>
        </w:numPr>
        <w:ind w:leftChars="0" w:left="1055" w:hanging="284"/>
        <w:rPr>
          <w:rFonts w:eastAsia="微軟正黑體" w:cstheme="minorHAnsi"/>
        </w:rPr>
      </w:pPr>
      <w:r w:rsidRPr="00F02179">
        <w:rPr>
          <w:rFonts w:eastAsia="微軟正黑體" w:cstheme="minorHAnsi"/>
        </w:rPr>
        <w:t>濃縮之借貸紀錄，存摺列印時備註顯示濃縮筆數。</w:t>
      </w:r>
    </w:p>
    <w:p w:rsidR="006072AC" w:rsidRPr="00F02179" w:rsidRDefault="006072AC">
      <w:pPr>
        <w:pStyle w:val="af2"/>
        <w:numPr>
          <w:ilvl w:val="2"/>
          <w:numId w:val="47"/>
        </w:numPr>
        <w:ind w:leftChars="0" w:left="772" w:hanging="284"/>
        <w:rPr>
          <w:rFonts w:eastAsia="微軟正黑體" w:cstheme="minorHAnsi"/>
        </w:rPr>
      </w:pPr>
      <w:r w:rsidRPr="00F02179">
        <w:rPr>
          <w:rFonts w:eastAsia="微軟正黑體" w:cstheme="minorHAnsi"/>
        </w:rPr>
        <w:t>台幣存摺存款：</w:t>
      </w:r>
    </w:p>
    <w:p w:rsidR="006072AC" w:rsidRPr="00F02179" w:rsidRDefault="006072AC">
      <w:pPr>
        <w:pStyle w:val="af2"/>
        <w:numPr>
          <w:ilvl w:val="0"/>
          <w:numId w:val="51"/>
        </w:numPr>
        <w:ind w:leftChars="0" w:left="1055" w:hanging="284"/>
        <w:rPr>
          <w:rFonts w:eastAsia="微軟正黑體" w:cstheme="minorHAnsi"/>
        </w:rPr>
      </w:pPr>
      <w:r w:rsidRPr="00F02179">
        <w:rPr>
          <w:rFonts w:eastAsia="微軟正黑體" w:cstheme="minorHAnsi"/>
        </w:rPr>
        <w:t>每月第一週末夜間批次執行，執行時暫停補摺機列印功能。</w:t>
      </w:r>
    </w:p>
    <w:p w:rsidR="006072AC" w:rsidRPr="00F02179" w:rsidRDefault="00725EBF">
      <w:pPr>
        <w:pStyle w:val="af2"/>
        <w:numPr>
          <w:ilvl w:val="0"/>
          <w:numId w:val="51"/>
        </w:numPr>
        <w:ind w:leftChars="0" w:left="1055" w:hanging="284"/>
        <w:rPr>
          <w:rFonts w:eastAsia="微軟正黑體" w:cstheme="minorHAnsi"/>
        </w:rPr>
      </w:pPr>
      <w:r w:rsidRPr="00F02179">
        <w:rPr>
          <w:rFonts w:eastAsia="微軟正黑體" w:cstheme="minorHAnsi"/>
        </w:rPr>
        <w:t>存款未登摺資料『至上月底累積超過</w:t>
      </w:r>
      <w:r w:rsidRPr="00F02179">
        <w:rPr>
          <w:rFonts w:eastAsia="微軟正黑體" w:cstheme="minorHAnsi"/>
        </w:rPr>
        <w:t>200</w:t>
      </w:r>
      <w:r w:rsidRPr="00F02179">
        <w:rPr>
          <w:rFonts w:eastAsia="微軟正黑體" w:cstheme="minorHAnsi"/>
        </w:rPr>
        <w:t>筆』進行濃縮處理，濃縮至上月底，本月未登摺資料不進行濃縮處理。</w:t>
      </w:r>
    </w:p>
    <w:p w:rsidR="006072AC" w:rsidRPr="00F02179" w:rsidRDefault="006072AC">
      <w:pPr>
        <w:pStyle w:val="af2"/>
        <w:numPr>
          <w:ilvl w:val="0"/>
          <w:numId w:val="51"/>
        </w:numPr>
        <w:ind w:leftChars="0" w:left="1055" w:hanging="284"/>
        <w:rPr>
          <w:rFonts w:eastAsia="微軟正黑體" w:cstheme="minorHAnsi"/>
        </w:rPr>
      </w:pPr>
      <w:r w:rsidRPr="00F02179">
        <w:rPr>
          <w:rFonts w:eastAsia="微軟正黑體" w:cstheme="minorHAnsi"/>
        </w:rPr>
        <w:t>未登摺明細濃縮成借貸各一筆，已濃縮但未登摺資料一併濃縮。</w:t>
      </w:r>
    </w:p>
    <w:p w:rsidR="006072AC" w:rsidRPr="00F02179" w:rsidRDefault="006072AC">
      <w:pPr>
        <w:pStyle w:val="af2"/>
        <w:numPr>
          <w:ilvl w:val="0"/>
          <w:numId w:val="51"/>
        </w:numPr>
        <w:ind w:leftChars="0" w:left="1055" w:hanging="284"/>
        <w:rPr>
          <w:rFonts w:eastAsia="微軟正黑體" w:cstheme="minorHAnsi"/>
        </w:rPr>
      </w:pPr>
      <w:r w:rsidRPr="00F02179">
        <w:rPr>
          <w:rFonts w:eastAsia="微軟正黑體" w:cstheme="minorHAnsi"/>
        </w:rPr>
        <w:t>濃縮之借貸紀錄，存摺列印時備註顯示濃縮筆數。</w:t>
      </w:r>
    </w:p>
    <w:p w:rsidR="006072AC" w:rsidRPr="00F02179" w:rsidRDefault="006072AC" w:rsidP="004F3E43">
      <w:pPr>
        <w:pStyle w:val="af2"/>
        <w:numPr>
          <w:ilvl w:val="0"/>
          <w:numId w:val="242"/>
        </w:numPr>
        <w:ind w:leftChars="0" w:left="284" w:hanging="284"/>
        <w:rPr>
          <w:rFonts w:eastAsia="微軟正黑體" w:cstheme="minorHAnsi"/>
        </w:rPr>
      </w:pPr>
      <w:r w:rsidRPr="00F02179">
        <w:rPr>
          <w:rFonts w:eastAsia="微軟正黑體" w:cstheme="minorHAnsi"/>
        </w:rPr>
        <w:t>濃縮交易查詢</w:t>
      </w:r>
    </w:p>
    <w:p w:rsidR="00303480" w:rsidRPr="00F02179" w:rsidRDefault="00303480" w:rsidP="00303480">
      <w:pPr>
        <w:ind w:hanging="200"/>
        <w:rPr>
          <w:rFonts w:eastAsia="微軟正黑體" w:cstheme="minorHAnsi"/>
        </w:rPr>
      </w:pPr>
      <w:r w:rsidRPr="00F02179">
        <w:rPr>
          <w:rFonts w:eastAsia="微軟正黑體" w:cstheme="minorHAnsi"/>
        </w:rPr>
        <w:t>輸入帳號及濃縮日期提供該筆濃縮交易明細，</w:t>
      </w:r>
      <w:r w:rsidR="006072AC" w:rsidRPr="00F02179">
        <w:rPr>
          <w:rFonts w:eastAsia="微軟正黑體" w:cstheme="minorHAnsi"/>
        </w:rPr>
        <w:t>產出查詢結果顯示於分行系統畫面，</w:t>
      </w:r>
    </w:p>
    <w:p w:rsidR="00A45DB8" w:rsidRPr="00F02179" w:rsidRDefault="006072AC" w:rsidP="00303480">
      <w:pPr>
        <w:ind w:hanging="200"/>
        <w:rPr>
          <w:rFonts w:eastAsia="微軟正黑體" w:cstheme="minorHAnsi"/>
        </w:rPr>
      </w:pPr>
      <w:r w:rsidRPr="00F02179">
        <w:rPr>
          <w:rFonts w:eastAsia="微軟正黑體" w:cstheme="minorHAnsi"/>
        </w:rPr>
        <w:t>提供列印功能將結果輸出為</w:t>
      </w:r>
      <w:r w:rsidRPr="00F02179">
        <w:rPr>
          <w:rFonts w:eastAsia="微軟正黑體" w:cstheme="minorHAnsi"/>
        </w:rPr>
        <w:t>PDF</w:t>
      </w:r>
      <w:r w:rsidRPr="00F02179">
        <w:rPr>
          <w:rFonts w:eastAsia="微軟正黑體" w:cstheme="minorHAnsi"/>
        </w:rPr>
        <w:t>檔案，使用者可儲存或列印至印表機。</w:t>
      </w:r>
      <w:r w:rsidR="00A45DB8" w:rsidRPr="00F02179">
        <w:rPr>
          <w:rFonts w:eastAsia="微軟正黑體" w:cstheme="minorHAnsi"/>
        </w:rPr>
        <w:t>濃縮交易</w:t>
      </w:r>
    </w:p>
    <w:p w:rsidR="006072AC" w:rsidRPr="00F02179" w:rsidRDefault="00A45DB8" w:rsidP="00303480">
      <w:pPr>
        <w:ind w:hanging="200"/>
        <w:rPr>
          <w:rFonts w:eastAsia="微軟正黑體" w:cstheme="minorHAnsi"/>
        </w:rPr>
      </w:pPr>
      <w:r w:rsidRPr="00F02179">
        <w:rPr>
          <w:rFonts w:eastAsia="微軟正黑體" w:cstheme="minorHAnsi"/>
        </w:rPr>
        <w:t>查詢亦提供</w:t>
      </w:r>
      <w:r w:rsidRPr="00F02179">
        <w:rPr>
          <w:rFonts w:eastAsia="微軟正黑體" w:cstheme="minorHAnsi"/>
        </w:rPr>
        <w:t>API</w:t>
      </w:r>
      <w:r w:rsidRPr="00F02179">
        <w:rPr>
          <w:rFonts w:eastAsia="微軟正黑體" w:cstheme="minorHAnsi"/>
        </w:rPr>
        <w:t>供外圍系統進行查詢。</w:t>
      </w:r>
    </w:p>
    <w:p w:rsidR="006072AC" w:rsidRPr="00F02179" w:rsidRDefault="006072AC" w:rsidP="00303480">
      <w:pPr>
        <w:ind w:left="0" w:firstLine="0"/>
        <w:rPr>
          <w:rFonts w:eastAsia="微軟正黑體" w:cstheme="minorHAnsi"/>
          <w:strike/>
        </w:rPr>
      </w:pPr>
    </w:p>
    <w:p w:rsidR="00921696" w:rsidRPr="00F02179" w:rsidRDefault="00921696" w:rsidP="008B1CE2">
      <w:pPr>
        <w:ind w:left="0" w:firstLine="0"/>
        <w:outlineLvl w:val="3"/>
        <w:rPr>
          <w:rFonts w:eastAsia="微軟正黑體" w:cstheme="minorHAnsi"/>
          <w:bCs/>
          <w:iCs/>
          <w:kern w:val="0"/>
          <w:szCs w:val="20"/>
        </w:rPr>
      </w:pPr>
      <w:r w:rsidRPr="00F02179">
        <w:rPr>
          <w:rFonts w:eastAsia="微軟正黑體" w:cstheme="minorHAnsi"/>
          <w:bCs/>
          <w:iCs/>
          <w:kern w:val="0"/>
          <w:szCs w:val="20"/>
        </w:rPr>
        <w:t>2.3.2</w:t>
      </w:r>
      <w:r w:rsidR="00F10DF6" w:rsidRPr="00F02179">
        <w:rPr>
          <w:rFonts w:eastAsia="微軟正黑體" w:cstheme="minorHAnsi"/>
          <w:bCs/>
          <w:iCs/>
          <w:kern w:val="0"/>
          <w:szCs w:val="20"/>
        </w:rPr>
        <w:t>5</w:t>
      </w:r>
      <w:r w:rsidRPr="00F02179">
        <w:rPr>
          <w:rFonts w:eastAsia="微軟正黑體" w:cstheme="minorHAnsi"/>
          <w:bCs/>
          <w:iCs/>
          <w:kern w:val="0"/>
          <w:szCs w:val="20"/>
        </w:rPr>
        <w:t xml:space="preserve">.2 </w:t>
      </w: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767C13" w:rsidRPr="00F02179" w:rsidRDefault="00767C13" w:rsidP="00767C13">
      <w:pPr>
        <w:ind w:left="0" w:firstLine="0"/>
        <w:rPr>
          <w:rFonts w:eastAsia="微軟正黑體" w:cstheme="minorHAnsi"/>
        </w:rPr>
      </w:pPr>
      <w:r w:rsidRPr="00F02179">
        <w:rPr>
          <w:rFonts w:eastAsia="微軟正黑體" w:cstheme="minorHAnsi"/>
        </w:rPr>
        <w:t>本處提供為示意參考畫面，正式畫面請以分行系統產出為主。</w:t>
      </w:r>
    </w:p>
    <w:p w:rsidR="00767C13" w:rsidRPr="00F02179" w:rsidRDefault="00767C13" w:rsidP="004F3E43">
      <w:pPr>
        <w:pStyle w:val="af2"/>
        <w:numPr>
          <w:ilvl w:val="0"/>
          <w:numId w:val="48"/>
        </w:numPr>
        <w:ind w:leftChars="0" w:left="284" w:hanging="284"/>
        <w:rPr>
          <w:rFonts w:eastAsia="微軟正黑體" w:cstheme="minorHAnsi"/>
        </w:rPr>
      </w:pPr>
      <w:r w:rsidRPr="00F02179">
        <w:rPr>
          <w:rFonts w:eastAsia="微軟正黑體" w:cstheme="minorHAnsi"/>
        </w:rPr>
        <w:t>輸入畫面：</w:t>
      </w:r>
    </w:p>
    <w:p w:rsidR="00767C13" w:rsidRPr="00F02179" w:rsidRDefault="008D5F42" w:rsidP="00767C13">
      <w:pPr>
        <w:pStyle w:val="af2"/>
        <w:ind w:leftChars="0" w:left="0" w:firstLine="0"/>
        <w:rPr>
          <w:rFonts w:eastAsia="微軟正黑體" w:cstheme="minorHAnsi"/>
        </w:rPr>
      </w:pPr>
      <w:r w:rsidRPr="00F02179">
        <w:rPr>
          <w:rFonts w:eastAsia="微軟正黑體" w:cstheme="minorHAnsi"/>
          <w:noProof/>
        </w:rPr>
        <w:lastRenderedPageBreak/>
        <w:drawing>
          <wp:inline distT="0" distB="0" distL="0" distR="0">
            <wp:extent cx="4087368" cy="1615047"/>
            <wp:effectExtent l="0" t="0" r="889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1276" cy="1616591"/>
                    </a:xfrm>
                    <a:prstGeom prst="rect">
                      <a:avLst/>
                    </a:prstGeom>
                  </pic:spPr>
                </pic:pic>
              </a:graphicData>
            </a:graphic>
          </wp:inline>
        </w:drawing>
      </w:r>
    </w:p>
    <w:p w:rsidR="00767C13" w:rsidRPr="00F02179" w:rsidRDefault="00767C13" w:rsidP="004F3E43">
      <w:pPr>
        <w:pStyle w:val="af2"/>
        <w:numPr>
          <w:ilvl w:val="0"/>
          <w:numId w:val="48"/>
        </w:numPr>
        <w:ind w:leftChars="0" w:left="284" w:hanging="284"/>
        <w:rPr>
          <w:rFonts w:eastAsia="微軟正黑體" w:cstheme="minorHAnsi"/>
        </w:rPr>
      </w:pPr>
      <w:r w:rsidRPr="00F02179">
        <w:rPr>
          <w:rFonts w:eastAsia="微軟正黑體" w:cstheme="minorHAnsi"/>
        </w:rPr>
        <w:t>輸出畫面：查詢結果顯示於分行系統畫面，點擊列印可輸出至</w:t>
      </w:r>
      <w:r w:rsidRPr="00F02179">
        <w:rPr>
          <w:rFonts w:eastAsia="微軟正黑體" w:cstheme="minorHAnsi"/>
        </w:rPr>
        <w:t>PDF</w:t>
      </w:r>
      <w:r w:rsidRPr="00F02179">
        <w:rPr>
          <w:rFonts w:eastAsia="微軟正黑體" w:cstheme="minorHAnsi"/>
        </w:rPr>
        <w:t>檔案，使用者可儲存或列印至印表機。</w:t>
      </w:r>
    </w:p>
    <w:p w:rsidR="00767C13" w:rsidRPr="00F02179" w:rsidRDefault="000F5850" w:rsidP="00767C13">
      <w:pPr>
        <w:pStyle w:val="af2"/>
        <w:ind w:leftChars="0" w:left="0" w:firstLine="0"/>
        <w:rPr>
          <w:rFonts w:eastAsia="微軟正黑體" w:cstheme="minorHAnsi"/>
        </w:rPr>
      </w:pPr>
      <w:r w:rsidRPr="00F02179">
        <w:rPr>
          <w:rFonts w:eastAsia="微軟正黑體" w:cstheme="minorHAnsi"/>
          <w:noProof/>
        </w:rPr>
        <w:drawing>
          <wp:inline distT="0" distB="0" distL="0" distR="0">
            <wp:extent cx="5671185" cy="2965450"/>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1185" cy="2965450"/>
                    </a:xfrm>
                    <a:prstGeom prst="rect">
                      <a:avLst/>
                    </a:prstGeom>
                  </pic:spPr>
                </pic:pic>
              </a:graphicData>
            </a:graphic>
          </wp:inline>
        </w:drawing>
      </w:r>
    </w:p>
    <w:p w:rsidR="00767C13" w:rsidRPr="00F02179" w:rsidRDefault="00767C13" w:rsidP="00767C13">
      <w:pPr>
        <w:ind w:left="3883" w:firstLine="0"/>
        <w:jc w:val="both"/>
        <w:rPr>
          <w:rFonts w:eastAsia="微軟正黑體" w:cstheme="minorHAnsi"/>
          <w:lang w:eastAsia="zh-CN"/>
        </w:rPr>
      </w:pPr>
    </w:p>
    <w:p w:rsidR="00921696" w:rsidRPr="00F02179" w:rsidRDefault="00921696" w:rsidP="008B1CE2">
      <w:pPr>
        <w:ind w:left="0" w:firstLine="0"/>
        <w:outlineLvl w:val="3"/>
        <w:rPr>
          <w:rFonts w:eastAsia="微軟正黑體" w:cstheme="minorHAnsi"/>
          <w:bCs/>
          <w:iCs/>
          <w:kern w:val="0"/>
          <w:szCs w:val="20"/>
        </w:rPr>
      </w:pPr>
      <w:r w:rsidRPr="00F02179">
        <w:rPr>
          <w:rFonts w:eastAsia="微軟正黑體" w:cstheme="minorHAnsi"/>
          <w:bCs/>
          <w:iCs/>
          <w:kern w:val="0"/>
          <w:szCs w:val="20"/>
        </w:rPr>
        <w:t>2.3.2</w:t>
      </w:r>
      <w:r w:rsidR="00F10DF6" w:rsidRPr="00F02179">
        <w:rPr>
          <w:rFonts w:eastAsia="微軟正黑體" w:cstheme="minorHAnsi"/>
          <w:bCs/>
          <w:iCs/>
          <w:kern w:val="0"/>
          <w:szCs w:val="20"/>
        </w:rPr>
        <w:t>5</w:t>
      </w:r>
      <w:r w:rsidRPr="00F02179">
        <w:rPr>
          <w:rFonts w:eastAsia="微軟正黑體" w:cstheme="minorHAnsi"/>
          <w:bCs/>
          <w:iCs/>
          <w:kern w:val="0"/>
          <w:szCs w:val="20"/>
        </w:rPr>
        <w:t xml:space="preserve">.3 </w:t>
      </w: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A615ED" w:rsidRPr="00F02179" w:rsidRDefault="006072AC" w:rsidP="00A615ED">
      <w:pPr>
        <w:ind w:left="0" w:firstLine="0"/>
        <w:rPr>
          <w:rFonts w:eastAsia="微軟正黑體" w:cstheme="minorHAnsi"/>
        </w:rPr>
      </w:pPr>
      <w:r w:rsidRPr="00F02179">
        <w:rPr>
          <w:rFonts w:eastAsia="微軟正黑體" w:cstheme="minorHAnsi"/>
        </w:rPr>
        <w:t>1.</w:t>
      </w:r>
      <w:r w:rsidRPr="00F02179">
        <w:rPr>
          <w:rFonts w:eastAsia="微軟正黑體" w:cstheme="minorHAnsi"/>
        </w:rPr>
        <w:t>輸入畫面：</w:t>
      </w:r>
    </w:p>
    <w:tbl>
      <w:tblPr>
        <w:tblStyle w:val="af1"/>
        <w:tblW w:w="0" w:type="auto"/>
        <w:tblLook w:val="04A0"/>
      </w:tblPr>
      <w:tblGrid>
        <w:gridCol w:w="762"/>
        <w:gridCol w:w="1643"/>
        <w:gridCol w:w="1276"/>
        <w:gridCol w:w="709"/>
        <w:gridCol w:w="1275"/>
        <w:gridCol w:w="3256"/>
      </w:tblGrid>
      <w:tr w:rsidR="006072AC" w:rsidRPr="00F02179" w:rsidTr="00A93B4B">
        <w:tc>
          <w:tcPr>
            <w:tcW w:w="762" w:type="dxa"/>
            <w:tcBorders>
              <w:bottom w:val="single" w:sz="4" w:space="0" w:color="auto"/>
            </w:tcBorders>
            <w:shd w:val="pct12" w:color="auto" w:fill="auto"/>
          </w:tcPr>
          <w:p w:rsidR="006072AC" w:rsidRPr="00F02179" w:rsidRDefault="006072AC" w:rsidP="00A93B4B">
            <w:pPr>
              <w:ind w:left="0" w:firstLine="0"/>
              <w:jc w:val="center"/>
              <w:rPr>
                <w:rFonts w:eastAsia="微軟正黑體" w:cstheme="minorHAnsi"/>
                <w:b/>
                <w:bCs/>
              </w:rPr>
            </w:pPr>
            <w:r w:rsidRPr="00F02179">
              <w:rPr>
                <w:rFonts w:eastAsia="微軟正黑體" w:cstheme="minorHAnsi"/>
                <w:b/>
                <w:bCs/>
              </w:rPr>
              <w:t>編號</w:t>
            </w:r>
          </w:p>
        </w:tc>
        <w:tc>
          <w:tcPr>
            <w:tcW w:w="1643" w:type="dxa"/>
            <w:tcBorders>
              <w:bottom w:val="single" w:sz="4" w:space="0" w:color="auto"/>
            </w:tcBorders>
            <w:shd w:val="pct12" w:color="auto" w:fill="auto"/>
          </w:tcPr>
          <w:p w:rsidR="006072AC" w:rsidRPr="00F02179" w:rsidRDefault="006072AC" w:rsidP="00A93B4B">
            <w:pPr>
              <w:ind w:left="0" w:firstLine="0"/>
              <w:jc w:val="center"/>
              <w:rPr>
                <w:rFonts w:eastAsia="微軟正黑體" w:cstheme="minorHAnsi"/>
                <w:b/>
                <w:bCs/>
              </w:rPr>
            </w:pPr>
            <w:r w:rsidRPr="00F02179">
              <w:rPr>
                <w:rFonts w:eastAsia="微軟正黑體" w:cstheme="minorHAnsi"/>
                <w:b/>
                <w:bCs/>
              </w:rPr>
              <w:t>欄位名稱</w:t>
            </w:r>
          </w:p>
        </w:tc>
        <w:tc>
          <w:tcPr>
            <w:tcW w:w="1276" w:type="dxa"/>
            <w:tcBorders>
              <w:bottom w:val="single" w:sz="4" w:space="0" w:color="auto"/>
            </w:tcBorders>
            <w:shd w:val="pct12" w:color="auto" w:fill="auto"/>
          </w:tcPr>
          <w:p w:rsidR="006072AC" w:rsidRPr="00F02179" w:rsidRDefault="006072AC" w:rsidP="00A93B4B">
            <w:pPr>
              <w:ind w:left="0" w:firstLine="0"/>
              <w:jc w:val="center"/>
              <w:rPr>
                <w:rFonts w:eastAsia="微軟正黑體" w:cstheme="minorHAnsi"/>
                <w:b/>
                <w:bCs/>
              </w:rPr>
            </w:pPr>
            <w:r w:rsidRPr="00F02179">
              <w:rPr>
                <w:rFonts w:eastAsia="微軟正黑體" w:cstheme="minorHAnsi"/>
                <w:b/>
                <w:bCs/>
              </w:rPr>
              <w:t>欄位種類</w:t>
            </w:r>
          </w:p>
        </w:tc>
        <w:tc>
          <w:tcPr>
            <w:tcW w:w="709" w:type="dxa"/>
            <w:tcBorders>
              <w:bottom w:val="single" w:sz="4" w:space="0" w:color="auto"/>
            </w:tcBorders>
            <w:shd w:val="pct12" w:color="auto" w:fill="auto"/>
          </w:tcPr>
          <w:p w:rsidR="006072AC" w:rsidRPr="00F02179" w:rsidRDefault="006072AC" w:rsidP="00A93B4B">
            <w:pPr>
              <w:ind w:left="0" w:firstLine="0"/>
              <w:jc w:val="center"/>
              <w:rPr>
                <w:rFonts w:eastAsia="微軟正黑體" w:cstheme="minorHAnsi"/>
                <w:b/>
                <w:bCs/>
              </w:rPr>
            </w:pPr>
            <w:r w:rsidRPr="00F02179">
              <w:rPr>
                <w:rFonts w:eastAsia="微軟正黑體" w:cstheme="minorHAnsi"/>
                <w:b/>
                <w:bCs/>
              </w:rPr>
              <w:t>類別</w:t>
            </w:r>
          </w:p>
        </w:tc>
        <w:tc>
          <w:tcPr>
            <w:tcW w:w="1275" w:type="dxa"/>
            <w:tcBorders>
              <w:bottom w:val="single" w:sz="4" w:space="0" w:color="auto"/>
            </w:tcBorders>
            <w:shd w:val="pct12" w:color="auto" w:fill="auto"/>
          </w:tcPr>
          <w:p w:rsidR="006072AC" w:rsidRPr="00F02179" w:rsidRDefault="006072AC" w:rsidP="00A93B4B">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6072AC" w:rsidRPr="00F02179" w:rsidRDefault="006072AC" w:rsidP="00A93B4B">
            <w:pPr>
              <w:ind w:left="0" w:firstLine="0"/>
              <w:jc w:val="center"/>
              <w:rPr>
                <w:rFonts w:eastAsia="微軟正黑體" w:cstheme="minorHAnsi"/>
                <w:b/>
                <w:bCs/>
              </w:rPr>
            </w:pPr>
            <w:r w:rsidRPr="00F02179">
              <w:rPr>
                <w:rFonts w:eastAsia="微軟正黑體" w:cstheme="minorHAnsi"/>
                <w:b/>
                <w:bCs/>
              </w:rPr>
              <w:t>說明</w:t>
            </w:r>
          </w:p>
        </w:tc>
      </w:tr>
      <w:tr w:rsidR="006072AC" w:rsidRPr="00F02179" w:rsidTr="00A93B4B">
        <w:tc>
          <w:tcPr>
            <w:tcW w:w="762" w:type="dxa"/>
            <w:vAlign w:val="center"/>
          </w:tcPr>
          <w:p w:rsidR="006072AC" w:rsidRPr="00F02179" w:rsidRDefault="006072AC" w:rsidP="007B4D57">
            <w:pPr>
              <w:pStyle w:val="af2"/>
              <w:numPr>
                <w:ilvl w:val="0"/>
                <w:numId w:val="270"/>
              </w:numPr>
              <w:ind w:leftChars="0"/>
              <w:rPr>
                <w:rFonts w:eastAsia="微軟正黑體" w:cstheme="minorHAnsi"/>
              </w:rPr>
            </w:pPr>
          </w:p>
        </w:tc>
        <w:tc>
          <w:tcPr>
            <w:tcW w:w="1643" w:type="dxa"/>
            <w:vAlign w:val="center"/>
          </w:tcPr>
          <w:p w:rsidR="006072AC" w:rsidRPr="00F02179" w:rsidRDefault="006072AC" w:rsidP="00A93B4B">
            <w:pPr>
              <w:ind w:left="0" w:firstLine="0"/>
              <w:rPr>
                <w:rFonts w:eastAsia="微軟正黑體" w:cstheme="minorHAnsi"/>
                <w:szCs w:val="24"/>
              </w:rPr>
            </w:pPr>
            <w:r w:rsidRPr="00F02179">
              <w:rPr>
                <w:rFonts w:eastAsia="微軟正黑體" w:cstheme="minorHAnsi"/>
                <w:szCs w:val="24"/>
              </w:rPr>
              <w:t>查詢帳號</w:t>
            </w:r>
          </w:p>
        </w:tc>
        <w:tc>
          <w:tcPr>
            <w:tcW w:w="1276" w:type="dxa"/>
            <w:vAlign w:val="center"/>
          </w:tcPr>
          <w:p w:rsidR="006072AC" w:rsidRPr="00F02179" w:rsidRDefault="006072AC" w:rsidP="00A93B4B">
            <w:pPr>
              <w:ind w:left="0" w:firstLine="0"/>
              <w:rPr>
                <w:rFonts w:eastAsia="微軟正黑體" w:cstheme="minorHAnsi"/>
                <w:szCs w:val="24"/>
              </w:rPr>
            </w:pPr>
            <w:r w:rsidRPr="00F02179">
              <w:rPr>
                <w:rFonts w:eastAsia="微軟正黑體" w:cstheme="minorHAnsi"/>
                <w:szCs w:val="24"/>
              </w:rPr>
              <w:t>數字</w:t>
            </w:r>
          </w:p>
        </w:tc>
        <w:tc>
          <w:tcPr>
            <w:tcW w:w="709" w:type="dxa"/>
          </w:tcPr>
          <w:p w:rsidR="006072AC" w:rsidRPr="00F02179" w:rsidRDefault="008D5F42" w:rsidP="00A93B4B">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6072AC" w:rsidRPr="00F02179" w:rsidRDefault="006072AC" w:rsidP="00A93B4B">
            <w:pPr>
              <w:ind w:left="0" w:firstLine="0"/>
              <w:rPr>
                <w:rFonts w:eastAsia="微軟正黑體" w:cstheme="minorHAnsi"/>
                <w:szCs w:val="24"/>
              </w:rPr>
            </w:pPr>
            <w:r w:rsidRPr="00F02179">
              <w:rPr>
                <w:rFonts w:eastAsia="微軟正黑體" w:cstheme="minorHAnsi"/>
                <w:szCs w:val="24"/>
              </w:rPr>
              <w:t>1</w:t>
            </w:r>
            <w:r w:rsidR="008D5F42" w:rsidRPr="00F02179">
              <w:rPr>
                <w:rFonts w:eastAsia="微軟正黑體" w:cstheme="minorHAnsi"/>
                <w:szCs w:val="24"/>
              </w:rPr>
              <w:t>4</w:t>
            </w:r>
          </w:p>
        </w:tc>
        <w:tc>
          <w:tcPr>
            <w:tcW w:w="3256" w:type="dxa"/>
            <w:vAlign w:val="center"/>
          </w:tcPr>
          <w:p w:rsidR="006072AC" w:rsidRPr="00F02179" w:rsidRDefault="006072AC" w:rsidP="00A93B4B">
            <w:pPr>
              <w:ind w:left="0" w:firstLine="0"/>
              <w:rPr>
                <w:rFonts w:eastAsia="微軟正黑體" w:cstheme="minorHAnsi"/>
                <w:sz w:val="22"/>
              </w:rPr>
            </w:pPr>
            <w:r w:rsidRPr="00F02179">
              <w:rPr>
                <w:rFonts w:eastAsia="微軟正黑體" w:cstheme="minorHAnsi"/>
                <w:sz w:val="22"/>
              </w:rPr>
              <w:t>客戶</w:t>
            </w:r>
            <w:r w:rsidR="008D5F42" w:rsidRPr="00F02179">
              <w:rPr>
                <w:rFonts w:eastAsia="微軟正黑體" w:cstheme="minorHAnsi"/>
                <w:sz w:val="22"/>
              </w:rPr>
              <w:t>活存</w:t>
            </w:r>
            <w:r w:rsidRPr="00F02179">
              <w:rPr>
                <w:rFonts w:eastAsia="微軟正黑體" w:cstheme="minorHAnsi"/>
                <w:sz w:val="22"/>
              </w:rPr>
              <w:t>帳號</w:t>
            </w:r>
          </w:p>
        </w:tc>
      </w:tr>
      <w:tr w:rsidR="006072AC" w:rsidRPr="00F02179" w:rsidTr="00A93B4B">
        <w:tc>
          <w:tcPr>
            <w:tcW w:w="762" w:type="dxa"/>
            <w:vAlign w:val="center"/>
          </w:tcPr>
          <w:p w:rsidR="006072AC" w:rsidRPr="00F02179" w:rsidRDefault="006072AC" w:rsidP="007B4D57">
            <w:pPr>
              <w:pStyle w:val="af2"/>
              <w:numPr>
                <w:ilvl w:val="0"/>
                <w:numId w:val="270"/>
              </w:numPr>
              <w:ind w:leftChars="0"/>
              <w:rPr>
                <w:rFonts w:eastAsia="微軟正黑體" w:cstheme="minorHAnsi"/>
              </w:rPr>
            </w:pPr>
          </w:p>
        </w:tc>
        <w:tc>
          <w:tcPr>
            <w:tcW w:w="1643" w:type="dxa"/>
            <w:vAlign w:val="center"/>
          </w:tcPr>
          <w:p w:rsidR="006072AC" w:rsidRPr="00F02179" w:rsidRDefault="008D5F42" w:rsidP="00A93B4B">
            <w:pPr>
              <w:ind w:left="0" w:firstLine="0"/>
              <w:rPr>
                <w:rFonts w:eastAsia="微軟正黑體" w:cstheme="minorHAnsi"/>
                <w:szCs w:val="24"/>
              </w:rPr>
            </w:pPr>
            <w:r w:rsidRPr="00F02179">
              <w:rPr>
                <w:rFonts w:eastAsia="微軟正黑體" w:cstheme="minorHAnsi"/>
                <w:szCs w:val="24"/>
              </w:rPr>
              <w:t>濃縮日期</w:t>
            </w:r>
          </w:p>
        </w:tc>
        <w:tc>
          <w:tcPr>
            <w:tcW w:w="1276" w:type="dxa"/>
            <w:vAlign w:val="center"/>
          </w:tcPr>
          <w:p w:rsidR="006072AC" w:rsidRPr="00F02179" w:rsidRDefault="008D5F42" w:rsidP="00A93B4B">
            <w:pPr>
              <w:ind w:left="0" w:firstLine="0"/>
              <w:rPr>
                <w:rFonts w:eastAsia="微軟正黑體" w:cstheme="minorHAnsi"/>
                <w:szCs w:val="24"/>
              </w:rPr>
            </w:pPr>
            <w:r w:rsidRPr="00F02179">
              <w:rPr>
                <w:rFonts w:eastAsia="微軟正黑體" w:cstheme="minorHAnsi"/>
                <w:szCs w:val="24"/>
              </w:rPr>
              <w:t>日期</w:t>
            </w:r>
          </w:p>
        </w:tc>
        <w:tc>
          <w:tcPr>
            <w:tcW w:w="709" w:type="dxa"/>
          </w:tcPr>
          <w:p w:rsidR="006072AC" w:rsidRPr="00F02179" w:rsidRDefault="008D5F42" w:rsidP="00A93B4B">
            <w:pPr>
              <w:ind w:left="0" w:firstLine="0"/>
              <w:jc w:val="center"/>
              <w:rPr>
                <w:rFonts w:eastAsia="微軟正黑體" w:cstheme="minorHAnsi"/>
                <w:szCs w:val="24"/>
              </w:rPr>
            </w:pPr>
            <w:r w:rsidRPr="00F02179">
              <w:rPr>
                <w:rFonts w:eastAsia="微軟正黑體" w:cstheme="minorHAnsi"/>
                <w:szCs w:val="24"/>
              </w:rPr>
              <w:t>M</w:t>
            </w:r>
          </w:p>
        </w:tc>
        <w:tc>
          <w:tcPr>
            <w:tcW w:w="1275" w:type="dxa"/>
            <w:vAlign w:val="center"/>
          </w:tcPr>
          <w:p w:rsidR="006072AC" w:rsidRPr="00F02179" w:rsidRDefault="00123FF9" w:rsidP="00A93B4B">
            <w:pPr>
              <w:ind w:left="0" w:firstLine="0"/>
              <w:rPr>
                <w:rFonts w:eastAsia="微軟正黑體" w:cstheme="minorHAnsi"/>
                <w:szCs w:val="24"/>
              </w:rPr>
            </w:pPr>
            <w:r w:rsidRPr="00F02179">
              <w:rPr>
                <w:rFonts w:eastAsia="微軟正黑體" w:cstheme="minorHAnsi"/>
                <w:szCs w:val="24"/>
              </w:rPr>
              <w:t>8</w:t>
            </w:r>
          </w:p>
        </w:tc>
        <w:tc>
          <w:tcPr>
            <w:tcW w:w="3256" w:type="dxa"/>
            <w:vAlign w:val="center"/>
          </w:tcPr>
          <w:p w:rsidR="006072AC" w:rsidRPr="00F02179" w:rsidRDefault="006072AC" w:rsidP="00A93B4B">
            <w:pPr>
              <w:ind w:left="0" w:firstLine="0"/>
              <w:rPr>
                <w:rFonts w:eastAsia="微軟正黑體" w:cstheme="minorHAnsi"/>
                <w:sz w:val="22"/>
              </w:rPr>
            </w:pPr>
          </w:p>
        </w:tc>
      </w:tr>
    </w:tbl>
    <w:p w:rsidR="006072AC" w:rsidRPr="00F02179" w:rsidRDefault="006072AC" w:rsidP="00A615ED">
      <w:pPr>
        <w:ind w:left="0" w:firstLine="0"/>
        <w:rPr>
          <w:rFonts w:eastAsia="微軟正黑體" w:cstheme="minorHAnsi"/>
        </w:rPr>
      </w:pPr>
      <w:r w:rsidRPr="00F02179">
        <w:rPr>
          <w:rFonts w:eastAsia="微軟正黑體" w:cstheme="minorHAnsi"/>
        </w:rPr>
        <w:t>2.</w:t>
      </w:r>
      <w:r w:rsidRPr="00F02179">
        <w:rPr>
          <w:rFonts w:eastAsia="微軟正黑體" w:cstheme="minorHAnsi"/>
        </w:rPr>
        <w:t>輸出畫面：</w:t>
      </w:r>
    </w:p>
    <w:tbl>
      <w:tblPr>
        <w:tblStyle w:val="af1"/>
        <w:tblW w:w="0" w:type="auto"/>
        <w:tblLook w:val="04A0"/>
      </w:tblPr>
      <w:tblGrid>
        <w:gridCol w:w="752"/>
        <w:gridCol w:w="1795"/>
        <w:gridCol w:w="1062"/>
        <w:gridCol w:w="701"/>
        <w:gridCol w:w="1226"/>
        <w:gridCol w:w="3385"/>
      </w:tblGrid>
      <w:tr w:rsidR="008D5F42" w:rsidRPr="00F02179" w:rsidTr="00A93B4B">
        <w:tc>
          <w:tcPr>
            <w:tcW w:w="752" w:type="dxa"/>
            <w:tcBorders>
              <w:bottom w:val="single" w:sz="4" w:space="0" w:color="auto"/>
            </w:tcBorders>
            <w:shd w:val="pct12" w:color="auto" w:fill="auto"/>
          </w:tcPr>
          <w:p w:rsidR="008D5F42" w:rsidRPr="00F02179" w:rsidRDefault="008D5F42" w:rsidP="00A93B4B">
            <w:pPr>
              <w:ind w:left="0" w:firstLine="0"/>
              <w:jc w:val="center"/>
              <w:rPr>
                <w:rFonts w:eastAsia="微軟正黑體" w:cstheme="minorHAnsi"/>
                <w:b/>
                <w:bCs/>
              </w:rPr>
            </w:pPr>
            <w:r w:rsidRPr="00F02179">
              <w:rPr>
                <w:rFonts w:eastAsia="微軟正黑體" w:cstheme="minorHAnsi"/>
                <w:b/>
                <w:bCs/>
              </w:rPr>
              <w:t>編號</w:t>
            </w:r>
          </w:p>
        </w:tc>
        <w:tc>
          <w:tcPr>
            <w:tcW w:w="1795" w:type="dxa"/>
            <w:tcBorders>
              <w:bottom w:val="single" w:sz="4" w:space="0" w:color="auto"/>
            </w:tcBorders>
            <w:shd w:val="pct12" w:color="auto" w:fill="auto"/>
          </w:tcPr>
          <w:p w:rsidR="008D5F42" w:rsidRPr="00F02179" w:rsidRDefault="008D5F42" w:rsidP="00A93B4B">
            <w:pPr>
              <w:ind w:left="0" w:firstLine="0"/>
              <w:jc w:val="center"/>
              <w:rPr>
                <w:rFonts w:eastAsia="微軟正黑體" w:cstheme="minorHAnsi"/>
                <w:b/>
                <w:bCs/>
              </w:rPr>
            </w:pPr>
            <w:r w:rsidRPr="00F02179">
              <w:rPr>
                <w:rFonts w:eastAsia="微軟正黑體" w:cstheme="minorHAnsi"/>
                <w:b/>
                <w:bCs/>
              </w:rPr>
              <w:t>欄位名稱</w:t>
            </w:r>
          </w:p>
        </w:tc>
        <w:tc>
          <w:tcPr>
            <w:tcW w:w="1062" w:type="dxa"/>
            <w:tcBorders>
              <w:bottom w:val="single" w:sz="4" w:space="0" w:color="auto"/>
            </w:tcBorders>
            <w:shd w:val="pct12" w:color="auto" w:fill="auto"/>
          </w:tcPr>
          <w:p w:rsidR="008D5F42" w:rsidRPr="00F02179" w:rsidRDefault="008D5F42" w:rsidP="00A93B4B">
            <w:pPr>
              <w:ind w:left="0" w:firstLine="0"/>
              <w:jc w:val="center"/>
              <w:rPr>
                <w:rFonts w:eastAsia="微軟正黑體" w:cstheme="minorHAnsi"/>
                <w:b/>
                <w:bCs/>
              </w:rPr>
            </w:pPr>
            <w:r w:rsidRPr="00F02179">
              <w:rPr>
                <w:rFonts w:eastAsia="微軟正黑體" w:cstheme="minorHAnsi"/>
                <w:b/>
                <w:bCs/>
              </w:rPr>
              <w:t>欄位種類</w:t>
            </w:r>
          </w:p>
        </w:tc>
        <w:tc>
          <w:tcPr>
            <w:tcW w:w="701" w:type="dxa"/>
            <w:tcBorders>
              <w:bottom w:val="single" w:sz="4" w:space="0" w:color="auto"/>
            </w:tcBorders>
            <w:shd w:val="pct12" w:color="auto" w:fill="auto"/>
          </w:tcPr>
          <w:p w:rsidR="008D5F42" w:rsidRPr="00F02179" w:rsidRDefault="008D5F42" w:rsidP="00A93B4B">
            <w:pPr>
              <w:ind w:left="0" w:firstLine="0"/>
              <w:jc w:val="center"/>
              <w:rPr>
                <w:rFonts w:eastAsia="微軟正黑體" w:cstheme="minorHAnsi"/>
                <w:b/>
                <w:bCs/>
              </w:rPr>
            </w:pPr>
            <w:r w:rsidRPr="00F02179">
              <w:rPr>
                <w:rFonts w:eastAsia="微軟正黑體" w:cstheme="minorHAnsi"/>
                <w:b/>
                <w:bCs/>
              </w:rPr>
              <w:t>類別</w:t>
            </w:r>
          </w:p>
        </w:tc>
        <w:tc>
          <w:tcPr>
            <w:tcW w:w="1226" w:type="dxa"/>
            <w:tcBorders>
              <w:bottom w:val="single" w:sz="4" w:space="0" w:color="auto"/>
            </w:tcBorders>
            <w:shd w:val="pct12" w:color="auto" w:fill="auto"/>
          </w:tcPr>
          <w:p w:rsidR="008D5F42" w:rsidRPr="00F02179" w:rsidRDefault="008D5F42" w:rsidP="00A93B4B">
            <w:pPr>
              <w:ind w:left="0" w:firstLine="0"/>
              <w:jc w:val="center"/>
              <w:rPr>
                <w:rFonts w:eastAsia="微軟正黑體" w:cstheme="minorHAnsi"/>
                <w:b/>
                <w:bCs/>
              </w:rPr>
            </w:pPr>
            <w:r w:rsidRPr="00F02179">
              <w:rPr>
                <w:rFonts w:eastAsia="微軟正黑體" w:cstheme="minorHAnsi"/>
                <w:b/>
                <w:bCs/>
              </w:rPr>
              <w:t>長度</w:t>
            </w:r>
          </w:p>
        </w:tc>
        <w:tc>
          <w:tcPr>
            <w:tcW w:w="3385" w:type="dxa"/>
            <w:tcBorders>
              <w:bottom w:val="single" w:sz="4" w:space="0" w:color="auto"/>
            </w:tcBorders>
            <w:shd w:val="pct12" w:color="auto" w:fill="auto"/>
          </w:tcPr>
          <w:p w:rsidR="008D5F42" w:rsidRPr="00F02179" w:rsidRDefault="008D5F42" w:rsidP="00A93B4B">
            <w:pPr>
              <w:ind w:left="0" w:firstLine="0"/>
              <w:jc w:val="center"/>
              <w:rPr>
                <w:rFonts w:eastAsia="微軟正黑體" w:cstheme="minorHAnsi"/>
                <w:b/>
                <w:bCs/>
              </w:rPr>
            </w:pPr>
            <w:r w:rsidRPr="00F02179">
              <w:rPr>
                <w:rFonts w:eastAsia="微軟正黑體" w:cstheme="minorHAnsi"/>
                <w:b/>
                <w:bCs/>
              </w:rPr>
              <w:t>說明</w:t>
            </w:r>
          </w:p>
        </w:tc>
      </w:tr>
      <w:tr w:rsidR="008D5F42" w:rsidRPr="00F02179" w:rsidTr="00A93B4B">
        <w:tc>
          <w:tcPr>
            <w:tcW w:w="8921" w:type="dxa"/>
            <w:gridSpan w:val="6"/>
            <w:tcBorders>
              <w:bottom w:val="single" w:sz="4" w:space="0" w:color="auto"/>
            </w:tcBorders>
            <w:shd w:val="clear" w:color="auto" w:fill="auto"/>
          </w:tcPr>
          <w:p w:rsidR="008D5F42" w:rsidRPr="00F02179" w:rsidRDefault="008D5F42" w:rsidP="00A93B4B">
            <w:pPr>
              <w:ind w:left="0" w:firstLine="0"/>
              <w:rPr>
                <w:rFonts w:eastAsia="微軟正黑體" w:cstheme="minorHAnsi"/>
              </w:rPr>
            </w:pPr>
            <w:r w:rsidRPr="00F02179">
              <w:rPr>
                <w:rFonts w:eastAsia="微軟正黑體" w:cstheme="minorHAnsi"/>
              </w:rPr>
              <w:t>Header</w:t>
            </w:r>
          </w:p>
        </w:tc>
      </w:tr>
      <w:tr w:rsidR="0004277E" w:rsidRPr="00F02179" w:rsidTr="00A93B4B">
        <w:tc>
          <w:tcPr>
            <w:tcW w:w="752" w:type="dxa"/>
            <w:vAlign w:val="center"/>
          </w:tcPr>
          <w:p w:rsidR="0004277E" w:rsidRPr="00F02179" w:rsidRDefault="0004277E">
            <w:pPr>
              <w:pStyle w:val="af2"/>
              <w:numPr>
                <w:ilvl w:val="0"/>
                <w:numId w:val="53"/>
              </w:numPr>
              <w:ind w:leftChars="0"/>
              <w:rPr>
                <w:rFonts w:eastAsia="微軟正黑體" w:cstheme="minorHAnsi"/>
              </w:rPr>
            </w:pPr>
          </w:p>
        </w:tc>
        <w:tc>
          <w:tcPr>
            <w:tcW w:w="1795" w:type="dxa"/>
            <w:vAlign w:val="center"/>
          </w:tcPr>
          <w:p w:rsidR="0004277E" w:rsidRPr="00F02179" w:rsidRDefault="0004277E" w:rsidP="0004277E">
            <w:pPr>
              <w:ind w:left="0" w:firstLine="0"/>
              <w:rPr>
                <w:rFonts w:eastAsia="微軟正黑體" w:cstheme="minorHAnsi"/>
              </w:rPr>
            </w:pPr>
            <w:r w:rsidRPr="00F02179">
              <w:rPr>
                <w:rFonts w:eastAsia="微軟正黑體" w:cstheme="minorHAnsi"/>
              </w:rPr>
              <w:t>帳號</w:t>
            </w:r>
          </w:p>
        </w:tc>
        <w:tc>
          <w:tcPr>
            <w:tcW w:w="1062" w:type="dxa"/>
            <w:vAlign w:val="center"/>
          </w:tcPr>
          <w:p w:rsidR="0004277E" w:rsidRPr="00F02179" w:rsidRDefault="0004277E" w:rsidP="0004277E">
            <w:pPr>
              <w:ind w:left="0" w:firstLine="0"/>
              <w:rPr>
                <w:rFonts w:eastAsia="微軟正黑體" w:cstheme="minorHAnsi"/>
              </w:rPr>
            </w:pPr>
            <w:r w:rsidRPr="00F02179">
              <w:rPr>
                <w:rFonts w:eastAsia="微軟正黑體" w:cstheme="minorHAnsi"/>
                <w:szCs w:val="24"/>
              </w:rPr>
              <w:t>數字</w:t>
            </w:r>
          </w:p>
        </w:tc>
        <w:tc>
          <w:tcPr>
            <w:tcW w:w="701" w:type="dxa"/>
          </w:tcPr>
          <w:p w:rsidR="0004277E" w:rsidRPr="00F02179" w:rsidRDefault="0004277E" w:rsidP="0004277E">
            <w:pPr>
              <w:ind w:left="0" w:firstLine="0"/>
              <w:jc w:val="center"/>
              <w:rPr>
                <w:rFonts w:eastAsia="微軟正黑體" w:cstheme="minorHAnsi"/>
              </w:rPr>
            </w:pPr>
            <w:r w:rsidRPr="00F02179">
              <w:rPr>
                <w:rFonts w:eastAsia="微軟正黑體" w:cstheme="minorHAnsi"/>
                <w:szCs w:val="24"/>
              </w:rPr>
              <w:t>M</w:t>
            </w:r>
          </w:p>
        </w:tc>
        <w:tc>
          <w:tcPr>
            <w:tcW w:w="1226" w:type="dxa"/>
            <w:vAlign w:val="center"/>
          </w:tcPr>
          <w:p w:rsidR="0004277E" w:rsidRPr="00F02179" w:rsidRDefault="0004277E" w:rsidP="0004277E">
            <w:pPr>
              <w:ind w:left="0" w:firstLine="0"/>
              <w:rPr>
                <w:rFonts w:eastAsia="微軟正黑體" w:cstheme="minorHAnsi"/>
              </w:rPr>
            </w:pPr>
            <w:r w:rsidRPr="00F02179">
              <w:rPr>
                <w:rFonts w:eastAsia="微軟正黑體" w:cstheme="minorHAnsi"/>
                <w:szCs w:val="24"/>
              </w:rPr>
              <w:t>14</w:t>
            </w:r>
          </w:p>
        </w:tc>
        <w:tc>
          <w:tcPr>
            <w:tcW w:w="3385" w:type="dxa"/>
            <w:vAlign w:val="center"/>
          </w:tcPr>
          <w:p w:rsidR="0004277E" w:rsidRPr="00F02179" w:rsidRDefault="0004277E" w:rsidP="0004277E">
            <w:pPr>
              <w:ind w:left="0" w:firstLine="0"/>
              <w:rPr>
                <w:rFonts w:eastAsia="微軟正黑體" w:cstheme="minorHAnsi"/>
              </w:rPr>
            </w:pPr>
            <w:r w:rsidRPr="00F02179">
              <w:rPr>
                <w:rFonts w:eastAsia="微軟正黑體" w:cstheme="minorHAnsi"/>
                <w:sz w:val="22"/>
              </w:rPr>
              <w:t>客戶活存帳號</w:t>
            </w:r>
          </w:p>
        </w:tc>
      </w:tr>
      <w:tr w:rsidR="0004277E" w:rsidRPr="00F02179" w:rsidTr="00A93B4B">
        <w:tc>
          <w:tcPr>
            <w:tcW w:w="752" w:type="dxa"/>
            <w:vAlign w:val="center"/>
          </w:tcPr>
          <w:p w:rsidR="0004277E" w:rsidRPr="00F02179" w:rsidRDefault="0004277E">
            <w:pPr>
              <w:pStyle w:val="af2"/>
              <w:numPr>
                <w:ilvl w:val="0"/>
                <w:numId w:val="53"/>
              </w:numPr>
              <w:ind w:leftChars="0"/>
              <w:rPr>
                <w:rFonts w:eastAsia="微軟正黑體" w:cstheme="minorHAnsi"/>
              </w:rPr>
            </w:pPr>
          </w:p>
        </w:tc>
        <w:tc>
          <w:tcPr>
            <w:tcW w:w="1795" w:type="dxa"/>
            <w:vAlign w:val="center"/>
          </w:tcPr>
          <w:p w:rsidR="0004277E" w:rsidRPr="00F02179" w:rsidRDefault="0004277E" w:rsidP="0004277E">
            <w:pPr>
              <w:ind w:left="0" w:firstLine="0"/>
              <w:rPr>
                <w:rFonts w:eastAsia="微軟正黑體" w:cstheme="minorHAnsi"/>
              </w:rPr>
            </w:pPr>
            <w:r w:rsidRPr="00F02179">
              <w:rPr>
                <w:rFonts w:eastAsia="微軟正黑體" w:cstheme="minorHAnsi"/>
              </w:rPr>
              <w:t>濃縮日期</w:t>
            </w:r>
          </w:p>
        </w:tc>
        <w:tc>
          <w:tcPr>
            <w:tcW w:w="1062" w:type="dxa"/>
            <w:vAlign w:val="center"/>
          </w:tcPr>
          <w:p w:rsidR="0004277E" w:rsidRPr="00F02179" w:rsidRDefault="0004277E" w:rsidP="0004277E">
            <w:pPr>
              <w:ind w:left="0" w:firstLine="0"/>
              <w:rPr>
                <w:rFonts w:eastAsia="微軟正黑體" w:cstheme="minorHAnsi"/>
              </w:rPr>
            </w:pPr>
            <w:r w:rsidRPr="00F02179">
              <w:rPr>
                <w:rFonts w:eastAsia="微軟正黑體" w:cstheme="minorHAnsi"/>
                <w:szCs w:val="24"/>
              </w:rPr>
              <w:t>日期</w:t>
            </w:r>
          </w:p>
        </w:tc>
        <w:tc>
          <w:tcPr>
            <w:tcW w:w="701" w:type="dxa"/>
          </w:tcPr>
          <w:p w:rsidR="0004277E" w:rsidRPr="00F02179" w:rsidRDefault="0004277E" w:rsidP="0004277E">
            <w:pPr>
              <w:ind w:left="0" w:firstLine="0"/>
              <w:jc w:val="center"/>
              <w:rPr>
                <w:rFonts w:eastAsia="微軟正黑體" w:cstheme="minorHAnsi"/>
              </w:rPr>
            </w:pPr>
            <w:r w:rsidRPr="00F02179">
              <w:rPr>
                <w:rFonts w:eastAsia="微軟正黑體" w:cstheme="minorHAnsi"/>
                <w:szCs w:val="24"/>
              </w:rPr>
              <w:t>M</w:t>
            </w:r>
          </w:p>
        </w:tc>
        <w:tc>
          <w:tcPr>
            <w:tcW w:w="1226" w:type="dxa"/>
            <w:vAlign w:val="center"/>
          </w:tcPr>
          <w:p w:rsidR="0004277E" w:rsidRPr="00F02179" w:rsidRDefault="00123FF9" w:rsidP="0004277E">
            <w:pPr>
              <w:ind w:left="0" w:firstLine="0"/>
              <w:rPr>
                <w:rFonts w:eastAsia="微軟正黑體" w:cstheme="minorHAnsi"/>
              </w:rPr>
            </w:pPr>
            <w:r w:rsidRPr="00F02179">
              <w:rPr>
                <w:rFonts w:eastAsia="微軟正黑體" w:cstheme="minorHAnsi"/>
                <w:szCs w:val="24"/>
              </w:rPr>
              <w:t>8</w:t>
            </w:r>
          </w:p>
        </w:tc>
        <w:tc>
          <w:tcPr>
            <w:tcW w:w="3385" w:type="dxa"/>
            <w:vAlign w:val="center"/>
          </w:tcPr>
          <w:p w:rsidR="0004277E" w:rsidRPr="00F02179" w:rsidRDefault="0004277E" w:rsidP="0004277E">
            <w:pPr>
              <w:ind w:left="0" w:firstLine="0"/>
              <w:rPr>
                <w:rFonts w:eastAsia="微軟正黑體" w:cstheme="minorHAnsi"/>
              </w:rPr>
            </w:pPr>
          </w:p>
        </w:tc>
      </w:tr>
      <w:tr w:rsidR="008D5F42" w:rsidRPr="00F02179" w:rsidTr="00A93B4B">
        <w:tc>
          <w:tcPr>
            <w:tcW w:w="8921" w:type="dxa"/>
            <w:gridSpan w:val="6"/>
            <w:vAlign w:val="center"/>
          </w:tcPr>
          <w:p w:rsidR="008D5F42" w:rsidRPr="00F02179" w:rsidRDefault="008D5F42" w:rsidP="00A93B4B">
            <w:pPr>
              <w:ind w:left="0" w:firstLine="0"/>
              <w:rPr>
                <w:rFonts w:eastAsia="微軟正黑體" w:cstheme="minorHAnsi"/>
                <w:sz w:val="22"/>
              </w:rPr>
            </w:pPr>
            <w:r w:rsidRPr="00F02179">
              <w:rPr>
                <w:rFonts w:eastAsia="微軟正黑體" w:cstheme="minorHAnsi"/>
                <w:sz w:val="22"/>
              </w:rPr>
              <w:t>Detail-</w:t>
            </w:r>
            <w:r w:rsidRPr="00F02179">
              <w:rPr>
                <w:rFonts w:eastAsia="微軟正黑體" w:cstheme="minorHAnsi"/>
                <w:sz w:val="22"/>
              </w:rPr>
              <w:t>交易明細</w:t>
            </w: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交易日期</w:t>
            </w:r>
          </w:p>
        </w:tc>
        <w:tc>
          <w:tcPr>
            <w:tcW w:w="1062"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日期</w:t>
            </w:r>
          </w:p>
        </w:tc>
        <w:tc>
          <w:tcPr>
            <w:tcW w:w="701" w:type="dxa"/>
          </w:tcPr>
          <w:p w:rsidR="008D5F42" w:rsidRPr="00F02179" w:rsidRDefault="0004277E"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7</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摘要</w:t>
            </w:r>
          </w:p>
        </w:tc>
        <w:tc>
          <w:tcPr>
            <w:tcW w:w="1062"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文數字</w:t>
            </w:r>
          </w:p>
        </w:tc>
        <w:tc>
          <w:tcPr>
            <w:tcW w:w="701" w:type="dxa"/>
          </w:tcPr>
          <w:p w:rsidR="008D5F42" w:rsidRPr="00F02179" w:rsidRDefault="000F5850"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10</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支出金額</w:t>
            </w:r>
          </w:p>
        </w:tc>
        <w:tc>
          <w:tcPr>
            <w:tcW w:w="1062"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金額</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9(12)V99</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存入金額</w:t>
            </w:r>
          </w:p>
        </w:tc>
        <w:tc>
          <w:tcPr>
            <w:tcW w:w="1062"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金額</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9(12)V99</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餘額</w:t>
            </w:r>
          </w:p>
        </w:tc>
        <w:tc>
          <w:tcPr>
            <w:tcW w:w="1062"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金額</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9(12)V99</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交易行</w:t>
            </w:r>
          </w:p>
        </w:tc>
        <w:tc>
          <w:tcPr>
            <w:tcW w:w="1062" w:type="dxa"/>
            <w:vAlign w:val="center"/>
          </w:tcPr>
          <w:p w:rsidR="008D5F42" w:rsidRPr="00F02179" w:rsidRDefault="008D5F42" w:rsidP="00A93B4B">
            <w:pPr>
              <w:ind w:left="0" w:firstLine="0"/>
              <w:rPr>
                <w:rFonts w:eastAsia="微軟正黑體" w:cstheme="minorHAnsi"/>
                <w:szCs w:val="24"/>
              </w:rPr>
            </w:pPr>
            <w:r w:rsidRPr="00F02179">
              <w:rPr>
                <w:rFonts w:eastAsia="微軟正黑體" w:cstheme="minorHAnsi"/>
                <w:szCs w:val="24"/>
              </w:rPr>
              <w:t>數字</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3</w:t>
            </w:r>
          </w:p>
        </w:tc>
        <w:tc>
          <w:tcPr>
            <w:tcW w:w="3385" w:type="dxa"/>
            <w:vAlign w:val="center"/>
          </w:tcPr>
          <w:p w:rsidR="008D5F42" w:rsidRPr="00F02179" w:rsidRDefault="008D5F42" w:rsidP="00A93B4B">
            <w:pPr>
              <w:ind w:left="0" w:firstLine="0"/>
              <w:rPr>
                <w:rFonts w:eastAsia="微軟正黑體" w:cstheme="minorHAnsi"/>
                <w:sz w:val="22"/>
              </w:rPr>
            </w:pPr>
            <w:r w:rsidRPr="00F02179">
              <w:rPr>
                <w:rFonts w:eastAsia="微軟正黑體" w:cstheme="minorHAnsi"/>
                <w:sz w:val="22"/>
              </w:rPr>
              <w:t>12</w:t>
            </w:r>
            <w:r w:rsidRPr="00F02179">
              <w:rPr>
                <w:rFonts w:eastAsia="微軟正黑體" w:cstheme="minorHAnsi"/>
                <w:sz w:val="22"/>
              </w:rPr>
              <w:t>位整數，</w:t>
            </w:r>
            <w:r w:rsidRPr="00F02179">
              <w:rPr>
                <w:rFonts w:eastAsia="微軟正黑體" w:cstheme="minorHAnsi"/>
                <w:sz w:val="22"/>
              </w:rPr>
              <w:t>2</w:t>
            </w:r>
            <w:r w:rsidRPr="00F02179">
              <w:rPr>
                <w:rFonts w:eastAsia="微軟正黑體" w:cstheme="minorHAnsi"/>
                <w:sz w:val="22"/>
              </w:rPr>
              <w:t>位小數</w:t>
            </w: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備註</w:t>
            </w:r>
          </w:p>
        </w:tc>
        <w:tc>
          <w:tcPr>
            <w:tcW w:w="1062" w:type="dxa"/>
            <w:vAlign w:val="center"/>
          </w:tcPr>
          <w:p w:rsidR="008D5F42" w:rsidRPr="00F02179" w:rsidRDefault="008D5F42" w:rsidP="00A93B4B">
            <w:pPr>
              <w:ind w:left="0" w:firstLine="0"/>
              <w:rPr>
                <w:rFonts w:eastAsia="微軟正黑體" w:cstheme="minorHAnsi"/>
                <w:szCs w:val="24"/>
              </w:rPr>
            </w:pPr>
            <w:r w:rsidRPr="00F02179">
              <w:rPr>
                <w:rFonts w:eastAsia="微軟正黑體" w:cstheme="minorHAnsi"/>
                <w:szCs w:val="24"/>
              </w:rPr>
              <w:t>文數字</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8D5F42" w:rsidRPr="00F02179" w:rsidRDefault="008D5F42" w:rsidP="00A93B4B">
            <w:pPr>
              <w:ind w:left="0" w:firstLine="0"/>
              <w:rPr>
                <w:rFonts w:eastAsia="微軟正黑體" w:cstheme="minorHAnsi"/>
                <w:szCs w:val="24"/>
              </w:rPr>
            </w:pPr>
            <w:r w:rsidRPr="00F02179">
              <w:rPr>
                <w:rFonts w:eastAsia="微軟正黑體" w:cstheme="minorHAnsi"/>
                <w:szCs w:val="24"/>
              </w:rPr>
              <w:t>16</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8921" w:type="dxa"/>
            <w:gridSpan w:val="6"/>
            <w:vAlign w:val="center"/>
          </w:tcPr>
          <w:p w:rsidR="008D5F42" w:rsidRPr="00F02179" w:rsidRDefault="0004277E" w:rsidP="00A93B4B">
            <w:pPr>
              <w:ind w:left="0" w:firstLine="0"/>
              <w:rPr>
                <w:rFonts w:eastAsia="微軟正黑體" w:cstheme="minorHAnsi"/>
                <w:sz w:val="22"/>
              </w:rPr>
            </w:pPr>
            <w:r w:rsidRPr="00F02179">
              <w:rPr>
                <w:rFonts w:eastAsia="微軟正黑體" w:cstheme="minorHAnsi"/>
                <w:sz w:val="22"/>
              </w:rPr>
              <w:t xml:space="preserve">Trail </w:t>
            </w: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濃縮借方筆數</w:t>
            </w:r>
          </w:p>
        </w:tc>
        <w:tc>
          <w:tcPr>
            <w:tcW w:w="1062" w:type="dxa"/>
            <w:vAlign w:val="center"/>
          </w:tcPr>
          <w:p w:rsidR="008D5F42" w:rsidRPr="00F02179" w:rsidRDefault="008D5F42" w:rsidP="00A93B4B">
            <w:pPr>
              <w:ind w:left="0" w:firstLine="0"/>
              <w:rPr>
                <w:rFonts w:eastAsia="微軟正黑體" w:cstheme="minorHAnsi"/>
                <w:szCs w:val="24"/>
              </w:rPr>
            </w:pPr>
            <w:r w:rsidRPr="00F02179">
              <w:rPr>
                <w:rFonts w:eastAsia="微軟正黑體" w:cstheme="minorHAnsi"/>
                <w:szCs w:val="24"/>
              </w:rPr>
              <w:t>數字</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5</w:t>
            </w:r>
          </w:p>
        </w:tc>
        <w:tc>
          <w:tcPr>
            <w:tcW w:w="3385" w:type="dxa"/>
            <w:vAlign w:val="center"/>
          </w:tcPr>
          <w:p w:rsidR="008D5F42" w:rsidRPr="00F02179" w:rsidRDefault="008D5F42" w:rsidP="00A93B4B">
            <w:pPr>
              <w:ind w:left="0" w:firstLine="0"/>
              <w:rPr>
                <w:rFonts w:eastAsia="微軟正黑體" w:cstheme="minorHAnsi"/>
                <w:sz w:val="22"/>
              </w:rPr>
            </w:pPr>
          </w:p>
        </w:tc>
      </w:tr>
      <w:tr w:rsidR="008D5F42" w:rsidRPr="00F02179" w:rsidTr="00A93B4B">
        <w:tc>
          <w:tcPr>
            <w:tcW w:w="752" w:type="dxa"/>
            <w:vAlign w:val="center"/>
          </w:tcPr>
          <w:p w:rsidR="008D5F42" w:rsidRPr="00F02179" w:rsidRDefault="008D5F42">
            <w:pPr>
              <w:pStyle w:val="af2"/>
              <w:numPr>
                <w:ilvl w:val="0"/>
                <w:numId w:val="53"/>
              </w:numPr>
              <w:ind w:leftChars="0"/>
              <w:rPr>
                <w:rFonts w:eastAsia="微軟正黑體" w:cstheme="minorHAnsi"/>
              </w:rPr>
            </w:pPr>
          </w:p>
        </w:tc>
        <w:tc>
          <w:tcPr>
            <w:tcW w:w="1795" w:type="dxa"/>
            <w:vAlign w:val="center"/>
          </w:tcPr>
          <w:p w:rsidR="008D5F42" w:rsidRPr="00F02179" w:rsidRDefault="0004277E" w:rsidP="00A93B4B">
            <w:pPr>
              <w:ind w:left="0" w:firstLine="0"/>
              <w:rPr>
                <w:rFonts w:eastAsia="微軟正黑體" w:cstheme="minorHAnsi"/>
                <w:szCs w:val="24"/>
              </w:rPr>
            </w:pPr>
            <w:r w:rsidRPr="00F02179">
              <w:rPr>
                <w:rFonts w:eastAsia="微軟正黑體" w:cstheme="minorHAnsi"/>
                <w:szCs w:val="24"/>
              </w:rPr>
              <w:t>濃縮借方金額</w:t>
            </w:r>
          </w:p>
        </w:tc>
        <w:tc>
          <w:tcPr>
            <w:tcW w:w="1062" w:type="dxa"/>
            <w:vAlign w:val="center"/>
          </w:tcPr>
          <w:p w:rsidR="008D5F42" w:rsidRPr="00F02179" w:rsidRDefault="008D5F42" w:rsidP="00A93B4B">
            <w:pPr>
              <w:ind w:left="0" w:firstLine="0"/>
              <w:rPr>
                <w:rFonts w:eastAsia="微軟正黑體" w:cstheme="minorHAnsi"/>
                <w:szCs w:val="24"/>
              </w:rPr>
            </w:pPr>
            <w:r w:rsidRPr="00F02179">
              <w:rPr>
                <w:rFonts w:eastAsia="微軟正黑體" w:cstheme="minorHAnsi"/>
                <w:szCs w:val="24"/>
              </w:rPr>
              <w:t>數字</w:t>
            </w:r>
          </w:p>
        </w:tc>
        <w:tc>
          <w:tcPr>
            <w:tcW w:w="701" w:type="dxa"/>
          </w:tcPr>
          <w:p w:rsidR="008D5F42" w:rsidRPr="00F02179" w:rsidRDefault="008D5F42" w:rsidP="00A93B4B">
            <w:pPr>
              <w:ind w:left="0" w:firstLine="0"/>
              <w:jc w:val="center"/>
              <w:rPr>
                <w:rFonts w:eastAsia="微軟正黑體" w:cstheme="minorHAnsi"/>
                <w:szCs w:val="24"/>
              </w:rPr>
            </w:pPr>
            <w:r w:rsidRPr="00F02179">
              <w:rPr>
                <w:rFonts w:eastAsia="微軟正黑體" w:cstheme="minorHAnsi"/>
                <w:szCs w:val="24"/>
              </w:rPr>
              <w:t>O</w:t>
            </w:r>
          </w:p>
        </w:tc>
        <w:tc>
          <w:tcPr>
            <w:tcW w:w="1226" w:type="dxa"/>
          </w:tcPr>
          <w:p w:rsidR="008D5F42" w:rsidRPr="00F02179" w:rsidRDefault="000F5850" w:rsidP="00A93B4B">
            <w:pPr>
              <w:ind w:left="0" w:firstLine="0"/>
              <w:rPr>
                <w:rFonts w:eastAsia="微軟正黑體" w:cstheme="minorHAnsi"/>
                <w:szCs w:val="24"/>
              </w:rPr>
            </w:pPr>
            <w:r w:rsidRPr="00F02179">
              <w:rPr>
                <w:rFonts w:eastAsia="微軟正黑體" w:cstheme="minorHAnsi"/>
                <w:szCs w:val="24"/>
              </w:rPr>
              <w:t>9(12)V99</w:t>
            </w:r>
          </w:p>
        </w:tc>
        <w:tc>
          <w:tcPr>
            <w:tcW w:w="3385" w:type="dxa"/>
            <w:vAlign w:val="center"/>
          </w:tcPr>
          <w:p w:rsidR="008D5F42" w:rsidRPr="00F02179" w:rsidRDefault="008D5F42" w:rsidP="00A93B4B">
            <w:pPr>
              <w:ind w:left="0" w:firstLine="0"/>
              <w:rPr>
                <w:rFonts w:eastAsia="微軟正黑體" w:cstheme="minorHAnsi"/>
                <w:sz w:val="22"/>
              </w:rPr>
            </w:pPr>
          </w:p>
        </w:tc>
      </w:tr>
      <w:tr w:rsidR="000F5850" w:rsidRPr="00F02179" w:rsidTr="009D0DE5">
        <w:tc>
          <w:tcPr>
            <w:tcW w:w="752" w:type="dxa"/>
            <w:vAlign w:val="center"/>
          </w:tcPr>
          <w:p w:rsidR="000F5850" w:rsidRPr="00F02179" w:rsidRDefault="000F5850">
            <w:pPr>
              <w:pStyle w:val="af2"/>
              <w:numPr>
                <w:ilvl w:val="0"/>
                <w:numId w:val="53"/>
              </w:numPr>
              <w:ind w:leftChars="0"/>
              <w:rPr>
                <w:rFonts w:eastAsia="微軟正黑體" w:cstheme="minorHAnsi"/>
              </w:rPr>
            </w:pPr>
          </w:p>
        </w:tc>
        <w:tc>
          <w:tcPr>
            <w:tcW w:w="1795" w:type="dxa"/>
            <w:vAlign w:val="center"/>
          </w:tcPr>
          <w:p w:rsidR="000F5850" w:rsidRPr="00F02179" w:rsidRDefault="000F5850" w:rsidP="000F5850">
            <w:pPr>
              <w:ind w:left="0" w:firstLine="0"/>
              <w:rPr>
                <w:rFonts w:eastAsia="微軟正黑體" w:cstheme="minorHAnsi"/>
                <w:szCs w:val="24"/>
              </w:rPr>
            </w:pPr>
            <w:r w:rsidRPr="00F02179">
              <w:rPr>
                <w:rFonts w:eastAsia="微軟正黑體" w:cstheme="minorHAnsi"/>
                <w:szCs w:val="24"/>
              </w:rPr>
              <w:t>濃縮貸方筆數</w:t>
            </w:r>
          </w:p>
        </w:tc>
        <w:tc>
          <w:tcPr>
            <w:tcW w:w="1062" w:type="dxa"/>
            <w:vAlign w:val="center"/>
          </w:tcPr>
          <w:p w:rsidR="000F5850" w:rsidRPr="00F02179" w:rsidRDefault="000F5850" w:rsidP="000F5850">
            <w:pPr>
              <w:ind w:left="0" w:firstLine="0"/>
              <w:rPr>
                <w:rFonts w:eastAsia="微軟正黑體" w:cstheme="minorHAnsi"/>
                <w:szCs w:val="24"/>
              </w:rPr>
            </w:pPr>
            <w:r w:rsidRPr="00F02179">
              <w:rPr>
                <w:rFonts w:eastAsia="微軟正黑體" w:cstheme="minorHAnsi"/>
                <w:szCs w:val="24"/>
              </w:rPr>
              <w:t>數字</w:t>
            </w:r>
          </w:p>
        </w:tc>
        <w:tc>
          <w:tcPr>
            <w:tcW w:w="701" w:type="dxa"/>
          </w:tcPr>
          <w:p w:rsidR="000F5850" w:rsidRPr="00F02179" w:rsidRDefault="000F5850" w:rsidP="000F5850">
            <w:pPr>
              <w:ind w:left="0" w:firstLine="0"/>
              <w:jc w:val="center"/>
              <w:rPr>
                <w:rFonts w:eastAsia="微軟正黑體" w:cstheme="minorHAnsi"/>
                <w:szCs w:val="24"/>
              </w:rPr>
            </w:pPr>
            <w:r w:rsidRPr="00F02179">
              <w:rPr>
                <w:rFonts w:eastAsia="微軟正黑體" w:cstheme="minorHAnsi"/>
                <w:szCs w:val="24"/>
              </w:rPr>
              <w:t>O</w:t>
            </w:r>
          </w:p>
        </w:tc>
        <w:tc>
          <w:tcPr>
            <w:tcW w:w="1226" w:type="dxa"/>
          </w:tcPr>
          <w:p w:rsidR="000F5850" w:rsidRPr="00F02179" w:rsidRDefault="000F5850" w:rsidP="000F5850">
            <w:pPr>
              <w:ind w:left="0" w:firstLine="0"/>
              <w:rPr>
                <w:rFonts w:eastAsia="微軟正黑體" w:cstheme="minorHAnsi"/>
                <w:szCs w:val="24"/>
              </w:rPr>
            </w:pPr>
            <w:r w:rsidRPr="00F02179">
              <w:rPr>
                <w:rFonts w:eastAsia="微軟正黑體" w:cstheme="minorHAnsi"/>
                <w:szCs w:val="24"/>
              </w:rPr>
              <w:t>5</w:t>
            </w:r>
          </w:p>
        </w:tc>
        <w:tc>
          <w:tcPr>
            <w:tcW w:w="3385" w:type="dxa"/>
            <w:vAlign w:val="center"/>
          </w:tcPr>
          <w:p w:rsidR="000F5850" w:rsidRPr="00F02179" w:rsidRDefault="000F5850" w:rsidP="000F5850">
            <w:pPr>
              <w:ind w:left="0" w:firstLine="0"/>
              <w:rPr>
                <w:rFonts w:eastAsia="微軟正黑體" w:cstheme="minorHAnsi"/>
                <w:sz w:val="22"/>
              </w:rPr>
            </w:pPr>
          </w:p>
        </w:tc>
      </w:tr>
      <w:tr w:rsidR="000F5850" w:rsidRPr="00F02179" w:rsidTr="009D0DE5">
        <w:tc>
          <w:tcPr>
            <w:tcW w:w="752" w:type="dxa"/>
            <w:vAlign w:val="center"/>
          </w:tcPr>
          <w:p w:rsidR="000F5850" w:rsidRPr="00F02179" w:rsidRDefault="000F5850">
            <w:pPr>
              <w:pStyle w:val="af2"/>
              <w:numPr>
                <w:ilvl w:val="0"/>
                <w:numId w:val="53"/>
              </w:numPr>
              <w:ind w:leftChars="0"/>
              <w:rPr>
                <w:rFonts w:eastAsia="微軟正黑體" w:cstheme="minorHAnsi"/>
              </w:rPr>
            </w:pPr>
          </w:p>
        </w:tc>
        <w:tc>
          <w:tcPr>
            <w:tcW w:w="1795" w:type="dxa"/>
            <w:vAlign w:val="center"/>
          </w:tcPr>
          <w:p w:rsidR="000F5850" w:rsidRPr="00F02179" w:rsidRDefault="000F5850" w:rsidP="000F5850">
            <w:pPr>
              <w:ind w:left="0" w:firstLine="0"/>
              <w:rPr>
                <w:rFonts w:eastAsia="微軟正黑體" w:cstheme="minorHAnsi"/>
                <w:szCs w:val="24"/>
              </w:rPr>
            </w:pPr>
            <w:r w:rsidRPr="00F02179">
              <w:rPr>
                <w:rFonts w:eastAsia="微軟正黑體" w:cstheme="minorHAnsi"/>
                <w:szCs w:val="24"/>
              </w:rPr>
              <w:t>濃縮貸方金額</w:t>
            </w:r>
          </w:p>
        </w:tc>
        <w:tc>
          <w:tcPr>
            <w:tcW w:w="1062" w:type="dxa"/>
            <w:vAlign w:val="center"/>
          </w:tcPr>
          <w:p w:rsidR="000F5850" w:rsidRPr="00F02179" w:rsidRDefault="000F5850" w:rsidP="000F5850">
            <w:pPr>
              <w:ind w:left="0" w:firstLine="0"/>
              <w:rPr>
                <w:rFonts w:eastAsia="微軟正黑體" w:cstheme="minorHAnsi"/>
                <w:szCs w:val="24"/>
              </w:rPr>
            </w:pPr>
            <w:r w:rsidRPr="00F02179">
              <w:rPr>
                <w:rFonts w:eastAsia="微軟正黑體" w:cstheme="minorHAnsi"/>
                <w:szCs w:val="24"/>
              </w:rPr>
              <w:t>數字</w:t>
            </w:r>
          </w:p>
        </w:tc>
        <w:tc>
          <w:tcPr>
            <w:tcW w:w="701" w:type="dxa"/>
          </w:tcPr>
          <w:p w:rsidR="000F5850" w:rsidRPr="00F02179" w:rsidRDefault="000F5850" w:rsidP="000F5850">
            <w:pPr>
              <w:ind w:left="0" w:firstLine="0"/>
              <w:jc w:val="center"/>
              <w:rPr>
                <w:rFonts w:eastAsia="微軟正黑體" w:cstheme="minorHAnsi"/>
                <w:szCs w:val="24"/>
              </w:rPr>
            </w:pPr>
            <w:r w:rsidRPr="00F02179">
              <w:rPr>
                <w:rFonts w:eastAsia="微軟正黑體" w:cstheme="minorHAnsi"/>
                <w:szCs w:val="24"/>
              </w:rPr>
              <w:t>O</w:t>
            </w:r>
          </w:p>
        </w:tc>
        <w:tc>
          <w:tcPr>
            <w:tcW w:w="1226" w:type="dxa"/>
          </w:tcPr>
          <w:p w:rsidR="000F5850" w:rsidRPr="00F02179" w:rsidRDefault="000F5850" w:rsidP="000F5850">
            <w:pPr>
              <w:ind w:left="0" w:firstLine="0"/>
              <w:rPr>
                <w:rFonts w:eastAsia="微軟正黑體" w:cstheme="minorHAnsi"/>
                <w:szCs w:val="24"/>
              </w:rPr>
            </w:pPr>
            <w:r w:rsidRPr="00F02179">
              <w:rPr>
                <w:rFonts w:eastAsia="微軟正黑體" w:cstheme="minorHAnsi"/>
                <w:szCs w:val="24"/>
              </w:rPr>
              <w:t>9(12)V99</w:t>
            </w:r>
          </w:p>
        </w:tc>
        <w:tc>
          <w:tcPr>
            <w:tcW w:w="3385" w:type="dxa"/>
            <w:vAlign w:val="center"/>
          </w:tcPr>
          <w:p w:rsidR="000F5850" w:rsidRPr="00F02179" w:rsidRDefault="000F5850" w:rsidP="000F5850">
            <w:pPr>
              <w:ind w:left="0" w:firstLine="0"/>
              <w:rPr>
                <w:rFonts w:eastAsia="微軟正黑體" w:cstheme="minorHAnsi"/>
                <w:sz w:val="22"/>
              </w:rPr>
            </w:pPr>
          </w:p>
        </w:tc>
      </w:tr>
    </w:tbl>
    <w:p w:rsidR="003F2AB0" w:rsidRPr="00F02179" w:rsidRDefault="003F2AB0" w:rsidP="00A615ED">
      <w:pPr>
        <w:ind w:left="0" w:firstLine="0"/>
        <w:rPr>
          <w:rFonts w:eastAsia="微軟正黑體" w:cstheme="minorHAnsi"/>
        </w:rPr>
      </w:pPr>
    </w:p>
    <w:p w:rsidR="003F2AB0" w:rsidRPr="00F02179" w:rsidRDefault="003F2AB0">
      <w:pPr>
        <w:widowControl/>
        <w:ind w:left="0" w:firstLine="0"/>
        <w:rPr>
          <w:rFonts w:eastAsia="微軟正黑體" w:cstheme="minorHAnsi"/>
        </w:rPr>
      </w:pPr>
      <w:r w:rsidRPr="00F02179">
        <w:rPr>
          <w:rFonts w:eastAsia="微軟正黑體" w:cstheme="minorHAnsi"/>
        </w:rPr>
        <w:br w:type="page"/>
      </w:r>
    </w:p>
    <w:p w:rsidR="003F2AB0" w:rsidRPr="00F02179" w:rsidRDefault="003F2AB0" w:rsidP="003F2AB0">
      <w:pPr>
        <w:ind w:left="0" w:firstLine="0"/>
        <w:outlineLvl w:val="2"/>
        <w:rPr>
          <w:rFonts w:eastAsia="微軟正黑體" w:cstheme="minorHAnsi"/>
        </w:rPr>
      </w:pPr>
      <w:bookmarkStart w:id="207" w:name="_Toc170379663"/>
      <w:r w:rsidRPr="00F02179">
        <w:rPr>
          <w:rFonts w:eastAsia="微軟正黑體" w:cstheme="minorHAnsi"/>
          <w:szCs w:val="24"/>
        </w:rPr>
        <w:lastRenderedPageBreak/>
        <w:t xml:space="preserve">2.3.26 </w:t>
      </w:r>
      <w:r w:rsidRPr="00F02179">
        <w:rPr>
          <w:rFonts w:eastAsia="微軟正黑體" w:cstheme="minorHAnsi"/>
          <w:szCs w:val="24"/>
        </w:rPr>
        <w:t>列印綜存臨時對帳單</w:t>
      </w:r>
      <w:bookmarkEnd w:id="207"/>
    </w:p>
    <w:p w:rsidR="00DD2D79" w:rsidRPr="00F02179" w:rsidRDefault="003F2AB0" w:rsidP="00DD2D79">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2.3.26.1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BB0F6B" w:rsidRPr="00F02179" w:rsidRDefault="00BB0F6B" w:rsidP="00BB0F6B">
      <w:pPr>
        <w:ind w:left="142" w:hanging="56"/>
        <w:rPr>
          <w:rFonts w:eastAsia="微軟正黑體" w:cstheme="minorHAnsi"/>
        </w:rPr>
      </w:pPr>
      <w:r w:rsidRPr="00F02179">
        <w:rPr>
          <w:rFonts w:eastAsia="微軟正黑體" w:cstheme="minorHAnsi"/>
        </w:rPr>
        <w:t>此交易提供進行綜存臨時對帳單的查詢與列印。</w:t>
      </w:r>
      <w:r w:rsidR="00B14856" w:rsidRPr="00F02179">
        <w:rPr>
          <w:rFonts w:eastAsia="微軟正黑體" w:cstheme="minorHAnsi"/>
        </w:rPr>
        <w:t>以綜存主帳號進行查詢，並帶出該主帳號下之所有綜存定存明細。</w:t>
      </w:r>
      <w:r w:rsidRPr="00F02179">
        <w:rPr>
          <w:rFonts w:eastAsia="微軟正黑體" w:cstheme="minorHAnsi"/>
        </w:rPr>
        <w:t>每筆定存若有開立</w:t>
      </w:r>
      <w:r w:rsidRPr="00F02179">
        <w:rPr>
          <w:rFonts w:eastAsia="微軟正黑體" w:cstheme="minorHAnsi"/>
        </w:rPr>
        <w:t>/</w:t>
      </w:r>
      <w:r w:rsidRPr="00F02179">
        <w:rPr>
          <w:rFonts w:eastAsia="微軟正黑體" w:cstheme="minorHAnsi"/>
        </w:rPr>
        <w:t>中途結清</w:t>
      </w:r>
      <w:r w:rsidRPr="00F02179">
        <w:rPr>
          <w:rFonts w:eastAsia="微軟正黑體" w:cstheme="minorHAnsi"/>
        </w:rPr>
        <w:t>/</w:t>
      </w:r>
      <w:r w:rsidRPr="00F02179">
        <w:rPr>
          <w:rFonts w:eastAsia="微軟正黑體" w:cstheme="minorHAnsi"/>
        </w:rPr>
        <w:t>結清</w:t>
      </w:r>
      <w:r w:rsidRPr="00F02179">
        <w:rPr>
          <w:rFonts w:eastAsia="微軟正黑體" w:cstheme="minorHAnsi"/>
        </w:rPr>
        <w:t>/</w:t>
      </w:r>
      <w:r w:rsidRPr="00F02179">
        <w:rPr>
          <w:rFonts w:eastAsia="微軟正黑體" w:cstheme="minorHAnsi"/>
        </w:rPr>
        <w:t>更正沖回之交易動作，則本查詢功能會以該交易動作之交易日期為一筆記錄，顯示於查詢結果。</w:t>
      </w:r>
    </w:p>
    <w:p w:rsidR="00B14856" w:rsidRPr="00F02179" w:rsidRDefault="00B14856" w:rsidP="00B14856">
      <w:pPr>
        <w:ind w:left="142" w:hanging="56"/>
        <w:rPr>
          <w:rFonts w:eastAsia="微軟正黑體" w:cstheme="minorHAnsi"/>
        </w:rPr>
      </w:pPr>
      <w:r w:rsidRPr="00F02179">
        <w:rPr>
          <w:rFonts w:eastAsia="微軟正黑體" w:cstheme="minorHAnsi"/>
        </w:rPr>
        <w:t>若發生綜存定存換發實體存單之業務情境，因兩者於核心系統中已為不同產品種類，故換發後之實體存單情況將</w:t>
      </w:r>
      <w:r w:rsidR="001758E1" w:rsidRPr="00F02179">
        <w:rPr>
          <w:rFonts w:eastAsia="微軟正黑體" w:cstheme="minorHAnsi"/>
        </w:rPr>
        <w:t>不會</w:t>
      </w:r>
      <w:r w:rsidRPr="00F02179">
        <w:rPr>
          <w:rFonts w:eastAsia="微軟正黑體" w:cstheme="minorHAnsi"/>
        </w:rPr>
        <w:t>反映於此查詢中。</w:t>
      </w:r>
    </w:p>
    <w:p w:rsidR="00B14856" w:rsidRPr="00F02179" w:rsidRDefault="00B14856" w:rsidP="00B14856">
      <w:pPr>
        <w:ind w:left="142" w:hanging="56"/>
        <w:rPr>
          <w:rFonts w:eastAsia="微軟正黑體" w:cstheme="minorHAnsi"/>
        </w:rPr>
      </w:pPr>
    </w:p>
    <w:p w:rsidR="00DD2D79" w:rsidRPr="00F02179" w:rsidRDefault="00DD2D79" w:rsidP="00DD2D79">
      <w:pPr>
        <w:pStyle w:val="af2"/>
        <w:numPr>
          <w:ilvl w:val="0"/>
          <w:numId w:val="250"/>
        </w:numPr>
        <w:ind w:leftChars="0"/>
        <w:outlineLvl w:val="4"/>
        <w:rPr>
          <w:rFonts w:eastAsia="微軟正黑體" w:cstheme="minorHAnsi"/>
        </w:rPr>
      </w:pPr>
      <w:r w:rsidRPr="00F02179">
        <w:rPr>
          <w:rFonts w:eastAsia="微軟正黑體" w:cstheme="minorHAnsi"/>
        </w:rPr>
        <w:t>查詢頁面</w:t>
      </w:r>
    </w:p>
    <w:p w:rsidR="00DD2D79" w:rsidRPr="00F02179" w:rsidRDefault="00DD2D79" w:rsidP="00DD2D79">
      <w:pPr>
        <w:pStyle w:val="af2"/>
        <w:numPr>
          <w:ilvl w:val="0"/>
          <w:numId w:val="251"/>
        </w:numPr>
        <w:ind w:leftChars="0" w:left="964" w:hanging="482"/>
        <w:rPr>
          <w:rFonts w:eastAsia="微軟正黑體" w:cstheme="minorHAnsi"/>
        </w:rPr>
      </w:pPr>
      <w:r w:rsidRPr="00F02179">
        <w:rPr>
          <w:rFonts w:eastAsia="微軟正黑體" w:cstheme="minorHAnsi"/>
        </w:rPr>
        <w:t>帳號：限制輸入綜存主帳號</w:t>
      </w:r>
    </w:p>
    <w:p w:rsidR="00DD2D79" w:rsidRPr="00F02179" w:rsidRDefault="00DD2D79" w:rsidP="00DD2D79">
      <w:pPr>
        <w:pStyle w:val="af2"/>
        <w:numPr>
          <w:ilvl w:val="0"/>
          <w:numId w:val="251"/>
        </w:numPr>
        <w:ind w:leftChars="0" w:left="964" w:hanging="482"/>
        <w:rPr>
          <w:rFonts w:eastAsia="微軟正黑體" w:cstheme="minorHAnsi"/>
        </w:rPr>
      </w:pPr>
      <w:r w:rsidRPr="00F02179">
        <w:rPr>
          <w:rFonts w:eastAsia="微軟正黑體" w:cstheme="minorHAnsi"/>
        </w:rPr>
        <w:t>日期區間：交易日期區間查詢</w:t>
      </w:r>
      <w:r w:rsidRPr="00F02179">
        <w:rPr>
          <w:rFonts w:eastAsia="微軟正黑體" w:cstheme="minorHAnsi"/>
        </w:rPr>
        <w:t xml:space="preserve"> (</w:t>
      </w:r>
      <w:r w:rsidRPr="00F02179">
        <w:rPr>
          <w:rFonts w:eastAsia="微軟正黑體" w:cstheme="minorHAnsi"/>
        </w:rPr>
        <w:t>起日</w:t>
      </w:r>
      <w:r w:rsidRPr="00F02179">
        <w:rPr>
          <w:rFonts w:eastAsia="微軟正黑體" w:cstheme="minorHAnsi"/>
        </w:rPr>
        <w:t>~</w:t>
      </w:r>
      <w:r w:rsidRPr="00F02179">
        <w:rPr>
          <w:rFonts w:eastAsia="微軟正黑體" w:cstheme="minorHAnsi"/>
        </w:rPr>
        <w:t>迄日</w:t>
      </w:r>
      <w:r w:rsidRPr="00F02179">
        <w:rPr>
          <w:rFonts w:eastAsia="微軟正黑體" w:cstheme="minorHAnsi"/>
        </w:rPr>
        <w:t>)</w:t>
      </w:r>
    </w:p>
    <w:p w:rsidR="00906037" w:rsidRPr="00F02179" w:rsidRDefault="00906037" w:rsidP="00DD2D79">
      <w:pPr>
        <w:pStyle w:val="af2"/>
        <w:numPr>
          <w:ilvl w:val="0"/>
          <w:numId w:val="250"/>
        </w:numPr>
        <w:ind w:leftChars="0"/>
        <w:outlineLvl w:val="4"/>
        <w:rPr>
          <w:rFonts w:eastAsia="微軟正黑體" w:cstheme="minorHAnsi"/>
        </w:rPr>
      </w:pPr>
      <w:r w:rsidRPr="00F02179">
        <w:rPr>
          <w:rFonts w:eastAsia="微軟正黑體" w:cstheme="minorHAnsi"/>
        </w:rPr>
        <w:t>查詢結果</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序號</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交易日期：該筆定存之開立</w:t>
      </w:r>
      <w:r w:rsidRPr="00F02179">
        <w:rPr>
          <w:rFonts w:eastAsia="微軟正黑體" w:cstheme="minorHAnsi"/>
        </w:rPr>
        <w:t>/</w:t>
      </w:r>
      <w:r w:rsidRPr="00F02179">
        <w:rPr>
          <w:rFonts w:eastAsia="微軟正黑體" w:cstheme="minorHAnsi"/>
        </w:rPr>
        <w:t>結清</w:t>
      </w:r>
      <w:r w:rsidRPr="00F02179">
        <w:rPr>
          <w:rFonts w:eastAsia="微軟正黑體" w:cstheme="minorHAnsi"/>
        </w:rPr>
        <w:t>/</w:t>
      </w:r>
      <w:r w:rsidRPr="00F02179">
        <w:rPr>
          <w:rFonts w:eastAsia="微軟正黑體" w:cstheme="minorHAnsi"/>
        </w:rPr>
        <w:t>中途結清</w:t>
      </w:r>
      <w:r w:rsidRPr="00F02179">
        <w:rPr>
          <w:rFonts w:eastAsia="微軟正黑體" w:cstheme="minorHAnsi"/>
        </w:rPr>
        <w:t>/</w:t>
      </w:r>
      <w:r w:rsidRPr="00F02179">
        <w:rPr>
          <w:rFonts w:eastAsia="微軟正黑體" w:cstheme="minorHAnsi"/>
        </w:rPr>
        <w:t>沖正之交易日期</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定存帳號：綜存定存帳號</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幣別</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利率：顯示該定存之利率</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到期日：存單到期日</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存單金額：定存本金</w:t>
      </w:r>
    </w:p>
    <w:p w:rsidR="00906037" w:rsidRPr="00F02179" w:rsidRDefault="00906037" w:rsidP="00906037">
      <w:pPr>
        <w:pStyle w:val="af2"/>
        <w:numPr>
          <w:ilvl w:val="0"/>
          <w:numId w:val="252"/>
        </w:numPr>
        <w:ind w:leftChars="0" w:left="964" w:hanging="482"/>
        <w:rPr>
          <w:rFonts w:eastAsia="微軟正黑體" w:cstheme="minorHAnsi"/>
        </w:rPr>
      </w:pPr>
      <w:r w:rsidRPr="00F02179">
        <w:rPr>
          <w:rFonts w:eastAsia="微軟正黑體" w:cstheme="minorHAnsi"/>
        </w:rPr>
        <w:t>備註：僅顯示中文敘述</w:t>
      </w:r>
    </w:p>
    <w:p w:rsidR="00906037" w:rsidRPr="00F02179" w:rsidRDefault="00906037" w:rsidP="00906037">
      <w:pPr>
        <w:pStyle w:val="af2"/>
        <w:numPr>
          <w:ilvl w:val="0"/>
          <w:numId w:val="253"/>
        </w:numPr>
        <w:ind w:leftChars="0" w:left="1134" w:hanging="141"/>
        <w:rPr>
          <w:rFonts w:eastAsia="微軟正黑體" w:cstheme="minorHAnsi"/>
        </w:rPr>
      </w:pPr>
      <w:r w:rsidRPr="00F02179">
        <w:rPr>
          <w:rFonts w:eastAsia="微軟正黑體" w:cstheme="minorHAnsi"/>
        </w:rPr>
        <w:t xml:space="preserve">N1 : </w:t>
      </w:r>
      <w:r w:rsidRPr="00F02179">
        <w:rPr>
          <w:rFonts w:eastAsia="微軟正黑體" w:cstheme="minorHAnsi"/>
        </w:rPr>
        <w:t>本金續存</w:t>
      </w:r>
      <w:r w:rsidRPr="00F02179">
        <w:rPr>
          <w:rFonts w:eastAsia="微軟正黑體" w:cstheme="minorHAnsi"/>
        </w:rPr>
        <w:t xml:space="preserve"> (</w:t>
      </w:r>
      <w:r w:rsidRPr="00F02179">
        <w:rPr>
          <w:rFonts w:eastAsia="微軟正黑體" w:cstheme="minorHAnsi"/>
        </w:rPr>
        <w:t>該存單種類之存單開立時，該帳號會有一筆開立明細</w:t>
      </w:r>
      <w:r w:rsidRPr="00F02179">
        <w:rPr>
          <w:rFonts w:eastAsia="微軟正黑體" w:cstheme="minorHAnsi"/>
        </w:rPr>
        <w:t>)</w:t>
      </w:r>
      <w:r w:rsidRPr="00F02179">
        <w:rPr>
          <w:rFonts w:eastAsia="微軟正黑體" w:cstheme="minorHAnsi"/>
        </w:rPr>
        <w:br/>
        <w:t xml:space="preserve">N2 : </w:t>
      </w:r>
      <w:r w:rsidRPr="00F02179">
        <w:rPr>
          <w:rFonts w:eastAsia="微軟正黑體" w:cstheme="minorHAnsi"/>
        </w:rPr>
        <w:t>本利續存</w:t>
      </w:r>
      <w:r w:rsidRPr="00F02179">
        <w:rPr>
          <w:rFonts w:eastAsia="微軟正黑體" w:cstheme="minorHAnsi"/>
        </w:rPr>
        <w:t xml:space="preserve"> (</w:t>
      </w:r>
      <w:r w:rsidRPr="00F02179">
        <w:rPr>
          <w:rFonts w:eastAsia="微軟正黑體" w:cstheme="minorHAnsi"/>
        </w:rPr>
        <w:t>該存單種類之存單開立時，該帳號會有一筆開立明細</w:t>
      </w:r>
      <w:r w:rsidRPr="00F02179">
        <w:rPr>
          <w:rFonts w:eastAsia="微軟正黑體" w:cstheme="minorHAnsi"/>
        </w:rPr>
        <w:t>)</w:t>
      </w:r>
      <w:r w:rsidRPr="00F02179">
        <w:rPr>
          <w:rFonts w:eastAsia="微軟正黑體" w:cstheme="minorHAnsi"/>
        </w:rPr>
        <w:br/>
        <w:t xml:space="preserve">N3 : </w:t>
      </w:r>
      <w:r w:rsidRPr="00F02179">
        <w:rPr>
          <w:rFonts w:eastAsia="微軟正黑體" w:cstheme="minorHAnsi"/>
        </w:rPr>
        <w:t>到期入帳</w:t>
      </w:r>
      <w:r w:rsidRPr="00F02179">
        <w:rPr>
          <w:rFonts w:eastAsia="微軟正黑體" w:cstheme="minorHAnsi"/>
        </w:rPr>
        <w:t xml:space="preserve"> (</w:t>
      </w:r>
      <w:r w:rsidRPr="00F02179">
        <w:rPr>
          <w:rFonts w:eastAsia="微軟正黑體" w:cstheme="minorHAnsi"/>
        </w:rPr>
        <w:t>該存單種類之存單開立時，該帳號會有一筆開立明細</w:t>
      </w:r>
      <w:r w:rsidRPr="00F02179">
        <w:rPr>
          <w:rFonts w:eastAsia="微軟正黑體" w:cstheme="minorHAnsi"/>
        </w:rPr>
        <w:t>)</w:t>
      </w:r>
      <w:r w:rsidRPr="00F02179">
        <w:rPr>
          <w:rFonts w:eastAsia="微軟正黑體" w:cstheme="minorHAnsi"/>
        </w:rPr>
        <w:br/>
        <w:t xml:space="preserve">CT : </w:t>
      </w:r>
      <w:r w:rsidRPr="00F02179">
        <w:rPr>
          <w:rFonts w:eastAsia="微軟正黑體" w:cstheme="minorHAnsi"/>
        </w:rPr>
        <w:t>中途結清</w:t>
      </w:r>
      <w:r w:rsidRPr="00F02179">
        <w:rPr>
          <w:rFonts w:eastAsia="微軟正黑體" w:cstheme="minorHAnsi"/>
        </w:rPr>
        <w:t xml:space="preserve"> (</w:t>
      </w:r>
      <w:r w:rsidRPr="00F02179">
        <w:rPr>
          <w:rFonts w:eastAsia="微軟正黑體" w:cstheme="minorHAnsi"/>
        </w:rPr>
        <w:t>存單發生中途結清時，該帳號會有一筆中途結清的明細</w:t>
      </w:r>
      <w:r w:rsidRPr="00F02179">
        <w:rPr>
          <w:rFonts w:eastAsia="微軟正黑體" w:cstheme="minorHAnsi"/>
        </w:rPr>
        <w:t>)</w:t>
      </w:r>
      <w:r w:rsidRPr="00F02179">
        <w:rPr>
          <w:rFonts w:eastAsia="微軟正黑體" w:cstheme="minorHAnsi"/>
        </w:rPr>
        <w:br/>
        <w:t xml:space="preserve">CA : </w:t>
      </w:r>
      <w:r w:rsidRPr="00F02179">
        <w:rPr>
          <w:rFonts w:eastAsia="微軟正黑體" w:cstheme="minorHAnsi"/>
        </w:rPr>
        <w:t>結清入戶</w:t>
      </w:r>
      <w:r w:rsidRPr="00F02179">
        <w:rPr>
          <w:rFonts w:eastAsia="微軟正黑體" w:cstheme="minorHAnsi"/>
        </w:rPr>
        <w:t xml:space="preserve"> (</w:t>
      </w:r>
      <w:r w:rsidRPr="00F02179">
        <w:rPr>
          <w:rFonts w:eastAsia="微軟正黑體" w:cstheme="minorHAnsi"/>
        </w:rPr>
        <w:t>存單結清時，該帳號會有一筆結清的明細</w:t>
      </w:r>
      <w:r w:rsidRPr="00F02179">
        <w:rPr>
          <w:rFonts w:eastAsia="微軟正黑體" w:cstheme="minorHAnsi"/>
        </w:rPr>
        <w:t>)</w:t>
      </w:r>
      <w:r w:rsidRPr="00F02179">
        <w:rPr>
          <w:rFonts w:eastAsia="微軟正黑體" w:cstheme="minorHAnsi"/>
        </w:rPr>
        <w:br/>
        <w:t xml:space="preserve">EC : </w:t>
      </w:r>
      <w:r w:rsidRPr="00F02179">
        <w:rPr>
          <w:rFonts w:eastAsia="微軟正黑體" w:cstheme="minorHAnsi"/>
        </w:rPr>
        <w:t>更正沖回</w:t>
      </w:r>
      <w:r w:rsidRPr="00F02179">
        <w:rPr>
          <w:rFonts w:eastAsia="微軟正黑體" w:cstheme="minorHAnsi"/>
        </w:rPr>
        <w:t xml:space="preserve"> (</w:t>
      </w:r>
      <w:r w:rsidRPr="00F02179">
        <w:rPr>
          <w:rFonts w:eastAsia="微軟正黑體" w:cstheme="minorHAnsi"/>
        </w:rPr>
        <w:t>存單發生沖正時，該帳號會有一筆沖正的明細</w:t>
      </w:r>
      <w:r w:rsidRPr="00F02179">
        <w:rPr>
          <w:rFonts w:eastAsia="微軟正黑體" w:cstheme="minorHAnsi"/>
        </w:rPr>
        <w:t>)</w:t>
      </w:r>
    </w:p>
    <w:p w:rsidR="00906037" w:rsidRPr="00F02179" w:rsidRDefault="00906037" w:rsidP="00906037">
      <w:pPr>
        <w:pStyle w:val="af2"/>
        <w:numPr>
          <w:ilvl w:val="0"/>
          <w:numId w:val="253"/>
        </w:numPr>
        <w:ind w:leftChars="0" w:left="1134" w:hanging="141"/>
        <w:rPr>
          <w:rFonts w:eastAsia="微軟正黑體" w:cstheme="minorHAnsi"/>
        </w:rPr>
      </w:pPr>
      <w:r w:rsidRPr="00F02179">
        <w:rPr>
          <w:rFonts w:eastAsia="微軟正黑體" w:cstheme="minorHAnsi"/>
        </w:rPr>
        <w:t>舉例說明：</w:t>
      </w:r>
      <w:r w:rsidRPr="00F02179">
        <w:rPr>
          <w:rFonts w:eastAsia="微軟正黑體" w:cstheme="minorHAnsi"/>
        </w:rPr>
        <w:br/>
      </w:r>
      <w:r w:rsidRPr="00F02179">
        <w:rPr>
          <w:rFonts w:eastAsia="微軟正黑體" w:cstheme="minorHAnsi"/>
        </w:rPr>
        <w:t>若在查詢區間內</w:t>
      </w:r>
      <w:r w:rsidRPr="00F02179">
        <w:rPr>
          <w:rFonts w:eastAsia="微軟正黑體" w:cstheme="minorHAnsi"/>
        </w:rPr>
        <w:t xml:space="preserve"> (2023/01/01~2023/06/31)</w:t>
      </w:r>
      <w:r w:rsidRPr="00F02179">
        <w:rPr>
          <w:rFonts w:eastAsia="微軟正黑體" w:cstheme="minorHAnsi"/>
        </w:rPr>
        <w:t>，有個存單種類為到期入帳的定存經歷定存開立</w:t>
      </w:r>
      <w:r w:rsidRPr="00F02179">
        <w:rPr>
          <w:rFonts w:eastAsia="微軟正黑體" w:cstheme="minorHAnsi"/>
        </w:rPr>
        <w:t>~</w:t>
      </w:r>
      <w:r w:rsidRPr="00F02179">
        <w:rPr>
          <w:rFonts w:eastAsia="微軟正黑體" w:cstheme="minorHAnsi"/>
        </w:rPr>
        <w:t>定存結清入戶之生命週期。則臨時對帳單中將會出現兩筆該定存帳號之記錄。開立時，交易日期為開立日，備註為到期入帳；到期時，交易日期為到期日，備註為結清入戶。</w:t>
      </w:r>
    </w:p>
    <w:p w:rsidR="00906037" w:rsidRPr="00F02179" w:rsidRDefault="00906037" w:rsidP="00906037">
      <w:pPr>
        <w:pStyle w:val="af2"/>
        <w:ind w:leftChars="0" w:left="482" w:firstLine="0"/>
        <w:rPr>
          <w:rFonts w:eastAsia="微軟正黑體" w:cstheme="minorHAnsi"/>
        </w:rPr>
      </w:pPr>
    </w:p>
    <w:p w:rsidR="00DD2D79" w:rsidRPr="00F02179" w:rsidRDefault="00906037" w:rsidP="00DD2D79">
      <w:pPr>
        <w:pStyle w:val="af2"/>
        <w:numPr>
          <w:ilvl w:val="0"/>
          <w:numId w:val="250"/>
        </w:numPr>
        <w:ind w:leftChars="0"/>
        <w:outlineLvl w:val="4"/>
        <w:rPr>
          <w:rFonts w:eastAsia="微軟正黑體" w:cstheme="minorHAnsi"/>
        </w:rPr>
      </w:pPr>
      <w:r w:rsidRPr="00F02179">
        <w:rPr>
          <w:rFonts w:eastAsia="微軟正黑體" w:cstheme="minorHAnsi"/>
        </w:rPr>
        <w:t>對帳單列印</w:t>
      </w:r>
    </w:p>
    <w:p w:rsidR="00DD2D79" w:rsidRPr="00F02179" w:rsidRDefault="00906037" w:rsidP="00906037">
      <w:pPr>
        <w:ind w:leftChars="236" w:left="566" w:firstLine="0"/>
        <w:rPr>
          <w:rFonts w:eastAsia="微軟正黑體" w:cstheme="minorHAnsi"/>
        </w:rPr>
      </w:pPr>
      <w:r w:rsidRPr="00F02179">
        <w:rPr>
          <w:rFonts w:eastAsia="微軟正黑體" w:cstheme="minorHAnsi"/>
        </w:rPr>
        <w:lastRenderedPageBreak/>
        <w:t>列印內容同上述說明。</w:t>
      </w:r>
    </w:p>
    <w:p w:rsidR="003F2AB0" w:rsidRPr="00F02179" w:rsidRDefault="003F2AB0" w:rsidP="00EE7448">
      <w:pPr>
        <w:pStyle w:val="af2"/>
        <w:numPr>
          <w:ilvl w:val="3"/>
          <w:numId w:val="48"/>
        </w:numPr>
        <w:ind w:leftChars="0"/>
        <w:outlineLvl w:val="3"/>
        <w:rPr>
          <w:rFonts w:eastAsia="微軟正黑體" w:cstheme="minorHAnsi"/>
          <w:bCs/>
          <w:iCs/>
          <w:kern w:val="0"/>
          <w:szCs w:val="20"/>
        </w:rPr>
      </w:pP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EE7448" w:rsidRPr="00F02179" w:rsidRDefault="00EE7448" w:rsidP="004F3E43">
      <w:pPr>
        <w:pStyle w:val="af2"/>
        <w:numPr>
          <w:ilvl w:val="0"/>
          <w:numId w:val="260"/>
        </w:numPr>
        <w:ind w:leftChars="0"/>
        <w:outlineLvl w:val="4"/>
        <w:rPr>
          <w:rFonts w:eastAsia="微軟正黑體" w:cstheme="minorHAnsi"/>
        </w:rPr>
      </w:pPr>
      <w:r w:rsidRPr="00F02179">
        <w:rPr>
          <w:rFonts w:eastAsia="微軟正黑體" w:cstheme="minorHAnsi"/>
        </w:rPr>
        <w:t>查詢頁面</w:t>
      </w:r>
      <w:r w:rsidRPr="00F02179">
        <w:rPr>
          <w:rFonts w:eastAsia="微軟正黑體" w:cstheme="minorHAnsi"/>
        </w:rPr>
        <w:t xml:space="preserve"> – </w:t>
      </w:r>
      <w:r w:rsidRPr="00F02179">
        <w:rPr>
          <w:rFonts w:eastAsia="微軟正黑體" w:cstheme="minorHAnsi"/>
        </w:rPr>
        <w:t>列印綜存臨時對帳單</w:t>
      </w:r>
    </w:p>
    <w:p w:rsidR="003F2AB0" w:rsidRPr="00F02179" w:rsidRDefault="003F2AB0" w:rsidP="003F2AB0">
      <w:pPr>
        <w:ind w:left="0" w:firstLine="0"/>
        <w:rPr>
          <w:rFonts w:eastAsia="微軟正黑體" w:cstheme="minorHAnsi"/>
        </w:rPr>
      </w:pPr>
      <w:r w:rsidRPr="00F02179">
        <w:rPr>
          <w:rFonts w:eastAsia="微軟正黑體" w:cstheme="minorHAnsi"/>
          <w:noProof/>
        </w:rPr>
        <w:drawing>
          <wp:inline distT="0" distB="0" distL="0" distR="0">
            <wp:extent cx="5671185" cy="3038475"/>
            <wp:effectExtent l="0" t="0" r="5715" b="9525"/>
            <wp:docPr id="15836837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3703" name="圖片 1583683703"/>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3038475"/>
                    </a:xfrm>
                    <a:prstGeom prst="rect">
                      <a:avLst/>
                    </a:prstGeom>
                  </pic:spPr>
                </pic:pic>
              </a:graphicData>
            </a:graphic>
          </wp:inline>
        </w:drawing>
      </w:r>
    </w:p>
    <w:p w:rsidR="003F2AB0" w:rsidRPr="00F02179" w:rsidRDefault="00906037" w:rsidP="004F3E43">
      <w:pPr>
        <w:pStyle w:val="af2"/>
        <w:numPr>
          <w:ilvl w:val="0"/>
          <w:numId w:val="261"/>
        </w:numPr>
        <w:ind w:leftChars="0"/>
        <w:outlineLvl w:val="4"/>
        <w:rPr>
          <w:rFonts w:eastAsia="微軟正黑體" w:cstheme="minorHAnsi"/>
        </w:rPr>
      </w:pPr>
      <w:r w:rsidRPr="00F02179">
        <w:rPr>
          <w:rFonts w:eastAsia="微軟正黑體" w:cstheme="minorHAnsi"/>
        </w:rPr>
        <w:t>對帳單</w:t>
      </w:r>
      <w:r w:rsidR="003F2AB0" w:rsidRPr="00F02179">
        <w:rPr>
          <w:rFonts w:eastAsia="微軟正黑體" w:cstheme="minorHAnsi"/>
        </w:rPr>
        <w:t>列印</w:t>
      </w:r>
    </w:p>
    <w:p w:rsidR="003F2AB0" w:rsidRPr="00F02179" w:rsidRDefault="003F2AB0" w:rsidP="003F2AB0">
      <w:pPr>
        <w:ind w:left="0" w:firstLine="0"/>
        <w:rPr>
          <w:rFonts w:eastAsia="微軟正黑體" w:cstheme="minorHAnsi"/>
        </w:rPr>
      </w:pPr>
      <w:r w:rsidRPr="00F02179">
        <w:rPr>
          <w:rFonts w:eastAsia="微軟正黑體" w:cstheme="minorHAnsi"/>
          <w:noProof/>
        </w:rPr>
        <w:drawing>
          <wp:inline distT="0" distB="0" distL="0" distR="0">
            <wp:extent cx="5671185" cy="2082572"/>
            <wp:effectExtent l="0" t="0" r="5715" b="0"/>
            <wp:docPr id="14845051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5112" name="圖片 2"/>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082572"/>
                    </a:xfrm>
                    <a:prstGeom prst="rect">
                      <a:avLst/>
                    </a:prstGeom>
                  </pic:spPr>
                </pic:pic>
              </a:graphicData>
            </a:graphic>
          </wp:inline>
        </w:drawing>
      </w:r>
    </w:p>
    <w:p w:rsidR="003F2AB0" w:rsidRPr="00F02179" w:rsidRDefault="003F2AB0" w:rsidP="003F2AB0">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2.3.26.3 </w:t>
      </w: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41260C" w:rsidRPr="00F02179" w:rsidRDefault="0041260C" w:rsidP="0041260C">
      <w:pPr>
        <w:pStyle w:val="af2"/>
        <w:numPr>
          <w:ilvl w:val="0"/>
          <w:numId w:val="248"/>
        </w:numPr>
        <w:ind w:leftChars="0"/>
        <w:outlineLvl w:val="4"/>
        <w:rPr>
          <w:rFonts w:eastAsia="微軟正黑體" w:cstheme="minorHAnsi"/>
        </w:rPr>
      </w:pPr>
      <w:r w:rsidRPr="00F02179">
        <w:rPr>
          <w:rFonts w:eastAsia="微軟正黑體" w:cstheme="minorHAnsi"/>
        </w:rPr>
        <w:t>查詢</w:t>
      </w:r>
      <w:r w:rsidR="00C15A78" w:rsidRPr="00F02179">
        <w:rPr>
          <w:rFonts w:eastAsia="微軟正黑體" w:cstheme="minorHAnsi"/>
        </w:rPr>
        <w:t>與結果</w:t>
      </w:r>
      <w:r w:rsidRPr="00F02179">
        <w:rPr>
          <w:rFonts w:eastAsia="微軟正黑體" w:cstheme="minorHAnsi"/>
        </w:rPr>
        <w:t>頁面</w:t>
      </w:r>
    </w:p>
    <w:tbl>
      <w:tblPr>
        <w:tblStyle w:val="af1"/>
        <w:tblW w:w="0" w:type="auto"/>
        <w:tblLook w:val="04A0"/>
      </w:tblPr>
      <w:tblGrid>
        <w:gridCol w:w="753"/>
        <w:gridCol w:w="1613"/>
        <w:gridCol w:w="1254"/>
        <w:gridCol w:w="702"/>
        <w:gridCol w:w="1411"/>
        <w:gridCol w:w="3188"/>
      </w:tblGrid>
      <w:tr w:rsidR="0041260C" w:rsidRPr="00F02179" w:rsidTr="00906037">
        <w:tc>
          <w:tcPr>
            <w:tcW w:w="753"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編號</w:t>
            </w:r>
          </w:p>
        </w:tc>
        <w:tc>
          <w:tcPr>
            <w:tcW w:w="1613"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欄位名稱</w:t>
            </w:r>
          </w:p>
        </w:tc>
        <w:tc>
          <w:tcPr>
            <w:tcW w:w="1254"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欄位種類</w:t>
            </w:r>
          </w:p>
        </w:tc>
        <w:tc>
          <w:tcPr>
            <w:tcW w:w="702"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類別</w:t>
            </w:r>
          </w:p>
        </w:tc>
        <w:tc>
          <w:tcPr>
            <w:tcW w:w="1411"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長度</w:t>
            </w:r>
          </w:p>
        </w:tc>
        <w:tc>
          <w:tcPr>
            <w:tcW w:w="3188"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說明</w:t>
            </w:r>
          </w:p>
        </w:tc>
      </w:tr>
      <w:tr w:rsidR="006C783E" w:rsidRPr="00F02179" w:rsidTr="006C783E">
        <w:tc>
          <w:tcPr>
            <w:tcW w:w="8921" w:type="dxa"/>
            <w:gridSpan w:val="6"/>
            <w:tcBorders>
              <w:bottom w:val="single" w:sz="4" w:space="0" w:color="auto"/>
            </w:tcBorders>
            <w:shd w:val="clear" w:color="auto" w:fill="D5DCE4" w:themeFill="text2" w:themeFillTint="33"/>
          </w:tcPr>
          <w:p w:rsidR="006C783E" w:rsidRPr="00F02179" w:rsidRDefault="006C783E" w:rsidP="006C783E">
            <w:pPr>
              <w:ind w:left="0" w:firstLine="0"/>
              <w:rPr>
                <w:rFonts w:eastAsia="微軟正黑體" w:cstheme="minorHAnsi"/>
                <w:b/>
                <w:bCs/>
                <w:sz w:val="22"/>
              </w:rPr>
            </w:pPr>
            <w:r w:rsidRPr="00F02179">
              <w:rPr>
                <w:rFonts w:eastAsia="微軟正黑體" w:cstheme="minorHAnsi"/>
                <w:b/>
                <w:bCs/>
                <w:sz w:val="22"/>
              </w:rPr>
              <w:t>查詢條件</w:t>
            </w:r>
          </w:p>
        </w:tc>
      </w:tr>
      <w:tr w:rsidR="006C783E" w:rsidRPr="00F02179" w:rsidTr="00906037">
        <w:tc>
          <w:tcPr>
            <w:tcW w:w="753" w:type="dxa"/>
            <w:vAlign w:val="center"/>
          </w:tcPr>
          <w:p w:rsidR="006C783E" w:rsidRPr="00F02179" w:rsidRDefault="006C783E" w:rsidP="006C783E">
            <w:pPr>
              <w:pStyle w:val="af2"/>
              <w:numPr>
                <w:ilvl w:val="0"/>
                <w:numId w:val="254"/>
              </w:numPr>
              <w:ind w:leftChars="0"/>
              <w:rPr>
                <w:rFonts w:eastAsia="微軟正黑體" w:cstheme="minorHAnsi"/>
                <w:sz w:val="22"/>
              </w:rPr>
            </w:pPr>
          </w:p>
        </w:tc>
        <w:tc>
          <w:tcPr>
            <w:tcW w:w="1613"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帳號</w:t>
            </w:r>
          </w:p>
        </w:tc>
        <w:tc>
          <w:tcPr>
            <w:tcW w:w="1254"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數字</w:t>
            </w:r>
          </w:p>
        </w:tc>
        <w:tc>
          <w:tcPr>
            <w:tcW w:w="702" w:type="dxa"/>
          </w:tcPr>
          <w:p w:rsidR="006C783E" w:rsidRPr="00F02179" w:rsidRDefault="006C783E" w:rsidP="006C783E">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14</w:t>
            </w:r>
          </w:p>
        </w:tc>
        <w:tc>
          <w:tcPr>
            <w:tcW w:w="3188"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限查詢綜存主帳號</w:t>
            </w:r>
          </w:p>
        </w:tc>
      </w:tr>
      <w:tr w:rsidR="006C783E" w:rsidRPr="00F02179" w:rsidTr="00906037">
        <w:tc>
          <w:tcPr>
            <w:tcW w:w="753" w:type="dxa"/>
            <w:vAlign w:val="center"/>
          </w:tcPr>
          <w:p w:rsidR="006C783E" w:rsidRPr="00F02179" w:rsidRDefault="006C783E" w:rsidP="006C783E">
            <w:pPr>
              <w:pStyle w:val="af2"/>
              <w:numPr>
                <w:ilvl w:val="0"/>
                <w:numId w:val="254"/>
              </w:numPr>
              <w:ind w:leftChars="0"/>
              <w:rPr>
                <w:rFonts w:eastAsia="微軟正黑體" w:cstheme="minorHAnsi"/>
                <w:sz w:val="22"/>
              </w:rPr>
            </w:pPr>
          </w:p>
        </w:tc>
        <w:tc>
          <w:tcPr>
            <w:tcW w:w="1613"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日期區間</w:t>
            </w:r>
            <w:r w:rsidRPr="00F02179">
              <w:rPr>
                <w:rFonts w:eastAsia="微軟正黑體" w:cstheme="minorHAnsi"/>
                <w:sz w:val="22"/>
              </w:rPr>
              <w:t xml:space="preserve"> (</w:t>
            </w:r>
            <w:r w:rsidRPr="00F02179">
              <w:rPr>
                <w:rFonts w:eastAsia="微軟正黑體" w:cstheme="minorHAnsi"/>
                <w:sz w:val="22"/>
              </w:rPr>
              <w:t>起</w:t>
            </w:r>
            <w:r w:rsidRPr="00F02179">
              <w:rPr>
                <w:rFonts w:eastAsia="微軟正黑體" w:cstheme="minorHAnsi"/>
                <w:sz w:val="22"/>
              </w:rPr>
              <w:t>/</w:t>
            </w:r>
            <w:r w:rsidRPr="00F02179">
              <w:rPr>
                <w:rFonts w:eastAsia="微軟正黑體" w:cstheme="minorHAnsi"/>
                <w:sz w:val="22"/>
              </w:rPr>
              <w:t>迄</w:t>
            </w:r>
            <w:r w:rsidRPr="00F02179">
              <w:rPr>
                <w:rFonts w:eastAsia="微軟正黑體" w:cstheme="minorHAnsi"/>
                <w:sz w:val="22"/>
              </w:rPr>
              <w:t>)</w:t>
            </w:r>
          </w:p>
        </w:tc>
        <w:tc>
          <w:tcPr>
            <w:tcW w:w="1254"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日期</w:t>
            </w:r>
          </w:p>
        </w:tc>
        <w:tc>
          <w:tcPr>
            <w:tcW w:w="702" w:type="dxa"/>
          </w:tcPr>
          <w:p w:rsidR="006C783E" w:rsidRPr="00F02179" w:rsidRDefault="006C783E" w:rsidP="006C783E">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10/10</w:t>
            </w:r>
          </w:p>
        </w:tc>
        <w:tc>
          <w:tcPr>
            <w:tcW w:w="3188"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輸入交易日期範圍</w:t>
            </w:r>
          </w:p>
        </w:tc>
      </w:tr>
      <w:tr w:rsidR="006C783E" w:rsidRPr="00F02179" w:rsidTr="006C783E">
        <w:tc>
          <w:tcPr>
            <w:tcW w:w="8921" w:type="dxa"/>
            <w:gridSpan w:val="6"/>
            <w:shd w:val="clear" w:color="auto" w:fill="D5DCE4" w:themeFill="text2" w:themeFillTint="33"/>
            <w:vAlign w:val="center"/>
          </w:tcPr>
          <w:p w:rsidR="006C783E" w:rsidRPr="00F02179" w:rsidRDefault="006C783E" w:rsidP="006C783E">
            <w:pPr>
              <w:ind w:left="0" w:firstLine="0"/>
              <w:rPr>
                <w:rFonts w:eastAsia="微軟正黑體" w:cstheme="minorHAnsi"/>
                <w:b/>
                <w:bCs/>
                <w:sz w:val="22"/>
              </w:rPr>
            </w:pPr>
            <w:r w:rsidRPr="00F02179">
              <w:rPr>
                <w:rFonts w:eastAsia="微軟正黑體" w:cstheme="minorHAnsi"/>
                <w:b/>
                <w:bCs/>
                <w:sz w:val="22"/>
              </w:rPr>
              <w:t>查詢結果</w:t>
            </w:r>
          </w:p>
        </w:tc>
      </w:tr>
      <w:tr w:rsidR="006C783E" w:rsidRPr="00F02179" w:rsidTr="00906037">
        <w:tc>
          <w:tcPr>
            <w:tcW w:w="753" w:type="dxa"/>
            <w:vAlign w:val="center"/>
          </w:tcPr>
          <w:p w:rsidR="006C783E" w:rsidRPr="00F02179" w:rsidRDefault="006C783E" w:rsidP="006C783E">
            <w:pPr>
              <w:pStyle w:val="af2"/>
              <w:numPr>
                <w:ilvl w:val="0"/>
                <w:numId w:val="254"/>
              </w:numPr>
              <w:ind w:leftChars="0"/>
              <w:rPr>
                <w:rFonts w:eastAsia="微軟正黑體" w:cstheme="minorHAnsi"/>
                <w:sz w:val="22"/>
              </w:rPr>
            </w:pPr>
          </w:p>
        </w:tc>
        <w:tc>
          <w:tcPr>
            <w:tcW w:w="1613"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序號</w:t>
            </w:r>
          </w:p>
        </w:tc>
        <w:tc>
          <w:tcPr>
            <w:tcW w:w="1254"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數字</w:t>
            </w:r>
          </w:p>
        </w:tc>
        <w:tc>
          <w:tcPr>
            <w:tcW w:w="702" w:type="dxa"/>
          </w:tcPr>
          <w:p w:rsidR="006C783E" w:rsidRPr="00F02179" w:rsidRDefault="006C783E" w:rsidP="006C783E">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2</w:t>
            </w:r>
          </w:p>
        </w:tc>
        <w:tc>
          <w:tcPr>
            <w:tcW w:w="3188" w:type="dxa"/>
            <w:vAlign w:val="center"/>
          </w:tcPr>
          <w:p w:rsidR="006C783E" w:rsidRPr="00F02179" w:rsidRDefault="00906037" w:rsidP="006C783E">
            <w:pPr>
              <w:ind w:left="0" w:firstLine="0"/>
              <w:rPr>
                <w:rFonts w:eastAsia="微軟正黑體" w:cstheme="minorHAnsi"/>
                <w:sz w:val="22"/>
              </w:rPr>
            </w:pPr>
            <w:r w:rsidRPr="00F02179">
              <w:rPr>
                <w:rFonts w:eastAsia="微軟正黑體" w:cstheme="minorHAnsi"/>
                <w:sz w:val="22"/>
              </w:rPr>
              <w:t>開立時依照開立的存單種類</w:t>
            </w:r>
          </w:p>
          <w:p w:rsidR="00906037" w:rsidRPr="00F02179" w:rsidRDefault="00906037" w:rsidP="006C783E">
            <w:pPr>
              <w:ind w:left="0" w:firstLine="0"/>
              <w:rPr>
                <w:rFonts w:eastAsia="微軟正黑體" w:cstheme="minorHAnsi"/>
                <w:sz w:val="22"/>
              </w:rPr>
            </w:pPr>
            <w:r w:rsidRPr="00F02179">
              <w:rPr>
                <w:rFonts w:eastAsia="微軟正黑體" w:cstheme="minorHAnsi"/>
                <w:sz w:val="22"/>
              </w:rPr>
              <w:t>顯示</w:t>
            </w:r>
          </w:p>
        </w:tc>
      </w:tr>
      <w:tr w:rsidR="006C783E" w:rsidRPr="00F02179" w:rsidTr="00906037">
        <w:tc>
          <w:tcPr>
            <w:tcW w:w="753" w:type="dxa"/>
            <w:vAlign w:val="center"/>
          </w:tcPr>
          <w:p w:rsidR="006C783E" w:rsidRPr="00F02179" w:rsidRDefault="006C783E" w:rsidP="006C783E">
            <w:pPr>
              <w:pStyle w:val="af2"/>
              <w:numPr>
                <w:ilvl w:val="0"/>
                <w:numId w:val="254"/>
              </w:numPr>
              <w:ind w:leftChars="0"/>
              <w:rPr>
                <w:rFonts w:eastAsia="微軟正黑體" w:cstheme="minorHAnsi"/>
                <w:sz w:val="22"/>
              </w:rPr>
            </w:pPr>
          </w:p>
        </w:tc>
        <w:tc>
          <w:tcPr>
            <w:tcW w:w="1613"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交易日期</w:t>
            </w:r>
          </w:p>
        </w:tc>
        <w:tc>
          <w:tcPr>
            <w:tcW w:w="1254"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日期</w:t>
            </w:r>
          </w:p>
        </w:tc>
        <w:tc>
          <w:tcPr>
            <w:tcW w:w="702" w:type="dxa"/>
          </w:tcPr>
          <w:p w:rsidR="006C783E" w:rsidRPr="00F02179" w:rsidRDefault="006C783E" w:rsidP="006C783E">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10</w:t>
            </w:r>
          </w:p>
        </w:tc>
        <w:tc>
          <w:tcPr>
            <w:tcW w:w="3188"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依核心資料顯示</w:t>
            </w:r>
          </w:p>
        </w:tc>
      </w:tr>
      <w:tr w:rsidR="006C783E" w:rsidRPr="00F02179" w:rsidTr="00906037">
        <w:tc>
          <w:tcPr>
            <w:tcW w:w="753" w:type="dxa"/>
            <w:vAlign w:val="center"/>
          </w:tcPr>
          <w:p w:rsidR="006C783E" w:rsidRPr="00F02179" w:rsidRDefault="006C783E" w:rsidP="00906037">
            <w:pPr>
              <w:pStyle w:val="af2"/>
              <w:numPr>
                <w:ilvl w:val="0"/>
                <w:numId w:val="254"/>
              </w:numPr>
              <w:ind w:leftChars="0"/>
              <w:rPr>
                <w:rFonts w:eastAsia="微軟正黑體" w:cstheme="minorHAnsi"/>
                <w:sz w:val="22"/>
              </w:rPr>
            </w:pPr>
          </w:p>
        </w:tc>
        <w:tc>
          <w:tcPr>
            <w:tcW w:w="1613"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定存帳號</w:t>
            </w:r>
          </w:p>
        </w:tc>
        <w:tc>
          <w:tcPr>
            <w:tcW w:w="1254"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數字</w:t>
            </w:r>
          </w:p>
        </w:tc>
        <w:tc>
          <w:tcPr>
            <w:tcW w:w="702" w:type="dxa"/>
          </w:tcPr>
          <w:p w:rsidR="006C783E" w:rsidRPr="00F02179" w:rsidRDefault="006C783E" w:rsidP="006C783E">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14</w:t>
            </w:r>
          </w:p>
        </w:tc>
        <w:tc>
          <w:tcPr>
            <w:tcW w:w="3188" w:type="dxa"/>
            <w:vAlign w:val="center"/>
          </w:tcPr>
          <w:p w:rsidR="006C783E" w:rsidRPr="00F02179" w:rsidRDefault="00165B5E" w:rsidP="006C783E">
            <w:pPr>
              <w:ind w:left="0" w:firstLine="0"/>
              <w:rPr>
                <w:rFonts w:eastAsia="微軟正黑體" w:cstheme="minorHAnsi"/>
                <w:sz w:val="22"/>
              </w:rPr>
            </w:pPr>
            <w:r w:rsidRPr="00F02179">
              <w:rPr>
                <w:rFonts w:eastAsia="微軟正黑體" w:cstheme="minorHAnsi"/>
                <w:sz w:val="22"/>
              </w:rPr>
              <w:t>依核心資料顯示</w:t>
            </w:r>
          </w:p>
        </w:tc>
      </w:tr>
      <w:tr w:rsidR="006C783E" w:rsidRPr="00F02179" w:rsidTr="00906037">
        <w:tc>
          <w:tcPr>
            <w:tcW w:w="753" w:type="dxa"/>
            <w:vAlign w:val="center"/>
          </w:tcPr>
          <w:p w:rsidR="006C783E" w:rsidRPr="00F02179" w:rsidRDefault="006C783E" w:rsidP="006C783E">
            <w:pPr>
              <w:pStyle w:val="af2"/>
              <w:numPr>
                <w:ilvl w:val="0"/>
                <w:numId w:val="254"/>
              </w:numPr>
              <w:ind w:leftChars="0"/>
              <w:rPr>
                <w:rFonts w:eastAsia="微軟正黑體" w:cstheme="minorHAnsi"/>
                <w:sz w:val="22"/>
              </w:rPr>
            </w:pPr>
          </w:p>
        </w:tc>
        <w:tc>
          <w:tcPr>
            <w:tcW w:w="1613"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幣別</w:t>
            </w:r>
          </w:p>
        </w:tc>
        <w:tc>
          <w:tcPr>
            <w:tcW w:w="1254"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文字</w:t>
            </w:r>
          </w:p>
        </w:tc>
        <w:tc>
          <w:tcPr>
            <w:tcW w:w="702" w:type="dxa"/>
          </w:tcPr>
          <w:p w:rsidR="006C783E" w:rsidRPr="00F02179" w:rsidRDefault="006C783E" w:rsidP="006C783E">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6C783E" w:rsidRPr="00F02179" w:rsidRDefault="006C783E" w:rsidP="006C783E">
            <w:pPr>
              <w:ind w:left="0" w:firstLine="0"/>
              <w:rPr>
                <w:rFonts w:eastAsia="微軟正黑體" w:cstheme="minorHAnsi"/>
                <w:sz w:val="22"/>
              </w:rPr>
            </w:pPr>
            <w:r w:rsidRPr="00F02179">
              <w:rPr>
                <w:rFonts w:eastAsia="微軟正黑體" w:cstheme="minorHAnsi"/>
                <w:sz w:val="22"/>
              </w:rPr>
              <w:t>3</w:t>
            </w:r>
          </w:p>
        </w:tc>
        <w:tc>
          <w:tcPr>
            <w:tcW w:w="3188" w:type="dxa"/>
            <w:vAlign w:val="center"/>
          </w:tcPr>
          <w:p w:rsidR="006C783E" w:rsidRPr="00F02179" w:rsidRDefault="00165B5E" w:rsidP="006C783E">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906037">
        <w:tc>
          <w:tcPr>
            <w:tcW w:w="753" w:type="dxa"/>
            <w:vAlign w:val="center"/>
          </w:tcPr>
          <w:p w:rsidR="00906037" w:rsidRPr="00F02179" w:rsidRDefault="00906037" w:rsidP="00906037">
            <w:pPr>
              <w:pStyle w:val="af2"/>
              <w:numPr>
                <w:ilvl w:val="0"/>
                <w:numId w:val="254"/>
              </w:numPr>
              <w:ind w:leftChars="0"/>
              <w:rPr>
                <w:rFonts w:eastAsia="微軟正黑體" w:cstheme="minorHAnsi"/>
                <w:sz w:val="22"/>
              </w:rPr>
            </w:pPr>
          </w:p>
        </w:tc>
        <w:tc>
          <w:tcPr>
            <w:tcW w:w="1613"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利率</w:t>
            </w:r>
          </w:p>
        </w:tc>
        <w:tc>
          <w:tcPr>
            <w:tcW w:w="1254"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文數字</w:t>
            </w:r>
          </w:p>
        </w:tc>
        <w:tc>
          <w:tcPr>
            <w:tcW w:w="702"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15</w:t>
            </w:r>
          </w:p>
          <w:p w:rsidR="00906037" w:rsidRPr="00F02179" w:rsidRDefault="00906037" w:rsidP="00906037">
            <w:pPr>
              <w:ind w:left="0" w:firstLine="0"/>
              <w:rPr>
                <w:rFonts w:eastAsia="微軟正黑體" w:cstheme="minorHAnsi"/>
                <w:sz w:val="22"/>
              </w:rPr>
            </w:pPr>
            <w:r w:rsidRPr="00F02179">
              <w:rPr>
                <w:rFonts w:eastAsia="微軟正黑體" w:cstheme="minorHAnsi"/>
                <w:sz w:val="22"/>
              </w:rPr>
              <w:t>9(02)V9(05)</w:t>
            </w:r>
          </w:p>
        </w:tc>
        <w:tc>
          <w:tcPr>
            <w:tcW w:w="318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906037" w:rsidRPr="00F02179" w:rsidTr="00906037">
        <w:tc>
          <w:tcPr>
            <w:tcW w:w="753" w:type="dxa"/>
            <w:vAlign w:val="center"/>
          </w:tcPr>
          <w:p w:rsidR="00906037" w:rsidRPr="00F02179" w:rsidRDefault="00906037" w:rsidP="00906037">
            <w:pPr>
              <w:pStyle w:val="af2"/>
              <w:numPr>
                <w:ilvl w:val="0"/>
                <w:numId w:val="254"/>
              </w:numPr>
              <w:ind w:leftChars="0"/>
              <w:rPr>
                <w:rFonts w:eastAsia="微軟正黑體" w:cstheme="minorHAnsi"/>
                <w:sz w:val="22"/>
              </w:rPr>
            </w:pPr>
          </w:p>
        </w:tc>
        <w:tc>
          <w:tcPr>
            <w:tcW w:w="1613"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到期日</w:t>
            </w:r>
          </w:p>
        </w:tc>
        <w:tc>
          <w:tcPr>
            <w:tcW w:w="1254"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日期</w:t>
            </w:r>
          </w:p>
        </w:tc>
        <w:tc>
          <w:tcPr>
            <w:tcW w:w="702"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10</w:t>
            </w:r>
          </w:p>
        </w:tc>
        <w:tc>
          <w:tcPr>
            <w:tcW w:w="318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906037">
        <w:tc>
          <w:tcPr>
            <w:tcW w:w="753" w:type="dxa"/>
            <w:vAlign w:val="center"/>
          </w:tcPr>
          <w:p w:rsidR="00906037" w:rsidRPr="00F02179" w:rsidRDefault="00906037" w:rsidP="00906037">
            <w:pPr>
              <w:pStyle w:val="af2"/>
              <w:numPr>
                <w:ilvl w:val="0"/>
                <w:numId w:val="254"/>
              </w:numPr>
              <w:ind w:leftChars="0"/>
              <w:rPr>
                <w:rFonts w:eastAsia="微軟正黑體" w:cstheme="minorHAnsi"/>
                <w:sz w:val="22"/>
              </w:rPr>
            </w:pPr>
          </w:p>
        </w:tc>
        <w:tc>
          <w:tcPr>
            <w:tcW w:w="1613"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存單金額</w:t>
            </w:r>
          </w:p>
        </w:tc>
        <w:tc>
          <w:tcPr>
            <w:tcW w:w="1254"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金額</w:t>
            </w:r>
          </w:p>
        </w:tc>
        <w:tc>
          <w:tcPr>
            <w:tcW w:w="702"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19</w:t>
            </w:r>
          </w:p>
        </w:tc>
        <w:tc>
          <w:tcPr>
            <w:tcW w:w="318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906037">
        <w:tc>
          <w:tcPr>
            <w:tcW w:w="753" w:type="dxa"/>
            <w:vAlign w:val="center"/>
          </w:tcPr>
          <w:p w:rsidR="00906037" w:rsidRPr="00F02179" w:rsidRDefault="00906037" w:rsidP="00906037">
            <w:pPr>
              <w:pStyle w:val="af2"/>
              <w:numPr>
                <w:ilvl w:val="0"/>
                <w:numId w:val="254"/>
              </w:numPr>
              <w:ind w:leftChars="0"/>
              <w:rPr>
                <w:rFonts w:eastAsia="微軟正黑體" w:cstheme="minorHAnsi"/>
                <w:sz w:val="22"/>
              </w:rPr>
            </w:pPr>
          </w:p>
        </w:tc>
        <w:tc>
          <w:tcPr>
            <w:tcW w:w="1613"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備註</w:t>
            </w:r>
          </w:p>
        </w:tc>
        <w:tc>
          <w:tcPr>
            <w:tcW w:w="1254"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文字</w:t>
            </w:r>
          </w:p>
        </w:tc>
        <w:tc>
          <w:tcPr>
            <w:tcW w:w="702"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4</w:t>
            </w:r>
          </w:p>
        </w:tc>
        <w:tc>
          <w:tcPr>
            <w:tcW w:w="3188" w:type="dxa"/>
            <w:vAlign w:val="center"/>
          </w:tcPr>
          <w:p w:rsidR="00906037" w:rsidRPr="00F02179" w:rsidRDefault="00906037" w:rsidP="00906037">
            <w:pPr>
              <w:ind w:left="0" w:firstLine="0"/>
              <w:rPr>
                <w:rFonts w:eastAsia="微軟正黑體" w:cstheme="minorHAnsi"/>
              </w:rPr>
            </w:pPr>
            <w:r w:rsidRPr="00F02179">
              <w:rPr>
                <w:rFonts w:eastAsia="微軟正黑體" w:cstheme="minorHAnsi"/>
              </w:rPr>
              <w:t>開立時依據存單種類顯示：</w:t>
            </w:r>
          </w:p>
          <w:p w:rsidR="00906037" w:rsidRPr="00F02179" w:rsidRDefault="00906037" w:rsidP="00906037">
            <w:pPr>
              <w:ind w:left="0" w:firstLine="0"/>
              <w:rPr>
                <w:rFonts w:eastAsia="微軟正黑體" w:cstheme="minorHAnsi"/>
              </w:rPr>
            </w:pPr>
            <w:r w:rsidRPr="00F02179">
              <w:rPr>
                <w:rFonts w:eastAsia="微軟正黑體" w:cstheme="minorHAnsi"/>
              </w:rPr>
              <w:t>本金續存</w:t>
            </w:r>
          </w:p>
          <w:p w:rsidR="00906037" w:rsidRPr="00F02179" w:rsidRDefault="00906037" w:rsidP="00906037">
            <w:pPr>
              <w:ind w:left="0" w:firstLine="0"/>
              <w:rPr>
                <w:rFonts w:eastAsia="微軟正黑體" w:cstheme="minorHAnsi"/>
              </w:rPr>
            </w:pPr>
            <w:r w:rsidRPr="00F02179">
              <w:rPr>
                <w:rFonts w:eastAsia="微軟正黑體" w:cstheme="minorHAnsi"/>
              </w:rPr>
              <w:t>本利續存</w:t>
            </w:r>
          </w:p>
          <w:p w:rsidR="00906037" w:rsidRPr="00F02179" w:rsidRDefault="00906037" w:rsidP="00906037">
            <w:pPr>
              <w:ind w:left="0" w:firstLine="0"/>
              <w:rPr>
                <w:rFonts w:eastAsia="微軟正黑體" w:cstheme="minorHAnsi"/>
              </w:rPr>
            </w:pPr>
            <w:r w:rsidRPr="00F02179">
              <w:rPr>
                <w:rFonts w:eastAsia="微軟正黑體" w:cstheme="minorHAnsi"/>
              </w:rPr>
              <w:t>到期入帳</w:t>
            </w:r>
          </w:p>
          <w:p w:rsidR="00906037" w:rsidRPr="00F02179" w:rsidRDefault="00906037" w:rsidP="00906037">
            <w:pPr>
              <w:ind w:left="0" w:firstLine="0"/>
              <w:rPr>
                <w:rFonts w:eastAsia="微軟正黑體" w:cstheme="minorHAnsi"/>
              </w:rPr>
            </w:pPr>
            <w:r w:rsidRPr="00F02179">
              <w:rPr>
                <w:rFonts w:eastAsia="微軟正黑體" w:cstheme="minorHAnsi"/>
              </w:rPr>
              <w:t>中途結清</w:t>
            </w:r>
            <w:r w:rsidRPr="00F02179">
              <w:rPr>
                <w:rFonts w:eastAsia="微軟正黑體" w:cstheme="minorHAnsi"/>
              </w:rPr>
              <w:t>/</w:t>
            </w:r>
            <w:r w:rsidRPr="00F02179">
              <w:rPr>
                <w:rFonts w:eastAsia="微軟正黑體" w:cstheme="minorHAnsi"/>
              </w:rPr>
              <w:t>結清</w:t>
            </w:r>
            <w:r w:rsidRPr="00F02179">
              <w:rPr>
                <w:rFonts w:eastAsia="微軟正黑體" w:cstheme="minorHAnsi"/>
              </w:rPr>
              <w:t>/</w:t>
            </w:r>
            <w:r w:rsidRPr="00F02179">
              <w:rPr>
                <w:rFonts w:eastAsia="微軟正黑體" w:cstheme="minorHAnsi"/>
              </w:rPr>
              <w:t>沖正時：</w:t>
            </w:r>
          </w:p>
          <w:p w:rsidR="00906037" w:rsidRPr="00F02179" w:rsidRDefault="00906037" w:rsidP="00906037">
            <w:pPr>
              <w:ind w:left="0" w:firstLine="0"/>
              <w:rPr>
                <w:rFonts w:eastAsia="微軟正黑體" w:cstheme="minorHAnsi"/>
              </w:rPr>
            </w:pPr>
            <w:r w:rsidRPr="00F02179">
              <w:rPr>
                <w:rFonts w:eastAsia="微軟正黑體" w:cstheme="minorHAnsi"/>
              </w:rPr>
              <w:t>中途結清</w:t>
            </w:r>
          </w:p>
          <w:p w:rsidR="00906037" w:rsidRPr="00F02179" w:rsidRDefault="00906037" w:rsidP="00906037">
            <w:pPr>
              <w:ind w:left="0" w:firstLine="0"/>
              <w:rPr>
                <w:rFonts w:eastAsia="微軟正黑體" w:cstheme="minorHAnsi"/>
                <w:sz w:val="22"/>
              </w:rPr>
            </w:pPr>
            <w:r w:rsidRPr="00F02179">
              <w:rPr>
                <w:rFonts w:eastAsia="微軟正黑體" w:cstheme="minorHAnsi"/>
              </w:rPr>
              <w:t>結清入戶</w:t>
            </w:r>
            <w:r w:rsidRPr="00F02179">
              <w:rPr>
                <w:rFonts w:eastAsia="微軟正黑體" w:cstheme="minorHAnsi"/>
              </w:rPr>
              <w:br/>
            </w:r>
            <w:r w:rsidRPr="00F02179">
              <w:rPr>
                <w:rFonts w:eastAsia="微軟正黑體" w:cstheme="minorHAnsi"/>
              </w:rPr>
              <w:t>更正沖回</w:t>
            </w:r>
          </w:p>
        </w:tc>
      </w:tr>
    </w:tbl>
    <w:p w:rsidR="0041260C" w:rsidRPr="00F02179" w:rsidRDefault="0041260C" w:rsidP="00906037">
      <w:pPr>
        <w:ind w:left="0" w:firstLine="0"/>
        <w:rPr>
          <w:rFonts w:eastAsia="微軟正黑體" w:cstheme="minorHAnsi"/>
        </w:rPr>
      </w:pPr>
    </w:p>
    <w:p w:rsidR="0041260C" w:rsidRPr="00F02179" w:rsidRDefault="00906037" w:rsidP="00906037">
      <w:pPr>
        <w:pStyle w:val="af2"/>
        <w:numPr>
          <w:ilvl w:val="0"/>
          <w:numId w:val="248"/>
        </w:numPr>
        <w:ind w:leftChars="0"/>
        <w:outlineLvl w:val="4"/>
        <w:rPr>
          <w:rFonts w:eastAsia="微軟正黑體" w:cstheme="minorHAnsi"/>
        </w:rPr>
      </w:pPr>
      <w:r w:rsidRPr="00F02179">
        <w:rPr>
          <w:rFonts w:eastAsia="微軟正黑體" w:cstheme="minorHAnsi"/>
        </w:rPr>
        <w:t>對帳單</w:t>
      </w:r>
      <w:r w:rsidR="0041260C" w:rsidRPr="00F02179">
        <w:rPr>
          <w:rFonts w:eastAsia="微軟正黑體" w:cstheme="minorHAnsi"/>
        </w:rPr>
        <w:t>列印</w:t>
      </w:r>
    </w:p>
    <w:tbl>
      <w:tblPr>
        <w:tblStyle w:val="af1"/>
        <w:tblW w:w="0" w:type="auto"/>
        <w:tblLook w:val="04A0"/>
      </w:tblPr>
      <w:tblGrid>
        <w:gridCol w:w="743"/>
        <w:gridCol w:w="1591"/>
        <w:gridCol w:w="1231"/>
        <w:gridCol w:w="699"/>
        <w:gridCol w:w="1538"/>
        <w:gridCol w:w="3119"/>
      </w:tblGrid>
      <w:tr w:rsidR="0041260C" w:rsidRPr="00F02179" w:rsidTr="00A92507">
        <w:tc>
          <w:tcPr>
            <w:tcW w:w="743"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編號</w:t>
            </w:r>
          </w:p>
        </w:tc>
        <w:tc>
          <w:tcPr>
            <w:tcW w:w="1591"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欄位名稱</w:t>
            </w:r>
          </w:p>
        </w:tc>
        <w:tc>
          <w:tcPr>
            <w:tcW w:w="1231"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欄位種類</w:t>
            </w:r>
          </w:p>
        </w:tc>
        <w:tc>
          <w:tcPr>
            <w:tcW w:w="699"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類別</w:t>
            </w:r>
          </w:p>
        </w:tc>
        <w:tc>
          <w:tcPr>
            <w:tcW w:w="1538"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長度</w:t>
            </w:r>
          </w:p>
        </w:tc>
        <w:tc>
          <w:tcPr>
            <w:tcW w:w="3119" w:type="dxa"/>
            <w:tcBorders>
              <w:bottom w:val="single" w:sz="4" w:space="0" w:color="auto"/>
            </w:tcBorders>
            <w:shd w:val="pct12" w:color="auto" w:fill="auto"/>
          </w:tcPr>
          <w:p w:rsidR="0041260C" w:rsidRPr="00F02179" w:rsidRDefault="0041260C" w:rsidP="00A92507">
            <w:pPr>
              <w:ind w:left="0" w:firstLine="0"/>
              <w:jc w:val="center"/>
              <w:rPr>
                <w:rFonts w:eastAsia="微軟正黑體" w:cstheme="minorHAnsi"/>
                <w:b/>
                <w:bCs/>
                <w:sz w:val="22"/>
              </w:rPr>
            </w:pPr>
            <w:r w:rsidRPr="00F02179">
              <w:rPr>
                <w:rFonts w:eastAsia="微軟正黑體" w:cstheme="minorHAnsi"/>
                <w:b/>
                <w:bCs/>
                <w:sz w:val="22"/>
              </w:rPr>
              <w:t>說明</w:t>
            </w:r>
          </w:p>
        </w:tc>
      </w:tr>
      <w:tr w:rsidR="0041260C" w:rsidRPr="00F02179" w:rsidTr="00A92507">
        <w:tc>
          <w:tcPr>
            <w:tcW w:w="8921" w:type="dxa"/>
            <w:gridSpan w:val="6"/>
            <w:tcBorders>
              <w:bottom w:val="single" w:sz="4" w:space="0" w:color="auto"/>
            </w:tcBorders>
            <w:shd w:val="clear" w:color="auto" w:fill="D5DCE4" w:themeFill="text2" w:themeFillTint="33"/>
          </w:tcPr>
          <w:p w:rsidR="0041260C" w:rsidRPr="00F02179" w:rsidRDefault="0041260C" w:rsidP="00A92507">
            <w:pPr>
              <w:ind w:left="0" w:firstLine="0"/>
              <w:rPr>
                <w:rFonts w:eastAsia="微軟正黑體" w:cstheme="minorHAnsi"/>
                <w:b/>
                <w:bCs/>
                <w:sz w:val="22"/>
              </w:rPr>
            </w:pPr>
            <w:r w:rsidRPr="00F02179">
              <w:rPr>
                <w:rFonts w:eastAsia="微軟正黑體" w:cstheme="minorHAnsi"/>
                <w:b/>
                <w:bCs/>
                <w:sz w:val="22"/>
              </w:rPr>
              <w:t>表頭</w:t>
            </w:r>
          </w:p>
        </w:tc>
      </w:tr>
      <w:tr w:rsidR="0041260C" w:rsidRPr="00F02179" w:rsidTr="00A92507">
        <w:tc>
          <w:tcPr>
            <w:tcW w:w="743" w:type="dxa"/>
            <w:vAlign w:val="center"/>
          </w:tcPr>
          <w:p w:rsidR="0041260C" w:rsidRPr="00F02179" w:rsidRDefault="0041260C" w:rsidP="00906037">
            <w:pPr>
              <w:pStyle w:val="af2"/>
              <w:numPr>
                <w:ilvl w:val="0"/>
                <w:numId w:val="249"/>
              </w:numPr>
              <w:ind w:leftChars="0"/>
              <w:rPr>
                <w:rFonts w:eastAsia="微軟正黑體" w:cstheme="minorHAnsi"/>
                <w:sz w:val="22"/>
              </w:rPr>
            </w:pPr>
          </w:p>
        </w:tc>
        <w:tc>
          <w:tcPr>
            <w:tcW w:w="1591" w:type="dxa"/>
            <w:vAlign w:val="center"/>
          </w:tcPr>
          <w:p w:rsidR="0041260C" w:rsidRPr="00F02179" w:rsidRDefault="00906037" w:rsidP="00A92507">
            <w:pPr>
              <w:ind w:left="0" w:firstLine="0"/>
              <w:rPr>
                <w:rFonts w:eastAsia="微軟正黑體" w:cstheme="minorHAnsi"/>
              </w:rPr>
            </w:pPr>
            <w:r w:rsidRPr="00F02179">
              <w:rPr>
                <w:rFonts w:eastAsia="微軟正黑體" w:cstheme="minorHAnsi"/>
              </w:rPr>
              <w:t>帳號</w:t>
            </w:r>
          </w:p>
        </w:tc>
        <w:tc>
          <w:tcPr>
            <w:tcW w:w="1231" w:type="dxa"/>
            <w:vAlign w:val="center"/>
          </w:tcPr>
          <w:p w:rsidR="0041260C" w:rsidRPr="00F02179" w:rsidRDefault="0041260C" w:rsidP="00A92507">
            <w:pPr>
              <w:ind w:left="0" w:firstLine="0"/>
              <w:rPr>
                <w:rFonts w:eastAsia="微軟正黑體" w:cstheme="minorHAnsi"/>
                <w:sz w:val="22"/>
              </w:rPr>
            </w:pPr>
            <w:r w:rsidRPr="00F02179">
              <w:rPr>
                <w:rFonts w:eastAsia="微軟正黑體" w:cstheme="minorHAnsi"/>
                <w:sz w:val="22"/>
              </w:rPr>
              <w:t>數字</w:t>
            </w:r>
          </w:p>
        </w:tc>
        <w:tc>
          <w:tcPr>
            <w:tcW w:w="699" w:type="dxa"/>
          </w:tcPr>
          <w:p w:rsidR="0041260C" w:rsidRPr="00F02179" w:rsidRDefault="0041260C" w:rsidP="00A9250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41260C" w:rsidRPr="00F02179" w:rsidRDefault="0041260C" w:rsidP="00A92507">
            <w:pPr>
              <w:ind w:left="0" w:firstLine="0"/>
              <w:rPr>
                <w:rFonts w:eastAsia="微軟正黑體" w:cstheme="minorHAnsi"/>
                <w:sz w:val="22"/>
              </w:rPr>
            </w:pPr>
            <w:r w:rsidRPr="00F02179">
              <w:rPr>
                <w:rFonts w:eastAsia="微軟正黑體" w:cstheme="minorHAnsi"/>
                <w:sz w:val="22"/>
              </w:rPr>
              <w:t>1</w:t>
            </w:r>
            <w:r w:rsidR="00906037" w:rsidRPr="00F02179">
              <w:rPr>
                <w:rFonts w:eastAsia="微軟正黑體" w:cstheme="minorHAnsi"/>
                <w:sz w:val="22"/>
              </w:rPr>
              <w:t>4</w:t>
            </w:r>
          </w:p>
        </w:tc>
        <w:tc>
          <w:tcPr>
            <w:tcW w:w="3119" w:type="dxa"/>
            <w:vAlign w:val="center"/>
          </w:tcPr>
          <w:p w:rsidR="0041260C" w:rsidRPr="00F02179" w:rsidRDefault="00906037" w:rsidP="00A92507">
            <w:pPr>
              <w:ind w:left="0" w:firstLine="0"/>
              <w:rPr>
                <w:rFonts w:eastAsia="微軟正黑體" w:cstheme="minorHAnsi"/>
                <w:sz w:val="22"/>
              </w:rPr>
            </w:pPr>
            <w:r w:rsidRPr="00F02179">
              <w:rPr>
                <w:rFonts w:eastAsia="微軟正黑體" w:cstheme="minorHAnsi"/>
                <w:sz w:val="22"/>
              </w:rPr>
              <w:t>綜存主帳號</w:t>
            </w:r>
          </w:p>
        </w:tc>
      </w:tr>
      <w:tr w:rsidR="0041260C" w:rsidRPr="00F02179" w:rsidTr="00A92507">
        <w:tc>
          <w:tcPr>
            <w:tcW w:w="743" w:type="dxa"/>
            <w:vAlign w:val="center"/>
          </w:tcPr>
          <w:p w:rsidR="0041260C" w:rsidRPr="00F02179" w:rsidRDefault="0041260C" w:rsidP="00906037">
            <w:pPr>
              <w:pStyle w:val="af2"/>
              <w:numPr>
                <w:ilvl w:val="0"/>
                <w:numId w:val="249"/>
              </w:numPr>
              <w:ind w:leftChars="0"/>
              <w:rPr>
                <w:rFonts w:eastAsia="微軟正黑體" w:cstheme="minorHAnsi"/>
                <w:sz w:val="22"/>
              </w:rPr>
            </w:pPr>
          </w:p>
        </w:tc>
        <w:tc>
          <w:tcPr>
            <w:tcW w:w="1591" w:type="dxa"/>
            <w:vAlign w:val="center"/>
          </w:tcPr>
          <w:p w:rsidR="0041260C" w:rsidRPr="00F02179" w:rsidRDefault="0041260C" w:rsidP="00A92507">
            <w:pPr>
              <w:ind w:left="0" w:firstLine="0"/>
              <w:rPr>
                <w:rFonts w:eastAsia="微軟正黑體" w:cstheme="minorHAnsi"/>
              </w:rPr>
            </w:pPr>
            <w:r w:rsidRPr="00F02179">
              <w:rPr>
                <w:rFonts w:eastAsia="微軟正黑體" w:cstheme="minorHAnsi"/>
              </w:rPr>
              <w:t>戶名</w:t>
            </w:r>
          </w:p>
        </w:tc>
        <w:tc>
          <w:tcPr>
            <w:tcW w:w="1231" w:type="dxa"/>
            <w:vAlign w:val="center"/>
          </w:tcPr>
          <w:p w:rsidR="0041260C" w:rsidRPr="00F02179" w:rsidRDefault="0041260C" w:rsidP="00A92507">
            <w:pPr>
              <w:ind w:left="0" w:firstLine="0"/>
              <w:rPr>
                <w:rFonts w:eastAsia="微軟正黑體" w:cstheme="minorHAnsi"/>
                <w:sz w:val="22"/>
              </w:rPr>
            </w:pPr>
            <w:r w:rsidRPr="00F02179">
              <w:rPr>
                <w:rFonts w:eastAsia="微軟正黑體" w:cstheme="minorHAnsi"/>
                <w:sz w:val="22"/>
              </w:rPr>
              <w:t>文字</w:t>
            </w:r>
          </w:p>
        </w:tc>
        <w:tc>
          <w:tcPr>
            <w:tcW w:w="699" w:type="dxa"/>
          </w:tcPr>
          <w:p w:rsidR="0041260C" w:rsidRPr="00F02179" w:rsidRDefault="0041260C" w:rsidP="00A9250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41260C" w:rsidRPr="00F02179" w:rsidRDefault="0041260C" w:rsidP="00A92507">
            <w:pPr>
              <w:ind w:left="0" w:firstLine="0"/>
              <w:rPr>
                <w:rFonts w:eastAsia="微軟正黑體" w:cstheme="minorHAnsi"/>
                <w:sz w:val="22"/>
              </w:rPr>
            </w:pPr>
            <w:r w:rsidRPr="00F02179">
              <w:rPr>
                <w:rFonts w:eastAsia="微軟正黑體" w:cstheme="minorHAnsi"/>
                <w:sz w:val="22"/>
              </w:rPr>
              <w:t>依核心長度</w:t>
            </w:r>
          </w:p>
        </w:tc>
        <w:tc>
          <w:tcPr>
            <w:tcW w:w="3119" w:type="dxa"/>
          </w:tcPr>
          <w:p w:rsidR="0041260C" w:rsidRPr="00F02179" w:rsidRDefault="0041260C" w:rsidP="00A9250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3305E2">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rPr>
            </w:pPr>
            <w:r w:rsidRPr="00F02179">
              <w:rPr>
                <w:rFonts w:eastAsia="微軟正黑體" w:cstheme="minorHAnsi"/>
              </w:rPr>
              <w:t>列印期間</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日期</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21</w:t>
            </w:r>
          </w:p>
        </w:tc>
        <w:tc>
          <w:tcPr>
            <w:tcW w:w="3119"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查詢的交易日期範圍</w:t>
            </w:r>
          </w:p>
        </w:tc>
      </w:tr>
      <w:tr w:rsidR="00906037" w:rsidRPr="00F02179" w:rsidTr="00A92507">
        <w:tc>
          <w:tcPr>
            <w:tcW w:w="8921" w:type="dxa"/>
            <w:gridSpan w:val="6"/>
            <w:shd w:val="clear" w:color="auto" w:fill="ACB9CA" w:themeFill="text2" w:themeFillTint="66"/>
            <w:vAlign w:val="center"/>
          </w:tcPr>
          <w:p w:rsidR="00906037" w:rsidRPr="00F02179" w:rsidRDefault="00906037" w:rsidP="00906037">
            <w:pPr>
              <w:ind w:left="0" w:firstLine="0"/>
              <w:rPr>
                <w:rFonts w:eastAsia="微軟正黑體" w:cstheme="minorHAnsi"/>
                <w:b/>
                <w:bCs/>
                <w:sz w:val="22"/>
              </w:rPr>
            </w:pPr>
            <w:r w:rsidRPr="00F02179">
              <w:rPr>
                <w:rFonts w:eastAsia="微軟正黑體" w:cstheme="minorHAnsi"/>
                <w:b/>
                <w:bCs/>
                <w:sz w:val="22"/>
              </w:rPr>
              <w:t>表身</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交易日期</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日期</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10</w:t>
            </w:r>
          </w:p>
        </w:tc>
        <w:tc>
          <w:tcPr>
            <w:tcW w:w="3119"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定存帳號</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數字</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14</w:t>
            </w:r>
          </w:p>
        </w:tc>
        <w:tc>
          <w:tcPr>
            <w:tcW w:w="3119" w:type="dxa"/>
            <w:vAlign w:val="center"/>
          </w:tcPr>
          <w:p w:rsidR="00906037" w:rsidRPr="00F02179" w:rsidRDefault="002C6600"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幣別</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文字</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3</w:t>
            </w:r>
          </w:p>
        </w:tc>
        <w:tc>
          <w:tcPr>
            <w:tcW w:w="3119" w:type="dxa"/>
            <w:vAlign w:val="center"/>
          </w:tcPr>
          <w:p w:rsidR="00906037" w:rsidRPr="00F02179" w:rsidRDefault="002C6600"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利率</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文數字</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15</w:t>
            </w:r>
          </w:p>
          <w:p w:rsidR="00906037" w:rsidRPr="00F02179" w:rsidRDefault="00906037" w:rsidP="00906037">
            <w:pPr>
              <w:ind w:left="0" w:firstLine="0"/>
              <w:rPr>
                <w:rFonts w:eastAsia="微軟正黑體" w:cstheme="minorHAnsi"/>
                <w:sz w:val="22"/>
              </w:rPr>
            </w:pPr>
            <w:r w:rsidRPr="00F02179">
              <w:rPr>
                <w:rFonts w:eastAsia="微軟正黑體" w:cstheme="minorHAnsi"/>
                <w:sz w:val="22"/>
              </w:rPr>
              <w:t>9(02)V9(05)</w:t>
            </w:r>
          </w:p>
        </w:tc>
        <w:tc>
          <w:tcPr>
            <w:tcW w:w="3119"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依核心資料顯示，利率顯示</w:t>
            </w:r>
            <w:r w:rsidRPr="00F02179">
              <w:rPr>
                <w:rFonts w:eastAsia="微軟正黑體" w:cstheme="minorHAnsi"/>
                <w:sz w:val="22"/>
              </w:rPr>
              <w:t xml:space="preserve"> 2 </w:t>
            </w:r>
            <w:r w:rsidRPr="00F02179">
              <w:rPr>
                <w:rFonts w:eastAsia="微軟正黑體" w:cstheme="minorHAnsi"/>
                <w:sz w:val="22"/>
              </w:rPr>
              <w:t>位整數，</w:t>
            </w:r>
            <w:r w:rsidRPr="00F02179">
              <w:rPr>
                <w:rFonts w:eastAsia="微軟正黑體" w:cstheme="minorHAnsi"/>
                <w:sz w:val="22"/>
              </w:rPr>
              <w:t xml:space="preserve">5 </w:t>
            </w:r>
            <w:r w:rsidRPr="00F02179">
              <w:rPr>
                <w:rFonts w:eastAsia="微軟正黑體" w:cstheme="minorHAnsi"/>
                <w:sz w:val="22"/>
              </w:rPr>
              <w:t>位小數</w:t>
            </w:r>
            <w:r w:rsidRPr="00F02179">
              <w:rPr>
                <w:rFonts w:eastAsia="微軟正黑體" w:cstheme="minorHAnsi"/>
                <w:sz w:val="22"/>
              </w:rPr>
              <w:t>(</w:t>
            </w:r>
            <w:r w:rsidRPr="00F02179">
              <w:rPr>
                <w:rFonts w:eastAsia="微軟正黑體" w:cstheme="minorHAnsi"/>
                <w:sz w:val="22"/>
              </w:rPr>
              <w:t>實際資料規格以核心為主</w:t>
            </w:r>
            <w:r w:rsidRPr="00F02179">
              <w:rPr>
                <w:rFonts w:eastAsia="微軟正黑體" w:cstheme="minorHAnsi"/>
                <w:sz w:val="22"/>
              </w:rPr>
              <w:t>)</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到期日</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日期</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10</w:t>
            </w:r>
          </w:p>
        </w:tc>
        <w:tc>
          <w:tcPr>
            <w:tcW w:w="3119"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存單金額</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金額</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19</w:t>
            </w:r>
          </w:p>
        </w:tc>
        <w:tc>
          <w:tcPr>
            <w:tcW w:w="3119"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依核心資料顯示</w:t>
            </w:r>
          </w:p>
        </w:tc>
      </w:tr>
      <w:tr w:rsidR="00906037" w:rsidRPr="00F02179" w:rsidTr="00A92507">
        <w:tc>
          <w:tcPr>
            <w:tcW w:w="743" w:type="dxa"/>
            <w:vAlign w:val="center"/>
          </w:tcPr>
          <w:p w:rsidR="00906037" w:rsidRPr="00F02179" w:rsidRDefault="00906037" w:rsidP="00906037">
            <w:pPr>
              <w:pStyle w:val="af2"/>
              <w:numPr>
                <w:ilvl w:val="0"/>
                <w:numId w:val="249"/>
              </w:numPr>
              <w:ind w:leftChars="0"/>
              <w:rPr>
                <w:rFonts w:eastAsia="微軟正黑體" w:cstheme="minorHAnsi"/>
                <w:sz w:val="22"/>
              </w:rPr>
            </w:pPr>
          </w:p>
        </w:tc>
        <w:tc>
          <w:tcPr>
            <w:tcW w:w="159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備註</w:t>
            </w:r>
          </w:p>
        </w:tc>
        <w:tc>
          <w:tcPr>
            <w:tcW w:w="1231"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文字</w:t>
            </w:r>
          </w:p>
        </w:tc>
        <w:tc>
          <w:tcPr>
            <w:tcW w:w="699" w:type="dxa"/>
          </w:tcPr>
          <w:p w:rsidR="00906037" w:rsidRPr="00F02179" w:rsidRDefault="00906037" w:rsidP="00906037">
            <w:pPr>
              <w:ind w:left="0" w:firstLine="0"/>
              <w:jc w:val="center"/>
              <w:rPr>
                <w:rFonts w:eastAsia="微軟正黑體" w:cstheme="minorHAnsi"/>
                <w:sz w:val="22"/>
              </w:rPr>
            </w:pPr>
            <w:r w:rsidRPr="00F02179">
              <w:rPr>
                <w:rFonts w:eastAsia="微軟正黑體" w:cstheme="minorHAnsi"/>
                <w:sz w:val="22"/>
              </w:rPr>
              <w:t>M</w:t>
            </w:r>
          </w:p>
        </w:tc>
        <w:tc>
          <w:tcPr>
            <w:tcW w:w="1538" w:type="dxa"/>
            <w:vAlign w:val="center"/>
          </w:tcPr>
          <w:p w:rsidR="00906037" w:rsidRPr="00F02179" w:rsidRDefault="00906037" w:rsidP="00906037">
            <w:pPr>
              <w:ind w:left="0" w:firstLine="0"/>
              <w:rPr>
                <w:rFonts w:eastAsia="微軟正黑體" w:cstheme="minorHAnsi"/>
                <w:sz w:val="22"/>
              </w:rPr>
            </w:pPr>
            <w:r w:rsidRPr="00F02179">
              <w:rPr>
                <w:rFonts w:eastAsia="微軟正黑體" w:cstheme="minorHAnsi"/>
                <w:sz w:val="22"/>
              </w:rPr>
              <w:t>4</w:t>
            </w:r>
          </w:p>
        </w:tc>
        <w:tc>
          <w:tcPr>
            <w:tcW w:w="3119" w:type="dxa"/>
            <w:vAlign w:val="center"/>
          </w:tcPr>
          <w:p w:rsidR="00906037" w:rsidRPr="00F02179" w:rsidRDefault="00906037" w:rsidP="00906037">
            <w:pPr>
              <w:ind w:left="0" w:firstLine="0"/>
              <w:rPr>
                <w:rFonts w:eastAsia="微軟正黑體" w:cstheme="minorHAnsi"/>
              </w:rPr>
            </w:pPr>
            <w:r w:rsidRPr="00F02179">
              <w:rPr>
                <w:rFonts w:eastAsia="微軟正黑體" w:cstheme="minorHAnsi"/>
              </w:rPr>
              <w:t>開立時依據存單種類顯示：</w:t>
            </w:r>
          </w:p>
          <w:p w:rsidR="00906037" w:rsidRPr="00F02179" w:rsidRDefault="00906037" w:rsidP="00B22DC0">
            <w:pPr>
              <w:pStyle w:val="af2"/>
              <w:numPr>
                <w:ilvl w:val="0"/>
                <w:numId w:val="258"/>
              </w:numPr>
              <w:ind w:leftChars="0"/>
              <w:rPr>
                <w:rFonts w:eastAsia="微軟正黑體" w:cstheme="minorHAnsi"/>
              </w:rPr>
            </w:pPr>
            <w:r w:rsidRPr="00F02179">
              <w:rPr>
                <w:rFonts w:eastAsia="微軟正黑體" w:cstheme="minorHAnsi"/>
              </w:rPr>
              <w:t>本金續存</w:t>
            </w:r>
          </w:p>
          <w:p w:rsidR="00906037" w:rsidRPr="00F02179" w:rsidRDefault="00906037" w:rsidP="00B22DC0">
            <w:pPr>
              <w:pStyle w:val="af2"/>
              <w:numPr>
                <w:ilvl w:val="0"/>
                <w:numId w:val="258"/>
              </w:numPr>
              <w:ind w:leftChars="0"/>
              <w:rPr>
                <w:rFonts w:eastAsia="微軟正黑體" w:cstheme="minorHAnsi"/>
              </w:rPr>
            </w:pPr>
            <w:r w:rsidRPr="00F02179">
              <w:rPr>
                <w:rFonts w:eastAsia="微軟正黑體" w:cstheme="minorHAnsi"/>
              </w:rPr>
              <w:lastRenderedPageBreak/>
              <w:t>本利續存</w:t>
            </w:r>
          </w:p>
          <w:p w:rsidR="00906037" w:rsidRPr="00F02179" w:rsidRDefault="00906037" w:rsidP="00B22DC0">
            <w:pPr>
              <w:pStyle w:val="af2"/>
              <w:numPr>
                <w:ilvl w:val="0"/>
                <w:numId w:val="258"/>
              </w:numPr>
              <w:ind w:leftChars="0"/>
              <w:rPr>
                <w:rFonts w:eastAsia="微軟正黑體" w:cstheme="minorHAnsi"/>
              </w:rPr>
            </w:pPr>
            <w:r w:rsidRPr="00F02179">
              <w:rPr>
                <w:rFonts w:eastAsia="微軟正黑體" w:cstheme="minorHAnsi"/>
              </w:rPr>
              <w:t>到期入帳</w:t>
            </w:r>
          </w:p>
          <w:p w:rsidR="00906037" w:rsidRPr="00F02179" w:rsidRDefault="00906037" w:rsidP="00906037">
            <w:pPr>
              <w:ind w:left="0" w:firstLine="0"/>
              <w:rPr>
                <w:rFonts w:eastAsia="微軟正黑體" w:cstheme="minorHAnsi"/>
              </w:rPr>
            </w:pPr>
            <w:r w:rsidRPr="00F02179">
              <w:rPr>
                <w:rFonts w:eastAsia="微軟正黑體" w:cstheme="minorHAnsi"/>
              </w:rPr>
              <w:t>中途結清</w:t>
            </w:r>
            <w:r w:rsidRPr="00F02179">
              <w:rPr>
                <w:rFonts w:eastAsia="微軟正黑體" w:cstheme="minorHAnsi"/>
              </w:rPr>
              <w:t>/</w:t>
            </w:r>
            <w:r w:rsidRPr="00F02179">
              <w:rPr>
                <w:rFonts w:eastAsia="微軟正黑體" w:cstheme="minorHAnsi"/>
              </w:rPr>
              <w:t>結清</w:t>
            </w:r>
            <w:r w:rsidRPr="00F02179">
              <w:rPr>
                <w:rFonts w:eastAsia="微軟正黑體" w:cstheme="minorHAnsi"/>
              </w:rPr>
              <w:t>/</w:t>
            </w:r>
            <w:r w:rsidRPr="00F02179">
              <w:rPr>
                <w:rFonts w:eastAsia="微軟正黑體" w:cstheme="minorHAnsi"/>
              </w:rPr>
              <w:t>沖正時：</w:t>
            </w:r>
          </w:p>
          <w:p w:rsidR="00906037" w:rsidRPr="00F02179" w:rsidRDefault="00906037" w:rsidP="00B22DC0">
            <w:pPr>
              <w:pStyle w:val="af2"/>
              <w:numPr>
                <w:ilvl w:val="0"/>
                <w:numId w:val="259"/>
              </w:numPr>
              <w:ind w:leftChars="0"/>
              <w:rPr>
                <w:rFonts w:eastAsia="微軟正黑體" w:cstheme="minorHAnsi"/>
              </w:rPr>
            </w:pPr>
            <w:r w:rsidRPr="00F02179">
              <w:rPr>
                <w:rFonts w:eastAsia="微軟正黑體" w:cstheme="minorHAnsi"/>
              </w:rPr>
              <w:t>中途結清</w:t>
            </w:r>
          </w:p>
          <w:p w:rsidR="00B22DC0" w:rsidRPr="00F02179" w:rsidRDefault="00906037" w:rsidP="00B22DC0">
            <w:pPr>
              <w:pStyle w:val="af2"/>
              <w:numPr>
                <w:ilvl w:val="0"/>
                <w:numId w:val="259"/>
              </w:numPr>
              <w:ind w:leftChars="0"/>
              <w:rPr>
                <w:rFonts w:eastAsia="微軟正黑體" w:cstheme="minorHAnsi"/>
                <w:sz w:val="22"/>
              </w:rPr>
            </w:pPr>
            <w:r w:rsidRPr="00F02179">
              <w:rPr>
                <w:rFonts w:eastAsia="微軟正黑體" w:cstheme="minorHAnsi"/>
              </w:rPr>
              <w:t>結清入戶</w:t>
            </w:r>
          </w:p>
          <w:p w:rsidR="00906037" w:rsidRPr="00F02179" w:rsidRDefault="00906037" w:rsidP="00B22DC0">
            <w:pPr>
              <w:pStyle w:val="af2"/>
              <w:numPr>
                <w:ilvl w:val="0"/>
                <w:numId w:val="259"/>
              </w:numPr>
              <w:ind w:leftChars="0"/>
              <w:rPr>
                <w:rFonts w:eastAsia="微軟正黑體" w:cstheme="minorHAnsi"/>
                <w:sz w:val="22"/>
              </w:rPr>
            </w:pPr>
            <w:r w:rsidRPr="00F02179">
              <w:rPr>
                <w:rFonts w:eastAsia="微軟正黑體" w:cstheme="minorHAnsi"/>
              </w:rPr>
              <w:t>更正沖回</w:t>
            </w:r>
          </w:p>
        </w:tc>
      </w:tr>
    </w:tbl>
    <w:p w:rsidR="006072AC" w:rsidRPr="00F02179" w:rsidRDefault="006072AC" w:rsidP="00A615ED">
      <w:pPr>
        <w:ind w:left="0" w:firstLine="0"/>
        <w:rPr>
          <w:rFonts w:eastAsia="微軟正黑體" w:cstheme="minorHAnsi"/>
        </w:rPr>
      </w:pPr>
    </w:p>
    <w:p w:rsidR="007B4D57" w:rsidRPr="00F02179" w:rsidRDefault="007B4D57" w:rsidP="00A615ED">
      <w:pPr>
        <w:ind w:left="0" w:firstLine="0"/>
        <w:rPr>
          <w:rFonts w:eastAsia="微軟正黑體" w:cstheme="minorHAnsi"/>
        </w:rPr>
      </w:pPr>
    </w:p>
    <w:p w:rsidR="007B4D57" w:rsidRPr="00F02179" w:rsidRDefault="007B4D57" w:rsidP="007B4D57">
      <w:pPr>
        <w:ind w:left="0" w:firstLine="0"/>
        <w:outlineLvl w:val="2"/>
        <w:rPr>
          <w:rFonts w:eastAsia="微軟正黑體" w:cstheme="minorHAnsi"/>
        </w:rPr>
      </w:pPr>
      <w:bookmarkStart w:id="208" w:name="_Toc170379664"/>
      <w:r w:rsidRPr="00F02179">
        <w:rPr>
          <w:rFonts w:eastAsia="微軟正黑體" w:cstheme="minorHAnsi"/>
          <w:szCs w:val="24"/>
        </w:rPr>
        <w:t>2.3.27</w:t>
      </w:r>
      <w:r w:rsidRPr="00F02179">
        <w:rPr>
          <w:rFonts w:eastAsia="微軟正黑體" w:cstheme="minorHAnsi"/>
          <w:szCs w:val="24"/>
        </w:rPr>
        <w:t>外幣聯行息</w:t>
      </w:r>
      <w:r w:rsidRPr="00F02179">
        <w:rPr>
          <w:rFonts w:eastAsia="微軟正黑體" w:cstheme="minorHAnsi"/>
          <w:szCs w:val="24"/>
        </w:rPr>
        <w:t>(</w:t>
      </w:r>
      <w:r w:rsidRPr="00F02179">
        <w:rPr>
          <w:rFonts w:eastAsia="微軟正黑體" w:cstheme="minorHAnsi"/>
          <w:szCs w:val="24"/>
        </w:rPr>
        <w:t>定存息</w:t>
      </w:r>
      <w:r w:rsidRPr="00F02179">
        <w:rPr>
          <w:rFonts w:eastAsia="微軟正黑體" w:cstheme="minorHAnsi"/>
          <w:szCs w:val="24"/>
        </w:rPr>
        <w:t>)</w:t>
      </w:r>
      <w:r w:rsidRPr="00F02179">
        <w:rPr>
          <w:rFonts w:eastAsia="微軟正黑體" w:cstheme="minorHAnsi"/>
          <w:szCs w:val="24"/>
        </w:rPr>
        <w:t>補貼出帳流程</w:t>
      </w:r>
      <w:bookmarkEnd w:id="208"/>
    </w:p>
    <w:p w:rsidR="007B4D57" w:rsidRPr="00F02179" w:rsidRDefault="007B4D57" w:rsidP="007B4D57">
      <w:pPr>
        <w:ind w:left="0" w:firstLine="0"/>
        <w:outlineLvl w:val="3"/>
        <w:rPr>
          <w:rFonts w:eastAsia="微軟正黑體" w:cstheme="minorHAnsi"/>
          <w:bCs/>
          <w:iCs/>
          <w:kern w:val="0"/>
          <w:szCs w:val="20"/>
        </w:rPr>
      </w:pPr>
      <w:r w:rsidRPr="00F02179">
        <w:rPr>
          <w:rFonts w:eastAsia="微軟正黑體" w:cstheme="minorHAnsi"/>
          <w:bCs/>
          <w:iCs/>
          <w:kern w:val="0"/>
          <w:szCs w:val="20"/>
        </w:rPr>
        <w:t xml:space="preserve">2.3.27.1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367A4B" w:rsidRPr="00F02179" w:rsidRDefault="00367A4B" w:rsidP="008D04BC">
      <w:pPr>
        <w:ind w:left="0" w:firstLine="0"/>
        <w:rPr>
          <w:rFonts w:eastAsia="微軟正黑體" w:cstheme="minorHAnsi"/>
          <w:bCs/>
          <w:iCs/>
          <w:kern w:val="0"/>
          <w:szCs w:val="20"/>
        </w:rPr>
      </w:pPr>
    </w:p>
    <w:p w:rsidR="00ED2A58" w:rsidRPr="00F02179" w:rsidRDefault="00A4433E" w:rsidP="008D04BC">
      <w:pPr>
        <w:ind w:left="0" w:firstLine="0"/>
        <w:rPr>
          <w:rFonts w:eastAsia="微軟正黑體" w:cstheme="minorHAnsi"/>
          <w:bCs/>
          <w:iCs/>
          <w:kern w:val="0"/>
          <w:szCs w:val="20"/>
        </w:rPr>
      </w:pPr>
      <w:r w:rsidRPr="00663B15">
        <w:rPr>
          <w:rFonts w:eastAsia="微軟正黑體" w:cstheme="minorHAnsi"/>
          <w:b/>
          <w:iCs/>
          <w:kern w:val="0"/>
          <w:szCs w:val="20"/>
        </w:rPr>
        <w:t>功能應用情境</w:t>
      </w:r>
      <w:r w:rsidRPr="00F02179">
        <w:rPr>
          <w:rFonts w:eastAsia="微軟正黑體" w:cstheme="minorHAnsi"/>
          <w:bCs/>
          <w:iCs/>
          <w:kern w:val="0"/>
          <w:szCs w:val="20"/>
        </w:rPr>
        <w:t>：</w:t>
      </w:r>
      <w:r>
        <w:rPr>
          <w:rFonts w:eastAsia="微軟正黑體" w:cstheme="minorHAnsi"/>
          <w:bCs/>
          <w:iCs/>
          <w:kern w:val="0"/>
          <w:szCs w:val="20"/>
        </w:rPr>
        <w:br/>
      </w:r>
      <w:r w:rsidR="00367A4B" w:rsidRPr="00F02179">
        <w:rPr>
          <w:rFonts w:eastAsia="微軟正黑體" w:cstheme="minorHAnsi"/>
          <w:bCs/>
          <w:iCs/>
          <w:kern w:val="0"/>
          <w:szCs w:val="20"/>
        </w:rPr>
        <w:t>針對外幣議價定存，總行會針對美金議價</w:t>
      </w:r>
      <w:r w:rsidR="005A267D">
        <w:rPr>
          <w:rFonts w:eastAsia="微軟正黑體" w:cstheme="minorHAnsi" w:hint="eastAsia"/>
          <w:bCs/>
          <w:iCs/>
          <w:kern w:val="0"/>
          <w:szCs w:val="20"/>
        </w:rPr>
        <w:t>定存</w:t>
      </w:r>
      <w:r w:rsidR="00367A4B" w:rsidRPr="00F02179">
        <w:rPr>
          <w:rFonts w:eastAsia="微軟正黑體" w:cstheme="minorHAnsi"/>
          <w:bCs/>
          <w:iCs/>
          <w:kern w:val="0"/>
          <w:szCs w:val="20"/>
        </w:rPr>
        <w:t>/</w:t>
      </w:r>
      <w:r w:rsidR="00367A4B" w:rsidRPr="00F02179">
        <w:rPr>
          <w:rFonts w:eastAsia="微軟正黑體" w:cstheme="minorHAnsi"/>
          <w:bCs/>
          <w:iCs/>
          <w:kern w:val="0"/>
          <w:szCs w:val="20"/>
        </w:rPr>
        <w:t>優惠定存補貼</w:t>
      </w:r>
      <w:r w:rsidR="005A267D">
        <w:rPr>
          <w:rFonts w:eastAsia="微軟正黑體" w:cstheme="minorHAnsi" w:hint="eastAsia"/>
          <w:bCs/>
          <w:iCs/>
          <w:kern w:val="0"/>
          <w:szCs w:val="20"/>
        </w:rPr>
        <w:t>利息</w:t>
      </w:r>
      <w:r w:rsidR="00367A4B" w:rsidRPr="00F02179">
        <w:rPr>
          <w:rFonts w:eastAsia="微軟正黑體" w:cstheme="minorHAnsi"/>
          <w:bCs/>
          <w:iCs/>
          <w:kern w:val="0"/>
          <w:szCs w:val="20"/>
        </w:rPr>
        <w:t>給分行。</w:t>
      </w:r>
    </w:p>
    <w:p w:rsidR="008660D9" w:rsidRDefault="00367A4B" w:rsidP="008D04BC">
      <w:pPr>
        <w:ind w:left="0" w:firstLine="0"/>
        <w:rPr>
          <w:rFonts w:eastAsia="微軟正黑體" w:cstheme="minorHAnsi"/>
          <w:bCs/>
          <w:iCs/>
          <w:kern w:val="0"/>
          <w:szCs w:val="20"/>
        </w:rPr>
      </w:pPr>
      <w:r w:rsidRPr="00F02179">
        <w:rPr>
          <w:rFonts w:eastAsia="微軟正黑體" w:cstheme="minorHAnsi"/>
          <w:bCs/>
          <w:iCs/>
          <w:kern w:val="0"/>
          <w:szCs w:val="20"/>
        </w:rPr>
        <w:t>延續</w:t>
      </w:r>
      <w:r w:rsidRPr="00F02179">
        <w:rPr>
          <w:rFonts w:eastAsia="微軟正黑體" w:cstheme="minorHAnsi"/>
          <w:bCs/>
          <w:iCs/>
          <w:kern w:val="0"/>
          <w:szCs w:val="20"/>
        </w:rPr>
        <w:t xml:space="preserve"> 2.3.17 </w:t>
      </w:r>
      <w:r w:rsidRPr="00F02179">
        <w:rPr>
          <w:rFonts w:eastAsia="微軟正黑體" w:cstheme="minorHAnsi"/>
          <w:bCs/>
          <w:iCs/>
          <w:kern w:val="0"/>
          <w:szCs w:val="20"/>
        </w:rPr>
        <w:t>外幣定存議價之交易</w:t>
      </w:r>
    </w:p>
    <w:p w:rsidR="00367A4B" w:rsidRDefault="00367A4B" w:rsidP="008660D9">
      <w:pPr>
        <w:pStyle w:val="af2"/>
        <w:numPr>
          <w:ilvl w:val="0"/>
          <w:numId w:val="292"/>
        </w:numPr>
        <w:ind w:leftChars="0"/>
        <w:rPr>
          <w:rFonts w:eastAsia="微軟正黑體" w:cstheme="minorHAnsi"/>
          <w:bCs/>
          <w:iCs/>
          <w:kern w:val="0"/>
          <w:szCs w:val="20"/>
        </w:rPr>
      </w:pPr>
      <w:r w:rsidRPr="00C11E83">
        <w:rPr>
          <w:rFonts w:eastAsia="微軟正黑體" w:cstheme="minorHAnsi" w:hint="eastAsia"/>
          <w:bCs/>
          <w:iCs/>
          <w:kern w:val="0"/>
          <w:szCs w:val="20"/>
        </w:rPr>
        <w:t>存款中台將</w:t>
      </w:r>
      <w:r w:rsidR="008660D9" w:rsidRPr="00C11E83">
        <w:rPr>
          <w:rFonts w:eastAsia="微軟正黑體" w:cstheme="minorHAnsi" w:hint="eastAsia"/>
          <w:bCs/>
          <w:iCs/>
          <w:kern w:val="0"/>
          <w:szCs w:val="20"/>
        </w:rPr>
        <w:t>月底補貼利息出帳與次月初之</w:t>
      </w:r>
      <w:r w:rsidR="00AD0E8D">
        <w:rPr>
          <w:rFonts w:eastAsia="微軟正黑體" w:cstheme="minorHAnsi" w:hint="eastAsia"/>
          <w:bCs/>
          <w:iCs/>
          <w:kern w:val="0"/>
          <w:szCs w:val="20"/>
        </w:rPr>
        <w:t>沖回</w:t>
      </w:r>
      <w:r w:rsidR="008660D9" w:rsidRPr="00C11E83">
        <w:rPr>
          <w:rFonts w:eastAsia="微軟正黑體" w:cstheme="minorHAnsi" w:hint="eastAsia"/>
          <w:bCs/>
          <w:iCs/>
          <w:kern w:val="0"/>
          <w:szCs w:val="20"/>
        </w:rPr>
        <w:t>前月帳務</w:t>
      </w:r>
      <w:r w:rsidR="00AD0E8D">
        <w:rPr>
          <w:rFonts w:eastAsia="微軟正黑體" w:cstheme="minorHAnsi" w:hint="eastAsia"/>
          <w:bCs/>
          <w:iCs/>
          <w:kern w:val="0"/>
          <w:szCs w:val="20"/>
        </w:rPr>
        <w:t>並重新計算後出帳</w:t>
      </w:r>
      <w:r w:rsidRPr="00C11E83">
        <w:rPr>
          <w:rFonts w:eastAsia="微軟正黑體" w:cstheme="minorHAnsi" w:hint="eastAsia"/>
          <w:bCs/>
          <w:iCs/>
          <w:kern w:val="0"/>
          <w:szCs w:val="20"/>
        </w:rPr>
        <w:t>。</w:t>
      </w:r>
    </w:p>
    <w:p w:rsidR="00AD0E8D" w:rsidRPr="00C11E83" w:rsidRDefault="00AD0E8D" w:rsidP="00C11E83">
      <w:pPr>
        <w:pStyle w:val="af2"/>
        <w:numPr>
          <w:ilvl w:val="0"/>
          <w:numId w:val="293"/>
        </w:numPr>
        <w:ind w:leftChars="0" w:left="851"/>
        <w:rPr>
          <w:rFonts w:eastAsia="微軟正黑體" w:cstheme="minorHAnsi"/>
          <w:bCs/>
          <w:iCs/>
          <w:kern w:val="0"/>
          <w:szCs w:val="20"/>
        </w:rPr>
      </w:pPr>
      <w:r w:rsidRPr="00C11E83">
        <w:rPr>
          <w:rFonts w:eastAsia="微軟正黑體" w:cstheme="minorHAnsi" w:hint="eastAsia"/>
          <w:bCs/>
          <w:iCs/>
          <w:kern w:val="0"/>
          <w:szCs w:val="20"/>
        </w:rPr>
        <w:t>月底補貼利息出帳：</w:t>
      </w:r>
      <w:r w:rsidRPr="00C11E83">
        <w:rPr>
          <w:rFonts w:eastAsia="微軟正黑體" w:cstheme="minorHAnsi"/>
          <w:bCs/>
          <w:iCs/>
          <w:kern w:val="0"/>
          <w:szCs w:val="20"/>
        </w:rPr>
        <w:t>5/31 (</w:t>
      </w:r>
      <w:r w:rsidRPr="00C11E83">
        <w:rPr>
          <w:rFonts w:eastAsia="微軟正黑體" w:cstheme="minorHAnsi" w:hint="eastAsia"/>
          <w:bCs/>
          <w:iCs/>
          <w:kern w:val="0"/>
          <w:szCs w:val="20"/>
        </w:rPr>
        <w:t>五</w:t>
      </w:r>
      <w:r w:rsidRPr="00C11E83">
        <w:rPr>
          <w:rFonts w:eastAsia="微軟正黑體" w:cstheme="minorHAnsi"/>
          <w:bCs/>
          <w:iCs/>
          <w:kern w:val="0"/>
          <w:szCs w:val="20"/>
        </w:rPr>
        <w:t xml:space="preserve">) </w:t>
      </w:r>
      <w:r w:rsidRPr="00C11E83">
        <w:rPr>
          <w:rFonts w:eastAsia="微軟正黑體" w:cstheme="minorHAnsi" w:hint="eastAsia"/>
          <w:bCs/>
          <w:iCs/>
          <w:kern w:val="0"/>
          <w:szCs w:val="20"/>
        </w:rPr>
        <w:t>整批上傳</w:t>
      </w:r>
      <w:r w:rsidRPr="00C11E83">
        <w:rPr>
          <w:rFonts w:eastAsia="微軟正黑體" w:cstheme="minorHAnsi"/>
          <w:bCs/>
          <w:iCs/>
          <w:kern w:val="0"/>
          <w:szCs w:val="20"/>
        </w:rPr>
        <w:t xml:space="preserve"> (FT) </w:t>
      </w:r>
      <w:r w:rsidRPr="00C11E83">
        <w:rPr>
          <w:rFonts w:eastAsia="微軟正黑體" w:cstheme="minorHAnsi" w:hint="eastAsia"/>
          <w:bCs/>
          <w:iCs/>
          <w:kern w:val="0"/>
          <w:szCs w:val="20"/>
        </w:rPr>
        <w:t>補貼利息</w:t>
      </w:r>
      <w:r w:rsidRPr="00C11E83">
        <w:rPr>
          <w:rFonts w:eastAsia="微軟正黑體" w:cstheme="minorHAnsi"/>
          <w:bCs/>
          <w:iCs/>
          <w:kern w:val="0"/>
          <w:szCs w:val="20"/>
        </w:rPr>
        <w:t xml:space="preserve"> (5/1~5/31)</w:t>
      </w:r>
    </w:p>
    <w:p w:rsidR="00AD0E8D" w:rsidRPr="00C11E83" w:rsidRDefault="00AD0E8D" w:rsidP="00C11E83">
      <w:pPr>
        <w:pStyle w:val="af2"/>
        <w:numPr>
          <w:ilvl w:val="0"/>
          <w:numId w:val="293"/>
        </w:numPr>
        <w:ind w:leftChars="0" w:left="851"/>
        <w:rPr>
          <w:rFonts w:eastAsia="微軟正黑體" w:cstheme="minorHAnsi"/>
          <w:bCs/>
          <w:iCs/>
          <w:kern w:val="0"/>
          <w:szCs w:val="20"/>
        </w:rPr>
      </w:pPr>
      <w:r w:rsidRPr="00C11E83">
        <w:rPr>
          <w:rFonts w:eastAsia="微軟正黑體" w:cstheme="minorHAnsi" w:hint="eastAsia"/>
          <w:bCs/>
          <w:iCs/>
          <w:kern w:val="0"/>
          <w:szCs w:val="20"/>
        </w:rPr>
        <w:t>次月初之沖回前月帳務：</w:t>
      </w:r>
      <w:r w:rsidRPr="00C11E83">
        <w:rPr>
          <w:rFonts w:eastAsia="微軟正黑體" w:cstheme="minorHAnsi"/>
          <w:bCs/>
          <w:iCs/>
          <w:kern w:val="0"/>
          <w:szCs w:val="20"/>
        </w:rPr>
        <w:t>6/3 (</w:t>
      </w:r>
      <w:r w:rsidRPr="00C11E83">
        <w:rPr>
          <w:rFonts w:eastAsia="微軟正黑體" w:cstheme="minorHAnsi" w:hint="eastAsia"/>
          <w:bCs/>
          <w:iCs/>
          <w:kern w:val="0"/>
          <w:szCs w:val="20"/>
        </w:rPr>
        <w:t>一</w:t>
      </w:r>
      <w:r w:rsidRPr="00C11E83">
        <w:rPr>
          <w:rFonts w:eastAsia="微軟正黑體" w:cstheme="minorHAnsi"/>
          <w:bCs/>
          <w:iCs/>
          <w:kern w:val="0"/>
          <w:szCs w:val="20"/>
        </w:rPr>
        <w:t xml:space="preserve">) </w:t>
      </w:r>
      <w:r w:rsidRPr="00C11E83">
        <w:rPr>
          <w:rFonts w:eastAsia="微軟正黑體" w:cstheme="minorHAnsi" w:hint="eastAsia"/>
          <w:bCs/>
          <w:iCs/>
          <w:kern w:val="0"/>
          <w:szCs w:val="20"/>
        </w:rPr>
        <w:t>整批上傳</w:t>
      </w:r>
      <w:r w:rsidRPr="00C11E83">
        <w:rPr>
          <w:rFonts w:eastAsia="微軟正黑體" w:cstheme="minorHAnsi"/>
          <w:bCs/>
          <w:iCs/>
          <w:kern w:val="0"/>
          <w:szCs w:val="20"/>
        </w:rPr>
        <w:t>(FT)</w:t>
      </w:r>
    </w:p>
    <w:p w:rsidR="00AD0E8D" w:rsidRDefault="00AD0E8D" w:rsidP="00AD0E8D">
      <w:pPr>
        <w:pStyle w:val="af2"/>
        <w:numPr>
          <w:ilvl w:val="4"/>
          <w:numId w:val="47"/>
        </w:numPr>
        <w:ind w:leftChars="0" w:left="1418"/>
        <w:rPr>
          <w:rFonts w:eastAsia="微軟正黑體" w:cstheme="minorHAnsi"/>
          <w:bCs/>
          <w:iCs/>
          <w:kern w:val="0"/>
          <w:szCs w:val="20"/>
        </w:rPr>
      </w:pPr>
      <w:r w:rsidRPr="00C11E83">
        <w:rPr>
          <w:rFonts w:eastAsia="微軟正黑體" w:cstheme="minorHAnsi" w:hint="eastAsia"/>
          <w:bCs/>
          <w:iCs/>
          <w:kern w:val="0"/>
          <w:szCs w:val="20"/>
        </w:rPr>
        <w:t>沖回</w:t>
      </w:r>
      <w:r w:rsidRPr="00C11E83">
        <w:rPr>
          <w:rFonts w:eastAsia="微軟正黑體" w:cstheme="minorHAnsi"/>
          <w:bCs/>
          <w:iCs/>
          <w:kern w:val="0"/>
          <w:szCs w:val="20"/>
        </w:rPr>
        <w:t>5</w:t>
      </w:r>
      <w:r w:rsidRPr="00C11E83">
        <w:rPr>
          <w:rFonts w:eastAsia="微軟正黑體" w:cstheme="minorHAnsi" w:hint="eastAsia"/>
          <w:bCs/>
          <w:iCs/>
          <w:kern w:val="0"/>
          <w:szCs w:val="20"/>
        </w:rPr>
        <w:t>月</w:t>
      </w:r>
      <w:r w:rsidRPr="00663B15">
        <w:rPr>
          <w:rFonts w:eastAsia="微軟正黑體" w:cstheme="minorHAnsi" w:hint="eastAsia"/>
          <w:bCs/>
          <w:iCs/>
          <w:kern w:val="0"/>
          <w:szCs w:val="20"/>
        </w:rPr>
        <w:t>(5/1~5/31)</w:t>
      </w:r>
      <w:r w:rsidRPr="00C11E83">
        <w:rPr>
          <w:rFonts w:eastAsia="微軟正黑體" w:cstheme="minorHAnsi" w:hint="eastAsia"/>
          <w:bCs/>
          <w:iCs/>
          <w:kern w:val="0"/>
          <w:szCs w:val="20"/>
        </w:rPr>
        <w:t>補貼利息</w:t>
      </w:r>
      <w:r w:rsidRPr="00C11E83">
        <w:rPr>
          <w:rFonts w:eastAsia="微軟正黑體" w:cstheme="minorHAnsi"/>
          <w:bCs/>
          <w:iCs/>
          <w:strike/>
          <w:kern w:val="0"/>
          <w:szCs w:val="20"/>
        </w:rPr>
        <w:t xml:space="preserve"> (Reverse)</w:t>
      </w:r>
    </w:p>
    <w:p w:rsidR="00AD0E8D" w:rsidRPr="00C11E83" w:rsidRDefault="00AD0E8D" w:rsidP="00C11E83">
      <w:pPr>
        <w:pStyle w:val="af2"/>
        <w:numPr>
          <w:ilvl w:val="4"/>
          <w:numId w:val="47"/>
        </w:numPr>
        <w:ind w:leftChars="0" w:left="1418"/>
        <w:rPr>
          <w:rFonts w:eastAsia="微軟正黑體" w:cstheme="minorHAnsi"/>
          <w:bCs/>
          <w:iCs/>
          <w:kern w:val="0"/>
          <w:szCs w:val="20"/>
        </w:rPr>
      </w:pPr>
      <w:r>
        <w:rPr>
          <w:rFonts w:eastAsia="微軟正黑體" w:cstheme="minorHAnsi" w:hint="eastAsia"/>
          <w:bCs/>
          <w:iCs/>
          <w:kern w:val="0"/>
          <w:szCs w:val="20"/>
        </w:rPr>
        <w:t>二度</w:t>
      </w:r>
      <w:r w:rsidRPr="00C11E83">
        <w:rPr>
          <w:rFonts w:eastAsia="微軟正黑體" w:cstheme="minorHAnsi" w:hint="eastAsia"/>
          <w:bCs/>
          <w:iCs/>
          <w:kern w:val="0"/>
          <w:szCs w:val="20"/>
        </w:rPr>
        <w:t>整批上傳</w:t>
      </w:r>
      <w:r w:rsidRPr="00C11E83">
        <w:rPr>
          <w:rFonts w:eastAsia="微軟正黑體" w:cstheme="minorHAnsi"/>
          <w:bCs/>
          <w:iCs/>
          <w:kern w:val="0"/>
          <w:szCs w:val="20"/>
        </w:rPr>
        <w:t xml:space="preserve"> (FT) </w:t>
      </w:r>
      <w:r w:rsidRPr="00C11E83">
        <w:rPr>
          <w:rFonts w:eastAsia="微軟正黑體" w:cstheme="minorHAnsi" w:hint="eastAsia"/>
          <w:bCs/>
          <w:iCs/>
          <w:kern w:val="0"/>
          <w:szCs w:val="20"/>
        </w:rPr>
        <w:t>補貼利息</w:t>
      </w:r>
      <w:r w:rsidRPr="00C11E83">
        <w:rPr>
          <w:rFonts w:eastAsia="微軟正黑體" w:cstheme="minorHAnsi"/>
          <w:bCs/>
          <w:iCs/>
          <w:kern w:val="0"/>
          <w:szCs w:val="20"/>
        </w:rPr>
        <w:t xml:space="preserve"> (5/1~5/31)</w:t>
      </w:r>
    </w:p>
    <w:p w:rsidR="00AD0E8D" w:rsidRPr="00C11E83" w:rsidRDefault="00AD0E8D" w:rsidP="00C11E83">
      <w:pPr>
        <w:ind w:left="938" w:firstLine="0"/>
        <w:rPr>
          <w:rFonts w:eastAsia="微軟正黑體" w:cstheme="minorHAnsi"/>
          <w:bCs/>
          <w:iCs/>
          <w:kern w:val="0"/>
          <w:szCs w:val="20"/>
        </w:rPr>
      </w:pPr>
    </w:p>
    <w:p w:rsidR="008660D9" w:rsidRPr="00C11E83" w:rsidRDefault="008660D9" w:rsidP="00C11E83">
      <w:pPr>
        <w:pStyle w:val="af2"/>
        <w:numPr>
          <w:ilvl w:val="0"/>
          <w:numId w:val="292"/>
        </w:numPr>
        <w:ind w:leftChars="0"/>
        <w:rPr>
          <w:rFonts w:eastAsia="微軟正黑體" w:cstheme="minorHAnsi"/>
          <w:bCs/>
          <w:iCs/>
          <w:kern w:val="0"/>
          <w:szCs w:val="20"/>
        </w:rPr>
      </w:pPr>
      <w:r>
        <w:rPr>
          <w:rFonts w:eastAsia="微軟正黑體" w:cstheme="minorHAnsi" w:hint="eastAsia"/>
          <w:bCs/>
          <w:iCs/>
          <w:kern w:val="0"/>
          <w:szCs w:val="20"/>
        </w:rPr>
        <w:t>每月</w:t>
      </w:r>
      <w:r>
        <w:rPr>
          <w:rFonts w:eastAsia="微軟正黑體" w:cstheme="minorHAnsi" w:hint="eastAsia"/>
          <w:bCs/>
          <w:iCs/>
          <w:kern w:val="0"/>
          <w:szCs w:val="20"/>
        </w:rPr>
        <w:t>20</w:t>
      </w:r>
      <w:r>
        <w:rPr>
          <w:rFonts w:eastAsia="微軟正黑體" w:cstheme="minorHAnsi" w:hint="eastAsia"/>
          <w:bCs/>
          <w:iCs/>
          <w:kern w:val="0"/>
          <w:szCs w:val="20"/>
        </w:rPr>
        <w:t>號後每營業日需產製之</w:t>
      </w:r>
      <w:r w:rsidRPr="008660D9">
        <w:rPr>
          <w:rFonts w:eastAsia="微軟正黑體" w:cstheme="minorHAnsi" w:hint="eastAsia"/>
          <w:bCs/>
          <w:iCs/>
          <w:kern w:val="0"/>
          <w:szCs w:val="20"/>
        </w:rPr>
        <w:t>定存定借當月餘額表</w:t>
      </w:r>
      <w:r>
        <w:rPr>
          <w:rFonts w:eastAsia="微軟正黑體" w:cstheme="minorHAnsi" w:hint="eastAsia"/>
          <w:bCs/>
          <w:iCs/>
          <w:kern w:val="0"/>
          <w:szCs w:val="20"/>
        </w:rPr>
        <w:t>，由</w:t>
      </w:r>
      <w:r>
        <w:rPr>
          <w:rFonts w:eastAsia="微軟正黑體" w:cstheme="minorHAnsi"/>
          <w:bCs/>
          <w:iCs/>
          <w:kern w:val="0"/>
          <w:szCs w:val="20"/>
        </w:rPr>
        <w:t>O</w:t>
      </w:r>
      <w:r>
        <w:rPr>
          <w:rFonts w:eastAsia="微軟正黑體" w:cstheme="minorHAnsi" w:hint="eastAsia"/>
          <w:bCs/>
          <w:iCs/>
          <w:kern w:val="0"/>
          <w:szCs w:val="20"/>
        </w:rPr>
        <w:t xml:space="preserve">RP </w:t>
      </w:r>
      <w:r>
        <w:rPr>
          <w:rFonts w:eastAsia="微軟正黑體" w:cstheme="minorHAnsi" w:hint="eastAsia"/>
          <w:bCs/>
          <w:iCs/>
          <w:kern w:val="0"/>
          <w:szCs w:val="20"/>
        </w:rPr>
        <w:t>處理計算聯行息與產出報表</w:t>
      </w:r>
      <w:r>
        <w:rPr>
          <w:rFonts w:eastAsia="微軟正黑體" w:cstheme="minorHAnsi" w:hint="eastAsia"/>
          <w:bCs/>
          <w:iCs/>
          <w:kern w:val="0"/>
          <w:szCs w:val="20"/>
        </w:rPr>
        <w:t xml:space="preserve"> (</w:t>
      </w:r>
      <w:r>
        <w:rPr>
          <w:rFonts w:eastAsia="微軟正黑體" w:cstheme="minorHAnsi" w:hint="eastAsia"/>
          <w:bCs/>
          <w:iCs/>
          <w:kern w:val="0"/>
          <w:szCs w:val="20"/>
        </w:rPr>
        <w:t>報表代號：</w:t>
      </w:r>
      <w:r w:rsidRPr="008660D9">
        <w:rPr>
          <w:rFonts w:eastAsia="微軟正黑體" w:cstheme="minorHAnsi"/>
          <w:bCs/>
          <w:iCs/>
          <w:kern w:val="0"/>
          <w:szCs w:val="20"/>
        </w:rPr>
        <w:t>SRD18REP</w:t>
      </w:r>
      <w:r>
        <w:rPr>
          <w:rFonts w:eastAsia="微軟正黑體" w:cstheme="minorHAnsi" w:hint="eastAsia"/>
          <w:bCs/>
          <w:iCs/>
          <w:kern w:val="0"/>
          <w:szCs w:val="20"/>
        </w:rPr>
        <w:t>)</w:t>
      </w:r>
    </w:p>
    <w:p w:rsidR="00367A4B" w:rsidRPr="00F02179" w:rsidRDefault="00367A4B" w:rsidP="008D04BC">
      <w:pPr>
        <w:ind w:left="0" w:firstLine="0"/>
        <w:rPr>
          <w:rFonts w:eastAsia="微軟正黑體" w:cstheme="minorHAnsi"/>
          <w:bCs/>
          <w:iCs/>
          <w:kern w:val="0"/>
          <w:szCs w:val="20"/>
        </w:rPr>
      </w:pPr>
    </w:p>
    <w:p w:rsidR="00A4433E" w:rsidRPr="00C11E83" w:rsidRDefault="00A4433E" w:rsidP="008D04BC">
      <w:pPr>
        <w:ind w:left="0" w:firstLine="0"/>
        <w:rPr>
          <w:rFonts w:eastAsia="微軟正黑體" w:cstheme="minorHAnsi"/>
          <w:b/>
          <w:iCs/>
          <w:kern w:val="0"/>
          <w:szCs w:val="20"/>
        </w:rPr>
      </w:pPr>
      <w:r w:rsidRPr="00C11E83">
        <w:rPr>
          <w:rFonts w:eastAsia="微軟正黑體" w:cstheme="minorHAnsi" w:hint="eastAsia"/>
          <w:b/>
          <w:iCs/>
          <w:kern w:val="0"/>
          <w:szCs w:val="20"/>
        </w:rPr>
        <w:t>補貼利息公式</w:t>
      </w:r>
    </w:p>
    <w:p w:rsidR="008D04BC" w:rsidRPr="00F02179" w:rsidRDefault="008D04BC">
      <w:pPr>
        <w:ind w:left="0" w:firstLine="0"/>
        <w:rPr>
          <w:rFonts w:eastAsia="微軟正黑體" w:cstheme="minorHAnsi"/>
          <w:bCs/>
          <w:iCs/>
          <w:kern w:val="0"/>
          <w:szCs w:val="20"/>
        </w:rPr>
      </w:pPr>
      <w:r w:rsidRPr="00F02179">
        <w:rPr>
          <w:rFonts w:eastAsia="微軟正黑體" w:cstheme="minorHAnsi"/>
          <w:bCs/>
          <w:iCs/>
          <w:kern w:val="0"/>
          <w:szCs w:val="20"/>
        </w:rPr>
        <w:t>目前僅有美金</w:t>
      </w:r>
      <w:r w:rsidR="008660D9">
        <w:rPr>
          <w:rFonts w:eastAsia="微軟正黑體" w:cstheme="minorHAnsi" w:hint="eastAsia"/>
          <w:bCs/>
          <w:iCs/>
          <w:kern w:val="0"/>
          <w:szCs w:val="20"/>
        </w:rPr>
        <w:t>定存會</w:t>
      </w:r>
      <w:r w:rsidRPr="00F02179">
        <w:rPr>
          <w:rFonts w:eastAsia="微軟正黑體" w:cstheme="minorHAnsi"/>
          <w:bCs/>
          <w:iCs/>
          <w:kern w:val="0"/>
          <w:szCs w:val="20"/>
        </w:rPr>
        <w:t>進行補貼</w:t>
      </w:r>
      <w:r w:rsidR="005C320B">
        <w:rPr>
          <w:rFonts w:eastAsia="微軟正黑體" w:cstheme="minorHAnsi" w:hint="eastAsia"/>
          <w:bCs/>
          <w:iCs/>
          <w:kern w:val="0"/>
          <w:szCs w:val="20"/>
        </w:rPr>
        <w:t>，中台將取幣別</w:t>
      </w:r>
      <w:r w:rsidR="005C320B">
        <w:rPr>
          <w:rFonts w:eastAsia="微軟正黑體" w:cstheme="minorHAnsi" w:hint="eastAsia"/>
          <w:bCs/>
          <w:iCs/>
          <w:kern w:val="0"/>
          <w:szCs w:val="20"/>
        </w:rPr>
        <w:t xml:space="preserve"> = USD </w:t>
      </w:r>
      <w:r w:rsidR="005C320B">
        <w:rPr>
          <w:rFonts w:eastAsia="微軟正黑體" w:cstheme="minorHAnsi" w:hint="eastAsia"/>
          <w:bCs/>
          <w:iCs/>
          <w:kern w:val="0"/>
          <w:szCs w:val="20"/>
        </w:rPr>
        <w:t>之定存進行月底批次處理</w:t>
      </w:r>
      <w:r w:rsidR="00A4433E">
        <w:rPr>
          <w:rFonts w:eastAsia="微軟正黑體" w:cstheme="minorHAnsi" w:hint="eastAsia"/>
          <w:bCs/>
          <w:iCs/>
          <w:kern w:val="0"/>
          <w:szCs w:val="20"/>
        </w:rPr>
        <w:t>。</w:t>
      </w:r>
      <w:r w:rsidR="005C320B">
        <w:rPr>
          <w:rFonts w:eastAsia="微軟正黑體" w:cstheme="minorHAnsi"/>
          <w:bCs/>
          <w:iCs/>
          <w:kern w:val="0"/>
          <w:szCs w:val="20"/>
        </w:rPr>
        <w:br/>
      </w:r>
      <w:r w:rsidRPr="00F02179">
        <w:rPr>
          <w:rFonts w:eastAsia="微軟正黑體" w:cstheme="minorHAnsi"/>
          <w:bCs/>
          <w:iCs/>
          <w:kern w:val="0"/>
          <w:szCs w:val="20"/>
        </w:rPr>
        <w:t>補貼損益科目作帳應以新台幣入帳，匯率以當天計價</w:t>
      </w:r>
      <w:r w:rsidR="00A4433E">
        <w:rPr>
          <w:rFonts w:eastAsia="微軟正黑體" w:cstheme="minorHAnsi" w:hint="eastAsia"/>
          <w:bCs/>
          <w:iCs/>
          <w:kern w:val="0"/>
          <w:szCs w:val="20"/>
        </w:rPr>
        <w:t>並取中價進行換匯計算</w:t>
      </w:r>
      <w:r w:rsidR="00111187">
        <w:rPr>
          <w:rFonts w:eastAsia="微軟正黑體" w:cstheme="minorHAnsi" w:hint="eastAsia"/>
          <w:bCs/>
          <w:iCs/>
          <w:kern w:val="0"/>
          <w:szCs w:val="20"/>
        </w:rPr>
        <w:t>，小數點採四捨五入</w:t>
      </w:r>
      <w:r w:rsidR="00B14042">
        <w:rPr>
          <w:rFonts w:eastAsia="微軟正黑體" w:cstheme="minorHAnsi" w:hint="eastAsia"/>
          <w:bCs/>
          <w:iCs/>
          <w:kern w:val="0"/>
          <w:szCs w:val="20"/>
        </w:rPr>
        <w:t>到整數位</w:t>
      </w:r>
      <w:r w:rsidRPr="00F02179">
        <w:rPr>
          <w:rFonts w:eastAsia="微軟正黑體" w:cstheme="minorHAnsi"/>
          <w:bCs/>
          <w:iCs/>
          <w:kern w:val="0"/>
          <w:szCs w:val="20"/>
        </w:rPr>
        <w:t>：</w:t>
      </w:r>
    </w:p>
    <w:p w:rsidR="00367A4B" w:rsidRPr="00F02179" w:rsidRDefault="008D04BC" w:rsidP="00C11E83">
      <w:pPr>
        <w:pStyle w:val="af2"/>
        <w:numPr>
          <w:ilvl w:val="1"/>
          <w:numId w:val="294"/>
        </w:numPr>
        <w:ind w:leftChars="0"/>
        <w:rPr>
          <w:rFonts w:eastAsia="微軟正黑體" w:cstheme="minorHAnsi"/>
          <w:bCs/>
          <w:iCs/>
          <w:kern w:val="0"/>
          <w:szCs w:val="20"/>
        </w:rPr>
      </w:pPr>
      <w:r w:rsidRPr="00C11E83">
        <w:rPr>
          <w:rFonts w:eastAsia="微軟正黑體" w:cstheme="minorHAnsi" w:hint="eastAsia"/>
          <w:bCs/>
          <w:iCs/>
          <w:kern w:val="0"/>
          <w:szCs w:val="20"/>
        </w:rPr>
        <w:t>總行</w:t>
      </w:r>
      <w:r w:rsidR="00367A4B" w:rsidRPr="00F02179">
        <w:rPr>
          <w:rFonts w:eastAsia="微軟正黑體" w:cstheme="minorHAnsi"/>
          <w:bCs/>
          <w:iCs/>
          <w:kern w:val="0"/>
          <w:szCs w:val="20"/>
        </w:rPr>
        <w:t>：</w:t>
      </w:r>
      <w:r w:rsidRPr="00C11E83">
        <w:rPr>
          <w:rFonts w:eastAsia="微軟正黑體" w:cstheme="minorHAnsi" w:hint="eastAsia"/>
          <w:bCs/>
          <w:iCs/>
          <w:kern w:val="0"/>
          <w:szCs w:val="20"/>
        </w:rPr>
        <w:t>依據定存幣別、存單金額、議價利率、承作日、到期日，計算利息付給分行</w:t>
      </w:r>
    </w:p>
    <w:p w:rsidR="008D04BC" w:rsidRPr="00F02179" w:rsidRDefault="00AC3A26" w:rsidP="00C11E83">
      <w:pPr>
        <w:pStyle w:val="af2"/>
        <w:numPr>
          <w:ilvl w:val="2"/>
          <w:numId w:val="51"/>
        </w:numPr>
        <w:ind w:leftChars="0" w:left="993"/>
        <w:rPr>
          <w:rFonts w:eastAsia="微軟正黑體" w:cstheme="minorHAnsi"/>
          <w:bCs/>
          <w:iCs/>
          <w:kern w:val="0"/>
          <w:szCs w:val="20"/>
        </w:rPr>
      </w:pPr>
      <w:r>
        <w:rPr>
          <w:rFonts w:eastAsia="微軟正黑體" w:cstheme="minorHAnsi" w:hint="eastAsia"/>
          <w:bCs/>
          <w:iCs/>
          <w:kern w:val="0"/>
          <w:szCs w:val="20"/>
        </w:rPr>
        <w:t>[</w:t>
      </w:r>
      <w:r w:rsidR="008D04BC" w:rsidRPr="00C11E83">
        <w:rPr>
          <w:rFonts w:eastAsia="微軟正黑體" w:cstheme="minorHAnsi" w:hint="eastAsia"/>
          <w:bCs/>
          <w:iCs/>
          <w:kern w:val="0"/>
          <w:szCs w:val="20"/>
        </w:rPr>
        <w:t>本金</w:t>
      </w:r>
      <w:r>
        <w:rPr>
          <w:rFonts w:eastAsia="微軟正黑體" w:cstheme="minorHAnsi" w:hint="eastAsia"/>
          <w:bCs/>
          <w:iCs/>
          <w:kern w:val="0"/>
          <w:szCs w:val="20"/>
        </w:rPr>
        <w:t>X</w:t>
      </w:r>
      <w:r w:rsidR="008D04BC" w:rsidRPr="00C11E83">
        <w:rPr>
          <w:rFonts w:eastAsia="微軟正黑體" w:cstheme="minorHAnsi" w:hint="eastAsia"/>
          <w:bCs/>
          <w:iCs/>
          <w:kern w:val="0"/>
          <w:szCs w:val="20"/>
        </w:rPr>
        <w:t>議價利率</w:t>
      </w:r>
      <w:r w:rsidR="008D04BC" w:rsidRPr="00C11E83">
        <w:rPr>
          <w:rFonts w:eastAsia="微軟正黑體" w:cstheme="minorHAnsi"/>
          <w:bCs/>
          <w:iCs/>
          <w:kern w:val="0"/>
          <w:szCs w:val="20"/>
        </w:rPr>
        <w:t xml:space="preserve">/360 X </w:t>
      </w:r>
      <w:r w:rsidR="005C320B" w:rsidRPr="00F02179">
        <w:rPr>
          <w:rFonts w:eastAsia="微軟正黑體" w:cstheme="minorHAnsi"/>
          <w:bCs/>
          <w:iCs/>
          <w:kern w:val="0"/>
          <w:szCs w:val="20"/>
        </w:rPr>
        <w:t>當月</w:t>
      </w:r>
      <w:r w:rsidR="008D04BC" w:rsidRPr="00C11E83">
        <w:rPr>
          <w:rFonts w:eastAsia="微軟正黑體" w:cstheme="minorHAnsi" w:hint="eastAsia"/>
          <w:bCs/>
          <w:iCs/>
          <w:kern w:val="0"/>
          <w:szCs w:val="20"/>
        </w:rPr>
        <w:t>實際天數</w:t>
      </w:r>
      <w:r>
        <w:rPr>
          <w:rFonts w:eastAsia="微軟正黑體" w:cstheme="minorHAnsi" w:hint="eastAsia"/>
          <w:bCs/>
          <w:iCs/>
          <w:kern w:val="0"/>
          <w:szCs w:val="20"/>
        </w:rPr>
        <w:t>] X</w:t>
      </w:r>
      <w:r>
        <w:rPr>
          <w:rFonts w:eastAsia="微軟正黑體" w:cstheme="minorHAnsi" w:hint="eastAsia"/>
          <w:bCs/>
          <w:iCs/>
          <w:kern w:val="0"/>
          <w:szCs w:val="20"/>
        </w:rPr>
        <w:t>當日</w:t>
      </w:r>
      <w:r w:rsidRPr="00F02179">
        <w:rPr>
          <w:rFonts w:eastAsia="微軟正黑體" w:cstheme="minorHAnsi"/>
          <w:bCs/>
          <w:iCs/>
          <w:kern w:val="0"/>
          <w:szCs w:val="20"/>
        </w:rPr>
        <w:t>匯率</w:t>
      </w:r>
      <w:r>
        <w:rPr>
          <w:rFonts w:eastAsia="微軟正黑體" w:cstheme="minorHAnsi" w:hint="eastAsia"/>
          <w:bCs/>
          <w:iCs/>
          <w:kern w:val="0"/>
          <w:szCs w:val="20"/>
        </w:rPr>
        <w:t>中價</w:t>
      </w:r>
      <w:r w:rsidR="008D04BC" w:rsidRPr="00C11E83">
        <w:rPr>
          <w:rFonts w:eastAsia="微軟正黑體" w:cstheme="minorHAnsi"/>
          <w:bCs/>
          <w:iCs/>
          <w:kern w:val="0"/>
          <w:szCs w:val="20"/>
        </w:rPr>
        <w:t>=</w:t>
      </w:r>
      <w:r w:rsidR="008D04BC" w:rsidRPr="00C11E83">
        <w:rPr>
          <w:rFonts w:eastAsia="微軟正黑體" w:cstheme="minorHAnsi" w:hint="eastAsia"/>
          <w:bCs/>
          <w:iCs/>
          <w:kern w:val="0"/>
          <w:szCs w:val="20"/>
        </w:rPr>
        <w:t>該筆定存補貼金額</w:t>
      </w:r>
    </w:p>
    <w:p w:rsidR="008D04BC" w:rsidRPr="00F02179" w:rsidRDefault="008D04BC" w:rsidP="00C11E83">
      <w:pPr>
        <w:pStyle w:val="af2"/>
        <w:numPr>
          <w:ilvl w:val="1"/>
          <w:numId w:val="51"/>
        </w:numPr>
        <w:ind w:leftChars="0" w:left="426"/>
        <w:rPr>
          <w:rFonts w:eastAsia="微軟正黑體" w:cstheme="minorHAnsi"/>
          <w:bCs/>
          <w:iCs/>
          <w:kern w:val="0"/>
          <w:szCs w:val="20"/>
        </w:rPr>
      </w:pPr>
      <w:r w:rsidRPr="00C11E83">
        <w:rPr>
          <w:rFonts w:eastAsia="微軟正黑體" w:cstheme="minorHAnsi" w:hint="eastAsia"/>
          <w:bCs/>
          <w:iCs/>
          <w:kern w:val="0"/>
          <w:szCs w:val="20"/>
        </w:rPr>
        <w:t>存匯事業部</w:t>
      </w:r>
      <w:r w:rsidR="00367A4B" w:rsidRPr="00F02179">
        <w:rPr>
          <w:rFonts w:eastAsia="微軟正黑體" w:cstheme="minorHAnsi"/>
          <w:bCs/>
          <w:iCs/>
          <w:kern w:val="0"/>
          <w:szCs w:val="20"/>
        </w:rPr>
        <w:t>：</w:t>
      </w:r>
      <w:r w:rsidRPr="00C11E83">
        <w:rPr>
          <w:rFonts w:eastAsia="微軟正黑體" w:cstheme="minorHAnsi" w:hint="eastAsia"/>
          <w:bCs/>
          <w:iCs/>
          <w:kern w:val="0"/>
          <w:szCs w:val="20"/>
        </w:rPr>
        <w:t>依據定存幣別、存單金額、議價利率、承作日、到期日，計算利差</w:t>
      </w:r>
      <w:r w:rsidRPr="00C11E83">
        <w:rPr>
          <w:rFonts w:eastAsia="微軟正黑體" w:cstheme="minorHAnsi"/>
          <w:bCs/>
          <w:iCs/>
          <w:kern w:val="0"/>
          <w:szCs w:val="20"/>
        </w:rPr>
        <w:t>(</w:t>
      </w:r>
      <w:r w:rsidRPr="00C11E83">
        <w:rPr>
          <w:rFonts w:eastAsia="微軟正黑體" w:cstheme="minorHAnsi" w:hint="eastAsia"/>
          <w:bCs/>
          <w:iCs/>
          <w:kern w:val="0"/>
          <w:szCs w:val="20"/>
        </w:rPr>
        <w:t>議價利率</w:t>
      </w:r>
      <w:r w:rsidRPr="00C11E83">
        <w:rPr>
          <w:rFonts w:eastAsia="微軟正黑體" w:cstheme="minorHAnsi"/>
          <w:bCs/>
          <w:iCs/>
          <w:kern w:val="0"/>
          <w:szCs w:val="20"/>
        </w:rPr>
        <w:t>-</w:t>
      </w:r>
      <w:commentRangeStart w:id="209"/>
      <w:commentRangeStart w:id="210"/>
      <w:r w:rsidRPr="00C11E83">
        <w:rPr>
          <w:rFonts w:eastAsia="微軟正黑體" w:cstheme="minorHAnsi" w:hint="eastAsia"/>
          <w:bCs/>
          <w:iCs/>
          <w:kern w:val="0"/>
          <w:szCs w:val="20"/>
        </w:rPr>
        <w:t>聯行息利率【存率】</w:t>
      </w:r>
      <w:commentRangeEnd w:id="209"/>
      <w:r w:rsidR="00ED2A58" w:rsidRPr="00F02179">
        <w:rPr>
          <w:rStyle w:val="afa"/>
          <w:rFonts w:cstheme="minorHAnsi"/>
        </w:rPr>
        <w:commentReference w:id="209"/>
      </w:r>
      <w:commentRangeEnd w:id="210"/>
      <w:r w:rsidR="00D543DA">
        <w:rPr>
          <w:rStyle w:val="afa"/>
        </w:rPr>
        <w:commentReference w:id="210"/>
      </w:r>
      <w:r w:rsidRPr="00C11E83">
        <w:rPr>
          <w:rFonts w:eastAsia="微軟正黑體" w:cstheme="minorHAnsi"/>
          <w:bCs/>
          <w:iCs/>
          <w:kern w:val="0"/>
          <w:szCs w:val="20"/>
        </w:rPr>
        <w:t>)</w:t>
      </w:r>
      <w:r w:rsidRPr="00C11E83">
        <w:rPr>
          <w:rFonts w:eastAsia="微軟正黑體" w:cstheme="minorHAnsi" w:hint="eastAsia"/>
          <w:bCs/>
          <w:iCs/>
          <w:kern w:val="0"/>
          <w:szCs w:val="20"/>
        </w:rPr>
        <w:t>補貼給總行</w:t>
      </w:r>
    </w:p>
    <w:p w:rsidR="008D04BC" w:rsidRPr="00C11E83" w:rsidRDefault="00AC3A26" w:rsidP="00C11E83">
      <w:pPr>
        <w:pStyle w:val="af2"/>
        <w:numPr>
          <w:ilvl w:val="2"/>
          <w:numId w:val="51"/>
        </w:numPr>
        <w:ind w:leftChars="0" w:left="993"/>
        <w:rPr>
          <w:rFonts w:eastAsia="微軟正黑體" w:cstheme="minorHAnsi"/>
          <w:bCs/>
          <w:iCs/>
          <w:kern w:val="0"/>
          <w:szCs w:val="20"/>
        </w:rPr>
      </w:pPr>
      <w:r>
        <w:rPr>
          <w:rFonts w:eastAsia="微軟正黑體" w:cstheme="minorHAnsi" w:hint="eastAsia"/>
          <w:bCs/>
          <w:iCs/>
          <w:kern w:val="0"/>
          <w:szCs w:val="20"/>
        </w:rPr>
        <w:t>[</w:t>
      </w:r>
      <w:r w:rsidR="008D04BC" w:rsidRPr="00C11E83">
        <w:rPr>
          <w:rFonts w:eastAsia="微軟正黑體" w:cstheme="minorHAnsi" w:hint="eastAsia"/>
          <w:bCs/>
          <w:iCs/>
          <w:kern w:val="0"/>
          <w:szCs w:val="20"/>
        </w:rPr>
        <w:t>本金</w:t>
      </w:r>
      <w:r>
        <w:rPr>
          <w:rFonts w:eastAsia="微軟正黑體" w:cstheme="minorHAnsi" w:hint="eastAsia"/>
          <w:bCs/>
          <w:iCs/>
          <w:kern w:val="0"/>
          <w:szCs w:val="20"/>
        </w:rPr>
        <w:t>X</w:t>
      </w:r>
      <w:r w:rsidR="008D04BC" w:rsidRPr="00C11E83">
        <w:rPr>
          <w:rFonts w:eastAsia="微軟正黑體" w:cstheme="minorHAnsi" w:hint="eastAsia"/>
          <w:bCs/>
          <w:iCs/>
          <w:kern w:val="0"/>
          <w:szCs w:val="20"/>
        </w:rPr>
        <w:t>【議價利率</w:t>
      </w:r>
      <w:r w:rsidR="008D04BC" w:rsidRPr="00C11E83">
        <w:rPr>
          <w:rFonts w:eastAsia="微軟正黑體" w:cstheme="minorHAnsi"/>
          <w:bCs/>
          <w:iCs/>
          <w:kern w:val="0"/>
          <w:szCs w:val="20"/>
        </w:rPr>
        <w:t>-</w:t>
      </w:r>
      <w:r w:rsidR="008D04BC" w:rsidRPr="00C11E83">
        <w:rPr>
          <w:rFonts w:eastAsia="微軟正黑體" w:cstheme="minorHAnsi" w:hint="eastAsia"/>
          <w:bCs/>
          <w:iCs/>
          <w:kern w:val="0"/>
          <w:szCs w:val="20"/>
        </w:rPr>
        <w:t>聯行息利率</w:t>
      </w:r>
      <w:r w:rsidR="008D04BC" w:rsidRPr="00C11E83">
        <w:rPr>
          <w:rFonts w:eastAsia="微軟正黑體" w:cstheme="minorHAnsi"/>
          <w:bCs/>
          <w:iCs/>
          <w:kern w:val="0"/>
          <w:szCs w:val="20"/>
        </w:rPr>
        <w:t>(</w:t>
      </w:r>
      <w:r w:rsidR="008D04BC" w:rsidRPr="00C11E83">
        <w:rPr>
          <w:rFonts w:eastAsia="微軟正黑體" w:cstheme="minorHAnsi" w:hint="eastAsia"/>
          <w:bCs/>
          <w:iCs/>
          <w:kern w:val="0"/>
          <w:szCs w:val="20"/>
        </w:rPr>
        <w:t>存率</w:t>
      </w:r>
      <w:r w:rsidR="008D04BC" w:rsidRPr="00C11E83">
        <w:rPr>
          <w:rFonts w:eastAsia="微軟正黑體" w:cstheme="minorHAnsi"/>
          <w:bCs/>
          <w:iCs/>
          <w:kern w:val="0"/>
          <w:szCs w:val="20"/>
        </w:rPr>
        <w:t>)</w:t>
      </w:r>
      <w:r w:rsidR="008D04BC" w:rsidRPr="00C11E83">
        <w:rPr>
          <w:rFonts w:eastAsia="微軟正黑體" w:cstheme="minorHAnsi" w:hint="eastAsia"/>
          <w:bCs/>
          <w:iCs/>
          <w:kern w:val="0"/>
          <w:szCs w:val="20"/>
        </w:rPr>
        <w:t>】</w:t>
      </w:r>
      <w:r w:rsidR="008D04BC" w:rsidRPr="00C11E83">
        <w:rPr>
          <w:rFonts w:eastAsia="微軟正黑體" w:cstheme="minorHAnsi"/>
          <w:bCs/>
          <w:iCs/>
          <w:kern w:val="0"/>
          <w:szCs w:val="20"/>
        </w:rPr>
        <w:t>/360 X</w:t>
      </w:r>
      <w:r w:rsidR="005C320B" w:rsidRPr="00F02179">
        <w:rPr>
          <w:rFonts w:eastAsia="微軟正黑體" w:cstheme="minorHAnsi"/>
          <w:bCs/>
          <w:iCs/>
          <w:kern w:val="0"/>
          <w:szCs w:val="20"/>
        </w:rPr>
        <w:t>當月</w:t>
      </w:r>
      <w:r w:rsidR="008D04BC" w:rsidRPr="00C11E83">
        <w:rPr>
          <w:rFonts w:eastAsia="微軟正黑體" w:cstheme="minorHAnsi" w:hint="eastAsia"/>
          <w:bCs/>
          <w:iCs/>
          <w:kern w:val="0"/>
          <w:szCs w:val="20"/>
        </w:rPr>
        <w:t>實際天數</w:t>
      </w:r>
      <w:r>
        <w:rPr>
          <w:rFonts w:eastAsia="微軟正黑體" w:cstheme="minorHAnsi" w:hint="eastAsia"/>
          <w:bCs/>
          <w:iCs/>
          <w:kern w:val="0"/>
          <w:szCs w:val="20"/>
        </w:rPr>
        <w:t>]</w:t>
      </w:r>
      <w:r w:rsidRPr="00AC3A26">
        <w:rPr>
          <w:rFonts w:eastAsia="微軟正黑體" w:cstheme="minorHAnsi" w:hint="eastAsia"/>
          <w:bCs/>
          <w:iCs/>
          <w:kern w:val="0"/>
          <w:szCs w:val="20"/>
        </w:rPr>
        <w:t>X</w:t>
      </w:r>
      <w:r w:rsidRPr="00AC3A26">
        <w:rPr>
          <w:rFonts w:eastAsia="微軟正黑體" w:cstheme="minorHAnsi" w:hint="eastAsia"/>
          <w:bCs/>
          <w:iCs/>
          <w:kern w:val="0"/>
          <w:szCs w:val="20"/>
        </w:rPr>
        <w:t>當日匯率中價</w:t>
      </w:r>
      <w:r w:rsidR="008D04BC" w:rsidRPr="00C11E83">
        <w:rPr>
          <w:rFonts w:eastAsia="微軟正黑體" w:cstheme="minorHAnsi"/>
          <w:bCs/>
          <w:iCs/>
          <w:kern w:val="0"/>
          <w:szCs w:val="20"/>
        </w:rPr>
        <w:t>=</w:t>
      </w:r>
      <w:r w:rsidR="008D04BC" w:rsidRPr="00C11E83">
        <w:rPr>
          <w:rFonts w:eastAsia="微軟正黑體" w:cstheme="minorHAnsi" w:hint="eastAsia"/>
          <w:bCs/>
          <w:iCs/>
          <w:kern w:val="0"/>
          <w:szCs w:val="20"/>
        </w:rPr>
        <w:t>該筆定存補貼金額</w:t>
      </w:r>
    </w:p>
    <w:p w:rsidR="008D04BC" w:rsidRPr="00F02179" w:rsidRDefault="008D04BC" w:rsidP="008D04BC">
      <w:pPr>
        <w:ind w:left="0" w:firstLine="0"/>
        <w:rPr>
          <w:rFonts w:eastAsia="微軟正黑體" w:cstheme="minorHAnsi"/>
          <w:bCs/>
          <w:iCs/>
          <w:kern w:val="0"/>
          <w:szCs w:val="20"/>
        </w:rPr>
      </w:pPr>
    </w:p>
    <w:p w:rsidR="00ED2A58" w:rsidRPr="00C11E83" w:rsidRDefault="008D04BC" w:rsidP="008D04BC">
      <w:pPr>
        <w:ind w:left="0" w:firstLine="0"/>
        <w:rPr>
          <w:rFonts w:eastAsia="微軟正黑體" w:cstheme="minorHAnsi"/>
          <w:b/>
          <w:iCs/>
          <w:kern w:val="0"/>
          <w:szCs w:val="20"/>
        </w:rPr>
      </w:pPr>
      <w:r w:rsidRPr="00C11E83">
        <w:rPr>
          <w:rFonts w:eastAsia="微軟正黑體" w:cstheme="minorHAnsi" w:hint="eastAsia"/>
          <w:b/>
          <w:iCs/>
          <w:kern w:val="0"/>
          <w:szCs w:val="20"/>
        </w:rPr>
        <w:lastRenderedPageBreak/>
        <w:t>計算出帳頻率</w:t>
      </w:r>
      <w:r w:rsidR="006740F2" w:rsidRPr="00C11E83">
        <w:rPr>
          <w:rFonts w:eastAsia="微軟正黑體" w:cstheme="minorHAnsi" w:hint="eastAsia"/>
          <w:b/>
          <w:iCs/>
          <w:kern w:val="0"/>
          <w:szCs w:val="20"/>
        </w:rPr>
        <w:t>：</w:t>
      </w:r>
    </w:p>
    <w:p w:rsidR="00ED2A58" w:rsidRPr="00F02179" w:rsidRDefault="00EB24EF" w:rsidP="00ED2A58">
      <w:pPr>
        <w:pStyle w:val="af2"/>
        <w:numPr>
          <w:ilvl w:val="5"/>
          <w:numId w:val="146"/>
        </w:numPr>
        <w:ind w:leftChars="0" w:left="709"/>
        <w:rPr>
          <w:rFonts w:eastAsia="微軟正黑體" w:cstheme="minorHAnsi"/>
          <w:bCs/>
          <w:iCs/>
          <w:kern w:val="0"/>
          <w:szCs w:val="20"/>
        </w:rPr>
      </w:pPr>
      <w:r>
        <w:rPr>
          <w:rFonts w:eastAsia="微軟正黑體" w:cstheme="minorHAnsi" w:hint="eastAsia"/>
          <w:bCs/>
          <w:iCs/>
          <w:kern w:val="0"/>
          <w:szCs w:val="20"/>
        </w:rPr>
        <w:t>ORP</w:t>
      </w:r>
      <w:r>
        <w:rPr>
          <w:rFonts w:eastAsia="微軟正黑體" w:cstheme="minorHAnsi" w:hint="eastAsia"/>
          <w:bCs/>
          <w:iCs/>
          <w:kern w:val="0"/>
          <w:szCs w:val="20"/>
        </w:rPr>
        <w:t>：</w:t>
      </w:r>
      <w:r w:rsidR="008D04BC" w:rsidRPr="00F02179">
        <w:rPr>
          <w:rFonts w:eastAsia="微軟正黑體" w:cstheme="minorHAnsi"/>
          <w:bCs/>
          <w:iCs/>
          <w:kern w:val="0"/>
          <w:szCs w:val="20"/>
        </w:rPr>
        <w:t>自每月</w:t>
      </w:r>
      <w:r w:rsidR="008D04BC" w:rsidRPr="00F02179">
        <w:rPr>
          <w:rFonts w:eastAsia="微軟正黑體" w:cstheme="minorHAnsi"/>
          <w:bCs/>
          <w:iCs/>
          <w:kern w:val="0"/>
          <w:szCs w:val="20"/>
        </w:rPr>
        <w:t>20</w:t>
      </w:r>
      <w:r w:rsidR="008D04BC" w:rsidRPr="00F02179">
        <w:rPr>
          <w:rFonts w:eastAsia="微軟正黑體" w:cstheme="minorHAnsi"/>
          <w:bCs/>
          <w:iCs/>
          <w:kern w:val="0"/>
          <w:szCs w:val="20"/>
        </w:rPr>
        <w:t>日起</w:t>
      </w:r>
      <w:r w:rsidR="00ED2A58" w:rsidRPr="00F02179">
        <w:rPr>
          <w:rFonts w:eastAsia="微軟正黑體" w:cstheme="minorHAnsi"/>
          <w:bCs/>
          <w:iCs/>
          <w:kern w:val="0"/>
          <w:szCs w:val="20"/>
        </w:rPr>
        <w:t>，</w:t>
      </w:r>
      <w:r w:rsidR="008D04BC" w:rsidRPr="00F02179">
        <w:rPr>
          <w:rFonts w:eastAsia="微軟正黑體" w:cstheme="minorHAnsi"/>
          <w:bCs/>
          <w:iCs/>
          <w:kern w:val="0"/>
          <w:szCs w:val="20"/>
        </w:rPr>
        <w:t>每</w:t>
      </w:r>
      <w:r w:rsidR="00ED2A58" w:rsidRPr="00F02179">
        <w:rPr>
          <w:rFonts w:eastAsia="微軟正黑體" w:cstheme="minorHAnsi"/>
          <w:bCs/>
          <w:iCs/>
          <w:kern w:val="0"/>
          <w:szCs w:val="20"/>
        </w:rPr>
        <w:t>一個</w:t>
      </w:r>
      <w:r w:rsidR="008D04BC" w:rsidRPr="00F02179">
        <w:rPr>
          <w:rFonts w:eastAsia="微軟正黑體" w:cstheme="minorHAnsi"/>
          <w:bCs/>
          <w:iCs/>
          <w:kern w:val="0"/>
          <w:szCs w:val="20"/>
        </w:rPr>
        <w:t>營業日</w:t>
      </w:r>
      <w:r w:rsidR="00ED2A58" w:rsidRPr="00F02179">
        <w:rPr>
          <w:rFonts w:eastAsia="微軟正黑體" w:cstheme="minorHAnsi"/>
          <w:bCs/>
          <w:iCs/>
          <w:kern w:val="0"/>
          <w:szCs w:val="20"/>
        </w:rPr>
        <w:t>皆須</w:t>
      </w:r>
      <w:r w:rsidR="008D04BC" w:rsidRPr="00F02179">
        <w:rPr>
          <w:rFonts w:eastAsia="微軟正黑體" w:cstheme="minorHAnsi"/>
          <w:bCs/>
          <w:iCs/>
          <w:kern w:val="0"/>
          <w:szCs w:val="20"/>
        </w:rPr>
        <w:t>計算</w:t>
      </w:r>
      <w:r w:rsidR="007147B4">
        <w:rPr>
          <w:rFonts w:eastAsia="微軟正黑體" w:cstheme="minorHAnsi" w:hint="eastAsia"/>
          <w:bCs/>
          <w:iCs/>
          <w:kern w:val="0"/>
          <w:szCs w:val="20"/>
        </w:rPr>
        <w:t>報表內容</w:t>
      </w:r>
      <w:r w:rsidR="008660D9">
        <w:rPr>
          <w:rFonts w:eastAsia="微軟正黑體" w:cstheme="minorHAnsi" w:hint="eastAsia"/>
          <w:bCs/>
          <w:iCs/>
          <w:kern w:val="0"/>
          <w:szCs w:val="20"/>
        </w:rPr>
        <w:t>。</w:t>
      </w:r>
      <w:r>
        <w:rPr>
          <w:rFonts w:eastAsia="微軟正黑體" w:cstheme="minorHAnsi" w:hint="eastAsia"/>
          <w:bCs/>
          <w:iCs/>
          <w:kern w:val="0"/>
          <w:szCs w:val="20"/>
        </w:rPr>
        <w:t>存款中台提供欄位，聯行息計算歸屬報</w:t>
      </w:r>
      <w:r w:rsidR="00AD0E8D">
        <w:rPr>
          <w:rFonts w:eastAsia="微軟正黑體" w:cstheme="minorHAnsi" w:hint="eastAsia"/>
          <w:bCs/>
          <w:iCs/>
          <w:kern w:val="0"/>
          <w:szCs w:val="20"/>
        </w:rPr>
        <w:t>表邏輯，由</w:t>
      </w:r>
      <w:r w:rsidR="00AD0E8D">
        <w:rPr>
          <w:rFonts w:eastAsia="微軟正黑體" w:cstheme="minorHAnsi" w:hint="eastAsia"/>
          <w:bCs/>
          <w:iCs/>
          <w:kern w:val="0"/>
          <w:szCs w:val="20"/>
        </w:rPr>
        <w:t>ORP</w:t>
      </w:r>
      <w:r w:rsidR="00AD0E8D">
        <w:rPr>
          <w:rFonts w:eastAsia="微軟正黑體" w:cstheme="minorHAnsi" w:hint="eastAsia"/>
          <w:bCs/>
          <w:iCs/>
          <w:kern w:val="0"/>
          <w:szCs w:val="20"/>
        </w:rPr>
        <w:t>計算產生欄位值。</w:t>
      </w:r>
    </w:p>
    <w:p w:rsidR="008D04BC" w:rsidRPr="00C11E83" w:rsidRDefault="00AD0E8D" w:rsidP="00C11E83">
      <w:pPr>
        <w:pStyle w:val="af2"/>
        <w:numPr>
          <w:ilvl w:val="5"/>
          <w:numId w:val="146"/>
        </w:numPr>
        <w:ind w:leftChars="0" w:left="709"/>
        <w:rPr>
          <w:rFonts w:eastAsia="微軟正黑體" w:cstheme="minorHAnsi"/>
          <w:bCs/>
          <w:iCs/>
          <w:kern w:val="0"/>
          <w:szCs w:val="20"/>
        </w:rPr>
      </w:pPr>
      <w:r>
        <w:rPr>
          <w:rFonts w:eastAsia="微軟正黑體" w:cstheme="minorHAnsi" w:hint="eastAsia"/>
          <w:bCs/>
          <w:iCs/>
          <w:kern w:val="0"/>
          <w:szCs w:val="20"/>
        </w:rPr>
        <w:t>存款中台：</w:t>
      </w:r>
      <w:r w:rsidR="008D04BC" w:rsidRPr="00F02179">
        <w:rPr>
          <w:rFonts w:eastAsia="微軟正黑體" w:cstheme="minorHAnsi"/>
          <w:bCs/>
          <w:iCs/>
          <w:kern w:val="0"/>
          <w:szCs w:val="20"/>
        </w:rPr>
        <w:t>每月最後營業日出帳</w:t>
      </w:r>
      <w:r w:rsidR="008D04BC" w:rsidRPr="00F02179">
        <w:rPr>
          <w:rFonts w:eastAsia="微軟正黑體" w:cstheme="minorHAnsi"/>
          <w:bCs/>
          <w:iCs/>
          <w:kern w:val="0"/>
          <w:szCs w:val="20"/>
        </w:rPr>
        <w:t>(</w:t>
      </w:r>
      <w:r w:rsidR="008D04BC" w:rsidRPr="00F02179">
        <w:rPr>
          <w:rFonts w:eastAsia="微軟正黑體" w:cstheme="minorHAnsi"/>
          <w:bCs/>
          <w:iCs/>
          <w:kern w:val="0"/>
          <w:szCs w:val="20"/>
        </w:rPr>
        <w:t>若月底適逢假日則於前一營業日出帳，利息計算到月底</w:t>
      </w:r>
      <w:r w:rsidR="008D04BC" w:rsidRPr="00F02179">
        <w:rPr>
          <w:rFonts w:eastAsia="微軟正黑體" w:cstheme="minorHAnsi"/>
          <w:bCs/>
          <w:iCs/>
          <w:kern w:val="0"/>
          <w:szCs w:val="20"/>
        </w:rPr>
        <w:t>)</w:t>
      </w:r>
      <w:r>
        <w:rPr>
          <w:rFonts w:eastAsia="微軟正黑體" w:cstheme="minorHAnsi" w:hint="eastAsia"/>
          <w:bCs/>
          <w:iCs/>
          <w:kern w:val="0"/>
          <w:szCs w:val="20"/>
        </w:rPr>
        <w:t>。</w:t>
      </w:r>
      <w:r w:rsidR="008D04BC" w:rsidRPr="00C11E83">
        <w:rPr>
          <w:rFonts w:eastAsia="微軟正黑體" w:cstheme="minorHAnsi" w:hint="eastAsia"/>
          <w:bCs/>
          <w:iCs/>
          <w:kern w:val="0"/>
          <w:szCs w:val="20"/>
        </w:rPr>
        <w:t>次月初將前月底的帳沖回，再出一套正確數字之帳務</w:t>
      </w:r>
      <w:r w:rsidR="005C320B">
        <w:rPr>
          <w:rFonts w:eastAsia="微軟正黑體" w:cstheme="minorHAnsi" w:hint="eastAsia"/>
          <w:bCs/>
          <w:iCs/>
          <w:kern w:val="0"/>
          <w:szCs w:val="20"/>
        </w:rPr>
        <w:t>。</w:t>
      </w:r>
    </w:p>
    <w:p w:rsidR="00ED2A58" w:rsidRDefault="00ED2A58" w:rsidP="008D04BC">
      <w:pPr>
        <w:ind w:left="0" w:firstLine="0"/>
        <w:rPr>
          <w:rFonts w:eastAsia="微軟正黑體" w:cstheme="minorHAnsi"/>
          <w:bCs/>
          <w:iCs/>
          <w:kern w:val="0"/>
          <w:szCs w:val="20"/>
        </w:rPr>
      </w:pPr>
    </w:p>
    <w:p w:rsidR="008A3765" w:rsidRDefault="008A3765" w:rsidP="008D04BC">
      <w:pPr>
        <w:ind w:left="0" w:firstLine="0"/>
        <w:rPr>
          <w:rFonts w:eastAsia="微軟正黑體" w:cstheme="minorHAnsi"/>
          <w:bCs/>
          <w:iCs/>
          <w:kern w:val="0"/>
          <w:szCs w:val="20"/>
        </w:rPr>
      </w:pPr>
      <w:r>
        <w:rPr>
          <w:rFonts w:eastAsia="微軟正黑體" w:cstheme="minorHAnsi" w:hint="eastAsia"/>
          <w:bCs/>
          <w:iCs/>
          <w:kern w:val="0"/>
          <w:szCs w:val="20"/>
        </w:rPr>
        <w:t>Example</w:t>
      </w:r>
      <w:r>
        <w:rPr>
          <w:rFonts w:eastAsia="微軟正黑體" w:cstheme="minorHAnsi" w:hint="eastAsia"/>
          <w:bCs/>
          <w:iCs/>
          <w:kern w:val="0"/>
          <w:szCs w:val="20"/>
        </w:rPr>
        <w:t>：</w:t>
      </w:r>
    </w:p>
    <w:p w:rsidR="008A3765" w:rsidRPr="008A3765" w:rsidRDefault="008A3765" w:rsidP="008D04BC">
      <w:pPr>
        <w:ind w:left="0" w:firstLine="0"/>
        <w:rPr>
          <w:rFonts w:eastAsia="微軟正黑體" w:cstheme="minorHAnsi"/>
          <w:bCs/>
          <w:iCs/>
          <w:kern w:val="0"/>
          <w:szCs w:val="20"/>
        </w:rPr>
      </w:pPr>
      <w:r w:rsidRPr="00F02179">
        <w:rPr>
          <w:rFonts w:eastAsia="微軟正黑體" w:cstheme="minorHAnsi"/>
          <w:bCs/>
          <w:iCs/>
          <w:kern w:val="0"/>
          <w:szCs w:val="20"/>
        </w:rPr>
        <w:t>今日為</w:t>
      </w:r>
      <w:r w:rsidRPr="00F02179">
        <w:rPr>
          <w:rFonts w:eastAsia="微軟正黑體" w:cstheme="minorHAnsi"/>
          <w:bCs/>
          <w:iCs/>
          <w:kern w:val="0"/>
          <w:szCs w:val="20"/>
        </w:rPr>
        <w:t xml:space="preserve"> 2024/0</w:t>
      </w:r>
      <w:r>
        <w:rPr>
          <w:rFonts w:eastAsia="微軟正黑體" w:cstheme="minorHAnsi" w:hint="eastAsia"/>
          <w:bCs/>
          <w:iCs/>
          <w:kern w:val="0"/>
          <w:szCs w:val="20"/>
        </w:rPr>
        <w:t>1</w:t>
      </w:r>
      <w:r w:rsidRPr="00F02179">
        <w:rPr>
          <w:rFonts w:eastAsia="微軟正黑體" w:cstheme="minorHAnsi"/>
          <w:bCs/>
          <w:iCs/>
          <w:kern w:val="0"/>
          <w:szCs w:val="20"/>
        </w:rPr>
        <w:t>/</w:t>
      </w:r>
      <w:r>
        <w:rPr>
          <w:rFonts w:eastAsia="微軟正黑體" w:cstheme="minorHAnsi" w:hint="eastAsia"/>
          <w:bCs/>
          <w:iCs/>
          <w:kern w:val="0"/>
          <w:szCs w:val="20"/>
        </w:rPr>
        <w:t>31 (</w:t>
      </w:r>
      <w:r>
        <w:rPr>
          <w:rFonts w:eastAsia="微軟正黑體" w:cstheme="minorHAnsi" w:hint="eastAsia"/>
          <w:bCs/>
          <w:iCs/>
          <w:kern w:val="0"/>
          <w:szCs w:val="20"/>
        </w:rPr>
        <w:t>三</w:t>
      </w:r>
      <w:r>
        <w:rPr>
          <w:rFonts w:eastAsia="微軟正黑體" w:cstheme="minorHAnsi" w:hint="eastAsia"/>
          <w:bCs/>
          <w:iCs/>
          <w:kern w:val="0"/>
          <w:szCs w:val="20"/>
        </w:rPr>
        <w:t>)</w:t>
      </w:r>
    </w:p>
    <w:tbl>
      <w:tblPr>
        <w:tblW w:w="9729" w:type="dxa"/>
        <w:tblInd w:w="-289" w:type="dxa"/>
        <w:tblCellMar>
          <w:left w:w="28" w:type="dxa"/>
          <w:right w:w="28" w:type="dxa"/>
        </w:tblCellMar>
        <w:tblLook w:val="04A0"/>
      </w:tblPr>
      <w:tblGrid>
        <w:gridCol w:w="426"/>
        <w:gridCol w:w="2268"/>
        <w:gridCol w:w="708"/>
        <w:gridCol w:w="1134"/>
        <w:gridCol w:w="1276"/>
        <w:gridCol w:w="1418"/>
        <w:gridCol w:w="1406"/>
        <w:gridCol w:w="1093"/>
      </w:tblGrid>
      <w:tr w:rsidR="00DE517D" w:rsidRPr="00A46D8B" w:rsidTr="00C11E83">
        <w:trPr>
          <w:trHeight w:val="310"/>
        </w:trPr>
        <w:tc>
          <w:tcPr>
            <w:tcW w:w="426" w:type="dxa"/>
            <w:tcBorders>
              <w:top w:val="single" w:sz="4" w:space="0" w:color="auto"/>
              <w:left w:val="single" w:sz="4" w:space="0" w:color="auto"/>
              <w:bottom w:val="single" w:sz="4" w:space="0" w:color="auto"/>
              <w:right w:val="single" w:sz="4" w:space="0" w:color="auto"/>
            </w:tcBorders>
            <w:shd w:val="clear" w:color="000000" w:fill="808080"/>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Pr>
                <w:rFonts w:ascii="微軟正黑體" w:eastAsia="微軟正黑體" w:hAnsi="微軟正黑體" w:cs="新細明體" w:hint="eastAsia"/>
                <w:b/>
                <w:bCs/>
                <w:color w:val="FFFFFF"/>
                <w:kern w:val="0"/>
                <w:sz w:val="22"/>
              </w:rPr>
              <w:t>Ex</w:t>
            </w:r>
          </w:p>
        </w:tc>
        <w:tc>
          <w:tcPr>
            <w:tcW w:w="2268"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定存帳號</w:t>
            </w:r>
          </w:p>
        </w:tc>
        <w:tc>
          <w:tcPr>
            <w:tcW w:w="708" w:type="dxa"/>
            <w:tcBorders>
              <w:top w:val="single" w:sz="4" w:space="0" w:color="auto"/>
              <w:left w:val="nil"/>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幣別</w:t>
            </w:r>
          </w:p>
        </w:tc>
        <w:tc>
          <w:tcPr>
            <w:tcW w:w="1134" w:type="dxa"/>
            <w:tcBorders>
              <w:top w:val="single" w:sz="4" w:space="0" w:color="auto"/>
              <w:left w:val="nil"/>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議價利率</w:t>
            </w:r>
          </w:p>
        </w:tc>
        <w:tc>
          <w:tcPr>
            <w:tcW w:w="1276" w:type="dxa"/>
            <w:tcBorders>
              <w:top w:val="single" w:sz="4" w:space="0" w:color="auto"/>
              <w:left w:val="nil"/>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存單金額</w:t>
            </w:r>
          </w:p>
        </w:tc>
        <w:tc>
          <w:tcPr>
            <w:tcW w:w="1418" w:type="dxa"/>
            <w:tcBorders>
              <w:top w:val="single" w:sz="4" w:space="0" w:color="auto"/>
              <w:left w:val="nil"/>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開單日</w:t>
            </w:r>
          </w:p>
        </w:tc>
        <w:tc>
          <w:tcPr>
            <w:tcW w:w="1406" w:type="dxa"/>
            <w:tcBorders>
              <w:top w:val="single" w:sz="4" w:space="0" w:color="auto"/>
              <w:left w:val="nil"/>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到期日</w:t>
            </w:r>
          </w:p>
        </w:tc>
        <w:tc>
          <w:tcPr>
            <w:tcW w:w="1093" w:type="dxa"/>
            <w:tcBorders>
              <w:top w:val="single" w:sz="4" w:space="0" w:color="auto"/>
              <w:left w:val="nil"/>
              <w:bottom w:val="single" w:sz="4" w:space="0" w:color="auto"/>
              <w:right w:val="single" w:sz="4" w:space="0" w:color="auto"/>
            </w:tcBorders>
            <w:shd w:val="clear" w:color="000000" w:fill="808080"/>
            <w:noWrap/>
            <w:vAlign w:val="center"/>
            <w:hideMark/>
          </w:tcPr>
          <w:p w:rsidR="00DE517D" w:rsidRPr="00A46D8B" w:rsidRDefault="00DE517D" w:rsidP="00663B15">
            <w:pPr>
              <w:widowControl/>
              <w:ind w:left="0" w:firstLine="0"/>
              <w:jc w:val="center"/>
              <w:rPr>
                <w:rFonts w:ascii="微軟正黑體" w:eastAsia="微軟正黑體" w:hAnsi="微軟正黑體" w:cs="新細明體"/>
                <w:b/>
                <w:bCs/>
                <w:color w:val="FFFFFF"/>
                <w:kern w:val="0"/>
                <w:sz w:val="22"/>
              </w:rPr>
            </w:pPr>
            <w:r w:rsidRPr="00A46D8B">
              <w:rPr>
                <w:rFonts w:ascii="微軟正黑體" w:eastAsia="微軟正黑體" w:hAnsi="微軟正黑體" w:cs="新細明體" w:hint="eastAsia"/>
                <w:b/>
                <w:bCs/>
                <w:color w:val="FFFFFF"/>
                <w:kern w:val="0"/>
                <w:sz w:val="22"/>
              </w:rPr>
              <w:t>結清日</w:t>
            </w:r>
          </w:p>
        </w:tc>
      </w:tr>
      <w:tr w:rsidR="00DE517D" w:rsidRPr="00A46D8B" w:rsidTr="00C11E83">
        <w:trPr>
          <w:trHeight w:val="310"/>
        </w:trPr>
        <w:tc>
          <w:tcPr>
            <w:tcW w:w="426" w:type="dxa"/>
            <w:tcBorders>
              <w:top w:val="nil"/>
              <w:left w:val="single" w:sz="4" w:space="0" w:color="auto"/>
              <w:bottom w:val="single" w:sz="4" w:space="0" w:color="auto"/>
              <w:right w:val="single" w:sz="4" w:space="0" w:color="auto"/>
            </w:tcBorders>
          </w:tcPr>
          <w:p w:rsidR="00DE517D" w:rsidRPr="00A46D8B" w:rsidRDefault="00DE517D" w:rsidP="00663B15">
            <w:pPr>
              <w:widowControl/>
              <w:ind w:left="0" w:firstLine="0"/>
              <w:rPr>
                <w:rFonts w:ascii="Calibri" w:eastAsia="微軟正黑體" w:hAnsi="Calibri" w:cs="Calibri"/>
                <w:color w:val="000000"/>
                <w:kern w:val="0"/>
                <w:szCs w:val="24"/>
              </w:rPr>
            </w:pPr>
            <w:r>
              <w:rPr>
                <w:rFonts w:ascii="Calibri" w:eastAsia="微軟正黑體" w:hAnsi="Calibri" w:cs="Calibri" w:hint="eastAsia"/>
                <w:color w:val="000000"/>
                <w:kern w:val="0"/>
                <w:szCs w:val="24"/>
              </w:rPr>
              <w:t>A</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rPr>
                <w:rFonts w:ascii="Calibri" w:eastAsia="微軟正黑體" w:hAnsi="Calibri" w:cs="Calibri"/>
                <w:color w:val="000000"/>
                <w:kern w:val="0"/>
                <w:szCs w:val="24"/>
              </w:rPr>
            </w:pPr>
            <w:r w:rsidRPr="00A46D8B">
              <w:rPr>
                <w:rFonts w:ascii="Calibri" w:eastAsia="微軟正黑體" w:hAnsi="Calibri" w:cs="Calibri"/>
                <w:color w:val="000000"/>
                <w:kern w:val="0"/>
                <w:szCs w:val="24"/>
              </w:rPr>
              <w:t>03-2-28-00-123456-4</w:t>
            </w:r>
          </w:p>
        </w:tc>
        <w:tc>
          <w:tcPr>
            <w:tcW w:w="70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center"/>
              <w:rPr>
                <w:rFonts w:ascii="Calibri" w:eastAsia="微軟正黑體" w:hAnsi="Calibri" w:cs="Calibri"/>
                <w:color w:val="000000"/>
                <w:kern w:val="0"/>
                <w:szCs w:val="24"/>
              </w:rPr>
            </w:pPr>
            <w:r w:rsidRPr="00A46D8B">
              <w:rPr>
                <w:rFonts w:ascii="Calibri" w:eastAsia="微軟正黑體" w:hAnsi="Calibri" w:cs="Calibri"/>
                <w:color w:val="000000"/>
                <w:kern w:val="0"/>
                <w:szCs w:val="24"/>
              </w:rPr>
              <w:t>USD</w:t>
            </w:r>
          </w:p>
        </w:tc>
        <w:tc>
          <w:tcPr>
            <w:tcW w:w="1134"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2.88%</w:t>
            </w:r>
          </w:p>
        </w:tc>
        <w:tc>
          <w:tcPr>
            <w:tcW w:w="127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100,000</w:t>
            </w:r>
          </w:p>
        </w:tc>
        <w:tc>
          <w:tcPr>
            <w:tcW w:w="141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2022/1/15</w:t>
            </w:r>
          </w:p>
        </w:tc>
        <w:tc>
          <w:tcPr>
            <w:tcW w:w="140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2024/1/15</w:t>
            </w:r>
          </w:p>
        </w:tc>
        <w:tc>
          <w:tcPr>
            <w:tcW w:w="1093"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2024/1/15</w:t>
            </w:r>
          </w:p>
        </w:tc>
      </w:tr>
      <w:tr w:rsidR="00DE517D" w:rsidRPr="00A46D8B" w:rsidTr="00C11E83">
        <w:trPr>
          <w:trHeight w:val="310"/>
        </w:trPr>
        <w:tc>
          <w:tcPr>
            <w:tcW w:w="426" w:type="dxa"/>
            <w:tcBorders>
              <w:top w:val="nil"/>
              <w:left w:val="single" w:sz="4" w:space="0" w:color="auto"/>
              <w:bottom w:val="single" w:sz="4" w:space="0" w:color="auto"/>
              <w:right w:val="single" w:sz="4" w:space="0" w:color="auto"/>
            </w:tcBorders>
          </w:tcPr>
          <w:p w:rsidR="00DE517D" w:rsidRPr="00A46D8B" w:rsidRDefault="00DE517D" w:rsidP="00663B15">
            <w:pPr>
              <w:widowControl/>
              <w:ind w:left="0" w:firstLine="0"/>
              <w:rPr>
                <w:rFonts w:ascii="Calibri" w:eastAsia="微軟正黑體" w:hAnsi="Calibri" w:cs="Calibri"/>
                <w:color w:val="000000"/>
                <w:kern w:val="0"/>
                <w:szCs w:val="24"/>
              </w:rPr>
            </w:pPr>
            <w:r>
              <w:rPr>
                <w:rFonts w:ascii="Calibri" w:eastAsia="微軟正黑體" w:hAnsi="Calibri" w:cs="Calibri" w:hint="eastAsia"/>
                <w:color w:val="000000"/>
                <w:kern w:val="0"/>
                <w:szCs w:val="24"/>
              </w:rPr>
              <w:t>B</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rPr>
                <w:rFonts w:ascii="Calibri" w:eastAsia="微軟正黑體" w:hAnsi="Calibri" w:cs="Calibri"/>
                <w:color w:val="000000"/>
                <w:kern w:val="0"/>
                <w:szCs w:val="24"/>
              </w:rPr>
            </w:pPr>
            <w:r w:rsidRPr="00A46D8B">
              <w:rPr>
                <w:rFonts w:ascii="Calibri" w:eastAsia="微軟正黑體" w:hAnsi="Calibri" w:cs="Calibri"/>
                <w:color w:val="000000"/>
                <w:kern w:val="0"/>
                <w:szCs w:val="24"/>
              </w:rPr>
              <w:t>03-2-28-00-000000-4</w:t>
            </w:r>
          </w:p>
        </w:tc>
        <w:tc>
          <w:tcPr>
            <w:tcW w:w="70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center"/>
              <w:rPr>
                <w:rFonts w:ascii="Calibri" w:eastAsia="微軟正黑體" w:hAnsi="Calibri" w:cs="Calibri"/>
                <w:color w:val="000000"/>
                <w:kern w:val="0"/>
                <w:szCs w:val="24"/>
              </w:rPr>
            </w:pPr>
            <w:r w:rsidRPr="00A46D8B">
              <w:rPr>
                <w:rFonts w:ascii="Calibri" w:eastAsia="微軟正黑體" w:hAnsi="Calibri" w:cs="Calibri"/>
                <w:color w:val="000000"/>
                <w:kern w:val="0"/>
                <w:szCs w:val="24"/>
              </w:rPr>
              <w:t>USD</w:t>
            </w:r>
          </w:p>
        </w:tc>
        <w:tc>
          <w:tcPr>
            <w:tcW w:w="1134"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4.15%</w:t>
            </w:r>
          </w:p>
        </w:tc>
        <w:tc>
          <w:tcPr>
            <w:tcW w:w="127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5,000</w:t>
            </w:r>
          </w:p>
        </w:tc>
        <w:tc>
          <w:tcPr>
            <w:tcW w:w="141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2023/12/15</w:t>
            </w:r>
          </w:p>
        </w:tc>
        <w:tc>
          <w:tcPr>
            <w:tcW w:w="140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2024/12/15</w:t>
            </w:r>
          </w:p>
        </w:tc>
        <w:tc>
          <w:tcPr>
            <w:tcW w:w="1093"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rPr>
                <w:rFonts w:ascii="Calibri" w:eastAsia="微軟正黑體" w:hAnsi="Calibri" w:cs="Calibri"/>
                <w:color w:val="000000"/>
                <w:kern w:val="0"/>
                <w:szCs w:val="24"/>
              </w:rPr>
            </w:pPr>
            <w:r w:rsidRPr="00A46D8B">
              <w:rPr>
                <w:rFonts w:ascii="Calibri" w:eastAsia="微軟正黑體" w:hAnsi="Calibri" w:cs="Calibri"/>
                <w:color w:val="000000"/>
                <w:kern w:val="0"/>
                <w:szCs w:val="24"/>
              </w:rPr>
              <w:t xml:space="preserve">　</w:t>
            </w:r>
          </w:p>
        </w:tc>
      </w:tr>
      <w:tr w:rsidR="00DE517D" w:rsidRPr="00A46D8B" w:rsidTr="00C11E83">
        <w:trPr>
          <w:trHeight w:val="310"/>
        </w:trPr>
        <w:tc>
          <w:tcPr>
            <w:tcW w:w="426" w:type="dxa"/>
            <w:tcBorders>
              <w:top w:val="nil"/>
              <w:left w:val="single" w:sz="4" w:space="0" w:color="auto"/>
              <w:bottom w:val="single" w:sz="4" w:space="0" w:color="auto"/>
              <w:right w:val="single" w:sz="4" w:space="0" w:color="auto"/>
            </w:tcBorders>
          </w:tcPr>
          <w:p w:rsidR="00DE517D" w:rsidRPr="00A46D8B" w:rsidRDefault="00DE517D" w:rsidP="00663B15">
            <w:pPr>
              <w:widowControl/>
              <w:ind w:left="0" w:firstLine="0"/>
              <w:rPr>
                <w:rFonts w:ascii="Calibri" w:eastAsia="微軟正黑體" w:hAnsi="Calibri" w:cs="Calibri"/>
                <w:color w:val="000000"/>
                <w:kern w:val="0"/>
                <w:szCs w:val="24"/>
              </w:rPr>
            </w:pPr>
            <w:r>
              <w:rPr>
                <w:rFonts w:ascii="Calibri" w:eastAsia="微軟正黑體" w:hAnsi="Calibri" w:cs="Calibri" w:hint="eastAsia"/>
                <w:color w:val="000000"/>
                <w:kern w:val="0"/>
                <w:szCs w:val="24"/>
              </w:rPr>
              <w:t>C</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rPr>
                <w:rFonts w:ascii="Calibri" w:eastAsia="微軟正黑體" w:hAnsi="Calibri" w:cs="Calibri"/>
                <w:color w:val="000000"/>
                <w:kern w:val="0"/>
                <w:szCs w:val="24"/>
              </w:rPr>
            </w:pPr>
            <w:r w:rsidRPr="00A46D8B">
              <w:rPr>
                <w:rFonts w:ascii="Calibri" w:eastAsia="微軟正黑體" w:hAnsi="Calibri" w:cs="Calibri"/>
                <w:color w:val="000000"/>
                <w:kern w:val="0"/>
                <w:szCs w:val="24"/>
              </w:rPr>
              <w:t>03-2-28-00-888888-4</w:t>
            </w:r>
          </w:p>
        </w:tc>
        <w:tc>
          <w:tcPr>
            <w:tcW w:w="70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center"/>
              <w:rPr>
                <w:rFonts w:ascii="Calibri" w:eastAsia="微軟正黑體" w:hAnsi="Calibri" w:cs="Calibri"/>
                <w:color w:val="000000"/>
                <w:kern w:val="0"/>
                <w:szCs w:val="24"/>
              </w:rPr>
            </w:pPr>
            <w:r w:rsidRPr="00A46D8B">
              <w:rPr>
                <w:rFonts w:ascii="Calibri" w:eastAsia="微軟正黑體" w:hAnsi="Calibri" w:cs="Calibri"/>
                <w:color w:val="000000"/>
                <w:kern w:val="0"/>
                <w:szCs w:val="24"/>
              </w:rPr>
              <w:t>USD</w:t>
            </w:r>
          </w:p>
        </w:tc>
        <w:tc>
          <w:tcPr>
            <w:tcW w:w="1134"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5.00%</w:t>
            </w:r>
          </w:p>
        </w:tc>
        <w:tc>
          <w:tcPr>
            <w:tcW w:w="127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60,000</w:t>
            </w:r>
          </w:p>
        </w:tc>
        <w:tc>
          <w:tcPr>
            <w:tcW w:w="141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2024/1/15</w:t>
            </w:r>
          </w:p>
        </w:tc>
        <w:tc>
          <w:tcPr>
            <w:tcW w:w="140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2025/1/15</w:t>
            </w:r>
          </w:p>
        </w:tc>
        <w:tc>
          <w:tcPr>
            <w:tcW w:w="1093"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rPr>
                <w:rFonts w:ascii="Calibri" w:eastAsia="微軟正黑體" w:hAnsi="Calibri" w:cs="Calibri"/>
                <w:color w:val="000000"/>
                <w:kern w:val="0"/>
                <w:szCs w:val="24"/>
              </w:rPr>
            </w:pPr>
            <w:r w:rsidRPr="00A46D8B">
              <w:rPr>
                <w:rFonts w:ascii="Calibri" w:eastAsia="微軟正黑體" w:hAnsi="Calibri" w:cs="Calibri"/>
                <w:color w:val="000000"/>
                <w:kern w:val="0"/>
                <w:szCs w:val="24"/>
              </w:rPr>
              <w:t xml:space="preserve">　</w:t>
            </w:r>
          </w:p>
        </w:tc>
      </w:tr>
      <w:tr w:rsidR="00DE517D" w:rsidRPr="00A46D8B" w:rsidTr="00C11E83">
        <w:trPr>
          <w:trHeight w:val="310"/>
        </w:trPr>
        <w:tc>
          <w:tcPr>
            <w:tcW w:w="426" w:type="dxa"/>
            <w:tcBorders>
              <w:top w:val="nil"/>
              <w:left w:val="single" w:sz="4" w:space="0" w:color="auto"/>
              <w:bottom w:val="single" w:sz="4" w:space="0" w:color="auto"/>
              <w:right w:val="single" w:sz="4" w:space="0" w:color="auto"/>
            </w:tcBorders>
          </w:tcPr>
          <w:p w:rsidR="00DE517D" w:rsidRPr="00A46D8B" w:rsidRDefault="00DE517D" w:rsidP="00663B15">
            <w:pPr>
              <w:widowControl/>
              <w:ind w:left="0" w:firstLine="0"/>
              <w:rPr>
                <w:rFonts w:ascii="Calibri" w:eastAsia="微軟正黑體" w:hAnsi="Calibri" w:cs="Calibri"/>
                <w:color w:val="000000"/>
                <w:kern w:val="0"/>
                <w:szCs w:val="24"/>
              </w:rPr>
            </w:pPr>
            <w:r>
              <w:rPr>
                <w:rFonts w:ascii="Calibri" w:eastAsia="微軟正黑體" w:hAnsi="Calibri" w:cs="Calibri" w:hint="eastAsia"/>
                <w:color w:val="000000"/>
                <w:kern w:val="0"/>
                <w:szCs w:val="24"/>
              </w:rPr>
              <w:t>D</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rPr>
                <w:rFonts w:ascii="Calibri" w:eastAsia="微軟正黑體" w:hAnsi="Calibri" w:cs="Calibri"/>
                <w:color w:val="000000"/>
                <w:kern w:val="0"/>
                <w:szCs w:val="24"/>
              </w:rPr>
            </w:pPr>
            <w:r w:rsidRPr="00A46D8B">
              <w:rPr>
                <w:rFonts w:ascii="Calibri" w:eastAsia="微軟正黑體" w:hAnsi="Calibri" w:cs="Calibri"/>
                <w:color w:val="000000"/>
                <w:kern w:val="0"/>
                <w:szCs w:val="24"/>
              </w:rPr>
              <w:t>03-2-28-00-777777-4</w:t>
            </w:r>
          </w:p>
        </w:tc>
        <w:tc>
          <w:tcPr>
            <w:tcW w:w="70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center"/>
              <w:rPr>
                <w:rFonts w:ascii="Calibri" w:eastAsia="微軟正黑體" w:hAnsi="Calibri" w:cs="Calibri"/>
                <w:color w:val="000000"/>
                <w:kern w:val="0"/>
                <w:szCs w:val="24"/>
              </w:rPr>
            </w:pPr>
            <w:r w:rsidRPr="00A46D8B">
              <w:rPr>
                <w:rFonts w:ascii="Calibri" w:eastAsia="微軟正黑體" w:hAnsi="Calibri" w:cs="Calibri"/>
                <w:color w:val="000000"/>
                <w:kern w:val="0"/>
                <w:szCs w:val="24"/>
              </w:rPr>
              <w:t>USD</w:t>
            </w:r>
          </w:p>
        </w:tc>
        <w:tc>
          <w:tcPr>
            <w:tcW w:w="1134"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2.35%</w:t>
            </w:r>
          </w:p>
        </w:tc>
        <w:tc>
          <w:tcPr>
            <w:tcW w:w="127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80,000</w:t>
            </w:r>
          </w:p>
        </w:tc>
        <w:tc>
          <w:tcPr>
            <w:tcW w:w="1418"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2023/8/22</w:t>
            </w:r>
          </w:p>
        </w:tc>
        <w:tc>
          <w:tcPr>
            <w:tcW w:w="1406" w:type="dxa"/>
            <w:tcBorders>
              <w:top w:val="nil"/>
              <w:left w:val="nil"/>
              <w:bottom w:val="single" w:sz="4" w:space="0" w:color="auto"/>
              <w:right w:val="single" w:sz="4" w:space="0" w:color="auto"/>
            </w:tcBorders>
            <w:shd w:val="clear" w:color="auto" w:fill="auto"/>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2024/8/22</w:t>
            </w:r>
          </w:p>
        </w:tc>
        <w:tc>
          <w:tcPr>
            <w:tcW w:w="1093" w:type="dxa"/>
            <w:tcBorders>
              <w:top w:val="nil"/>
              <w:left w:val="nil"/>
              <w:bottom w:val="single" w:sz="4" w:space="0" w:color="auto"/>
              <w:right w:val="single" w:sz="4" w:space="0" w:color="auto"/>
            </w:tcBorders>
            <w:shd w:val="clear" w:color="000000" w:fill="FFFF00"/>
            <w:noWrap/>
            <w:vAlign w:val="center"/>
            <w:hideMark/>
          </w:tcPr>
          <w:p w:rsidR="00DE517D" w:rsidRPr="00A46D8B" w:rsidRDefault="00DE517D" w:rsidP="00663B15">
            <w:pPr>
              <w:widowControl/>
              <w:ind w:left="0" w:firstLine="0"/>
              <w:jc w:val="right"/>
              <w:rPr>
                <w:rFonts w:ascii="Calibri" w:eastAsia="微軟正黑體" w:hAnsi="Calibri" w:cs="Calibri"/>
                <w:color w:val="000000"/>
                <w:kern w:val="0"/>
                <w:szCs w:val="24"/>
              </w:rPr>
            </w:pPr>
            <w:r w:rsidRPr="00A46D8B">
              <w:rPr>
                <w:rFonts w:ascii="Calibri" w:eastAsia="微軟正黑體" w:hAnsi="Calibri" w:cs="Calibri"/>
                <w:color w:val="000000"/>
                <w:kern w:val="0"/>
                <w:szCs w:val="24"/>
              </w:rPr>
              <w:t>2024/1/22</w:t>
            </w:r>
          </w:p>
        </w:tc>
      </w:tr>
    </w:tbl>
    <w:p w:rsidR="008A3765" w:rsidRDefault="008A3765" w:rsidP="008D04BC">
      <w:pPr>
        <w:ind w:left="0" w:firstLine="0"/>
        <w:rPr>
          <w:rFonts w:eastAsia="微軟正黑體" w:cstheme="minorHAnsi"/>
          <w:bCs/>
          <w:iCs/>
          <w:kern w:val="0"/>
          <w:szCs w:val="20"/>
        </w:rPr>
      </w:pPr>
    </w:p>
    <w:p w:rsidR="00F67810" w:rsidRPr="00F02179" w:rsidRDefault="00F67810" w:rsidP="008D04BC">
      <w:pPr>
        <w:ind w:left="0" w:firstLine="0"/>
        <w:rPr>
          <w:rFonts w:eastAsia="微軟正黑體" w:cstheme="minorHAnsi"/>
          <w:bCs/>
          <w:iCs/>
          <w:kern w:val="0"/>
          <w:szCs w:val="20"/>
        </w:rPr>
      </w:pPr>
      <w:r w:rsidRPr="00F67810">
        <w:rPr>
          <w:rFonts w:eastAsia="微軟正黑體" w:cstheme="minorHAnsi"/>
          <w:bCs/>
          <w:iCs/>
          <w:noProof/>
          <w:kern w:val="0"/>
          <w:szCs w:val="20"/>
        </w:rPr>
        <w:drawing>
          <wp:inline distT="0" distB="0" distL="0" distR="0">
            <wp:extent cx="5760720" cy="3069590"/>
            <wp:effectExtent l="0" t="0" r="0" b="0"/>
            <wp:docPr id="158891906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9060" name="圖片 1" descr="一張含有 文字, 螢幕擷取畫面, 字型, 數字 的圖片&#10;&#10;自動產生的描述"/>
                    <pic:cNvPicPr/>
                  </pic:nvPicPr>
                  <pic:blipFill>
                    <a:blip r:embed="rId131"/>
                    <a:stretch>
                      <a:fillRect/>
                    </a:stretch>
                  </pic:blipFill>
                  <pic:spPr>
                    <a:xfrm>
                      <a:off x="0" y="0"/>
                      <a:ext cx="5760720" cy="3069590"/>
                    </a:xfrm>
                    <a:prstGeom prst="rect">
                      <a:avLst/>
                    </a:prstGeom>
                  </pic:spPr>
                </pic:pic>
              </a:graphicData>
            </a:graphic>
          </wp:inline>
        </w:drawing>
      </w:r>
    </w:p>
    <w:p w:rsidR="00ED2A58" w:rsidRPr="00C11E83" w:rsidRDefault="008A3765" w:rsidP="008D04BC">
      <w:pPr>
        <w:ind w:left="0" w:firstLine="0"/>
        <w:rPr>
          <w:rFonts w:eastAsia="微軟正黑體" w:cstheme="minorHAnsi"/>
          <w:b/>
          <w:iCs/>
          <w:kern w:val="0"/>
          <w:szCs w:val="20"/>
        </w:rPr>
      </w:pPr>
      <w:r w:rsidRPr="00C11E83">
        <w:rPr>
          <w:rFonts w:eastAsia="微軟正黑體" w:cstheme="minorHAnsi" w:hint="eastAsia"/>
          <w:b/>
          <w:iCs/>
          <w:kern w:val="0"/>
          <w:szCs w:val="20"/>
        </w:rPr>
        <w:t>當月存續天數定義</w:t>
      </w:r>
    </w:p>
    <w:p w:rsidR="00F02179" w:rsidRPr="00F02179" w:rsidRDefault="00F02179" w:rsidP="00C11E83">
      <w:pPr>
        <w:pStyle w:val="af2"/>
        <w:numPr>
          <w:ilvl w:val="0"/>
          <w:numId w:val="295"/>
        </w:numPr>
        <w:ind w:leftChars="0" w:left="851"/>
        <w:rPr>
          <w:rFonts w:eastAsia="微軟正黑體" w:cstheme="minorHAnsi"/>
          <w:bCs/>
          <w:iCs/>
          <w:kern w:val="0"/>
          <w:szCs w:val="20"/>
        </w:rPr>
      </w:pPr>
      <w:r w:rsidRPr="00F02179">
        <w:rPr>
          <w:rFonts w:eastAsia="微軟正黑體" w:cstheme="minorHAnsi"/>
          <w:bCs/>
          <w:iCs/>
          <w:kern w:val="0"/>
          <w:szCs w:val="20"/>
        </w:rPr>
        <w:t>當月完整天數</w:t>
      </w:r>
      <w:r w:rsidR="00A46D8B">
        <w:rPr>
          <w:rFonts w:eastAsia="微軟正黑體" w:cstheme="minorHAnsi" w:hint="eastAsia"/>
          <w:bCs/>
          <w:iCs/>
          <w:kern w:val="0"/>
          <w:szCs w:val="20"/>
        </w:rPr>
        <w:t>(</w:t>
      </w:r>
      <w:r w:rsidR="00A46D8B">
        <w:rPr>
          <w:rFonts w:eastAsia="微軟正黑體" w:cstheme="minorHAnsi" w:hint="eastAsia"/>
          <w:bCs/>
          <w:iCs/>
          <w:kern w:val="0"/>
          <w:szCs w:val="20"/>
        </w:rPr>
        <w:t>定存起日年月份</w:t>
      </w:r>
      <w:r w:rsidR="00A46D8B">
        <w:rPr>
          <w:rFonts w:eastAsia="微軟正黑體" w:cstheme="minorHAnsi" w:hint="eastAsia"/>
          <w:bCs/>
          <w:iCs/>
          <w:kern w:val="0"/>
          <w:szCs w:val="20"/>
        </w:rPr>
        <w:t>&lt;</w:t>
      </w:r>
      <w:r w:rsidR="00A46D8B">
        <w:rPr>
          <w:rFonts w:eastAsia="微軟正黑體" w:cstheme="minorHAnsi" w:hint="eastAsia"/>
          <w:bCs/>
          <w:iCs/>
          <w:kern w:val="0"/>
          <w:szCs w:val="20"/>
        </w:rPr>
        <w:t>該年月，到期日年月份</w:t>
      </w:r>
      <w:r w:rsidR="00A46D8B">
        <w:rPr>
          <w:rFonts w:eastAsia="微軟正黑體" w:cstheme="minorHAnsi" w:hint="eastAsia"/>
          <w:bCs/>
          <w:iCs/>
          <w:kern w:val="0"/>
          <w:szCs w:val="20"/>
        </w:rPr>
        <w:t>&gt;</w:t>
      </w:r>
      <w:r w:rsidR="00A46D8B">
        <w:rPr>
          <w:rFonts w:eastAsia="微軟正黑體" w:cstheme="minorHAnsi" w:hint="eastAsia"/>
          <w:bCs/>
          <w:iCs/>
          <w:kern w:val="0"/>
          <w:szCs w:val="20"/>
        </w:rPr>
        <w:t>該年月</w:t>
      </w:r>
      <w:r w:rsidR="00A46D8B">
        <w:rPr>
          <w:rFonts w:eastAsia="微軟正黑體" w:cstheme="minorHAnsi" w:hint="eastAsia"/>
          <w:bCs/>
          <w:iCs/>
          <w:kern w:val="0"/>
          <w:szCs w:val="20"/>
        </w:rPr>
        <w:t>)</w:t>
      </w:r>
      <w:r w:rsidRPr="00F02179">
        <w:rPr>
          <w:rFonts w:eastAsia="微軟正黑體" w:cstheme="minorHAnsi"/>
          <w:bCs/>
          <w:iCs/>
          <w:kern w:val="0"/>
          <w:szCs w:val="20"/>
        </w:rPr>
        <w:br/>
        <w:t xml:space="preserve">ex: 03-2-28-00-000000-4 </w:t>
      </w:r>
      <w:r w:rsidRPr="00F02179">
        <w:rPr>
          <w:rFonts w:eastAsia="微軟正黑體" w:cstheme="minorHAnsi"/>
          <w:bCs/>
          <w:iCs/>
          <w:kern w:val="0"/>
          <w:szCs w:val="20"/>
        </w:rPr>
        <w:t>該筆定存之一月實際存續天數為</w:t>
      </w:r>
      <w:r w:rsidRPr="00F02179">
        <w:rPr>
          <w:rFonts w:eastAsia="微軟正黑體" w:cstheme="minorHAnsi"/>
          <w:bCs/>
          <w:iCs/>
          <w:kern w:val="0"/>
          <w:szCs w:val="20"/>
        </w:rPr>
        <w:t xml:space="preserve"> 1/1~1/31</w:t>
      </w:r>
    </w:p>
    <w:p w:rsidR="00F02179" w:rsidRPr="00F02179" w:rsidRDefault="00F02179" w:rsidP="00C11E83">
      <w:pPr>
        <w:pStyle w:val="af2"/>
        <w:numPr>
          <w:ilvl w:val="0"/>
          <w:numId w:val="295"/>
        </w:numPr>
        <w:ind w:leftChars="0" w:left="851"/>
        <w:rPr>
          <w:rFonts w:eastAsia="微軟正黑體" w:cstheme="minorHAnsi"/>
          <w:bCs/>
          <w:iCs/>
          <w:kern w:val="0"/>
          <w:szCs w:val="20"/>
        </w:rPr>
      </w:pPr>
      <w:r w:rsidRPr="00F02179">
        <w:rPr>
          <w:rFonts w:eastAsia="微軟正黑體" w:cstheme="minorHAnsi"/>
          <w:bCs/>
          <w:iCs/>
          <w:kern w:val="0"/>
          <w:szCs w:val="20"/>
        </w:rPr>
        <w:t>當月承作後之實際天數</w:t>
      </w:r>
      <w:r w:rsidR="00A46D8B">
        <w:rPr>
          <w:rFonts w:eastAsia="微軟正黑體" w:cstheme="minorHAnsi" w:hint="eastAsia"/>
          <w:bCs/>
          <w:iCs/>
          <w:kern w:val="0"/>
          <w:szCs w:val="20"/>
        </w:rPr>
        <w:t>(</w:t>
      </w:r>
      <w:r w:rsidR="00A46D8B">
        <w:rPr>
          <w:rFonts w:eastAsia="微軟正黑體" w:cstheme="minorHAnsi" w:hint="eastAsia"/>
          <w:bCs/>
          <w:iCs/>
          <w:kern w:val="0"/>
          <w:szCs w:val="20"/>
        </w:rPr>
        <w:t>定存起日年月份</w:t>
      </w:r>
      <w:r w:rsidR="00A46D8B">
        <w:rPr>
          <w:rFonts w:eastAsia="微軟正黑體" w:cstheme="minorHAnsi" w:hint="eastAsia"/>
          <w:bCs/>
          <w:iCs/>
          <w:kern w:val="0"/>
          <w:szCs w:val="20"/>
        </w:rPr>
        <w:t>=</w:t>
      </w:r>
      <w:r w:rsidR="00A46D8B">
        <w:rPr>
          <w:rFonts w:eastAsia="微軟正黑體" w:cstheme="minorHAnsi" w:hint="eastAsia"/>
          <w:bCs/>
          <w:iCs/>
          <w:kern w:val="0"/>
          <w:szCs w:val="20"/>
        </w:rPr>
        <w:t>該年月，到期日年月份</w:t>
      </w:r>
      <w:r w:rsidR="00A46D8B">
        <w:rPr>
          <w:rFonts w:eastAsia="微軟正黑體" w:cstheme="minorHAnsi" w:hint="eastAsia"/>
          <w:bCs/>
          <w:iCs/>
          <w:kern w:val="0"/>
          <w:szCs w:val="20"/>
        </w:rPr>
        <w:t>&gt;</w:t>
      </w:r>
      <w:r w:rsidR="00A46D8B">
        <w:rPr>
          <w:rFonts w:eastAsia="微軟正黑體" w:cstheme="minorHAnsi" w:hint="eastAsia"/>
          <w:bCs/>
          <w:iCs/>
          <w:kern w:val="0"/>
          <w:szCs w:val="20"/>
        </w:rPr>
        <w:t>該年月</w:t>
      </w:r>
      <w:r w:rsidR="00A46D8B">
        <w:rPr>
          <w:rFonts w:eastAsia="微軟正黑體" w:cstheme="minorHAnsi" w:hint="eastAsia"/>
          <w:bCs/>
          <w:iCs/>
          <w:kern w:val="0"/>
          <w:szCs w:val="20"/>
        </w:rPr>
        <w:t>)</w:t>
      </w:r>
      <w:r w:rsidRPr="00F02179">
        <w:rPr>
          <w:rFonts w:eastAsia="微軟正黑體" w:cstheme="minorHAnsi"/>
          <w:bCs/>
          <w:iCs/>
          <w:kern w:val="0"/>
          <w:szCs w:val="20"/>
        </w:rPr>
        <w:br/>
        <w:t xml:space="preserve">ex: 03-2-28-00-888888-4 </w:t>
      </w:r>
      <w:r w:rsidRPr="00F02179">
        <w:rPr>
          <w:rFonts w:eastAsia="微軟正黑體" w:cstheme="minorHAnsi"/>
          <w:bCs/>
          <w:iCs/>
          <w:kern w:val="0"/>
          <w:szCs w:val="20"/>
        </w:rPr>
        <w:t>該筆定存之一月實際存續天數為</w:t>
      </w:r>
      <w:r w:rsidRPr="00F02179">
        <w:rPr>
          <w:rFonts w:eastAsia="微軟正黑體" w:cstheme="minorHAnsi"/>
          <w:bCs/>
          <w:iCs/>
          <w:kern w:val="0"/>
          <w:szCs w:val="20"/>
        </w:rPr>
        <w:t xml:space="preserve"> 1/15~1/31</w:t>
      </w:r>
    </w:p>
    <w:p w:rsidR="00F02179" w:rsidRDefault="00F02179" w:rsidP="00C11E83">
      <w:pPr>
        <w:pStyle w:val="af2"/>
        <w:numPr>
          <w:ilvl w:val="0"/>
          <w:numId w:val="295"/>
        </w:numPr>
        <w:ind w:leftChars="0" w:left="851"/>
        <w:rPr>
          <w:rFonts w:eastAsia="微軟正黑體" w:cstheme="minorHAnsi"/>
          <w:bCs/>
          <w:iCs/>
          <w:kern w:val="0"/>
          <w:szCs w:val="20"/>
        </w:rPr>
      </w:pPr>
      <w:r w:rsidRPr="00F02179">
        <w:rPr>
          <w:rFonts w:eastAsia="微軟正黑體" w:cstheme="minorHAnsi"/>
          <w:bCs/>
          <w:iCs/>
          <w:kern w:val="0"/>
          <w:szCs w:val="20"/>
        </w:rPr>
        <w:t>當月到期或提前解約前之存續天數</w:t>
      </w:r>
      <w:r w:rsidR="00A46D8B">
        <w:rPr>
          <w:rFonts w:eastAsia="微軟正黑體" w:cstheme="minorHAnsi" w:hint="eastAsia"/>
          <w:bCs/>
          <w:iCs/>
          <w:kern w:val="0"/>
          <w:szCs w:val="20"/>
        </w:rPr>
        <w:t>(</w:t>
      </w:r>
      <w:r w:rsidR="00A46D8B">
        <w:rPr>
          <w:rFonts w:eastAsia="微軟正黑體" w:cstheme="minorHAnsi" w:hint="eastAsia"/>
          <w:bCs/>
          <w:iCs/>
          <w:kern w:val="0"/>
          <w:szCs w:val="20"/>
        </w:rPr>
        <w:t>定存起年月份</w:t>
      </w:r>
      <w:r w:rsidR="00A46D8B">
        <w:rPr>
          <w:rFonts w:eastAsia="微軟正黑體" w:cstheme="minorHAnsi" w:hint="eastAsia"/>
          <w:bCs/>
          <w:iCs/>
          <w:kern w:val="0"/>
          <w:szCs w:val="20"/>
        </w:rPr>
        <w:t>&lt;</w:t>
      </w:r>
      <w:r w:rsidR="00A46D8B">
        <w:rPr>
          <w:rFonts w:eastAsia="微軟正黑體" w:cstheme="minorHAnsi" w:hint="eastAsia"/>
          <w:bCs/>
          <w:iCs/>
          <w:kern w:val="0"/>
          <w:szCs w:val="20"/>
        </w:rPr>
        <w:t>該年月，到期日年月份</w:t>
      </w:r>
      <w:r w:rsidR="00A46D8B">
        <w:rPr>
          <w:rFonts w:eastAsia="微軟正黑體" w:cstheme="minorHAnsi" w:hint="eastAsia"/>
          <w:bCs/>
          <w:iCs/>
          <w:kern w:val="0"/>
          <w:szCs w:val="20"/>
        </w:rPr>
        <w:t>=</w:t>
      </w:r>
      <w:r w:rsidR="00A46D8B">
        <w:rPr>
          <w:rFonts w:eastAsia="微軟正黑體" w:cstheme="minorHAnsi" w:hint="eastAsia"/>
          <w:bCs/>
          <w:iCs/>
          <w:kern w:val="0"/>
          <w:szCs w:val="20"/>
        </w:rPr>
        <w:t>該年月</w:t>
      </w:r>
      <w:r w:rsidR="00A46D8B">
        <w:rPr>
          <w:rFonts w:eastAsia="微軟正黑體" w:cstheme="minorHAnsi" w:hint="eastAsia"/>
          <w:bCs/>
          <w:iCs/>
          <w:kern w:val="0"/>
          <w:szCs w:val="20"/>
        </w:rPr>
        <w:t>)</w:t>
      </w:r>
      <w:r w:rsidRPr="00F02179">
        <w:rPr>
          <w:rFonts w:eastAsia="微軟正黑體" w:cstheme="minorHAnsi"/>
          <w:bCs/>
          <w:iCs/>
          <w:kern w:val="0"/>
          <w:szCs w:val="20"/>
        </w:rPr>
        <w:br/>
        <w:t xml:space="preserve">ex: </w:t>
      </w:r>
      <w:r w:rsidR="006A7114" w:rsidRPr="00F02179">
        <w:rPr>
          <w:rFonts w:eastAsia="微軟正黑體" w:cstheme="minorHAnsi"/>
          <w:bCs/>
          <w:iCs/>
          <w:kern w:val="0"/>
          <w:szCs w:val="20"/>
        </w:rPr>
        <w:t>當月到期</w:t>
      </w:r>
      <w:r w:rsidRPr="00F02179">
        <w:rPr>
          <w:rFonts w:eastAsia="微軟正黑體" w:cstheme="minorHAnsi"/>
          <w:bCs/>
          <w:iCs/>
          <w:kern w:val="0"/>
          <w:szCs w:val="20"/>
        </w:rPr>
        <w:t xml:space="preserve">03-2-28-00-123456-4 </w:t>
      </w:r>
      <w:r w:rsidRPr="00F02179">
        <w:rPr>
          <w:rFonts w:eastAsia="微軟正黑體" w:cstheme="minorHAnsi"/>
          <w:bCs/>
          <w:iCs/>
          <w:kern w:val="0"/>
          <w:szCs w:val="20"/>
        </w:rPr>
        <w:t>該筆定存之一月實際存續天數為</w:t>
      </w:r>
      <w:r w:rsidRPr="00F02179">
        <w:rPr>
          <w:rFonts w:eastAsia="微軟正黑體" w:cstheme="minorHAnsi"/>
          <w:bCs/>
          <w:iCs/>
          <w:kern w:val="0"/>
          <w:szCs w:val="20"/>
        </w:rPr>
        <w:t xml:space="preserve"> 1/1~1/15</w:t>
      </w:r>
      <w:r w:rsidR="00A46D8B">
        <w:rPr>
          <w:rFonts w:eastAsia="微軟正黑體" w:cstheme="minorHAnsi"/>
          <w:bCs/>
          <w:iCs/>
          <w:kern w:val="0"/>
          <w:szCs w:val="20"/>
        </w:rPr>
        <w:br/>
      </w:r>
      <w:r w:rsidR="00A46D8B" w:rsidRPr="00F02179">
        <w:rPr>
          <w:rFonts w:eastAsia="微軟正黑體" w:cstheme="minorHAnsi"/>
          <w:bCs/>
          <w:iCs/>
          <w:kern w:val="0"/>
          <w:szCs w:val="20"/>
        </w:rPr>
        <w:lastRenderedPageBreak/>
        <w:t xml:space="preserve">ex: </w:t>
      </w:r>
      <w:r w:rsidR="006A7114" w:rsidRPr="00F02179">
        <w:rPr>
          <w:rFonts w:eastAsia="微軟正黑體" w:cstheme="minorHAnsi"/>
          <w:bCs/>
          <w:iCs/>
          <w:kern w:val="0"/>
          <w:szCs w:val="20"/>
        </w:rPr>
        <w:t>提前解約</w:t>
      </w:r>
      <w:r w:rsidR="00A46D8B" w:rsidRPr="00A46D8B">
        <w:rPr>
          <w:rFonts w:ascii="Calibri" w:eastAsia="微軟正黑體" w:hAnsi="Calibri" w:cs="Calibri"/>
          <w:color w:val="000000"/>
          <w:kern w:val="0"/>
          <w:szCs w:val="24"/>
        </w:rPr>
        <w:t>03-2-28-00-777777-4</w:t>
      </w:r>
      <w:r w:rsidR="00A46D8B" w:rsidRPr="00F02179">
        <w:rPr>
          <w:rFonts w:eastAsia="微軟正黑體" w:cstheme="minorHAnsi"/>
          <w:bCs/>
          <w:iCs/>
          <w:kern w:val="0"/>
          <w:szCs w:val="20"/>
        </w:rPr>
        <w:t>該筆定存之一月實際存續天數為</w:t>
      </w:r>
      <w:r w:rsidR="00A46D8B" w:rsidRPr="00F02179">
        <w:rPr>
          <w:rFonts w:eastAsia="微軟正黑體" w:cstheme="minorHAnsi"/>
          <w:bCs/>
          <w:iCs/>
          <w:kern w:val="0"/>
          <w:szCs w:val="20"/>
        </w:rPr>
        <w:t xml:space="preserve"> 1/1~1/</w:t>
      </w:r>
      <w:r w:rsidR="00A46D8B">
        <w:rPr>
          <w:rFonts w:eastAsia="微軟正黑體" w:cstheme="minorHAnsi" w:hint="eastAsia"/>
          <w:bCs/>
          <w:iCs/>
          <w:kern w:val="0"/>
          <w:szCs w:val="20"/>
        </w:rPr>
        <w:t>22</w:t>
      </w:r>
    </w:p>
    <w:p w:rsidR="00A46D8B" w:rsidRPr="00F02179" w:rsidRDefault="00A46D8B" w:rsidP="00C11E83">
      <w:pPr>
        <w:pStyle w:val="af2"/>
        <w:ind w:leftChars="0" w:left="1331" w:firstLine="0"/>
        <w:rPr>
          <w:rFonts w:eastAsia="微軟正黑體" w:cstheme="minorHAnsi"/>
          <w:bCs/>
          <w:iCs/>
          <w:kern w:val="0"/>
          <w:szCs w:val="20"/>
        </w:rPr>
      </w:pPr>
    </w:p>
    <w:p w:rsidR="008D04BC" w:rsidRPr="00C11E83" w:rsidRDefault="00140911" w:rsidP="008D04BC">
      <w:pPr>
        <w:ind w:left="0" w:firstLine="0"/>
        <w:rPr>
          <w:rFonts w:eastAsia="微軟正黑體" w:cstheme="minorHAnsi"/>
          <w:b/>
          <w:iCs/>
          <w:kern w:val="0"/>
          <w:szCs w:val="20"/>
        </w:rPr>
      </w:pPr>
      <w:r w:rsidRPr="00C11E83">
        <w:rPr>
          <w:rFonts w:eastAsia="微軟正黑體" w:cstheme="minorHAnsi" w:hint="eastAsia"/>
          <w:b/>
          <w:iCs/>
          <w:kern w:val="0"/>
          <w:szCs w:val="20"/>
        </w:rPr>
        <w:t>出帳計算</w:t>
      </w:r>
      <w:r w:rsidR="00A4433E">
        <w:rPr>
          <w:rFonts w:eastAsia="微軟正黑體" w:cstheme="minorHAnsi" w:hint="eastAsia"/>
          <w:b/>
          <w:iCs/>
          <w:kern w:val="0"/>
          <w:szCs w:val="20"/>
        </w:rPr>
        <w:t>案例</w:t>
      </w:r>
      <w:r w:rsidRPr="00C11E83">
        <w:rPr>
          <w:rFonts w:eastAsia="微軟正黑體" w:cstheme="minorHAnsi" w:hint="eastAsia"/>
          <w:b/>
          <w:iCs/>
          <w:kern w:val="0"/>
          <w:szCs w:val="20"/>
        </w:rPr>
        <w:t>：</w:t>
      </w:r>
    </w:p>
    <w:p w:rsidR="00140911" w:rsidRPr="00F02179" w:rsidRDefault="00140911" w:rsidP="008D04BC">
      <w:pPr>
        <w:ind w:left="0" w:firstLine="0"/>
        <w:rPr>
          <w:rFonts w:eastAsia="微軟正黑體" w:cstheme="minorHAnsi"/>
          <w:bCs/>
          <w:iCs/>
          <w:kern w:val="0"/>
          <w:szCs w:val="20"/>
        </w:rPr>
      </w:pPr>
      <w:r>
        <w:rPr>
          <w:rFonts w:eastAsia="微軟正黑體" w:cstheme="minorHAnsi" w:hint="eastAsia"/>
          <w:bCs/>
          <w:iCs/>
          <w:kern w:val="0"/>
          <w:szCs w:val="20"/>
        </w:rPr>
        <w:t xml:space="preserve">Example 1 = </w:t>
      </w:r>
      <w:r w:rsidRPr="00140911">
        <w:rPr>
          <w:rFonts w:eastAsia="微軟正黑體" w:cstheme="minorHAnsi" w:hint="eastAsia"/>
          <w:bCs/>
          <w:iCs/>
          <w:kern w:val="0"/>
          <w:szCs w:val="20"/>
        </w:rPr>
        <w:t>定存帳號</w:t>
      </w:r>
      <w:r w:rsidRPr="00A46D8B">
        <w:rPr>
          <w:rFonts w:ascii="Calibri" w:eastAsia="微軟正黑體" w:hAnsi="Calibri" w:cs="Calibri"/>
          <w:color w:val="000000"/>
          <w:kern w:val="0"/>
          <w:szCs w:val="24"/>
        </w:rPr>
        <w:t>03-2-28-00-123456-4</w:t>
      </w:r>
    </w:p>
    <w:p w:rsidR="008D04BC" w:rsidRPr="00F02179" w:rsidRDefault="008D04BC" w:rsidP="008D04BC">
      <w:pPr>
        <w:ind w:left="0" w:firstLine="0"/>
        <w:rPr>
          <w:rFonts w:eastAsia="微軟正黑體" w:cstheme="minorHAnsi"/>
          <w:bCs/>
          <w:iCs/>
          <w:kern w:val="0"/>
          <w:szCs w:val="20"/>
        </w:rPr>
      </w:pPr>
      <w:r w:rsidRPr="00F02179">
        <w:rPr>
          <w:rFonts w:eastAsia="微軟正黑體" w:cstheme="minorHAnsi"/>
          <w:bCs/>
          <w:iCs/>
          <w:kern w:val="0"/>
          <w:szCs w:val="20"/>
        </w:rPr>
        <w:t>本金</w:t>
      </w:r>
      <w:r w:rsidR="00140911">
        <w:rPr>
          <w:rFonts w:eastAsia="微軟正黑體" w:cstheme="minorHAnsi" w:hint="eastAsia"/>
          <w:bCs/>
          <w:iCs/>
          <w:kern w:val="0"/>
          <w:szCs w:val="20"/>
        </w:rPr>
        <w:t>10</w:t>
      </w:r>
      <w:r w:rsidRPr="00F02179">
        <w:rPr>
          <w:rFonts w:eastAsia="微軟正黑體" w:cstheme="minorHAnsi"/>
          <w:bCs/>
          <w:iCs/>
          <w:kern w:val="0"/>
          <w:szCs w:val="20"/>
        </w:rPr>
        <w:t xml:space="preserve">0,000 </w:t>
      </w:r>
      <w:r w:rsidRPr="00F02179">
        <w:rPr>
          <w:rFonts w:eastAsia="微軟正黑體" w:cstheme="minorHAnsi"/>
          <w:bCs/>
          <w:iCs/>
          <w:kern w:val="0"/>
          <w:szCs w:val="20"/>
        </w:rPr>
        <w:t>議價利率</w:t>
      </w:r>
      <w:r w:rsidR="00140911">
        <w:rPr>
          <w:rFonts w:eastAsia="微軟正黑體" w:cstheme="minorHAnsi" w:hint="eastAsia"/>
          <w:bCs/>
          <w:iCs/>
          <w:kern w:val="0"/>
          <w:szCs w:val="20"/>
        </w:rPr>
        <w:t>2.88</w:t>
      </w:r>
      <w:r w:rsidRPr="00F02179">
        <w:rPr>
          <w:rFonts w:eastAsia="微軟正黑體" w:cstheme="minorHAnsi"/>
          <w:bCs/>
          <w:iCs/>
          <w:kern w:val="0"/>
          <w:szCs w:val="20"/>
        </w:rPr>
        <w:t xml:space="preserve">% </w:t>
      </w:r>
      <w:r w:rsidRPr="00F02179">
        <w:rPr>
          <w:rFonts w:eastAsia="微軟正黑體" w:cstheme="minorHAnsi"/>
          <w:bCs/>
          <w:iCs/>
          <w:kern w:val="0"/>
          <w:szCs w:val="20"/>
        </w:rPr>
        <w:t>聯行息存率</w:t>
      </w:r>
      <w:r w:rsidR="00140911">
        <w:rPr>
          <w:rFonts w:eastAsia="微軟正黑體" w:cstheme="minorHAnsi" w:hint="eastAsia"/>
          <w:bCs/>
          <w:iCs/>
          <w:kern w:val="0"/>
          <w:szCs w:val="20"/>
        </w:rPr>
        <w:t>1</w:t>
      </w:r>
      <w:r w:rsidRPr="00F02179">
        <w:rPr>
          <w:rFonts w:eastAsia="微軟正黑體" w:cstheme="minorHAnsi"/>
          <w:bCs/>
          <w:iCs/>
          <w:kern w:val="0"/>
          <w:szCs w:val="20"/>
        </w:rPr>
        <w:t>.85%</w:t>
      </w:r>
      <w:r w:rsidR="00140911">
        <w:rPr>
          <w:rFonts w:eastAsia="微軟正黑體" w:cstheme="minorHAnsi" w:hint="eastAsia"/>
          <w:bCs/>
          <w:iCs/>
          <w:kern w:val="0"/>
          <w:szCs w:val="20"/>
        </w:rPr>
        <w:t>匯率中價</w:t>
      </w:r>
      <w:r w:rsidR="00140911">
        <w:rPr>
          <w:rFonts w:eastAsia="微軟正黑體" w:cstheme="minorHAnsi" w:hint="eastAsia"/>
          <w:bCs/>
          <w:iCs/>
          <w:kern w:val="0"/>
          <w:szCs w:val="20"/>
        </w:rPr>
        <w:t xml:space="preserve"> 30.12</w:t>
      </w:r>
    </w:p>
    <w:p w:rsidR="00D75603" w:rsidRDefault="00D75603" w:rsidP="008D04BC">
      <w:pPr>
        <w:ind w:left="0" w:firstLine="0"/>
        <w:rPr>
          <w:rFonts w:eastAsia="微軟正黑體" w:cstheme="minorHAnsi"/>
          <w:bCs/>
          <w:iCs/>
          <w:kern w:val="0"/>
          <w:szCs w:val="20"/>
        </w:rPr>
      </w:pPr>
    </w:p>
    <w:p w:rsidR="00140911" w:rsidRPr="00C11E83" w:rsidRDefault="008D04BC" w:rsidP="00C11E83">
      <w:pPr>
        <w:pStyle w:val="af2"/>
        <w:numPr>
          <w:ilvl w:val="0"/>
          <w:numId w:val="296"/>
        </w:numPr>
        <w:ind w:leftChars="0"/>
        <w:rPr>
          <w:rFonts w:eastAsia="微軟正黑體" w:cstheme="minorHAnsi"/>
          <w:bCs/>
          <w:iCs/>
          <w:kern w:val="0"/>
          <w:szCs w:val="20"/>
        </w:rPr>
      </w:pPr>
      <w:r w:rsidRPr="00C11E83">
        <w:rPr>
          <w:rFonts w:eastAsia="微軟正黑體" w:cstheme="minorHAnsi" w:hint="eastAsia"/>
          <w:bCs/>
          <w:iCs/>
          <w:kern w:val="0"/>
          <w:szCs w:val="20"/>
        </w:rPr>
        <w:t>總行補貼給分行：</w:t>
      </w:r>
      <w:r w:rsidR="00140911" w:rsidRPr="00C11E83">
        <w:rPr>
          <w:rFonts w:eastAsia="微軟正黑體" w:cstheme="minorHAnsi"/>
          <w:bCs/>
          <w:iCs/>
          <w:kern w:val="0"/>
          <w:szCs w:val="20"/>
        </w:rPr>
        <w:br/>
        <w:t>[</w:t>
      </w:r>
      <w:r w:rsidR="00140911" w:rsidRPr="00C11E83">
        <w:rPr>
          <w:rFonts w:eastAsia="微軟正黑體" w:cstheme="minorHAnsi" w:hint="eastAsia"/>
          <w:bCs/>
          <w:iCs/>
          <w:kern w:val="0"/>
          <w:szCs w:val="20"/>
        </w:rPr>
        <w:t>本金</w:t>
      </w:r>
      <w:r w:rsidR="00140911" w:rsidRPr="00C11E83">
        <w:rPr>
          <w:rFonts w:eastAsia="微軟正黑體" w:cstheme="minorHAnsi"/>
          <w:bCs/>
          <w:iCs/>
          <w:kern w:val="0"/>
          <w:szCs w:val="20"/>
        </w:rPr>
        <w:t>X</w:t>
      </w:r>
      <w:r w:rsidR="00140911" w:rsidRPr="00C11E83">
        <w:rPr>
          <w:rFonts w:eastAsia="微軟正黑體" w:cstheme="minorHAnsi" w:hint="eastAsia"/>
          <w:bCs/>
          <w:iCs/>
          <w:kern w:val="0"/>
          <w:szCs w:val="20"/>
        </w:rPr>
        <w:t>議價利率</w:t>
      </w:r>
      <w:r w:rsidR="00140911" w:rsidRPr="00C11E83">
        <w:rPr>
          <w:rFonts w:eastAsia="微軟正黑體" w:cstheme="minorHAnsi"/>
          <w:bCs/>
          <w:iCs/>
          <w:kern w:val="0"/>
          <w:szCs w:val="20"/>
        </w:rPr>
        <w:t xml:space="preserve">/360 X </w:t>
      </w:r>
      <w:r w:rsidR="00140911" w:rsidRPr="00C11E83">
        <w:rPr>
          <w:rFonts w:eastAsia="微軟正黑體" w:cstheme="minorHAnsi" w:hint="eastAsia"/>
          <w:bCs/>
          <w:iCs/>
          <w:kern w:val="0"/>
          <w:szCs w:val="20"/>
        </w:rPr>
        <w:t>當月實際天數</w:t>
      </w:r>
      <w:r w:rsidR="00140911" w:rsidRPr="00C11E83">
        <w:rPr>
          <w:rFonts w:eastAsia="微軟正黑體" w:cstheme="minorHAnsi"/>
          <w:bCs/>
          <w:iCs/>
          <w:kern w:val="0"/>
          <w:szCs w:val="20"/>
        </w:rPr>
        <w:t>] X</w:t>
      </w:r>
      <w:r w:rsidR="00140911" w:rsidRPr="00C11E83">
        <w:rPr>
          <w:rFonts w:eastAsia="微軟正黑體" w:cstheme="minorHAnsi" w:hint="eastAsia"/>
          <w:bCs/>
          <w:iCs/>
          <w:kern w:val="0"/>
          <w:szCs w:val="20"/>
        </w:rPr>
        <w:t>當日匯率中價</w:t>
      </w:r>
      <w:r w:rsidR="00140911" w:rsidRPr="00C11E83">
        <w:rPr>
          <w:rFonts w:eastAsia="微軟正黑體" w:cstheme="minorHAnsi"/>
          <w:bCs/>
          <w:iCs/>
          <w:kern w:val="0"/>
          <w:szCs w:val="20"/>
        </w:rPr>
        <w:t>=</w:t>
      </w:r>
      <w:r w:rsidR="00140911" w:rsidRPr="00C11E83">
        <w:rPr>
          <w:rFonts w:eastAsia="微軟正黑體" w:cstheme="minorHAnsi" w:hint="eastAsia"/>
          <w:bCs/>
          <w:iCs/>
          <w:kern w:val="0"/>
          <w:szCs w:val="20"/>
        </w:rPr>
        <w:t>該筆定存補貼金額</w:t>
      </w:r>
    </w:p>
    <w:p w:rsidR="00140911" w:rsidRDefault="00140911" w:rsidP="00C11E83">
      <w:pPr>
        <w:ind w:left="0" w:firstLine="480"/>
        <w:rPr>
          <w:rFonts w:eastAsia="微軟正黑體" w:cstheme="minorHAnsi"/>
          <w:bCs/>
          <w:iCs/>
          <w:kern w:val="0"/>
          <w:szCs w:val="20"/>
        </w:rPr>
      </w:pPr>
      <w:r>
        <w:rPr>
          <w:rFonts w:eastAsia="微軟正黑體" w:cstheme="minorHAnsi" w:hint="eastAsia"/>
          <w:bCs/>
          <w:iCs/>
          <w:kern w:val="0"/>
          <w:szCs w:val="20"/>
        </w:rPr>
        <w:t>10</w:t>
      </w:r>
      <w:r w:rsidRPr="00F02179">
        <w:rPr>
          <w:rFonts w:eastAsia="微軟正黑體" w:cstheme="minorHAnsi"/>
          <w:bCs/>
          <w:iCs/>
          <w:kern w:val="0"/>
          <w:szCs w:val="20"/>
        </w:rPr>
        <w:t>0,000</w:t>
      </w:r>
      <w:r w:rsidR="008D04BC" w:rsidRPr="00F02179">
        <w:rPr>
          <w:rFonts w:eastAsia="微軟正黑體" w:cstheme="minorHAnsi"/>
          <w:bCs/>
          <w:iCs/>
          <w:kern w:val="0"/>
          <w:szCs w:val="20"/>
        </w:rPr>
        <w:t xml:space="preserve"> X</w:t>
      </w:r>
      <w:r>
        <w:rPr>
          <w:rFonts w:eastAsia="微軟正黑體" w:cstheme="minorHAnsi" w:hint="eastAsia"/>
          <w:bCs/>
          <w:iCs/>
          <w:kern w:val="0"/>
          <w:szCs w:val="20"/>
        </w:rPr>
        <w:t>2.88</w:t>
      </w:r>
      <w:r w:rsidRPr="00F02179">
        <w:rPr>
          <w:rFonts w:eastAsia="微軟正黑體" w:cstheme="minorHAnsi"/>
          <w:bCs/>
          <w:iCs/>
          <w:kern w:val="0"/>
          <w:szCs w:val="20"/>
        </w:rPr>
        <w:t>%</w:t>
      </w:r>
      <w:r w:rsidR="008D04BC" w:rsidRPr="00F02179">
        <w:rPr>
          <w:rFonts w:eastAsia="微軟正黑體" w:cstheme="minorHAnsi"/>
          <w:bCs/>
          <w:iCs/>
          <w:kern w:val="0"/>
          <w:szCs w:val="20"/>
        </w:rPr>
        <w:t xml:space="preserve">/360 X </w:t>
      </w:r>
      <w:r>
        <w:rPr>
          <w:rFonts w:eastAsia="微軟正黑體" w:cstheme="minorHAnsi" w:hint="eastAsia"/>
          <w:bCs/>
          <w:iCs/>
          <w:kern w:val="0"/>
          <w:szCs w:val="20"/>
        </w:rPr>
        <w:t>15X 30.12</w:t>
      </w:r>
      <w:r w:rsidR="008D04BC" w:rsidRPr="00F02179">
        <w:rPr>
          <w:rFonts w:eastAsia="微軟正黑體" w:cstheme="minorHAnsi"/>
          <w:bCs/>
          <w:iCs/>
          <w:kern w:val="0"/>
          <w:szCs w:val="20"/>
        </w:rPr>
        <w:t xml:space="preserve">= </w:t>
      </w:r>
      <w:r>
        <w:rPr>
          <w:rFonts w:eastAsia="微軟正黑體" w:cstheme="minorHAnsi" w:hint="eastAsia"/>
          <w:bCs/>
          <w:iCs/>
          <w:kern w:val="0"/>
          <w:szCs w:val="20"/>
        </w:rPr>
        <w:t>NTD 3614.40</w:t>
      </w:r>
      <w:r w:rsidR="0038487F">
        <w:rPr>
          <w:rFonts w:eastAsia="微軟正黑體" w:cstheme="minorHAnsi" w:hint="eastAsia"/>
          <w:bCs/>
          <w:iCs/>
          <w:kern w:val="0"/>
          <w:szCs w:val="20"/>
        </w:rPr>
        <w:t xml:space="preserve"> = NTD 3614 (</w:t>
      </w:r>
      <w:r w:rsidR="0038487F">
        <w:rPr>
          <w:rFonts w:eastAsia="微軟正黑體" w:cstheme="minorHAnsi" w:hint="eastAsia"/>
          <w:bCs/>
          <w:iCs/>
          <w:kern w:val="0"/>
          <w:szCs w:val="20"/>
        </w:rPr>
        <w:t>四捨五入整數位</w:t>
      </w:r>
      <w:r w:rsidR="0038487F">
        <w:rPr>
          <w:rFonts w:eastAsia="微軟正黑體" w:cstheme="minorHAnsi" w:hint="eastAsia"/>
          <w:bCs/>
          <w:iCs/>
          <w:kern w:val="0"/>
          <w:szCs w:val="20"/>
        </w:rPr>
        <w:t>)</w:t>
      </w:r>
    </w:p>
    <w:p w:rsidR="00140911" w:rsidRPr="00C11E83" w:rsidRDefault="008D04BC" w:rsidP="00C11E83">
      <w:pPr>
        <w:pStyle w:val="af2"/>
        <w:numPr>
          <w:ilvl w:val="0"/>
          <w:numId w:val="296"/>
        </w:numPr>
        <w:ind w:leftChars="0"/>
        <w:rPr>
          <w:rFonts w:eastAsia="微軟正黑體" w:cstheme="minorHAnsi"/>
          <w:bCs/>
          <w:iCs/>
          <w:kern w:val="0"/>
          <w:szCs w:val="20"/>
        </w:rPr>
      </w:pPr>
      <w:r w:rsidRPr="00C11E83">
        <w:rPr>
          <w:rFonts w:eastAsia="微軟正黑體" w:cstheme="minorHAnsi" w:hint="eastAsia"/>
          <w:bCs/>
          <w:iCs/>
          <w:kern w:val="0"/>
          <w:szCs w:val="20"/>
        </w:rPr>
        <w:t>存匯事業部還給總行：</w:t>
      </w:r>
    </w:p>
    <w:p w:rsidR="00140911" w:rsidRDefault="00140911" w:rsidP="00C11E83">
      <w:pPr>
        <w:ind w:left="0" w:firstLine="480"/>
        <w:rPr>
          <w:rFonts w:eastAsia="微軟正黑體" w:cstheme="minorHAnsi"/>
          <w:bCs/>
          <w:iCs/>
          <w:kern w:val="0"/>
          <w:szCs w:val="20"/>
        </w:rPr>
      </w:pPr>
      <w:r>
        <w:rPr>
          <w:rFonts w:eastAsia="微軟正黑體" w:cstheme="minorHAnsi" w:hint="eastAsia"/>
          <w:bCs/>
          <w:iCs/>
          <w:kern w:val="0"/>
          <w:szCs w:val="20"/>
        </w:rPr>
        <w:t>[</w:t>
      </w:r>
      <w:r w:rsidRPr="00663B15">
        <w:rPr>
          <w:rFonts w:eastAsia="微軟正黑體" w:cstheme="minorHAnsi"/>
          <w:bCs/>
          <w:iCs/>
          <w:kern w:val="0"/>
          <w:szCs w:val="20"/>
        </w:rPr>
        <w:t>本金</w:t>
      </w:r>
      <w:r>
        <w:rPr>
          <w:rFonts w:eastAsia="微軟正黑體" w:cstheme="minorHAnsi" w:hint="eastAsia"/>
          <w:bCs/>
          <w:iCs/>
          <w:kern w:val="0"/>
          <w:szCs w:val="20"/>
        </w:rPr>
        <w:t>X</w:t>
      </w:r>
      <w:r w:rsidRPr="00663B15">
        <w:rPr>
          <w:rFonts w:eastAsia="微軟正黑體" w:cstheme="minorHAnsi"/>
          <w:bCs/>
          <w:iCs/>
          <w:kern w:val="0"/>
          <w:szCs w:val="20"/>
        </w:rPr>
        <w:t>【議價利率</w:t>
      </w:r>
      <w:r w:rsidRPr="00663B15">
        <w:rPr>
          <w:rFonts w:eastAsia="微軟正黑體" w:cstheme="minorHAnsi"/>
          <w:bCs/>
          <w:iCs/>
          <w:kern w:val="0"/>
          <w:szCs w:val="20"/>
        </w:rPr>
        <w:t>-</w:t>
      </w:r>
      <w:r w:rsidRPr="00663B15">
        <w:rPr>
          <w:rFonts w:eastAsia="微軟正黑體" w:cstheme="minorHAnsi"/>
          <w:bCs/>
          <w:iCs/>
          <w:kern w:val="0"/>
          <w:szCs w:val="20"/>
        </w:rPr>
        <w:t>聯行息利率</w:t>
      </w:r>
      <w:r w:rsidRPr="00663B15">
        <w:rPr>
          <w:rFonts w:eastAsia="微軟正黑體" w:cstheme="minorHAnsi"/>
          <w:bCs/>
          <w:iCs/>
          <w:kern w:val="0"/>
          <w:szCs w:val="20"/>
        </w:rPr>
        <w:t>(</w:t>
      </w:r>
      <w:r w:rsidRPr="00663B15">
        <w:rPr>
          <w:rFonts w:eastAsia="微軟正黑體" w:cstheme="minorHAnsi"/>
          <w:bCs/>
          <w:iCs/>
          <w:kern w:val="0"/>
          <w:szCs w:val="20"/>
        </w:rPr>
        <w:t>存率</w:t>
      </w:r>
      <w:r w:rsidRPr="00663B15">
        <w:rPr>
          <w:rFonts w:eastAsia="微軟正黑體" w:cstheme="minorHAnsi"/>
          <w:bCs/>
          <w:iCs/>
          <w:kern w:val="0"/>
          <w:szCs w:val="20"/>
        </w:rPr>
        <w:t>)</w:t>
      </w:r>
      <w:r w:rsidRPr="00663B15">
        <w:rPr>
          <w:rFonts w:eastAsia="微軟正黑體" w:cstheme="minorHAnsi"/>
          <w:bCs/>
          <w:iCs/>
          <w:kern w:val="0"/>
          <w:szCs w:val="20"/>
        </w:rPr>
        <w:t>】</w:t>
      </w:r>
      <w:r w:rsidRPr="00663B15">
        <w:rPr>
          <w:rFonts w:eastAsia="微軟正黑體" w:cstheme="minorHAnsi"/>
          <w:bCs/>
          <w:iCs/>
          <w:kern w:val="0"/>
          <w:szCs w:val="20"/>
        </w:rPr>
        <w:t xml:space="preserve">/360 X </w:t>
      </w:r>
      <w:r w:rsidRPr="00F02179">
        <w:rPr>
          <w:rFonts w:eastAsia="微軟正黑體" w:cstheme="minorHAnsi"/>
          <w:bCs/>
          <w:iCs/>
          <w:kern w:val="0"/>
          <w:szCs w:val="20"/>
        </w:rPr>
        <w:t>當月</w:t>
      </w:r>
      <w:r w:rsidRPr="00663B15">
        <w:rPr>
          <w:rFonts w:eastAsia="微軟正黑體" w:cstheme="minorHAnsi"/>
          <w:bCs/>
          <w:iCs/>
          <w:kern w:val="0"/>
          <w:szCs w:val="20"/>
        </w:rPr>
        <w:t>實際天數</w:t>
      </w:r>
      <w:r>
        <w:rPr>
          <w:rFonts w:eastAsia="微軟正黑體" w:cstheme="minorHAnsi" w:hint="eastAsia"/>
          <w:bCs/>
          <w:iCs/>
          <w:kern w:val="0"/>
          <w:szCs w:val="20"/>
        </w:rPr>
        <w:t>]</w:t>
      </w:r>
      <w:r w:rsidRPr="00AC3A26">
        <w:rPr>
          <w:rFonts w:eastAsia="微軟正黑體" w:cstheme="minorHAnsi" w:hint="eastAsia"/>
          <w:bCs/>
          <w:iCs/>
          <w:kern w:val="0"/>
          <w:szCs w:val="20"/>
        </w:rPr>
        <w:t>X</w:t>
      </w:r>
      <w:r w:rsidRPr="00AC3A26">
        <w:rPr>
          <w:rFonts w:eastAsia="微軟正黑體" w:cstheme="minorHAnsi" w:hint="eastAsia"/>
          <w:bCs/>
          <w:iCs/>
          <w:kern w:val="0"/>
          <w:szCs w:val="20"/>
        </w:rPr>
        <w:t>當日匯率中價</w:t>
      </w:r>
    </w:p>
    <w:p w:rsidR="008D04BC" w:rsidRPr="00F02179" w:rsidRDefault="00140911" w:rsidP="00C11E83">
      <w:pPr>
        <w:ind w:left="0" w:firstLine="480"/>
        <w:rPr>
          <w:rFonts w:eastAsia="微軟正黑體" w:cstheme="minorHAnsi"/>
          <w:bCs/>
          <w:iCs/>
          <w:kern w:val="0"/>
          <w:szCs w:val="20"/>
        </w:rPr>
      </w:pPr>
      <w:r>
        <w:rPr>
          <w:rFonts w:eastAsia="微軟正黑體" w:cstheme="minorHAnsi" w:hint="eastAsia"/>
          <w:bCs/>
          <w:iCs/>
          <w:kern w:val="0"/>
          <w:szCs w:val="20"/>
        </w:rPr>
        <w:t>10</w:t>
      </w:r>
      <w:r w:rsidRPr="00F02179">
        <w:rPr>
          <w:rFonts w:eastAsia="微軟正黑體" w:cstheme="minorHAnsi"/>
          <w:bCs/>
          <w:iCs/>
          <w:kern w:val="0"/>
          <w:szCs w:val="20"/>
        </w:rPr>
        <w:t>0,000</w:t>
      </w:r>
      <w:r w:rsidR="008D04BC" w:rsidRPr="00F02179">
        <w:rPr>
          <w:rFonts w:eastAsia="微軟正黑體" w:cstheme="minorHAnsi"/>
          <w:bCs/>
          <w:iCs/>
          <w:kern w:val="0"/>
          <w:szCs w:val="20"/>
        </w:rPr>
        <w:t xml:space="preserve"> X (</w:t>
      </w:r>
      <w:r>
        <w:rPr>
          <w:rFonts w:eastAsia="微軟正黑體" w:cstheme="minorHAnsi" w:hint="eastAsia"/>
          <w:bCs/>
          <w:iCs/>
          <w:kern w:val="0"/>
          <w:szCs w:val="20"/>
        </w:rPr>
        <w:t>2.88</w:t>
      </w:r>
      <w:r w:rsidRPr="00F02179">
        <w:rPr>
          <w:rFonts w:eastAsia="微軟正黑體" w:cstheme="minorHAnsi"/>
          <w:bCs/>
          <w:iCs/>
          <w:kern w:val="0"/>
          <w:szCs w:val="20"/>
        </w:rPr>
        <w:t>%</w:t>
      </w:r>
      <w:r w:rsidR="008D04BC" w:rsidRPr="00F02179">
        <w:rPr>
          <w:rFonts w:eastAsia="微軟正黑體" w:cstheme="minorHAnsi"/>
          <w:bCs/>
          <w:iCs/>
          <w:kern w:val="0"/>
          <w:szCs w:val="20"/>
        </w:rPr>
        <w:t>-</w:t>
      </w:r>
      <w:r>
        <w:rPr>
          <w:rFonts w:eastAsia="微軟正黑體" w:cstheme="minorHAnsi" w:hint="eastAsia"/>
          <w:bCs/>
          <w:iCs/>
          <w:kern w:val="0"/>
          <w:szCs w:val="20"/>
        </w:rPr>
        <w:t xml:space="preserve"> 1</w:t>
      </w:r>
      <w:r w:rsidR="008D04BC" w:rsidRPr="00F02179">
        <w:rPr>
          <w:rFonts w:eastAsia="微軟正黑體" w:cstheme="minorHAnsi"/>
          <w:bCs/>
          <w:iCs/>
          <w:kern w:val="0"/>
          <w:szCs w:val="20"/>
        </w:rPr>
        <w:t xml:space="preserve">.85%)/360 X </w:t>
      </w:r>
      <w:r>
        <w:rPr>
          <w:rFonts w:eastAsia="微軟正黑體" w:cstheme="minorHAnsi" w:hint="eastAsia"/>
          <w:bCs/>
          <w:iCs/>
          <w:kern w:val="0"/>
          <w:szCs w:val="20"/>
        </w:rPr>
        <w:t>15X 30.12</w:t>
      </w:r>
      <w:r w:rsidR="008D04BC" w:rsidRPr="00F02179">
        <w:rPr>
          <w:rFonts w:eastAsia="微軟正黑體" w:cstheme="minorHAnsi"/>
          <w:bCs/>
          <w:iCs/>
          <w:kern w:val="0"/>
          <w:szCs w:val="20"/>
        </w:rPr>
        <w:t xml:space="preserve">= </w:t>
      </w:r>
      <w:r w:rsidR="0038487F">
        <w:rPr>
          <w:rFonts w:eastAsia="微軟正黑體" w:cstheme="minorHAnsi" w:hint="eastAsia"/>
          <w:bCs/>
          <w:iCs/>
          <w:kern w:val="0"/>
          <w:szCs w:val="20"/>
        </w:rPr>
        <w:t xml:space="preserve">NTD </w:t>
      </w:r>
      <w:r>
        <w:rPr>
          <w:rFonts w:eastAsia="微軟正黑體" w:cstheme="minorHAnsi" w:hint="eastAsia"/>
          <w:bCs/>
          <w:iCs/>
          <w:kern w:val="0"/>
          <w:szCs w:val="20"/>
        </w:rPr>
        <w:t>1292.65</w:t>
      </w:r>
      <w:r w:rsidR="0038487F">
        <w:rPr>
          <w:rFonts w:eastAsia="微軟正黑體" w:cstheme="minorHAnsi" w:hint="eastAsia"/>
          <w:bCs/>
          <w:iCs/>
          <w:kern w:val="0"/>
          <w:szCs w:val="20"/>
        </w:rPr>
        <w:t xml:space="preserve"> = NTD 1293 (</w:t>
      </w:r>
      <w:r w:rsidR="0038487F">
        <w:rPr>
          <w:rFonts w:eastAsia="微軟正黑體" w:cstheme="minorHAnsi" w:hint="eastAsia"/>
          <w:bCs/>
          <w:iCs/>
          <w:kern w:val="0"/>
          <w:szCs w:val="20"/>
        </w:rPr>
        <w:t>四捨五入整數位</w:t>
      </w:r>
      <w:r w:rsidR="0038487F">
        <w:rPr>
          <w:rFonts w:eastAsia="微軟正黑體" w:cstheme="minorHAnsi" w:hint="eastAsia"/>
          <w:bCs/>
          <w:iCs/>
          <w:kern w:val="0"/>
          <w:szCs w:val="20"/>
        </w:rPr>
        <w:t>)</w:t>
      </w:r>
    </w:p>
    <w:p w:rsidR="006740F2" w:rsidRPr="00F02179" w:rsidRDefault="006740F2" w:rsidP="008D04BC">
      <w:pPr>
        <w:ind w:left="0" w:firstLine="0"/>
        <w:rPr>
          <w:rFonts w:eastAsia="微軟正黑體" w:cstheme="minorHAnsi"/>
          <w:bCs/>
          <w:iCs/>
          <w:kern w:val="0"/>
          <w:szCs w:val="20"/>
        </w:rPr>
      </w:pPr>
    </w:p>
    <w:p w:rsidR="00140911" w:rsidRDefault="00140911" w:rsidP="00140911">
      <w:pPr>
        <w:ind w:left="0" w:firstLine="0"/>
        <w:rPr>
          <w:rFonts w:eastAsia="微軟正黑體" w:cstheme="minorHAnsi"/>
          <w:bCs/>
          <w:iCs/>
          <w:kern w:val="0"/>
          <w:szCs w:val="20"/>
        </w:rPr>
      </w:pPr>
      <w:r w:rsidRPr="00C11E83">
        <w:rPr>
          <w:rFonts w:eastAsia="微軟正黑體" w:cstheme="minorHAnsi" w:hint="eastAsia"/>
          <w:b/>
          <w:iCs/>
          <w:kern w:val="0"/>
          <w:szCs w:val="20"/>
        </w:rPr>
        <w:t>出帳分錄邏輯</w:t>
      </w:r>
      <w:r>
        <w:rPr>
          <w:rFonts w:eastAsia="微軟正黑體" w:cstheme="minorHAnsi" w:hint="eastAsia"/>
          <w:bCs/>
          <w:iCs/>
          <w:kern w:val="0"/>
          <w:szCs w:val="20"/>
        </w:rPr>
        <w:t>：</w:t>
      </w:r>
    </w:p>
    <w:p w:rsidR="008D04BC" w:rsidRPr="00F02179" w:rsidRDefault="008D04BC" w:rsidP="008D04BC">
      <w:pPr>
        <w:ind w:left="0" w:firstLine="0"/>
        <w:rPr>
          <w:rFonts w:eastAsia="微軟正黑體" w:cstheme="minorHAnsi"/>
          <w:bCs/>
          <w:iCs/>
          <w:kern w:val="0"/>
          <w:szCs w:val="20"/>
        </w:rPr>
      </w:pPr>
      <w:r w:rsidRPr="00F02179">
        <w:rPr>
          <w:rFonts w:eastAsia="微軟正黑體" w:cstheme="minorHAnsi"/>
          <w:bCs/>
          <w:iCs/>
          <w:kern w:val="0"/>
          <w:szCs w:val="20"/>
        </w:rPr>
        <w:t>每月產出補貼金額，作帳分錄為：</w:t>
      </w:r>
    </w:p>
    <w:p w:rsidR="003C6A41" w:rsidRDefault="003C6A41" w:rsidP="003C6A41">
      <w:pPr>
        <w:ind w:left="0" w:firstLine="0"/>
        <w:rPr>
          <w:rFonts w:eastAsia="微軟正黑體" w:cstheme="minorHAnsi"/>
          <w:bCs/>
          <w:iCs/>
          <w:kern w:val="0"/>
          <w:szCs w:val="20"/>
        </w:rPr>
      </w:pPr>
    </w:p>
    <w:p w:rsidR="003C6A41" w:rsidRPr="00F02179" w:rsidRDefault="003C6A41" w:rsidP="003C6A41">
      <w:pPr>
        <w:ind w:left="0" w:firstLine="0"/>
        <w:rPr>
          <w:rFonts w:eastAsia="微軟正黑體" w:cstheme="minorHAnsi"/>
          <w:bCs/>
          <w:iCs/>
          <w:kern w:val="0"/>
          <w:szCs w:val="20"/>
        </w:rPr>
      </w:pPr>
      <w:r w:rsidRPr="00F02179">
        <w:rPr>
          <w:rFonts w:eastAsia="微軟正黑體" w:cstheme="minorHAnsi"/>
          <w:bCs/>
          <w:iCs/>
          <w:kern w:val="0"/>
          <w:szCs w:val="20"/>
        </w:rPr>
        <w:t>存匯事業部：</w:t>
      </w:r>
    </w:p>
    <w:p w:rsidR="003C6A41" w:rsidRPr="00F02179" w:rsidRDefault="003C6A41" w:rsidP="003C6A41">
      <w:pPr>
        <w:ind w:leftChars="118" w:left="283" w:firstLine="0"/>
        <w:rPr>
          <w:rFonts w:eastAsia="微軟正黑體" w:cstheme="minorHAnsi"/>
          <w:bCs/>
          <w:iCs/>
          <w:kern w:val="0"/>
          <w:szCs w:val="20"/>
        </w:rPr>
      </w:pPr>
      <w:r w:rsidRPr="00F02179">
        <w:rPr>
          <w:rFonts w:eastAsia="微軟正黑體" w:cstheme="minorHAnsi"/>
          <w:bCs/>
          <w:iCs/>
          <w:kern w:val="0"/>
          <w:szCs w:val="20"/>
        </w:rPr>
        <w:t xml:space="preserve">DR.5701 </w:t>
      </w:r>
      <w:r w:rsidRPr="00F02179">
        <w:rPr>
          <w:rFonts w:eastAsia="微軟正黑體" w:cstheme="minorHAnsi"/>
          <w:bCs/>
          <w:iCs/>
          <w:kern w:val="0"/>
          <w:szCs w:val="20"/>
        </w:rPr>
        <w:t>內部損益</w:t>
      </w:r>
      <w:r>
        <w:rPr>
          <w:rFonts w:eastAsia="微軟正黑體" w:cstheme="minorHAnsi" w:hint="eastAsia"/>
          <w:bCs/>
          <w:iCs/>
          <w:kern w:val="0"/>
          <w:szCs w:val="20"/>
        </w:rPr>
        <w:t>129</w:t>
      </w:r>
      <w:r w:rsidR="0038487F">
        <w:rPr>
          <w:rFonts w:eastAsia="微軟正黑體" w:cstheme="minorHAnsi" w:hint="eastAsia"/>
          <w:bCs/>
          <w:iCs/>
          <w:kern w:val="0"/>
          <w:szCs w:val="20"/>
        </w:rPr>
        <w:t>3</w:t>
      </w:r>
    </w:p>
    <w:p w:rsidR="003C6A41" w:rsidRPr="00F02179" w:rsidRDefault="003C6A41" w:rsidP="003C6A41">
      <w:pPr>
        <w:ind w:leftChars="118" w:left="283" w:firstLine="197"/>
        <w:rPr>
          <w:rFonts w:eastAsia="微軟正黑體" w:cstheme="minorHAnsi"/>
          <w:bCs/>
          <w:iCs/>
          <w:kern w:val="0"/>
          <w:szCs w:val="20"/>
        </w:rPr>
      </w:pPr>
      <w:r w:rsidRPr="00F02179">
        <w:rPr>
          <w:rFonts w:eastAsia="微軟正黑體" w:cstheme="minorHAnsi"/>
          <w:bCs/>
          <w:iCs/>
          <w:kern w:val="0"/>
          <w:szCs w:val="20"/>
        </w:rPr>
        <w:t>CR.1902-</w:t>
      </w:r>
      <w:r w:rsidRPr="00F02179">
        <w:rPr>
          <w:rFonts w:eastAsia="微軟正黑體" w:cstheme="minorHAnsi"/>
          <w:bCs/>
          <w:iCs/>
          <w:kern w:val="0"/>
          <w:szCs w:val="20"/>
        </w:rPr>
        <w:t>總行</w:t>
      </w:r>
      <w:r>
        <w:rPr>
          <w:rFonts w:eastAsia="微軟正黑體" w:cstheme="minorHAnsi" w:hint="eastAsia"/>
          <w:bCs/>
          <w:iCs/>
          <w:kern w:val="0"/>
          <w:szCs w:val="20"/>
        </w:rPr>
        <w:t>129</w:t>
      </w:r>
      <w:r w:rsidR="0038487F">
        <w:rPr>
          <w:rFonts w:eastAsia="微軟正黑體" w:cstheme="minorHAnsi" w:hint="eastAsia"/>
          <w:bCs/>
          <w:iCs/>
          <w:kern w:val="0"/>
          <w:szCs w:val="20"/>
        </w:rPr>
        <w:t>3</w:t>
      </w:r>
    </w:p>
    <w:p w:rsidR="003C6A41" w:rsidRDefault="003C6A41" w:rsidP="008D04BC">
      <w:pPr>
        <w:ind w:left="0" w:firstLine="0"/>
        <w:rPr>
          <w:rFonts w:eastAsia="微軟正黑體" w:cstheme="minorHAnsi"/>
          <w:bCs/>
          <w:iCs/>
          <w:kern w:val="0"/>
          <w:szCs w:val="20"/>
        </w:rPr>
      </w:pPr>
    </w:p>
    <w:p w:rsidR="008D04BC" w:rsidRPr="00F02179" w:rsidRDefault="006740F2" w:rsidP="008D04BC">
      <w:pPr>
        <w:ind w:left="0" w:firstLine="0"/>
        <w:rPr>
          <w:rFonts w:eastAsia="微軟正黑體" w:cstheme="minorHAnsi"/>
          <w:bCs/>
          <w:iCs/>
          <w:kern w:val="0"/>
          <w:szCs w:val="20"/>
        </w:rPr>
      </w:pPr>
      <w:r w:rsidRPr="00F02179">
        <w:rPr>
          <w:rFonts w:eastAsia="微軟正黑體" w:cstheme="minorHAnsi"/>
          <w:bCs/>
          <w:iCs/>
          <w:kern w:val="0"/>
          <w:szCs w:val="20"/>
        </w:rPr>
        <w:t>總</w:t>
      </w:r>
      <w:r w:rsidR="008D04BC" w:rsidRPr="00F02179">
        <w:rPr>
          <w:rFonts w:eastAsia="微軟正黑體" w:cstheme="minorHAnsi"/>
          <w:bCs/>
          <w:iCs/>
          <w:kern w:val="0"/>
          <w:szCs w:val="20"/>
        </w:rPr>
        <w:t>行：</w:t>
      </w:r>
    </w:p>
    <w:p w:rsidR="008D04BC" w:rsidRPr="00F02179" w:rsidRDefault="008D04BC" w:rsidP="00C11E83">
      <w:pPr>
        <w:ind w:leftChars="118" w:left="283" w:firstLine="0"/>
        <w:rPr>
          <w:rFonts w:eastAsia="微軟正黑體" w:cstheme="minorHAnsi"/>
          <w:bCs/>
          <w:iCs/>
          <w:kern w:val="0"/>
          <w:szCs w:val="20"/>
        </w:rPr>
      </w:pPr>
      <w:r w:rsidRPr="00F02179">
        <w:rPr>
          <w:rFonts w:eastAsia="微軟正黑體" w:cstheme="minorHAnsi"/>
          <w:bCs/>
          <w:iCs/>
          <w:kern w:val="0"/>
          <w:szCs w:val="20"/>
        </w:rPr>
        <w:t xml:space="preserve">DR.5701 </w:t>
      </w:r>
      <w:r w:rsidRPr="00F02179">
        <w:rPr>
          <w:rFonts w:eastAsia="微軟正黑體" w:cstheme="minorHAnsi"/>
          <w:bCs/>
          <w:iCs/>
          <w:kern w:val="0"/>
          <w:szCs w:val="20"/>
        </w:rPr>
        <w:t>內部損益</w:t>
      </w:r>
      <w:r w:rsidR="00140911">
        <w:rPr>
          <w:rFonts w:eastAsia="微軟正黑體" w:cstheme="minorHAnsi" w:hint="eastAsia"/>
          <w:bCs/>
          <w:iCs/>
          <w:kern w:val="0"/>
          <w:szCs w:val="20"/>
        </w:rPr>
        <w:t>3614</w:t>
      </w:r>
    </w:p>
    <w:p w:rsidR="008D04BC" w:rsidRPr="00F02179" w:rsidRDefault="008D04BC" w:rsidP="00C11E83">
      <w:pPr>
        <w:ind w:leftChars="118" w:left="283" w:firstLine="197"/>
        <w:rPr>
          <w:rFonts w:eastAsia="微軟正黑體" w:cstheme="minorHAnsi"/>
          <w:bCs/>
          <w:iCs/>
          <w:kern w:val="0"/>
          <w:szCs w:val="20"/>
        </w:rPr>
      </w:pPr>
      <w:r w:rsidRPr="00F02179">
        <w:rPr>
          <w:rFonts w:eastAsia="微軟正黑體" w:cstheme="minorHAnsi"/>
          <w:bCs/>
          <w:iCs/>
          <w:kern w:val="0"/>
          <w:szCs w:val="20"/>
        </w:rPr>
        <w:t>CR.1902-</w:t>
      </w:r>
      <w:r w:rsidRPr="00F02179">
        <w:rPr>
          <w:rFonts w:eastAsia="微軟正黑體" w:cstheme="minorHAnsi"/>
          <w:bCs/>
          <w:iCs/>
          <w:kern w:val="0"/>
          <w:szCs w:val="20"/>
        </w:rPr>
        <w:t>受補助分行</w:t>
      </w:r>
      <w:r w:rsidR="00140911">
        <w:rPr>
          <w:rFonts w:eastAsia="微軟正黑體" w:cstheme="minorHAnsi" w:hint="eastAsia"/>
          <w:bCs/>
          <w:iCs/>
          <w:kern w:val="0"/>
          <w:szCs w:val="20"/>
        </w:rPr>
        <w:t>3614</w:t>
      </w:r>
    </w:p>
    <w:p w:rsidR="008D04BC" w:rsidRPr="00F02179" w:rsidRDefault="008D04BC" w:rsidP="00C11E83">
      <w:pPr>
        <w:ind w:leftChars="118" w:left="283" w:firstLine="0"/>
        <w:rPr>
          <w:rFonts w:eastAsia="微軟正黑體" w:cstheme="minorHAnsi"/>
          <w:bCs/>
          <w:iCs/>
          <w:kern w:val="0"/>
          <w:szCs w:val="20"/>
        </w:rPr>
      </w:pPr>
      <w:r w:rsidRPr="00F02179">
        <w:rPr>
          <w:rFonts w:eastAsia="微軟正黑體" w:cstheme="minorHAnsi"/>
          <w:bCs/>
          <w:iCs/>
          <w:kern w:val="0"/>
          <w:szCs w:val="20"/>
        </w:rPr>
        <w:t>DR.1902-</w:t>
      </w:r>
      <w:r w:rsidRPr="00F02179">
        <w:rPr>
          <w:rFonts w:eastAsia="微軟正黑體" w:cstheme="minorHAnsi"/>
          <w:bCs/>
          <w:iCs/>
          <w:kern w:val="0"/>
          <w:szCs w:val="20"/>
        </w:rPr>
        <w:t>存匯事業部</w:t>
      </w:r>
      <w:r w:rsidR="00140911">
        <w:rPr>
          <w:rFonts w:eastAsia="微軟正黑體" w:cstheme="minorHAnsi" w:hint="eastAsia"/>
          <w:bCs/>
          <w:iCs/>
          <w:kern w:val="0"/>
          <w:szCs w:val="20"/>
        </w:rPr>
        <w:t>129</w:t>
      </w:r>
      <w:r w:rsidR="0038487F">
        <w:rPr>
          <w:rFonts w:eastAsia="微軟正黑體" w:cstheme="minorHAnsi" w:hint="eastAsia"/>
          <w:bCs/>
          <w:iCs/>
          <w:kern w:val="0"/>
          <w:szCs w:val="20"/>
        </w:rPr>
        <w:t>3</w:t>
      </w:r>
    </w:p>
    <w:p w:rsidR="008D04BC" w:rsidRPr="00F02179" w:rsidRDefault="008D04BC" w:rsidP="00C11E83">
      <w:pPr>
        <w:ind w:leftChars="118" w:left="283" w:firstLine="197"/>
        <w:rPr>
          <w:rFonts w:eastAsia="微軟正黑體" w:cstheme="minorHAnsi"/>
          <w:bCs/>
          <w:iCs/>
          <w:kern w:val="0"/>
          <w:szCs w:val="20"/>
        </w:rPr>
      </w:pPr>
      <w:r w:rsidRPr="00F02179">
        <w:rPr>
          <w:rFonts w:eastAsia="微軟正黑體" w:cstheme="minorHAnsi"/>
          <w:bCs/>
          <w:iCs/>
          <w:kern w:val="0"/>
          <w:szCs w:val="20"/>
        </w:rPr>
        <w:t xml:space="preserve">CR.4701 </w:t>
      </w:r>
      <w:r w:rsidRPr="00F02179">
        <w:rPr>
          <w:rFonts w:eastAsia="微軟正黑體" w:cstheme="minorHAnsi"/>
          <w:bCs/>
          <w:iCs/>
          <w:kern w:val="0"/>
          <w:szCs w:val="20"/>
        </w:rPr>
        <w:t>內部損益</w:t>
      </w:r>
      <w:r w:rsidR="00140911">
        <w:rPr>
          <w:rFonts w:eastAsia="微軟正黑體" w:cstheme="minorHAnsi" w:hint="eastAsia"/>
          <w:bCs/>
          <w:iCs/>
          <w:kern w:val="0"/>
          <w:szCs w:val="20"/>
        </w:rPr>
        <w:t>129</w:t>
      </w:r>
      <w:r w:rsidR="0038487F">
        <w:rPr>
          <w:rFonts w:eastAsia="微軟正黑體" w:cstheme="minorHAnsi" w:hint="eastAsia"/>
          <w:bCs/>
          <w:iCs/>
          <w:kern w:val="0"/>
          <w:szCs w:val="20"/>
        </w:rPr>
        <w:t>3</w:t>
      </w:r>
    </w:p>
    <w:p w:rsidR="008D04BC" w:rsidRPr="00F02179" w:rsidRDefault="008D04BC" w:rsidP="008D04BC">
      <w:pPr>
        <w:ind w:left="0" w:firstLine="0"/>
        <w:rPr>
          <w:rFonts w:eastAsia="微軟正黑體" w:cstheme="minorHAnsi"/>
          <w:bCs/>
          <w:iCs/>
          <w:kern w:val="0"/>
          <w:szCs w:val="20"/>
        </w:rPr>
      </w:pPr>
    </w:p>
    <w:p w:rsidR="008D04BC" w:rsidRPr="00F02179" w:rsidRDefault="008D04BC" w:rsidP="008D04BC">
      <w:pPr>
        <w:ind w:left="0" w:firstLine="0"/>
        <w:rPr>
          <w:rFonts w:eastAsia="微軟正黑體" w:cstheme="minorHAnsi"/>
          <w:bCs/>
          <w:iCs/>
          <w:kern w:val="0"/>
          <w:szCs w:val="20"/>
        </w:rPr>
      </w:pPr>
      <w:r w:rsidRPr="00F02179">
        <w:rPr>
          <w:rFonts w:eastAsia="微軟正黑體" w:cstheme="minorHAnsi"/>
          <w:bCs/>
          <w:iCs/>
          <w:kern w:val="0"/>
          <w:szCs w:val="20"/>
        </w:rPr>
        <w:t>分行：</w:t>
      </w:r>
    </w:p>
    <w:p w:rsidR="008D04BC" w:rsidRPr="00F02179" w:rsidRDefault="008D04BC" w:rsidP="00C11E83">
      <w:pPr>
        <w:ind w:leftChars="118" w:left="283" w:firstLine="0"/>
        <w:rPr>
          <w:rFonts w:eastAsia="微軟正黑體" w:cstheme="minorHAnsi"/>
          <w:bCs/>
          <w:iCs/>
          <w:kern w:val="0"/>
          <w:szCs w:val="20"/>
        </w:rPr>
      </w:pPr>
      <w:r w:rsidRPr="00F02179">
        <w:rPr>
          <w:rFonts w:eastAsia="微軟正黑體" w:cstheme="minorHAnsi"/>
          <w:bCs/>
          <w:iCs/>
          <w:kern w:val="0"/>
          <w:szCs w:val="20"/>
        </w:rPr>
        <w:t>DR.1902-</w:t>
      </w:r>
      <w:r w:rsidRPr="00F02179">
        <w:rPr>
          <w:rFonts w:eastAsia="微軟正黑體" w:cstheme="minorHAnsi"/>
          <w:bCs/>
          <w:iCs/>
          <w:kern w:val="0"/>
          <w:szCs w:val="20"/>
        </w:rPr>
        <w:t>總行</w:t>
      </w:r>
      <w:r w:rsidR="00140911">
        <w:rPr>
          <w:rFonts w:eastAsia="微軟正黑體" w:cstheme="minorHAnsi" w:hint="eastAsia"/>
          <w:bCs/>
          <w:iCs/>
          <w:kern w:val="0"/>
          <w:szCs w:val="20"/>
        </w:rPr>
        <w:t>3614</w:t>
      </w:r>
    </w:p>
    <w:p w:rsidR="008D04BC" w:rsidRPr="00F02179" w:rsidRDefault="008D04BC" w:rsidP="00C11E83">
      <w:pPr>
        <w:ind w:leftChars="118" w:left="283" w:firstLine="197"/>
        <w:rPr>
          <w:rFonts w:eastAsia="微軟正黑體" w:cstheme="minorHAnsi"/>
          <w:bCs/>
          <w:iCs/>
          <w:kern w:val="0"/>
          <w:szCs w:val="20"/>
        </w:rPr>
      </w:pPr>
      <w:r w:rsidRPr="00F02179">
        <w:rPr>
          <w:rFonts w:eastAsia="微軟正黑體" w:cstheme="minorHAnsi"/>
          <w:bCs/>
          <w:iCs/>
          <w:kern w:val="0"/>
          <w:szCs w:val="20"/>
        </w:rPr>
        <w:t xml:space="preserve">CR.4701 </w:t>
      </w:r>
      <w:r w:rsidRPr="00F02179">
        <w:rPr>
          <w:rFonts w:eastAsia="微軟正黑體" w:cstheme="minorHAnsi"/>
          <w:bCs/>
          <w:iCs/>
          <w:kern w:val="0"/>
          <w:szCs w:val="20"/>
        </w:rPr>
        <w:t>內部損益</w:t>
      </w:r>
      <w:r w:rsidR="00140911">
        <w:rPr>
          <w:rFonts w:eastAsia="微軟正黑體" w:cstheme="minorHAnsi" w:hint="eastAsia"/>
          <w:bCs/>
          <w:iCs/>
          <w:kern w:val="0"/>
          <w:szCs w:val="20"/>
        </w:rPr>
        <w:t>3614</w:t>
      </w:r>
    </w:p>
    <w:tbl>
      <w:tblPr>
        <w:tblW w:w="7078" w:type="dxa"/>
        <w:tblCellMar>
          <w:left w:w="28" w:type="dxa"/>
          <w:right w:w="28" w:type="dxa"/>
        </w:tblCellMar>
        <w:tblLook w:val="04A0"/>
      </w:tblPr>
      <w:tblGrid>
        <w:gridCol w:w="2258"/>
        <w:gridCol w:w="2552"/>
        <w:gridCol w:w="2268"/>
      </w:tblGrid>
      <w:tr w:rsidR="005526F5" w:rsidRPr="0038487F" w:rsidTr="00C11E83">
        <w:trPr>
          <w:trHeight w:val="320"/>
        </w:trPr>
        <w:tc>
          <w:tcPr>
            <w:tcW w:w="2258" w:type="dxa"/>
            <w:tcBorders>
              <w:top w:val="single" w:sz="8" w:space="0" w:color="auto"/>
              <w:left w:val="single" w:sz="8" w:space="0" w:color="auto"/>
              <w:bottom w:val="single" w:sz="4" w:space="0" w:color="auto"/>
              <w:right w:val="single" w:sz="4" w:space="0" w:color="auto"/>
            </w:tcBorders>
            <w:shd w:val="clear" w:color="000000" w:fill="215C98"/>
            <w:noWrap/>
            <w:vAlign w:val="center"/>
            <w:hideMark/>
          </w:tcPr>
          <w:p w:rsidR="005526F5" w:rsidRPr="00C11E83" w:rsidRDefault="005526F5" w:rsidP="005526F5">
            <w:pPr>
              <w:widowControl/>
              <w:ind w:left="0" w:firstLine="0"/>
              <w:jc w:val="center"/>
              <w:rPr>
                <w:rFonts w:eastAsia="微軟正黑體" w:cstheme="minorHAnsi"/>
                <w:b/>
                <w:bCs/>
                <w:color w:val="FFFFFF"/>
                <w:kern w:val="0"/>
                <w:sz w:val="22"/>
              </w:rPr>
            </w:pPr>
            <w:r w:rsidRPr="00C11E83">
              <w:rPr>
                <w:rFonts w:eastAsia="微軟正黑體" w:cstheme="minorHAnsi" w:hint="eastAsia"/>
                <w:b/>
                <w:bCs/>
                <w:color w:val="FFFFFF"/>
                <w:kern w:val="0"/>
                <w:sz w:val="22"/>
              </w:rPr>
              <w:t>存匯事業部</w:t>
            </w:r>
          </w:p>
        </w:tc>
        <w:tc>
          <w:tcPr>
            <w:tcW w:w="2552" w:type="dxa"/>
            <w:tcBorders>
              <w:top w:val="single" w:sz="8" w:space="0" w:color="auto"/>
              <w:left w:val="nil"/>
              <w:bottom w:val="single" w:sz="4" w:space="0" w:color="auto"/>
              <w:right w:val="single" w:sz="4" w:space="0" w:color="auto"/>
            </w:tcBorders>
            <w:shd w:val="clear" w:color="000000" w:fill="215C98"/>
            <w:noWrap/>
            <w:vAlign w:val="center"/>
            <w:hideMark/>
          </w:tcPr>
          <w:p w:rsidR="005526F5" w:rsidRPr="00C11E83" w:rsidRDefault="005526F5" w:rsidP="005526F5">
            <w:pPr>
              <w:widowControl/>
              <w:ind w:left="0" w:firstLine="0"/>
              <w:jc w:val="center"/>
              <w:rPr>
                <w:rFonts w:eastAsia="微軟正黑體" w:cstheme="minorHAnsi"/>
                <w:b/>
                <w:bCs/>
                <w:color w:val="FFFFFF"/>
                <w:kern w:val="0"/>
                <w:sz w:val="22"/>
              </w:rPr>
            </w:pPr>
            <w:r w:rsidRPr="00C11E83">
              <w:rPr>
                <w:rFonts w:eastAsia="微軟正黑體" w:cstheme="minorHAnsi" w:hint="eastAsia"/>
                <w:b/>
                <w:bCs/>
                <w:color w:val="FFFFFF"/>
                <w:kern w:val="0"/>
                <w:sz w:val="22"/>
              </w:rPr>
              <w:t>總行</w:t>
            </w:r>
          </w:p>
        </w:tc>
        <w:tc>
          <w:tcPr>
            <w:tcW w:w="2268" w:type="dxa"/>
            <w:tcBorders>
              <w:top w:val="single" w:sz="8" w:space="0" w:color="auto"/>
              <w:left w:val="nil"/>
              <w:bottom w:val="single" w:sz="4" w:space="0" w:color="auto"/>
              <w:right w:val="single" w:sz="8" w:space="0" w:color="auto"/>
            </w:tcBorders>
            <w:shd w:val="clear" w:color="000000" w:fill="215C98"/>
            <w:noWrap/>
            <w:vAlign w:val="center"/>
            <w:hideMark/>
          </w:tcPr>
          <w:p w:rsidR="005526F5" w:rsidRPr="00C11E83" w:rsidRDefault="005526F5" w:rsidP="005526F5">
            <w:pPr>
              <w:widowControl/>
              <w:ind w:left="0" w:firstLine="0"/>
              <w:jc w:val="center"/>
              <w:rPr>
                <w:rFonts w:eastAsia="微軟正黑體" w:cstheme="minorHAnsi"/>
                <w:b/>
                <w:bCs/>
                <w:color w:val="FFFFFF"/>
                <w:kern w:val="0"/>
                <w:sz w:val="22"/>
              </w:rPr>
            </w:pPr>
            <w:r w:rsidRPr="00C11E83">
              <w:rPr>
                <w:rFonts w:eastAsia="微軟正黑體" w:cstheme="minorHAnsi" w:hint="eastAsia"/>
                <w:b/>
                <w:bCs/>
                <w:color w:val="FFFFFF"/>
                <w:kern w:val="0"/>
                <w:sz w:val="22"/>
              </w:rPr>
              <w:t>分行</w:t>
            </w:r>
          </w:p>
        </w:tc>
      </w:tr>
      <w:tr w:rsidR="005526F5" w:rsidRPr="0038487F" w:rsidTr="00C11E83">
        <w:trPr>
          <w:trHeight w:val="310"/>
        </w:trPr>
        <w:tc>
          <w:tcPr>
            <w:tcW w:w="2258" w:type="dxa"/>
            <w:tcBorders>
              <w:top w:val="nil"/>
              <w:left w:val="single" w:sz="8" w:space="0" w:color="auto"/>
              <w:bottom w:val="single" w:sz="4" w:space="0" w:color="auto"/>
              <w:right w:val="single" w:sz="4" w:space="0" w:color="auto"/>
            </w:tcBorders>
            <w:shd w:val="clear" w:color="000000" w:fill="DAE9F8"/>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DR.5701 </w:t>
            </w:r>
            <w:r w:rsidRPr="00C11E83">
              <w:rPr>
                <w:rFonts w:eastAsia="微軟正黑體" w:cstheme="minorHAnsi" w:hint="eastAsia"/>
                <w:color w:val="000000"/>
                <w:kern w:val="0"/>
                <w:sz w:val="22"/>
              </w:rPr>
              <w:t>內部損益</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129</w:t>
            </w:r>
            <w:r w:rsidR="0038487F" w:rsidRPr="00C11E83">
              <w:rPr>
                <w:rFonts w:eastAsia="微軟正黑體" w:cstheme="minorHAnsi"/>
                <w:color w:val="000000"/>
                <w:kern w:val="0"/>
                <w:sz w:val="22"/>
              </w:rPr>
              <w:t>3</w:t>
            </w:r>
          </w:p>
        </w:tc>
        <w:tc>
          <w:tcPr>
            <w:tcW w:w="2552" w:type="dxa"/>
            <w:tcBorders>
              <w:top w:val="nil"/>
              <w:left w:val="nil"/>
              <w:bottom w:val="single" w:sz="4" w:space="0" w:color="auto"/>
              <w:right w:val="single" w:sz="4" w:space="0" w:color="auto"/>
            </w:tcBorders>
            <w:shd w:val="clear" w:color="000000" w:fill="DAE9F8"/>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DR.1902-</w:t>
            </w:r>
            <w:r w:rsidRPr="00C11E83">
              <w:rPr>
                <w:rFonts w:eastAsia="微軟正黑體" w:cstheme="minorHAnsi"/>
                <w:color w:val="000000"/>
                <w:kern w:val="0"/>
                <w:sz w:val="22"/>
              </w:rPr>
              <w:t>存</w:t>
            </w:r>
            <w:r w:rsidRPr="00C11E83">
              <w:rPr>
                <w:rFonts w:eastAsia="微軟正黑體" w:cstheme="minorHAnsi" w:hint="eastAsia"/>
                <w:color w:val="000000"/>
                <w:kern w:val="0"/>
                <w:sz w:val="22"/>
              </w:rPr>
              <w:t>匯事業部</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129</w:t>
            </w:r>
            <w:r w:rsidR="0038487F" w:rsidRPr="00C11E83">
              <w:rPr>
                <w:rFonts w:eastAsia="微軟正黑體" w:cstheme="minorHAnsi"/>
                <w:color w:val="000000"/>
                <w:kern w:val="0"/>
                <w:sz w:val="22"/>
              </w:rPr>
              <w:t>3</w:t>
            </w:r>
          </w:p>
        </w:tc>
        <w:tc>
          <w:tcPr>
            <w:tcW w:w="2268" w:type="dxa"/>
            <w:tcBorders>
              <w:top w:val="nil"/>
              <w:left w:val="nil"/>
              <w:bottom w:val="single" w:sz="4" w:space="0" w:color="auto"/>
              <w:right w:val="single" w:sz="8" w:space="0" w:color="auto"/>
            </w:tcBorders>
            <w:shd w:val="clear" w:color="000000" w:fill="DAF2D0"/>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DR.1902-</w:t>
            </w:r>
            <w:r w:rsidRPr="00C11E83">
              <w:rPr>
                <w:rFonts w:eastAsia="微軟正黑體" w:cstheme="minorHAnsi"/>
                <w:color w:val="000000"/>
                <w:kern w:val="0"/>
                <w:sz w:val="22"/>
              </w:rPr>
              <w:t>總行</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3614</w:t>
            </w:r>
          </w:p>
        </w:tc>
      </w:tr>
      <w:tr w:rsidR="005526F5" w:rsidRPr="0038487F" w:rsidTr="00C11E83">
        <w:trPr>
          <w:trHeight w:val="310"/>
        </w:trPr>
        <w:tc>
          <w:tcPr>
            <w:tcW w:w="2258" w:type="dxa"/>
            <w:tcBorders>
              <w:top w:val="nil"/>
              <w:left w:val="single" w:sz="8" w:space="0" w:color="auto"/>
              <w:bottom w:val="single" w:sz="4" w:space="0" w:color="auto"/>
              <w:right w:val="single" w:sz="4" w:space="0" w:color="auto"/>
            </w:tcBorders>
            <w:shd w:val="clear" w:color="000000" w:fill="DAE9F8"/>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CR.1902-</w:t>
            </w:r>
            <w:r w:rsidRPr="00C11E83">
              <w:rPr>
                <w:rFonts w:eastAsia="微軟正黑體" w:cstheme="minorHAnsi"/>
                <w:color w:val="000000"/>
                <w:kern w:val="0"/>
                <w:sz w:val="22"/>
              </w:rPr>
              <w:t>總行</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129</w:t>
            </w:r>
            <w:r w:rsidR="0038487F" w:rsidRPr="00C11E83">
              <w:rPr>
                <w:rFonts w:eastAsia="微軟正黑體" w:cstheme="minorHAnsi"/>
                <w:color w:val="000000"/>
                <w:kern w:val="0"/>
                <w:sz w:val="22"/>
              </w:rPr>
              <w:t>3</w:t>
            </w:r>
          </w:p>
        </w:tc>
        <w:tc>
          <w:tcPr>
            <w:tcW w:w="2552" w:type="dxa"/>
            <w:tcBorders>
              <w:top w:val="nil"/>
              <w:left w:val="nil"/>
              <w:bottom w:val="single" w:sz="4" w:space="0" w:color="auto"/>
              <w:right w:val="single" w:sz="4" w:space="0" w:color="auto"/>
            </w:tcBorders>
            <w:shd w:val="clear" w:color="000000" w:fill="DAE9F8"/>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CR.4701 </w:t>
            </w:r>
            <w:r w:rsidRPr="00C11E83">
              <w:rPr>
                <w:rFonts w:eastAsia="微軟正黑體" w:cstheme="minorHAnsi"/>
                <w:color w:val="000000"/>
                <w:kern w:val="0"/>
                <w:sz w:val="22"/>
              </w:rPr>
              <w:t>內部損益</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129</w:t>
            </w:r>
            <w:r w:rsidR="0038487F" w:rsidRPr="00C11E83">
              <w:rPr>
                <w:rFonts w:eastAsia="微軟正黑體" w:cstheme="minorHAnsi"/>
                <w:color w:val="000000"/>
                <w:kern w:val="0"/>
                <w:sz w:val="22"/>
              </w:rPr>
              <w:t>3</w:t>
            </w:r>
          </w:p>
        </w:tc>
        <w:tc>
          <w:tcPr>
            <w:tcW w:w="2268" w:type="dxa"/>
            <w:tcBorders>
              <w:top w:val="nil"/>
              <w:left w:val="nil"/>
              <w:bottom w:val="single" w:sz="4" w:space="0" w:color="auto"/>
              <w:right w:val="single" w:sz="8" w:space="0" w:color="auto"/>
            </w:tcBorders>
            <w:shd w:val="clear" w:color="000000" w:fill="DAF2D0"/>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CR.4701 </w:t>
            </w:r>
            <w:r w:rsidRPr="00C11E83">
              <w:rPr>
                <w:rFonts w:eastAsia="微軟正黑體" w:cstheme="minorHAnsi"/>
                <w:color w:val="000000"/>
                <w:kern w:val="0"/>
                <w:sz w:val="22"/>
              </w:rPr>
              <w:t>內部損益</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3614</w:t>
            </w:r>
          </w:p>
        </w:tc>
      </w:tr>
      <w:tr w:rsidR="005526F5" w:rsidRPr="0038487F" w:rsidTr="00C11E83">
        <w:trPr>
          <w:trHeight w:val="310"/>
        </w:trPr>
        <w:tc>
          <w:tcPr>
            <w:tcW w:w="2258" w:type="dxa"/>
            <w:tcBorders>
              <w:top w:val="nil"/>
              <w:left w:val="single" w:sz="8" w:space="0" w:color="auto"/>
              <w:bottom w:val="single" w:sz="4" w:space="0" w:color="auto"/>
              <w:right w:val="single" w:sz="4" w:space="0" w:color="auto"/>
            </w:tcBorders>
            <w:shd w:val="clear" w:color="auto" w:fill="auto"/>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hint="eastAsia"/>
                <w:color w:val="000000"/>
                <w:kern w:val="0"/>
                <w:sz w:val="22"/>
              </w:rPr>
              <w:lastRenderedPageBreak/>
              <w:t xml:space="preserve">　</w:t>
            </w:r>
          </w:p>
        </w:tc>
        <w:tc>
          <w:tcPr>
            <w:tcW w:w="2552" w:type="dxa"/>
            <w:tcBorders>
              <w:top w:val="nil"/>
              <w:left w:val="nil"/>
              <w:bottom w:val="single" w:sz="4" w:space="0" w:color="auto"/>
              <w:right w:val="single" w:sz="4" w:space="0" w:color="auto"/>
            </w:tcBorders>
            <w:shd w:val="clear" w:color="000000" w:fill="DAF2D0"/>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DR.5701 </w:t>
            </w:r>
            <w:r w:rsidRPr="00C11E83">
              <w:rPr>
                <w:rFonts w:eastAsia="微軟正黑體" w:cstheme="minorHAnsi"/>
                <w:color w:val="000000"/>
                <w:kern w:val="0"/>
                <w:sz w:val="22"/>
              </w:rPr>
              <w:t>內部損益</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3614</w:t>
            </w:r>
          </w:p>
        </w:tc>
        <w:tc>
          <w:tcPr>
            <w:tcW w:w="2268" w:type="dxa"/>
            <w:tcBorders>
              <w:top w:val="nil"/>
              <w:left w:val="nil"/>
              <w:bottom w:val="single" w:sz="4" w:space="0" w:color="auto"/>
              <w:right w:val="single" w:sz="8" w:space="0" w:color="auto"/>
            </w:tcBorders>
            <w:shd w:val="clear" w:color="auto" w:fill="auto"/>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hint="eastAsia"/>
                <w:color w:val="000000"/>
                <w:kern w:val="0"/>
                <w:sz w:val="22"/>
              </w:rPr>
              <w:t xml:space="preserve">　</w:t>
            </w:r>
          </w:p>
        </w:tc>
      </w:tr>
      <w:tr w:rsidR="005526F5" w:rsidRPr="0038487F" w:rsidTr="00C11E83">
        <w:trPr>
          <w:trHeight w:val="320"/>
        </w:trPr>
        <w:tc>
          <w:tcPr>
            <w:tcW w:w="2258" w:type="dxa"/>
            <w:tcBorders>
              <w:top w:val="nil"/>
              <w:left w:val="single" w:sz="8" w:space="0" w:color="auto"/>
              <w:bottom w:val="single" w:sz="8" w:space="0" w:color="auto"/>
              <w:right w:val="single" w:sz="4" w:space="0" w:color="auto"/>
            </w:tcBorders>
            <w:shd w:val="clear" w:color="auto" w:fill="auto"/>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hint="eastAsia"/>
                <w:color w:val="000000"/>
                <w:kern w:val="0"/>
                <w:sz w:val="22"/>
              </w:rPr>
              <w:t xml:space="preserve">　</w:t>
            </w:r>
          </w:p>
        </w:tc>
        <w:tc>
          <w:tcPr>
            <w:tcW w:w="2552" w:type="dxa"/>
            <w:tcBorders>
              <w:top w:val="nil"/>
              <w:left w:val="nil"/>
              <w:bottom w:val="single" w:sz="8" w:space="0" w:color="auto"/>
              <w:right w:val="single" w:sz="4" w:space="0" w:color="auto"/>
            </w:tcBorders>
            <w:shd w:val="clear" w:color="000000" w:fill="DAF2D0"/>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CR.1902-</w:t>
            </w:r>
            <w:r w:rsidRPr="00C11E83">
              <w:rPr>
                <w:rFonts w:eastAsia="微軟正黑體" w:cstheme="minorHAnsi"/>
                <w:color w:val="000000"/>
                <w:kern w:val="0"/>
                <w:sz w:val="22"/>
              </w:rPr>
              <w:t>受補助分行</w:t>
            </w:r>
          </w:p>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color w:val="000000"/>
                <w:kern w:val="0"/>
                <w:sz w:val="22"/>
              </w:rPr>
              <w:t xml:space="preserve">          361</w:t>
            </w:r>
            <w:r w:rsidR="0038487F" w:rsidRPr="00C11E83">
              <w:rPr>
                <w:rFonts w:eastAsia="微軟正黑體" w:cstheme="minorHAnsi"/>
                <w:color w:val="000000"/>
                <w:kern w:val="0"/>
                <w:sz w:val="22"/>
              </w:rPr>
              <w:t>4</w:t>
            </w:r>
          </w:p>
        </w:tc>
        <w:tc>
          <w:tcPr>
            <w:tcW w:w="2268" w:type="dxa"/>
            <w:tcBorders>
              <w:top w:val="nil"/>
              <w:left w:val="nil"/>
              <w:bottom w:val="single" w:sz="8" w:space="0" w:color="auto"/>
              <w:right w:val="single" w:sz="8" w:space="0" w:color="auto"/>
            </w:tcBorders>
            <w:shd w:val="clear" w:color="auto" w:fill="auto"/>
            <w:noWrap/>
            <w:vAlign w:val="center"/>
            <w:hideMark/>
          </w:tcPr>
          <w:p w:rsidR="005526F5" w:rsidRPr="00C11E83" w:rsidRDefault="005526F5" w:rsidP="005526F5">
            <w:pPr>
              <w:widowControl/>
              <w:ind w:left="0" w:firstLine="0"/>
              <w:rPr>
                <w:rFonts w:eastAsia="微軟正黑體" w:cstheme="minorHAnsi"/>
                <w:color w:val="000000"/>
                <w:kern w:val="0"/>
                <w:sz w:val="22"/>
              </w:rPr>
            </w:pPr>
            <w:r w:rsidRPr="00C11E83">
              <w:rPr>
                <w:rFonts w:eastAsia="微軟正黑體" w:cstheme="minorHAnsi" w:hint="eastAsia"/>
                <w:color w:val="000000"/>
                <w:kern w:val="0"/>
                <w:sz w:val="22"/>
              </w:rPr>
              <w:t xml:space="preserve">　</w:t>
            </w:r>
          </w:p>
        </w:tc>
      </w:tr>
    </w:tbl>
    <w:p w:rsidR="003C6A41" w:rsidRDefault="003C6A41" w:rsidP="008D04BC">
      <w:pPr>
        <w:ind w:left="0" w:firstLine="0"/>
        <w:rPr>
          <w:rFonts w:eastAsia="微軟正黑體" w:cstheme="minorHAnsi"/>
          <w:bCs/>
          <w:iCs/>
          <w:kern w:val="0"/>
          <w:szCs w:val="20"/>
        </w:rPr>
      </w:pPr>
    </w:p>
    <w:p w:rsidR="00F94059" w:rsidRDefault="00F05CD7" w:rsidP="008D04BC">
      <w:pPr>
        <w:ind w:left="0" w:firstLine="0"/>
        <w:rPr>
          <w:rFonts w:eastAsia="微軟正黑體" w:cstheme="minorHAnsi"/>
          <w:bCs/>
          <w:iCs/>
          <w:kern w:val="0"/>
          <w:szCs w:val="20"/>
        </w:rPr>
      </w:pPr>
      <w:r>
        <w:rPr>
          <w:rFonts w:eastAsia="微軟正黑體" w:cstheme="minorHAnsi" w:hint="eastAsia"/>
          <w:bCs/>
          <w:iCs/>
          <w:kern w:val="0"/>
          <w:szCs w:val="20"/>
        </w:rPr>
        <w:t>(</w:t>
      </w:r>
      <w:r>
        <w:rPr>
          <w:rFonts w:eastAsia="微軟正黑體" w:cstheme="minorHAnsi" w:hint="eastAsia"/>
          <w:bCs/>
          <w:iCs/>
          <w:kern w:val="0"/>
          <w:szCs w:val="20"/>
        </w:rPr>
        <w:t>整批上傳核心之檔案格式待</w:t>
      </w:r>
      <w:r>
        <w:rPr>
          <w:rFonts w:eastAsia="微軟正黑體" w:cstheme="minorHAnsi" w:hint="eastAsia"/>
          <w:bCs/>
          <w:iCs/>
          <w:kern w:val="0"/>
          <w:szCs w:val="20"/>
        </w:rPr>
        <w:t xml:space="preserve">DP05-Bulk Process </w:t>
      </w:r>
      <w:r>
        <w:rPr>
          <w:rFonts w:eastAsia="微軟正黑體" w:cstheme="minorHAnsi" w:hint="eastAsia"/>
          <w:bCs/>
          <w:iCs/>
          <w:kern w:val="0"/>
          <w:szCs w:val="20"/>
        </w:rPr>
        <w:t>確認後補上</w:t>
      </w:r>
      <w:r>
        <w:rPr>
          <w:rFonts w:eastAsia="微軟正黑體" w:cstheme="minorHAnsi" w:hint="eastAsia"/>
          <w:bCs/>
          <w:iCs/>
          <w:kern w:val="0"/>
          <w:szCs w:val="20"/>
        </w:rPr>
        <w:t>)</w:t>
      </w:r>
    </w:p>
    <w:p w:rsidR="00F05CD7" w:rsidRPr="00F02179" w:rsidRDefault="00F05CD7" w:rsidP="008D04BC">
      <w:pPr>
        <w:ind w:left="0" w:firstLine="0"/>
        <w:rPr>
          <w:rFonts w:eastAsia="微軟正黑體" w:cstheme="minorHAnsi"/>
          <w:bCs/>
          <w:iCs/>
          <w:kern w:val="0"/>
          <w:szCs w:val="20"/>
        </w:rPr>
      </w:pPr>
    </w:p>
    <w:p w:rsidR="007B4D57" w:rsidRDefault="007B4D57" w:rsidP="007B4D57">
      <w:pPr>
        <w:pStyle w:val="af2"/>
        <w:numPr>
          <w:ilvl w:val="3"/>
          <w:numId w:val="248"/>
        </w:numPr>
        <w:ind w:leftChars="0"/>
        <w:outlineLvl w:val="3"/>
        <w:rPr>
          <w:rFonts w:eastAsia="微軟正黑體" w:cstheme="minorHAnsi"/>
          <w:bCs/>
          <w:iCs/>
          <w:kern w:val="0"/>
          <w:szCs w:val="20"/>
        </w:rPr>
      </w:pP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F94059" w:rsidRPr="00C11E83" w:rsidRDefault="002544A0" w:rsidP="00C11E83">
      <w:pPr>
        <w:ind w:left="482" w:hanging="482"/>
        <w:outlineLvl w:val="4"/>
        <w:rPr>
          <w:rFonts w:eastAsia="微軟正黑體" w:cstheme="minorHAnsi"/>
          <w:bCs/>
          <w:iCs/>
          <w:kern w:val="0"/>
          <w:szCs w:val="20"/>
        </w:rPr>
      </w:pPr>
      <w:r w:rsidRPr="00C11E83">
        <w:rPr>
          <w:rFonts w:eastAsia="微軟正黑體" w:cstheme="minorHAnsi" w:hint="eastAsia"/>
          <w:bCs/>
          <w:iCs/>
          <w:kern w:val="0"/>
          <w:szCs w:val="20"/>
        </w:rPr>
        <w:t>定存定借當月餘額表</w:t>
      </w:r>
      <w:r w:rsidR="00A4433E" w:rsidRPr="00C11E83">
        <w:rPr>
          <w:rFonts w:eastAsia="微軟正黑體" w:cstheme="minorHAnsi"/>
          <w:bCs/>
          <w:iCs/>
          <w:kern w:val="0"/>
          <w:szCs w:val="20"/>
        </w:rPr>
        <w:t xml:space="preserve"> (</w:t>
      </w:r>
      <w:r w:rsidR="00A4433E" w:rsidRPr="00C11E83">
        <w:rPr>
          <w:rFonts w:eastAsia="微軟正黑體" w:cstheme="minorHAnsi" w:hint="eastAsia"/>
          <w:bCs/>
          <w:iCs/>
          <w:kern w:val="0"/>
          <w:szCs w:val="20"/>
        </w:rPr>
        <w:t>由</w:t>
      </w:r>
      <w:r w:rsidR="00A4433E" w:rsidRPr="00C11E83">
        <w:rPr>
          <w:rFonts w:eastAsia="微軟正黑體" w:cstheme="minorHAnsi"/>
          <w:bCs/>
          <w:iCs/>
          <w:kern w:val="0"/>
          <w:szCs w:val="20"/>
        </w:rPr>
        <w:t xml:space="preserve"> ODP </w:t>
      </w:r>
      <w:r w:rsidR="00A4433E" w:rsidRPr="00C11E83">
        <w:rPr>
          <w:rFonts w:eastAsia="微軟正黑體" w:cstheme="minorHAnsi" w:hint="eastAsia"/>
          <w:bCs/>
          <w:iCs/>
          <w:kern w:val="0"/>
          <w:szCs w:val="20"/>
        </w:rPr>
        <w:t>產製此報表，報表代號：</w:t>
      </w:r>
      <w:r w:rsidR="00A4433E" w:rsidRPr="00C11E83">
        <w:rPr>
          <w:rFonts w:eastAsia="微軟正黑體" w:cstheme="minorHAnsi"/>
          <w:bCs/>
          <w:iCs/>
          <w:kern w:val="0"/>
          <w:szCs w:val="20"/>
        </w:rPr>
        <w:t>SRD18REP)</w:t>
      </w:r>
    </w:p>
    <w:p w:rsidR="00AB3C50" w:rsidRDefault="00AB3C50" w:rsidP="007B4D57">
      <w:pPr>
        <w:ind w:left="0" w:firstLine="0"/>
        <w:rPr>
          <w:rFonts w:eastAsia="微軟正黑體" w:cstheme="minorHAnsi"/>
          <w:bCs/>
          <w:iCs/>
          <w:kern w:val="0"/>
          <w:szCs w:val="20"/>
        </w:rPr>
      </w:pPr>
      <w:r>
        <w:rPr>
          <w:rFonts w:eastAsia="微軟正黑體" w:cstheme="minorHAnsi"/>
          <w:bCs/>
          <w:iCs/>
          <w:noProof/>
          <w:kern w:val="0"/>
          <w:szCs w:val="20"/>
        </w:rPr>
        <w:drawing>
          <wp:inline distT="0" distB="0" distL="0" distR="0">
            <wp:extent cx="5760720" cy="2299970"/>
            <wp:effectExtent l="0" t="0" r="0" b="5080"/>
            <wp:docPr id="2098986372" name="圖片 1" descr="一張含有 文字, 字型, 文件,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6372" name="圖片 1" descr="一張含有 文字, 字型, 文件, 功能表 的圖片&#10;&#10;自動產生的描述"/>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299970"/>
                    </a:xfrm>
                    <a:prstGeom prst="rect">
                      <a:avLst/>
                    </a:prstGeom>
                  </pic:spPr>
                </pic:pic>
              </a:graphicData>
            </a:graphic>
          </wp:inline>
        </w:drawing>
      </w:r>
    </w:p>
    <w:p w:rsidR="00AB3C50" w:rsidRDefault="00AB3C50" w:rsidP="007B4D57">
      <w:pPr>
        <w:ind w:left="0" w:firstLine="0"/>
        <w:rPr>
          <w:rFonts w:eastAsia="微軟正黑體" w:cstheme="minorHAnsi"/>
          <w:bCs/>
          <w:iCs/>
          <w:kern w:val="0"/>
          <w:szCs w:val="20"/>
        </w:rPr>
      </w:pPr>
    </w:p>
    <w:p w:rsidR="00AB3C50" w:rsidRDefault="00AB3C50" w:rsidP="007B4D57">
      <w:pPr>
        <w:ind w:left="0" w:firstLine="0"/>
        <w:rPr>
          <w:rFonts w:eastAsia="微軟正黑體" w:cstheme="minorHAnsi"/>
          <w:bCs/>
          <w:iCs/>
          <w:kern w:val="0"/>
          <w:szCs w:val="20"/>
        </w:rPr>
      </w:pPr>
    </w:p>
    <w:p w:rsidR="007B4D57" w:rsidRPr="00F02179" w:rsidRDefault="00AB3C50" w:rsidP="007B4D57">
      <w:pPr>
        <w:ind w:left="0" w:firstLine="0"/>
        <w:rPr>
          <w:rFonts w:eastAsia="微軟正黑體" w:cstheme="minorHAnsi"/>
          <w:bCs/>
          <w:iCs/>
          <w:kern w:val="0"/>
          <w:szCs w:val="20"/>
        </w:rPr>
      </w:pPr>
      <w:r>
        <w:rPr>
          <w:rFonts w:eastAsia="微軟正黑體" w:cstheme="minorHAnsi"/>
          <w:bCs/>
          <w:iCs/>
          <w:noProof/>
          <w:kern w:val="0"/>
          <w:szCs w:val="20"/>
        </w:rPr>
        <w:drawing>
          <wp:inline distT="0" distB="0" distL="0" distR="0">
            <wp:extent cx="5760720" cy="2562860"/>
            <wp:effectExtent l="0" t="0" r="0" b="8890"/>
            <wp:docPr id="751894404" name="圖片 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94404" name="圖片 2" descr="一張含有 文字, 螢幕擷取畫面, 字型, 數字 的圖片&#10;&#10;自動產生的描述"/>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562860"/>
                    </a:xfrm>
                    <a:prstGeom prst="rect">
                      <a:avLst/>
                    </a:prstGeom>
                  </pic:spPr>
                </pic:pic>
              </a:graphicData>
            </a:graphic>
          </wp:inline>
        </w:drawing>
      </w:r>
    </w:p>
    <w:p w:rsidR="007B4D57" w:rsidRDefault="007B4D57" w:rsidP="007B4D57">
      <w:pPr>
        <w:pStyle w:val="af2"/>
        <w:numPr>
          <w:ilvl w:val="3"/>
          <w:numId w:val="248"/>
        </w:numPr>
        <w:ind w:leftChars="0"/>
        <w:outlineLvl w:val="3"/>
        <w:rPr>
          <w:rFonts w:eastAsia="微軟正黑體" w:cstheme="minorHAnsi"/>
          <w:bCs/>
          <w:iCs/>
          <w:kern w:val="0"/>
          <w:szCs w:val="20"/>
        </w:rPr>
      </w:pP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B70EF8" w:rsidRPr="00B70EF8" w:rsidRDefault="00B70EF8" w:rsidP="00B70EF8">
      <w:pPr>
        <w:outlineLvl w:val="4"/>
        <w:rPr>
          <w:rFonts w:eastAsia="微軟正黑體" w:cstheme="minorHAnsi"/>
          <w:bCs/>
          <w:iCs/>
          <w:kern w:val="0"/>
          <w:szCs w:val="20"/>
        </w:rPr>
      </w:pPr>
      <w:r w:rsidRPr="00B70EF8">
        <w:rPr>
          <w:rFonts w:eastAsia="微軟正黑體" w:cstheme="minorHAnsi" w:hint="eastAsia"/>
          <w:bCs/>
          <w:iCs/>
          <w:kern w:val="0"/>
          <w:szCs w:val="20"/>
        </w:rPr>
        <w:t>定存定借當月餘額表</w:t>
      </w:r>
      <w:r w:rsidR="00A4433E" w:rsidRPr="00663B15">
        <w:rPr>
          <w:rFonts w:eastAsia="微軟正黑體" w:cstheme="minorHAnsi" w:hint="eastAsia"/>
          <w:bCs/>
          <w:iCs/>
          <w:kern w:val="0"/>
          <w:szCs w:val="20"/>
        </w:rPr>
        <w:t>(</w:t>
      </w:r>
      <w:r w:rsidR="00A4433E" w:rsidRPr="00663B15">
        <w:rPr>
          <w:rFonts w:eastAsia="微軟正黑體" w:cstheme="minorHAnsi" w:hint="eastAsia"/>
          <w:bCs/>
          <w:iCs/>
          <w:kern w:val="0"/>
          <w:szCs w:val="20"/>
        </w:rPr>
        <w:t>由</w:t>
      </w:r>
      <w:r w:rsidR="00A4433E" w:rsidRPr="00663B15">
        <w:rPr>
          <w:rFonts w:eastAsia="微軟正黑體" w:cstheme="minorHAnsi" w:hint="eastAsia"/>
          <w:bCs/>
          <w:iCs/>
          <w:kern w:val="0"/>
          <w:szCs w:val="20"/>
        </w:rPr>
        <w:t xml:space="preserve"> ODP </w:t>
      </w:r>
      <w:r w:rsidR="00A4433E" w:rsidRPr="00663B15">
        <w:rPr>
          <w:rFonts w:eastAsia="微軟正黑體" w:cstheme="minorHAnsi" w:hint="eastAsia"/>
          <w:bCs/>
          <w:iCs/>
          <w:kern w:val="0"/>
          <w:szCs w:val="20"/>
        </w:rPr>
        <w:t>產製此報表，報表代號：</w:t>
      </w:r>
      <w:r w:rsidR="00A4433E" w:rsidRPr="00663B15">
        <w:rPr>
          <w:rFonts w:eastAsia="微軟正黑體" w:cstheme="minorHAnsi"/>
          <w:bCs/>
          <w:iCs/>
          <w:kern w:val="0"/>
          <w:szCs w:val="20"/>
        </w:rPr>
        <w:t>SRD18REP</w:t>
      </w:r>
      <w:r w:rsidR="00A4433E" w:rsidRPr="00663B15">
        <w:rPr>
          <w:rFonts w:eastAsia="微軟正黑體" w:cstheme="minorHAnsi" w:hint="eastAsia"/>
          <w:bCs/>
          <w:iCs/>
          <w:kern w:val="0"/>
          <w:szCs w:val="20"/>
        </w:rPr>
        <w:t>)</w:t>
      </w:r>
    </w:p>
    <w:p w:rsidR="00772437" w:rsidRDefault="00772437" w:rsidP="007B4D57">
      <w:pPr>
        <w:rPr>
          <w:rFonts w:eastAsia="微軟正黑體" w:cstheme="minorHAnsi"/>
          <w:bCs/>
          <w:iCs/>
          <w:kern w:val="0"/>
          <w:szCs w:val="20"/>
        </w:rPr>
      </w:pPr>
    </w:p>
    <w:p w:rsidR="007B4D57" w:rsidRPr="00F02179" w:rsidRDefault="00772437" w:rsidP="00A615ED">
      <w:pPr>
        <w:ind w:left="0" w:firstLine="0"/>
        <w:rPr>
          <w:rFonts w:eastAsia="微軟正黑體" w:cstheme="minorHAnsi"/>
        </w:rPr>
      </w:pPr>
      <w:r>
        <w:rPr>
          <w:rFonts w:eastAsia="微軟正黑體" w:cstheme="minorHAnsi" w:hint="eastAsia"/>
          <w:bCs/>
          <w:iCs/>
          <w:kern w:val="0"/>
          <w:szCs w:val="20"/>
        </w:rPr>
        <w:t>整批上傳核心之檔案格式待</w:t>
      </w:r>
      <w:r>
        <w:rPr>
          <w:rFonts w:eastAsia="微軟正黑體" w:cstheme="minorHAnsi" w:hint="eastAsia"/>
          <w:bCs/>
          <w:iCs/>
          <w:kern w:val="0"/>
          <w:szCs w:val="20"/>
        </w:rPr>
        <w:t xml:space="preserve">DP05-Bulk Process </w:t>
      </w:r>
      <w:r>
        <w:rPr>
          <w:rFonts w:eastAsia="微軟正黑體" w:cstheme="minorHAnsi" w:hint="eastAsia"/>
          <w:bCs/>
          <w:iCs/>
          <w:kern w:val="0"/>
          <w:szCs w:val="20"/>
        </w:rPr>
        <w:t>確認後補上</w:t>
      </w:r>
    </w:p>
    <w:p w:rsidR="007B4D57" w:rsidRPr="00F02179" w:rsidRDefault="007B4D57" w:rsidP="007B4D57">
      <w:pPr>
        <w:ind w:left="0" w:firstLine="0"/>
        <w:outlineLvl w:val="2"/>
        <w:rPr>
          <w:rFonts w:eastAsia="微軟正黑體" w:cstheme="minorHAnsi"/>
        </w:rPr>
      </w:pPr>
      <w:bookmarkStart w:id="211" w:name="_Toc170379665"/>
      <w:r w:rsidRPr="00F02179">
        <w:rPr>
          <w:rFonts w:eastAsia="微軟正黑體" w:cstheme="minorHAnsi"/>
          <w:szCs w:val="24"/>
        </w:rPr>
        <w:t xml:space="preserve">2.3.28 </w:t>
      </w:r>
      <w:r w:rsidRPr="00F02179">
        <w:rPr>
          <w:rFonts w:eastAsia="微軟正黑體" w:cstheme="minorHAnsi"/>
          <w:szCs w:val="24"/>
        </w:rPr>
        <w:t>留存印鑑卡</w:t>
      </w:r>
      <w:bookmarkEnd w:id="211"/>
    </w:p>
    <w:p w:rsidR="007B4D57" w:rsidRPr="00F02179" w:rsidRDefault="007B4D57" w:rsidP="007B4D57">
      <w:pPr>
        <w:ind w:left="0" w:firstLine="0"/>
        <w:outlineLvl w:val="3"/>
        <w:rPr>
          <w:rFonts w:eastAsia="微軟正黑體" w:cstheme="minorHAnsi"/>
          <w:bCs/>
          <w:iCs/>
          <w:kern w:val="0"/>
          <w:szCs w:val="20"/>
        </w:rPr>
      </w:pPr>
      <w:r w:rsidRPr="00F02179">
        <w:rPr>
          <w:rFonts w:eastAsia="微軟正黑體" w:cstheme="minorHAnsi"/>
          <w:bCs/>
          <w:iCs/>
          <w:kern w:val="0"/>
          <w:szCs w:val="20"/>
        </w:rPr>
        <w:lastRenderedPageBreak/>
        <w:t xml:space="preserve">2.3.28.1 </w:t>
      </w: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7901BA" w:rsidRPr="00F02179" w:rsidRDefault="007901BA" w:rsidP="007901BA">
      <w:pPr>
        <w:ind w:left="0" w:firstLine="0"/>
        <w:rPr>
          <w:rFonts w:eastAsia="微軟正黑體" w:cstheme="minorHAnsi"/>
          <w:bCs/>
          <w:iCs/>
          <w:kern w:val="0"/>
          <w:szCs w:val="20"/>
        </w:rPr>
      </w:pPr>
    </w:p>
    <w:p w:rsidR="008D04BC" w:rsidRPr="00F02179" w:rsidRDefault="007901BA" w:rsidP="007901BA">
      <w:pPr>
        <w:ind w:left="0" w:firstLine="0"/>
        <w:rPr>
          <w:rFonts w:eastAsia="微軟正黑體" w:cstheme="minorHAnsi"/>
          <w:bCs/>
          <w:iCs/>
          <w:kern w:val="0"/>
          <w:szCs w:val="20"/>
        </w:rPr>
      </w:pPr>
      <w:r w:rsidRPr="00C11E83">
        <w:rPr>
          <w:rFonts w:eastAsia="微軟正黑體" w:cstheme="minorHAnsi" w:hint="eastAsia"/>
          <w:b/>
          <w:iCs/>
          <w:kern w:val="0"/>
          <w:szCs w:val="20"/>
        </w:rPr>
        <w:t>功能應用情境</w:t>
      </w:r>
      <w:r w:rsidRPr="00F02179">
        <w:rPr>
          <w:rFonts w:eastAsia="微軟正黑體" w:cstheme="minorHAnsi"/>
          <w:bCs/>
          <w:iCs/>
          <w:kern w:val="0"/>
          <w:szCs w:val="20"/>
        </w:rPr>
        <w:t>：</w:t>
      </w:r>
      <w:r w:rsidR="008D04BC" w:rsidRPr="00F02179">
        <w:rPr>
          <w:rFonts w:eastAsia="微軟正黑體" w:cstheme="minorHAnsi"/>
          <w:bCs/>
          <w:iCs/>
          <w:kern w:val="0"/>
          <w:szCs w:val="20"/>
        </w:rPr>
        <w:t>因應防詐議題，</w:t>
      </w:r>
      <w:r w:rsidR="00993A6E">
        <w:rPr>
          <w:rFonts w:eastAsia="微軟正黑體" w:cstheme="minorHAnsi" w:hint="eastAsia"/>
          <w:bCs/>
          <w:iCs/>
          <w:kern w:val="0"/>
          <w:szCs w:val="20"/>
        </w:rPr>
        <w:t>中台應於</w:t>
      </w:r>
      <w:r w:rsidR="008D04BC" w:rsidRPr="00F02179">
        <w:rPr>
          <w:rFonts w:eastAsia="微軟正黑體" w:cstheme="minorHAnsi"/>
          <w:bCs/>
          <w:iCs/>
          <w:kern w:val="0"/>
          <w:szCs w:val="20"/>
        </w:rPr>
        <w:t>列印</w:t>
      </w:r>
      <w:r w:rsidR="00365C97" w:rsidRPr="00F02179">
        <w:rPr>
          <w:rFonts w:eastAsia="微軟正黑體" w:cstheme="minorHAnsi"/>
          <w:bCs/>
          <w:iCs/>
          <w:kern w:val="0"/>
          <w:szCs w:val="20"/>
        </w:rPr>
        <w:t>印</w:t>
      </w:r>
      <w:r w:rsidR="008D04BC" w:rsidRPr="00F02179">
        <w:rPr>
          <w:rFonts w:eastAsia="微軟正黑體" w:cstheme="minorHAnsi"/>
          <w:bCs/>
          <w:iCs/>
          <w:kern w:val="0"/>
          <w:szCs w:val="20"/>
        </w:rPr>
        <w:t>鑑卡時須留存列印原因</w:t>
      </w:r>
      <w:r w:rsidR="00DE406C" w:rsidRPr="00F02179">
        <w:rPr>
          <w:rFonts w:eastAsia="微軟正黑體" w:cstheme="minorHAnsi"/>
          <w:bCs/>
          <w:iCs/>
          <w:kern w:val="0"/>
          <w:szCs w:val="20"/>
        </w:rPr>
        <w:t>。</w:t>
      </w:r>
      <w:r w:rsidR="00EB3768" w:rsidRPr="00F02179">
        <w:rPr>
          <w:rFonts w:eastAsia="微軟正黑體" w:cstheme="minorHAnsi"/>
          <w:bCs/>
          <w:iCs/>
          <w:kern w:val="0"/>
          <w:szCs w:val="20"/>
        </w:rPr>
        <w:t>並於日終時由</w:t>
      </w:r>
      <w:r w:rsidR="00EB3768" w:rsidRPr="00F02179">
        <w:rPr>
          <w:rFonts w:eastAsia="微軟正黑體" w:cstheme="minorHAnsi"/>
          <w:bCs/>
          <w:iCs/>
          <w:kern w:val="0"/>
          <w:szCs w:val="20"/>
        </w:rPr>
        <w:t xml:space="preserve"> EDW/ODP </w:t>
      </w:r>
      <w:r w:rsidR="00EB3768" w:rsidRPr="00F02179">
        <w:rPr>
          <w:rFonts w:eastAsia="微軟正黑體" w:cstheme="minorHAnsi"/>
          <w:bCs/>
          <w:iCs/>
          <w:kern w:val="0"/>
          <w:szCs w:val="20"/>
        </w:rPr>
        <w:t>撈取此表</w:t>
      </w:r>
      <w:r w:rsidR="00E93408" w:rsidRPr="00F02179">
        <w:rPr>
          <w:rFonts w:eastAsia="微軟正黑體" w:cstheme="minorHAnsi"/>
          <w:bCs/>
          <w:iCs/>
          <w:kern w:val="0"/>
          <w:szCs w:val="20"/>
        </w:rPr>
        <w:t>資料進而</w:t>
      </w:r>
      <w:r w:rsidR="00EB3768" w:rsidRPr="00F02179">
        <w:rPr>
          <w:rFonts w:eastAsia="微軟正黑體" w:cstheme="minorHAnsi"/>
          <w:bCs/>
          <w:iCs/>
          <w:kern w:val="0"/>
          <w:szCs w:val="20"/>
        </w:rPr>
        <w:t>產製</w:t>
      </w:r>
      <w:r w:rsidR="00E93408" w:rsidRPr="00F02179">
        <w:rPr>
          <w:rFonts w:eastAsia="微軟正黑體" w:cstheme="minorHAnsi"/>
          <w:bCs/>
          <w:iCs/>
          <w:kern w:val="0"/>
          <w:szCs w:val="20"/>
        </w:rPr>
        <w:t>日</w:t>
      </w:r>
      <w:r w:rsidR="00EB3768" w:rsidRPr="00F02179">
        <w:rPr>
          <w:rFonts w:eastAsia="微軟正黑體" w:cstheme="minorHAnsi"/>
          <w:bCs/>
          <w:iCs/>
          <w:kern w:val="0"/>
          <w:szCs w:val="20"/>
        </w:rPr>
        <w:t>報表</w:t>
      </w:r>
      <w:r w:rsidR="005A267D">
        <w:rPr>
          <w:rFonts w:eastAsia="微軟正黑體" w:cstheme="minorHAnsi" w:hint="eastAsia"/>
          <w:bCs/>
          <w:iCs/>
          <w:kern w:val="0"/>
          <w:szCs w:val="20"/>
        </w:rPr>
        <w:t>。</w:t>
      </w:r>
    </w:p>
    <w:p w:rsidR="00394B3A" w:rsidRPr="00F02179" w:rsidRDefault="00394B3A" w:rsidP="007901BA">
      <w:pPr>
        <w:ind w:left="0" w:firstLine="0"/>
        <w:rPr>
          <w:rFonts w:eastAsia="微軟正黑體" w:cstheme="minorHAnsi"/>
          <w:bCs/>
          <w:iCs/>
          <w:kern w:val="0"/>
          <w:szCs w:val="20"/>
        </w:rPr>
      </w:pPr>
    </w:p>
    <w:p w:rsidR="007901BA" w:rsidRPr="00F02179" w:rsidRDefault="007901BA" w:rsidP="007901BA">
      <w:pPr>
        <w:ind w:left="0" w:firstLine="0"/>
        <w:rPr>
          <w:rFonts w:eastAsia="微軟正黑體" w:cstheme="minorHAnsi"/>
          <w:bCs/>
          <w:iCs/>
          <w:kern w:val="0"/>
          <w:szCs w:val="20"/>
        </w:rPr>
      </w:pPr>
      <w:r w:rsidRPr="00C11E83">
        <w:rPr>
          <w:rFonts w:eastAsia="微軟正黑體" w:cstheme="minorHAnsi" w:hint="eastAsia"/>
          <w:b/>
          <w:iCs/>
          <w:kern w:val="0"/>
          <w:szCs w:val="20"/>
        </w:rPr>
        <w:t>使用交易</w:t>
      </w:r>
      <w:r w:rsidRPr="00F02179">
        <w:rPr>
          <w:rFonts w:eastAsia="微軟正黑體" w:cstheme="minorHAnsi"/>
          <w:bCs/>
          <w:iCs/>
          <w:kern w:val="0"/>
          <w:szCs w:val="20"/>
        </w:rPr>
        <w:t>：寫入更新留存印鑑卡歷史檔之</w:t>
      </w:r>
      <w:commentRangeStart w:id="212"/>
      <w:r w:rsidRPr="00F02179">
        <w:rPr>
          <w:rFonts w:eastAsia="微軟正黑體" w:cstheme="minorHAnsi"/>
          <w:bCs/>
          <w:iCs/>
          <w:kern w:val="0"/>
          <w:szCs w:val="20"/>
        </w:rPr>
        <w:t>交易</w:t>
      </w:r>
      <w:commentRangeEnd w:id="212"/>
      <w:r w:rsidR="0038487F">
        <w:rPr>
          <w:rStyle w:val="afa"/>
        </w:rPr>
        <w:commentReference w:id="212"/>
      </w:r>
      <w:r w:rsidRPr="00F02179">
        <w:rPr>
          <w:rFonts w:eastAsia="微軟正黑體" w:cstheme="minorHAnsi"/>
          <w:bCs/>
          <w:iCs/>
          <w:kern w:val="0"/>
          <w:szCs w:val="20"/>
        </w:rPr>
        <w:t>為</w:t>
      </w:r>
    </w:p>
    <w:p w:rsidR="007901BA" w:rsidRPr="00F02179" w:rsidRDefault="007901BA" w:rsidP="00C11E83">
      <w:pPr>
        <w:pStyle w:val="af2"/>
        <w:numPr>
          <w:ilvl w:val="0"/>
          <w:numId w:val="302"/>
        </w:numPr>
        <w:ind w:leftChars="0" w:left="709"/>
        <w:rPr>
          <w:rFonts w:eastAsia="微軟正黑體" w:cstheme="minorHAnsi"/>
          <w:bCs/>
          <w:iCs/>
          <w:kern w:val="0"/>
          <w:szCs w:val="20"/>
        </w:rPr>
      </w:pPr>
      <w:r w:rsidRPr="00F02179">
        <w:rPr>
          <w:rFonts w:eastAsia="微軟正黑體" w:cstheme="minorHAnsi"/>
          <w:bCs/>
          <w:iCs/>
          <w:kern w:val="0"/>
          <w:szCs w:val="20"/>
        </w:rPr>
        <w:t xml:space="preserve">1199 </w:t>
      </w:r>
      <w:r w:rsidRPr="00F02179">
        <w:rPr>
          <w:rFonts w:eastAsia="微軟正黑體" w:cstheme="minorHAnsi"/>
          <w:bCs/>
          <w:iCs/>
          <w:kern w:val="0"/>
          <w:szCs w:val="20"/>
        </w:rPr>
        <w:t>台外幣存款開戶及各項約定</w:t>
      </w:r>
    </w:p>
    <w:p w:rsidR="007901BA" w:rsidRPr="00C11E83" w:rsidRDefault="007901BA" w:rsidP="00C11E83">
      <w:pPr>
        <w:pStyle w:val="af2"/>
        <w:numPr>
          <w:ilvl w:val="0"/>
          <w:numId w:val="302"/>
        </w:numPr>
        <w:ind w:leftChars="0" w:left="709"/>
        <w:rPr>
          <w:rFonts w:eastAsia="微軟正黑體" w:cstheme="minorHAnsi"/>
          <w:bCs/>
          <w:iCs/>
          <w:kern w:val="0"/>
          <w:szCs w:val="20"/>
        </w:rPr>
      </w:pPr>
      <w:r w:rsidRPr="00F02179">
        <w:rPr>
          <w:rFonts w:eastAsia="微軟正黑體" w:cstheme="minorHAnsi"/>
          <w:bCs/>
          <w:iCs/>
          <w:kern w:val="0"/>
          <w:szCs w:val="20"/>
        </w:rPr>
        <w:t xml:space="preserve">1001 </w:t>
      </w:r>
      <w:r w:rsidRPr="00F02179">
        <w:rPr>
          <w:rFonts w:eastAsia="微軟正黑體" w:cstheme="minorHAnsi"/>
          <w:bCs/>
          <w:iCs/>
          <w:kern w:val="0"/>
          <w:szCs w:val="20"/>
        </w:rPr>
        <w:t>印鑑卡列印</w:t>
      </w:r>
    </w:p>
    <w:p w:rsidR="007901BA" w:rsidRPr="00F02179" w:rsidRDefault="007901BA" w:rsidP="008D04BC">
      <w:pPr>
        <w:ind w:left="0" w:firstLine="0"/>
        <w:rPr>
          <w:rFonts w:eastAsia="微軟正黑體" w:cstheme="minorHAnsi"/>
          <w:bCs/>
          <w:iCs/>
          <w:kern w:val="0"/>
          <w:szCs w:val="20"/>
        </w:rPr>
      </w:pPr>
    </w:p>
    <w:p w:rsidR="00A6759D" w:rsidRPr="00C11E83" w:rsidRDefault="007901BA" w:rsidP="008D04BC">
      <w:pPr>
        <w:ind w:left="0" w:firstLine="0"/>
        <w:rPr>
          <w:rFonts w:eastAsia="微軟正黑體" w:cstheme="minorHAnsi"/>
          <w:b/>
          <w:iCs/>
          <w:kern w:val="0"/>
          <w:szCs w:val="20"/>
        </w:rPr>
      </w:pPr>
      <w:commentRangeStart w:id="213"/>
      <w:r w:rsidRPr="00C11E83">
        <w:rPr>
          <w:rFonts w:eastAsia="微軟正黑體" w:cstheme="minorHAnsi" w:hint="eastAsia"/>
          <w:b/>
          <w:iCs/>
          <w:kern w:val="0"/>
          <w:szCs w:val="20"/>
        </w:rPr>
        <w:t>交易情境</w:t>
      </w:r>
      <w:commentRangeEnd w:id="213"/>
      <w:r w:rsidR="00394B3A" w:rsidRPr="00F02179">
        <w:rPr>
          <w:rStyle w:val="afa"/>
          <w:rFonts w:cstheme="minorHAnsi"/>
        </w:rPr>
        <w:commentReference w:id="213"/>
      </w:r>
      <w:r w:rsidRPr="00C11E83">
        <w:rPr>
          <w:rFonts w:eastAsia="微軟正黑體" w:cstheme="minorHAnsi" w:hint="eastAsia"/>
          <w:b/>
          <w:iCs/>
          <w:kern w:val="0"/>
          <w:szCs w:val="20"/>
        </w:rPr>
        <w:t>：</w:t>
      </w:r>
    </w:p>
    <w:p w:rsidR="00E93408" w:rsidRPr="00F02179" w:rsidRDefault="00A6759D" w:rsidP="0038487F">
      <w:pPr>
        <w:ind w:left="0" w:firstLine="0"/>
        <w:rPr>
          <w:rFonts w:eastAsia="微軟正黑體" w:cstheme="minorHAnsi"/>
          <w:bCs/>
          <w:iCs/>
          <w:kern w:val="0"/>
          <w:szCs w:val="20"/>
        </w:rPr>
      </w:pPr>
      <w:r w:rsidRPr="00F02179">
        <w:rPr>
          <w:rFonts w:eastAsia="微軟正黑體" w:cstheme="minorHAnsi"/>
          <w:bCs/>
          <w:iCs/>
          <w:kern w:val="0"/>
          <w:szCs w:val="20"/>
        </w:rPr>
        <w:t>列印印鑑卡</w:t>
      </w:r>
      <w:r w:rsidR="00C23D24" w:rsidRPr="00F02179">
        <w:rPr>
          <w:rFonts w:eastAsia="微軟正黑體" w:cstheme="minorHAnsi"/>
          <w:bCs/>
          <w:iCs/>
          <w:kern w:val="0"/>
          <w:szCs w:val="20"/>
        </w:rPr>
        <w:t>時，</w:t>
      </w:r>
      <w:r w:rsidR="00FC3037" w:rsidRPr="00F02179">
        <w:rPr>
          <w:rFonts w:eastAsia="微軟正黑體" w:cstheme="minorHAnsi"/>
          <w:bCs/>
          <w:iCs/>
          <w:kern w:val="0"/>
          <w:szCs w:val="20"/>
        </w:rPr>
        <w:t>由櫃員</w:t>
      </w:r>
      <w:r w:rsidR="00E04000" w:rsidRPr="00F02179">
        <w:rPr>
          <w:rFonts w:eastAsia="微軟正黑體" w:cstheme="minorHAnsi"/>
          <w:bCs/>
          <w:iCs/>
          <w:kern w:val="0"/>
          <w:szCs w:val="20"/>
        </w:rPr>
        <w:t>於交易畫面中，</w:t>
      </w:r>
      <w:r w:rsidR="00DE406C" w:rsidRPr="00F02179">
        <w:rPr>
          <w:rFonts w:eastAsia="微軟正黑體" w:cstheme="minorHAnsi"/>
          <w:bCs/>
          <w:iCs/>
          <w:kern w:val="0"/>
          <w:szCs w:val="20"/>
        </w:rPr>
        <w:t>輸入客戶編號</w:t>
      </w:r>
      <w:r w:rsidR="00DE406C" w:rsidRPr="00F02179">
        <w:rPr>
          <w:rFonts w:eastAsia="微軟正黑體" w:cstheme="minorHAnsi"/>
          <w:bCs/>
          <w:iCs/>
          <w:kern w:val="0"/>
          <w:szCs w:val="20"/>
        </w:rPr>
        <w:t>/</w:t>
      </w:r>
      <w:r w:rsidR="00E93408" w:rsidRPr="00F02179">
        <w:rPr>
          <w:rFonts w:eastAsia="微軟正黑體" w:cstheme="minorHAnsi"/>
          <w:bCs/>
          <w:iCs/>
          <w:kern w:val="0"/>
          <w:szCs w:val="20"/>
        </w:rPr>
        <w:t>負責人</w:t>
      </w:r>
      <w:r w:rsidR="00DE406C" w:rsidRPr="00F02179">
        <w:rPr>
          <w:rFonts w:eastAsia="微軟正黑體" w:cstheme="minorHAnsi"/>
          <w:bCs/>
          <w:iCs/>
          <w:kern w:val="0"/>
          <w:szCs w:val="20"/>
        </w:rPr>
        <w:t>統一編號後</w:t>
      </w:r>
      <w:r w:rsidR="00E93408" w:rsidRPr="00F02179">
        <w:rPr>
          <w:rFonts w:eastAsia="微軟正黑體" w:cstheme="minorHAnsi"/>
          <w:bCs/>
          <w:iCs/>
          <w:kern w:val="0"/>
          <w:szCs w:val="20"/>
        </w:rPr>
        <w:br/>
      </w:r>
      <w:r w:rsidR="00533F0D">
        <w:rPr>
          <w:rFonts w:eastAsia="微軟正黑體" w:cstheme="minorHAnsi" w:hint="eastAsia"/>
          <w:bCs/>
          <w:iCs/>
          <w:kern w:val="0"/>
          <w:szCs w:val="20"/>
        </w:rPr>
        <w:t>分行系統</w:t>
      </w:r>
      <w:r w:rsidR="00993A6E">
        <w:rPr>
          <w:rFonts w:eastAsia="微軟正黑體" w:cstheme="minorHAnsi" w:hint="eastAsia"/>
          <w:bCs/>
          <w:iCs/>
          <w:kern w:val="0"/>
          <w:szCs w:val="20"/>
        </w:rPr>
        <w:t>進行</w:t>
      </w:r>
      <w:r w:rsidR="00DE406C" w:rsidRPr="00F02179">
        <w:rPr>
          <w:rFonts w:eastAsia="微軟正黑體" w:cstheme="minorHAnsi"/>
          <w:bCs/>
          <w:iCs/>
          <w:kern w:val="0"/>
          <w:szCs w:val="20"/>
        </w:rPr>
        <w:t>查詢核心</w:t>
      </w:r>
      <w:r w:rsidR="00993A6E">
        <w:rPr>
          <w:rFonts w:eastAsia="微軟正黑體" w:cstheme="minorHAnsi" w:hint="eastAsia"/>
          <w:bCs/>
          <w:iCs/>
          <w:kern w:val="0"/>
          <w:szCs w:val="20"/>
        </w:rPr>
        <w:t>/</w:t>
      </w:r>
      <w:r w:rsidR="00993A6E">
        <w:rPr>
          <w:rFonts w:eastAsia="微軟正黑體" w:cstheme="minorHAnsi" w:hint="eastAsia"/>
          <w:bCs/>
          <w:iCs/>
          <w:kern w:val="0"/>
          <w:szCs w:val="20"/>
        </w:rPr>
        <w:t>中台進行檢核，成功</w:t>
      </w:r>
      <w:r w:rsidR="00DE406C" w:rsidRPr="00F02179">
        <w:rPr>
          <w:rFonts w:eastAsia="微軟正黑體" w:cstheme="minorHAnsi"/>
          <w:bCs/>
          <w:iCs/>
          <w:kern w:val="0"/>
          <w:szCs w:val="20"/>
        </w:rPr>
        <w:t>後帶出相關資訊，客戶相關資訊開放櫃員編輯。</w:t>
      </w:r>
      <w:r w:rsidR="00DE406C" w:rsidRPr="00F02179">
        <w:rPr>
          <w:rFonts w:eastAsia="微軟正黑體" w:cstheme="minorHAnsi"/>
          <w:bCs/>
          <w:iCs/>
          <w:kern w:val="0"/>
          <w:szCs w:val="20"/>
        </w:rPr>
        <w:br/>
      </w:r>
      <w:r w:rsidR="00E04000" w:rsidRPr="00F02179">
        <w:rPr>
          <w:rFonts w:eastAsia="微軟正黑體" w:cstheme="minorHAnsi"/>
          <w:bCs/>
          <w:iCs/>
          <w:kern w:val="0"/>
          <w:szCs w:val="20"/>
        </w:rPr>
        <w:t>完成輸入後，</w:t>
      </w:r>
      <w:r w:rsidR="006458A0" w:rsidRPr="00F02179">
        <w:rPr>
          <w:rFonts w:eastAsia="微軟正黑體" w:cstheme="minorHAnsi"/>
          <w:bCs/>
          <w:iCs/>
          <w:kern w:val="0"/>
          <w:szCs w:val="20"/>
        </w:rPr>
        <w:t>執行印鑑卡列印</w:t>
      </w:r>
      <w:r w:rsidR="00E93408" w:rsidRPr="00F02179">
        <w:rPr>
          <w:rFonts w:eastAsia="微軟正黑體" w:cstheme="minorHAnsi"/>
          <w:bCs/>
          <w:iCs/>
          <w:kern w:val="0"/>
          <w:szCs w:val="20"/>
        </w:rPr>
        <w:t>，由分行系統</w:t>
      </w:r>
      <w:r w:rsidR="0038487F">
        <w:rPr>
          <w:rFonts w:eastAsia="微軟正黑體" w:cstheme="minorHAnsi" w:hint="eastAsia"/>
          <w:bCs/>
          <w:iCs/>
          <w:kern w:val="0"/>
          <w:szCs w:val="20"/>
        </w:rPr>
        <w:t>使用交易畫面最終欄位值</w:t>
      </w:r>
      <w:r w:rsidR="00E93408" w:rsidRPr="00F02179">
        <w:rPr>
          <w:rFonts w:eastAsia="微軟正黑體" w:cstheme="minorHAnsi"/>
          <w:bCs/>
          <w:iCs/>
          <w:kern w:val="0"/>
          <w:szCs w:val="20"/>
        </w:rPr>
        <w:t>進行列印</w:t>
      </w:r>
      <w:r w:rsidR="0038487F">
        <w:rPr>
          <w:rFonts w:eastAsia="微軟正黑體" w:cstheme="minorHAnsi" w:hint="eastAsia"/>
          <w:bCs/>
          <w:iCs/>
          <w:kern w:val="0"/>
          <w:szCs w:val="20"/>
        </w:rPr>
        <w:t>，列印時</w:t>
      </w:r>
      <w:r w:rsidR="00993A6E">
        <w:rPr>
          <w:rFonts w:eastAsia="微軟正黑體" w:cstheme="minorHAnsi" w:hint="eastAsia"/>
          <w:bCs/>
          <w:iCs/>
          <w:kern w:val="0"/>
          <w:szCs w:val="20"/>
        </w:rPr>
        <w:t>上送須留存的欄位值予</w:t>
      </w:r>
      <w:r w:rsidR="00E93408" w:rsidRPr="00F02179">
        <w:rPr>
          <w:rFonts w:eastAsia="微軟正黑體" w:cstheme="minorHAnsi"/>
          <w:bCs/>
          <w:iCs/>
          <w:kern w:val="0"/>
          <w:szCs w:val="20"/>
        </w:rPr>
        <w:t>存款中台</w:t>
      </w:r>
      <w:r w:rsidR="00993A6E">
        <w:rPr>
          <w:rFonts w:eastAsia="微軟正黑體" w:cstheme="minorHAnsi" w:hint="eastAsia"/>
          <w:bCs/>
          <w:iCs/>
          <w:kern w:val="0"/>
          <w:szCs w:val="20"/>
        </w:rPr>
        <w:t>以</w:t>
      </w:r>
      <w:r w:rsidR="00E93408" w:rsidRPr="00F02179">
        <w:rPr>
          <w:rFonts w:eastAsia="微軟正黑體" w:cstheme="minorHAnsi"/>
          <w:bCs/>
          <w:iCs/>
          <w:kern w:val="0"/>
          <w:szCs w:val="20"/>
        </w:rPr>
        <w:t>保存印鑑卡留存檔。</w:t>
      </w:r>
    </w:p>
    <w:p w:rsidR="007901BA" w:rsidRPr="00F02179" w:rsidRDefault="00DE406C" w:rsidP="007901BA">
      <w:pPr>
        <w:ind w:left="0" w:firstLine="0"/>
        <w:rPr>
          <w:rFonts w:eastAsia="微軟正黑體" w:cstheme="minorHAnsi"/>
          <w:bCs/>
          <w:iCs/>
          <w:kern w:val="0"/>
          <w:szCs w:val="20"/>
        </w:rPr>
      </w:pPr>
      <w:r w:rsidRPr="00F02179">
        <w:rPr>
          <w:rFonts w:eastAsia="微軟正黑體" w:cstheme="minorHAnsi"/>
          <w:bCs/>
          <w:iCs/>
          <w:kern w:val="0"/>
          <w:szCs w:val="20"/>
        </w:rPr>
        <w:br/>
      </w:r>
      <w:r w:rsidR="006458A0" w:rsidRPr="00C11E83">
        <w:rPr>
          <w:rFonts w:eastAsia="微軟正黑體" w:cstheme="minorHAnsi" w:hint="eastAsia"/>
          <w:b/>
          <w:iCs/>
          <w:kern w:val="0"/>
          <w:szCs w:val="20"/>
        </w:rPr>
        <w:t>存款中台</w:t>
      </w:r>
      <w:r w:rsidR="006458A0" w:rsidRPr="00F02179">
        <w:rPr>
          <w:rFonts w:eastAsia="微軟正黑體" w:cstheme="minorHAnsi"/>
          <w:bCs/>
          <w:iCs/>
          <w:kern w:val="0"/>
          <w:szCs w:val="20"/>
        </w:rPr>
        <w:t>將</w:t>
      </w:r>
      <w:r w:rsidR="007901BA" w:rsidRPr="00F02179">
        <w:rPr>
          <w:rFonts w:eastAsia="微軟正黑體" w:cstheme="minorHAnsi"/>
          <w:bCs/>
          <w:iCs/>
          <w:kern w:val="0"/>
          <w:szCs w:val="20"/>
        </w:rPr>
        <w:t>執行以下行為</w:t>
      </w:r>
      <w:r w:rsidR="00E04000" w:rsidRPr="00F02179">
        <w:rPr>
          <w:rFonts w:eastAsia="微軟正黑體" w:cstheme="minorHAnsi"/>
          <w:bCs/>
          <w:iCs/>
          <w:kern w:val="0"/>
          <w:szCs w:val="20"/>
        </w:rPr>
        <w:t>：</w:t>
      </w:r>
    </w:p>
    <w:p w:rsidR="00E93408" w:rsidRPr="00F02179" w:rsidRDefault="006458A0" w:rsidP="00697D3D">
      <w:pPr>
        <w:pStyle w:val="af2"/>
        <w:numPr>
          <w:ilvl w:val="0"/>
          <w:numId w:val="274"/>
        </w:numPr>
        <w:ind w:leftChars="0" w:left="709"/>
        <w:rPr>
          <w:rFonts w:eastAsia="微軟正黑體" w:cstheme="minorHAnsi"/>
          <w:bCs/>
          <w:iCs/>
          <w:kern w:val="0"/>
          <w:szCs w:val="20"/>
        </w:rPr>
      </w:pPr>
      <w:r w:rsidRPr="00C11E83">
        <w:rPr>
          <w:rFonts w:eastAsia="微軟正黑體" w:cstheme="minorHAnsi" w:hint="eastAsia"/>
          <w:bCs/>
          <w:iCs/>
          <w:kern w:val="0"/>
          <w:szCs w:val="20"/>
        </w:rPr>
        <w:t>留存該帳號列印印鑑卡原因</w:t>
      </w:r>
      <w:r w:rsidR="007901BA" w:rsidRPr="00F02179">
        <w:rPr>
          <w:rFonts w:eastAsia="微軟正黑體" w:cstheme="minorHAnsi"/>
          <w:bCs/>
          <w:iCs/>
          <w:kern w:val="0"/>
          <w:szCs w:val="20"/>
        </w:rPr>
        <w:t>於歷史檔</w:t>
      </w:r>
    </w:p>
    <w:p w:rsidR="00E93408" w:rsidRPr="00F02179" w:rsidRDefault="00E93408" w:rsidP="00E93408">
      <w:pPr>
        <w:rPr>
          <w:rFonts w:eastAsia="微軟正黑體" w:cstheme="minorHAnsi"/>
          <w:b/>
          <w:iCs/>
          <w:kern w:val="0"/>
          <w:szCs w:val="20"/>
        </w:rPr>
      </w:pPr>
    </w:p>
    <w:p w:rsidR="00DE406C" w:rsidRPr="00C11E83" w:rsidRDefault="00DE406C" w:rsidP="00E93408">
      <w:pPr>
        <w:rPr>
          <w:rFonts w:eastAsia="微軟正黑體" w:cstheme="minorHAnsi"/>
          <w:bCs/>
          <w:iCs/>
          <w:kern w:val="0"/>
          <w:szCs w:val="20"/>
        </w:rPr>
      </w:pPr>
      <w:r w:rsidRPr="00C11E83">
        <w:rPr>
          <w:rFonts w:eastAsia="微軟正黑體" w:cstheme="minorHAnsi" w:hint="eastAsia"/>
          <w:b/>
          <w:iCs/>
          <w:kern w:val="0"/>
          <w:szCs w:val="20"/>
        </w:rPr>
        <w:t>分行系統</w:t>
      </w:r>
      <w:r w:rsidR="00244749" w:rsidRPr="00C11E83">
        <w:rPr>
          <w:rFonts w:eastAsia="微軟正黑體" w:cstheme="minorHAnsi" w:hint="eastAsia"/>
          <w:bCs/>
          <w:iCs/>
          <w:kern w:val="0"/>
          <w:szCs w:val="20"/>
        </w:rPr>
        <w:t>將執行以下行為</w:t>
      </w:r>
      <w:r w:rsidRPr="00C11E83">
        <w:rPr>
          <w:rFonts w:eastAsia="微軟正黑體" w:cstheme="minorHAnsi" w:hint="eastAsia"/>
          <w:bCs/>
          <w:iCs/>
          <w:kern w:val="0"/>
          <w:szCs w:val="20"/>
        </w:rPr>
        <w:t>：</w:t>
      </w:r>
    </w:p>
    <w:p w:rsidR="00993A6E" w:rsidRDefault="00993A6E" w:rsidP="00993A6E">
      <w:pPr>
        <w:pStyle w:val="af2"/>
        <w:numPr>
          <w:ilvl w:val="0"/>
          <w:numId w:val="280"/>
        </w:numPr>
        <w:ind w:leftChars="0" w:left="709"/>
        <w:rPr>
          <w:rFonts w:eastAsia="微軟正黑體" w:cstheme="minorHAnsi"/>
          <w:bCs/>
          <w:iCs/>
          <w:kern w:val="0"/>
          <w:szCs w:val="20"/>
        </w:rPr>
      </w:pPr>
      <w:r w:rsidRPr="00F02179">
        <w:rPr>
          <w:rFonts w:eastAsia="微軟正黑體" w:cstheme="minorHAnsi"/>
          <w:bCs/>
          <w:iCs/>
          <w:kern w:val="0"/>
          <w:szCs w:val="20"/>
        </w:rPr>
        <w:t>根據查詢條件</w:t>
      </w:r>
      <w:r w:rsidRPr="00F02179">
        <w:rPr>
          <w:rFonts w:eastAsia="微軟正黑體" w:cstheme="minorHAnsi"/>
          <w:bCs/>
          <w:iCs/>
          <w:kern w:val="0"/>
          <w:szCs w:val="20"/>
        </w:rPr>
        <w:t xml:space="preserve"> (</w:t>
      </w:r>
      <w:r w:rsidRPr="00F02179">
        <w:rPr>
          <w:rFonts w:eastAsia="微軟正黑體" w:cstheme="minorHAnsi"/>
          <w:bCs/>
          <w:iCs/>
          <w:kern w:val="0"/>
          <w:szCs w:val="20"/>
        </w:rPr>
        <w:t>客戶編號</w:t>
      </w:r>
      <w:r w:rsidRPr="00F02179">
        <w:rPr>
          <w:rFonts w:eastAsia="微軟正黑體" w:cstheme="minorHAnsi"/>
          <w:bCs/>
          <w:iCs/>
          <w:kern w:val="0"/>
          <w:szCs w:val="20"/>
        </w:rPr>
        <w:t>/</w:t>
      </w:r>
      <w:r w:rsidRPr="00F02179">
        <w:rPr>
          <w:rFonts w:eastAsia="微軟正黑體" w:cstheme="minorHAnsi"/>
          <w:bCs/>
          <w:iCs/>
          <w:kern w:val="0"/>
          <w:szCs w:val="20"/>
        </w:rPr>
        <w:t>負責人統一編號</w:t>
      </w:r>
      <w:r w:rsidRPr="00F02179">
        <w:rPr>
          <w:rFonts w:eastAsia="微軟正黑體" w:cstheme="minorHAnsi"/>
          <w:bCs/>
          <w:iCs/>
          <w:kern w:val="0"/>
          <w:szCs w:val="20"/>
        </w:rPr>
        <w:t>)</w:t>
      </w:r>
      <w:r w:rsidRPr="00F02179">
        <w:rPr>
          <w:rFonts w:eastAsia="微軟正黑體" w:cstheme="minorHAnsi"/>
          <w:bCs/>
          <w:iCs/>
          <w:kern w:val="0"/>
          <w:szCs w:val="20"/>
        </w:rPr>
        <w:t>，</w:t>
      </w:r>
      <w:r>
        <w:rPr>
          <w:rFonts w:eastAsia="微軟正黑體" w:cstheme="minorHAnsi" w:hint="eastAsia"/>
          <w:bCs/>
          <w:iCs/>
          <w:kern w:val="0"/>
          <w:szCs w:val="20"/>
        </w:rPr>
        <w:t>進行檢核</w:t>
      </w:r>
      <w:r>
        <w:rPr>
          <w:rFonts w:eastAsia="微軟正黑體" w:cstheme="minorHAnsi"/>
          <w:bCs/>
          <w:iCs/>
          <w:kern w:val="0"/>
          <w:szCs w:val="20"/>
        </w:rPr>
        <w:t>。</w:t>
      </w:r>
    </w:p>
    <w:p w:rsidR="00993A6E" w:rsidRDefault="00993A6E" w:rsidP="00993A6E">
      <w:pPr>
        <w:pStyle w:val="af2"/>
        <w:numPr>
          <w:ilvl w:val="0"/>
          <w:numId w:val="280"/>
        </w:numPr>
        <w:ind w:leftChars="0" w:left="709"/>
        <w:rPr>
          <w:rFonts w:eastAsia="微軟正黑體" w:cstheme="minorHAnsi"/>
          <w:bCs/>
          <w:iCs/>
          <w:kern w:val="0"/>
          <w:szCs w:val="20"/>
        </w:rPr>
      </w:pPr>
      <w:r w:rsidRPr="00F02179">
        <w:rPr>
          <w:rFonts w:eastAsia="微軟正黑體" w:cstheme="minorHAnsi"/>
          <w:bCs/>
          <w:iCs/>
          <w:kern w:val="0"/>
          <w:szCs w:val="20"/>
        </w:rPr>
        <w:t>查詢核心</w:t>
      </w:r>
      <w:r w:rsidRPr="00F02179">
        <w:rPr>
          <w:rFonts w:eastAsia="微軟正黑體" w:cstheme="minorHAnsi"/>
          <w:bCs/>
          <w:iCs/>
          <w:kern w:val="0"/>
          <w:szCs w:val="20"/>
        </w:rPr>
        <w:t>CUSTOMER</w:t>
      </w:r>
      <w:r w:rsidRPr="00F02179">
        <w:rPr>
          <w:rFonts w:eastAsia="微軟正黑體" w:cstheme="minorHAnsi"/>
          <w:bCs/>
          <w:iCs/>
          <w:kern w:val="0"/>
          <w:szCs w:val="20"/>
        </w:rPr>
        <w:t>，帶出顧客戶名</w:t>
      </w:r>
      <w:r w:rsidRPr="00F02179">
        <w:rPr>
          <w:rFonts w:eastAsia="微軟正黑體" w:cstheme="minorHAnsi"/>
          <w:bCs/>
          <w:iCs/>
          <w:kern w:val="0"/>
          <w:szCs w:val="20"/>
        </w:rPr>
        <w:t>/</w:t>
      </w:r>
      <w:r w:rsidRPr="00F02179">
        <w:rPr>
          <w:rFonts w:eastAsia="微軟正黑體" w:cstheme="minorHAnsi"/>
          <w:bCs/>
          <w:iCs/>
          <w:kern w:val="0"/>
          <w:szCs w:val="20"/>
        </w:rPr>
        <w:t>創建出生日期</w:t>
      </w:r>
      <w:r w:rsidRPr="00F02179">
        <w:rPr>
          <w:rFonts w:eastAsia="微軟正黑體" w:cstheme="minorHAnsi"/>
          <w:bCs/>
          <w:iCs/>
          <w:kern w:val="0"/>
          <w:szCs w:val="20"/>
        </w:rPr>
        <w:t>/</w:t>
      </w:r>
      <w:r w:rsidRPr="00F02179">
        <w:rPr>
          <w:rFonts w:eastAsia="微軟正黑體" w:cstheme="minorHAnsi"/>
          <w:bCs/>
          <w:iCs/>
          <w:kern w:val="0"/>
          <w:szCs w:val="20"/>
        </w:rPr>
        <w:t>戶籍地址</w:t>
      </w:r>
      <w:r w:rsidRPr="00F02179">
        <w:rPr>
          <w:rFonts w:eastAsia="微軟正黑體" w:cstheme="minorHAnsi"/>
          <w:bCs/>
          <w:iCs/>
          <w:kern w:val="0"/>
          <w:szCs w:val="20"/>
        </w:rPr>
        <w:t>/</w:t>
      </w:r>
      <w:r w:rsidRPr="00F02179">
        <w:rPr>
          <w:rFonts w:eastAsia="微軟正黑體" w:cstheme="minorHAnsi"/>
          <w:bCs/>
          <w:iCs/>
          <w:kern w:val="0"/>
          <w:szCs w:val="20"/>
        </w:rPr>
        <w:t>通訊地址</w:t>
      </w:r>
    </w:p>
    <w:p w:rsidR="00993A6E" w:rsidRPr="00C11E83" w:rsidRDefault="00993A6E" w:rsidP="00993A6E">
      <w:pPr>
        <w:pStyle w:val="af2"/>
        <w:numPr>
          <w:ilvl w:val="0"/>
          <w:numId w:val="280"/>
        </w:numPr>
        <w:ind w:leftChars="0" w:left="709"/>
        <w:rPr>
          <w:rFonts w:eastAsia="微軟正黑體" w:cstheme="minorHAnsi"/>
          <w:bCs/>
          <w:iCs/>
          <w:kern w:val="0"/>
          <w:szCs w:val="20"/>
        </w:rPr>
      </w:pPr>
      <w:r>
        <w:rPr>
          <w:rFonts w:eastAsia="微軟正黑體" w:cstheme="minorHAnsi" w:hint="eastAsia"/>
          <w:bCs/>
          <w:iCs/>
          <w:kern w:val="0"/>
          <w:szCs w:val="20"/>
        </w:rPr>
        <w:t>列印印鑑卡</w:t>
      </w:r>
    </w:p>
    <w:p w:rsidR="00DE406C" w:rsidRPr="00C11E83" w:rsidRDefault="00993A6E" w:rsidP="00C11E83">
      <w:pPr>
        <w:pStyle w:val="af2"/>
        <w:numPr>
          <w:ilvl w:val="0"/>
          <w:numId w:val="280"/>
        </w:numPr>
        <w:ind w:leftChars="0" w:left="709"/>
        <w:rPr>
          <w:rFonts w:eastAsia="微軟正黑體" w:cstheme="minorHAnsi"/>
          <w:bCs/>
          <w:iCs/>
          <w:kern w:val="0"/>
          <w:szCs w:val="20"/>
        </w:rPr>
      </w:pPr>
      <w:r w:rsidRPr="00993A6E">
        <w:rPr>
          <w:rFonts w:eastAsia="微軟正黑體" w:cstheme="minorHAnsi" w:hint="eastAsia"/>
          <w:bCs/>
          <w:iCs/>
          <w:kern w:val="0"/>
          <w:szCs w:val="20"/>
        </w:rPr>
        <w:t>上送須留存的欄位值予存款中台以保存印鑑卡留存檔</w:t>
      </w:r>
      <w:r>
        <w:rPr>
          <w:rFonts w:eastAsia="微軟正黑體" w:cstheme="minorHAnsi"/>
          <w:bCs/>
          <w:iCs/>
          <w:kern w:val="0"/>
          <w:szCs w:val="20"/>
        </w:rPr>
        <w:br/>
      </w:r>
      <w:r w:rsidR="00E93408" w:rsidRPr="00F02179">
        <w:rPr>
          <w:rFonts w:eastAsia="微軟正黑體" w:cstheme="minorHAnsi"/>
          <w:bCs/>
          <w:iCs/>
          <w:kern w:val="0"/>
          <w:szCs w:val="20"/>
        </w:rPr>
        <w:t>(</w:t>
      </w:r>
      <w:r w:rsidR="00E93408" w:rsidRPr="00F02179">
        <w:rPr>
          <w:rFonts w:eastAsia="微軟正黑體" w:cstheme="minorHAnsi"/>
          <w:bCs/>
          <w:iCs/>
          <w:kern w:val="0"/>
          <w:szCs w:val="20"/>
        </w:rPr>
        <w:t>欄位請見</w:t>
      </w:r>
      <w:r w:rsidR="00E93408" w:rsidRPr="00F02179">
        <w:rPr>
          <w:rFonts w:eastAsia="微軟正黑體" w:cstheme="minorHAnsi"/>
          <w:bCs/>
          <w:iCs/>
          <w:kern w:val="0"/>
          <w:szCs w:val="20"/>
        </w:rPr>
        <w:t xml:space="preserve"> 2.3.28.3 </w:t>
      </w:r>
      <w:r w:rsidR="00E93408" w:rsidRPr="00F02179">
        <w:rPr>
          <w:rFonts w:eastAsia="微軟正黑體" w:cstheme="minorHAnsi"/>
          <w:bCs/>
          <w:iCs/>
          <w:kern w:val="0"/>
          <w:szCs w:val="20"/>
        </w:rPr>
        <w:t>列印印鑑卡歷史檔</w:t>
      </w:r>
      <w:r w:rsidR="00E93408" w:rsidRPr="00F02179">
        <w:rPr>
          <w:rFonts w:eastAsia="微軟正黑體" w:cstheme="minorHAnsi"/>
          <w:bCs/>
          <w:iCs/>
          <w:kern w:val="0"/>
          <w:szCs w:val="20"/>
        </w:rPr>
        <w:t>)</w:t>
      </w:r>
      <w:r w:rsidR="00DE406C" w:rsidRPr="00F02179">
        <w:rPr>
          <w:rFonts w:eastAsia="微軟正黑體" w:cstheme="minorHAnsi"/>
          <w:bCs/>
          <w:iCs/>
          <w:kern w:val="0"/>
          <w:szCs w:val="20"/>
        </w:rPr>
        <w:t>。</w:t>
      </w:r>
    </w:p>
    <w:p w:rsidR="007901BA" w:rsidRPr="00C11E83" w:rsidRDefault="007901BA" w:rsidP="00C11E83">
      <w:pPr>
        <w:pStyle w:val="af2"/>
        <w:ind w:leftChars="0" w:left="709" w:firstLine="0"/>
        <w:rPr>
          <w:rFonts w:eastAsia="微軟正黑體" w:cstheme="minorHAnsi"/>
          <w:bCs/>
          <w:iCs/>
          <w:kern w:val="0"/>
          <w:szCs w:val="20"/>
        </w:rPr>
      </w:pPr>
    </w:p>
    <w:tbl>
      <w:tblPr>
        <w:tblStyle w:val="af1"/>
        <w:tblW w:w="0" w:type="auto"/>
        <w:tblLook w:val="04A0"/>
      </w:tblPr>
      <w:tblGrid>
        <w:gridCol w:w="995"/>
        <w:gridCol w:w="3836"/>
        <w:gridCol w:w="4231"/>
      </w:tblGrid>
      <w:tr w:rsidR="00DC5FE0" w:rsidRPr="00F02179" w:rsidTr="00C11E83">
        <w:tc>
          <w:tcPr>
            <w:tcW w:w="9062" w:type="dxa"/>
            <w:gridSpan w:val="3"/>
            <w:shd w:val="clear" w:color="auto" w:fill="4472C4" w:themeFill="accent1"/>
          </w:tcPr>
          <w:p w:rsidR="00DC5FE0" w:rsidRPr="00C11E83" w:rsidRDefault="00DC5FE0" w:rsidP="00C11E83">
            <w:pPr>
              <w:ind w:left="0" w:firstLine="0"/>
              <w:jc w:val="center"/>
              <w:rPr>
                <w:rFonts w:eastAsia="微軟正黑體" w:cstheme="minorHAnsi"/>
                <w:b/>
                <w:bCs/>
                <w:iCs/>
                <w:kern w:val="0"/>
                <w:sz w:val="22"/>
              </w:rPr>
            </w:pPr>
            <w:r w:rsidRPr="00C11E83">
              <w:rPr>
                <w:rFonts w:eastAsia="微軟正黑體" w:cstheme="minorHAnsi" w:hint="eastAsia"/>
                <w:b/>
                <w:bCs/>
                <w:color w:val="FFFFFF" w:themeColor="background1"/>
                <w:sz w:val="22"/>
              </w:rPr>
              <w:t>列印印鑑卡功能的檢核點</w:t>
            </w:r>
            <w:r w:rsidR="00993A6E">
              <w:rPr>
                <w:rFonts w:eastAsia="微軟正黑體" w:cstheme="minorHAnsi" w:hint="eastAsia"/>
                <w:b/>
                <w:bCs/>
                <w:color w:val="FFFFFF" w:themeColor="background1"/>
                <w:sz w:val="22"/>
              </w:rPr>
              <w:t xml:space="preserve"> (</w:t>
            </w:r>
            <w:r w:rsidR="00993A6E">
              <w:rPr>
                <w:rFonts w:eastAsia="微軟正黑體" w:cstheme="minorHAnsi" w:hint="eastAsia"/>
                <w:b/>
                <w:bCs/>
                <w:color w:val="FFFFFF" w:themeColor="background1"/>
                <w:sz w:val="22"/>
              </w:rPr>
              <w:t>分行系統</w:t>
            </w:r>
            <w:r w:rsidR="00993A6E">
              <w:rPr>
                <w:rFonts w:eastAsia="微軟正黑體" w:cstheme="minorHAnsi" w:hint="eastAsia"/>
                <w:b/>
                <w:bCs/>
                <w:color w:val="FFFFFF" w:themeColor="background1"/>
                <w:sz w:val="22"/>
              </w:rPr>
              <w:t>)</w:t>
            </w:r>
          </w:p>
        </w:tc>
      </w:tr>
      <w:tr w:rsidR="00DC5FE0" w:rsidRPr="00F02179" w:rsidTr="00C11E83">
        <w:tc>
          <w:tcPr>
            <w:tcW w:w="995" w:type="dxa"/>
            <w:shd w:val="clear" w:color="auto" w:fill="D9E2F3" w:themeFill="accent1" w:themeFillTint="33"/>
          </w:tcPr>
          <w:p w:rsidR="00DC5FE0" w:rsidRPr="00C11E83" w:rsidRDefault="008D2EDB" w:rsidP="00C11E83">
            <w:pPr>
              <w:ind w:left="0" w:firstLine="0"/>
              <w:jc w:val="center"/>
              <w:rPr>
                <w:rFonts w:eastAsia="微軟正黑體" w:cstheme="minorHAnsi"/>
                <w:b/>
                <w:iCs/>
                <w:kern w:val="0"/>
                <w:sz w:val="22"/>
              </w:rPr>
            </w:pPr>
            <w:r w:rsidRPr="00F02179">
              <w:rPr>
                <w:rFonts w:eastAsia="微軟正黑體" w:cstheme="minorHAnsi"/>
                <w:b/>
                <w:iCs/>
                <w:kern w:val="0"/>
                <w:sz w:val="22"/>
              </w:rPr>
              <w:t>資料源</w:t>
            </w:r>
          </w:p>
        </w:tc>
        <w:tc>
          <w:tcPr>
            <w:tcW w:w="3836" w:type="dxa"/>
            <w:shd w:val="clear" w:color="auto" w:fill="D9E2F3" w:themeFill="accent1" w:themeFillTint="33"/>
          </w:tcPr>
          <w:p w:rsidR="00DC5FE0" w:rsidRPr="00C11E83" w:rsidRDefault="00DC5FE0" w:rsidP="00C11E83">
            <w:pPr>
              <w:ind w:left="0" w:firstLine="0"/>
              <w:jc w:val="center"/>
              <w:rPr>
                <w:rFonts w:eastAsia="微軟正黑體" w:cstheme="minorHAnsi"/>
                <w:b/>
                <w:iCs/>
                <w:kern w:val="0"/>
                <w:sz w:val="22"/>
              </w:rPr>
            </w:pPr>
            <w:r w:rsidRPr="00C11E83">
              <w:rPr>
                <w:rFonts w:eastAsia="微軟正黑體" w:cstheme="minorHAnsi" w:hint="eastAsia"/>
                <w:b/>
                <w:iCs/>
                <w:kern w:val="0"/>
                <w:sz w:val="22"/>
              </w:rPr>
              <w:t>檢核點</w:t>
            </w:r>
          </w:p>
        </w:tc>
        <w:tc>
          <w:tcPr>
            <w:tcW w:w="4231" w:type="dxa"/>
            <w:shd w:val="clear" w:color="auto" w:fill="D9E2F3" w:themeFill="accent1" w:themeFillTint="33"/>
          </w:tcPr>
          <w:p w:rsidR="00DC5FE0" w:rsidRPr="00C11E83" w:rsidRDefault="00DC5FE0" w:rsidP="00C11E83">
            <w:pPr>
              <w:ind w:left="0" w:firstLine="0"/>
              <w:jc w:val="center"/>
              <w:rPr>
                <w:rFonts w:eastAsia="微軟正黑體" w:cstheme="minorHAnsi"/>
                <w:b/>
                <w:iCs/>
                <w:kern w:val="0"/>
                <w:sz w:val="22"/>
              </w:rPr>
            </w:pPr>
            <w:r w:rsidRPr="00C11E83">
              <w:rPr>
                <w:rFonts w:eastAsia="微軟正黑體" w:cstheme="minorHAnsi" w:hint="eastAsia"/>
                <w:b/>
                <w:iCs/>
                <w:kern w:val="0"/>
                <w:sz w:val="22"/>
              </w:rPr>
              <w:t>訊息</w:t>
            </w:r>
          </w:p>
        </w:tc>
      </w:tr>
      <w:tr w:rsidR="00DC5FE0" w:rsidRPr="00F02179" w:rsidTr="00C11E83">
        <w:tc>
          <w:tcPr>
            <w:tcW w:w="995" w:type="dxa"/>
          </w:tcPr>
          <w:p w:rsidR="00DC5FE0" w:rsidRPr="00C11E83" w:rsidRDefault="004C074D" w:rsidP="008D04BC">
            <w:pPr>
              <w:ind w:left="0" w:firstLine="0"/>
              <w:rPr>
                <w:rFonts w:eastAsia="微軟正黑體" w:cstheme="minorHAnsi"/>
                <w:bCs/>
                <w:iCs/>
                <w:kern w:val="0"/>
                <w:sz w:val="22"/>
              </w:rPr>
            </w:pPr>
            <w:r>
              <w:rPr>
                <w:rFonts w:eastAsia="微軟正黑體" w:cstheme="minorHAnsi" w:hint="eastAsia"/>
                <w:bCs/>
                <w:iCs/>
                <w:kern w:val="0"/>
                <w:sz w:val="22"/>
              </w:rPr>
              <w:t>核心</w:t>
            </w:r>
          </w:p>
        </w:tc>
        <w:tc>
          <w:tcPr>
            <w:tcW w:w="3836" w:type="dxa"/>
          </w:tcPr>
          <w:p w:rsidR="00DC5FE0" w:rsidRPr="00C11E83" w:rsidRDefault="00DC5FE0" w:rsidP="008D04BC">
            <w:pPr>
              <w:ind w:left="0" w:firstLine="0"/>
              <w:rPr>
                <w:rFonts w:eastAsia="微軟正黑體" w:cstheme="minorHAnsi"/>
                <w:bCs/>
                <w:iCs/>
                <w:kern w:val="0"/>
                <w:sz w:val="22"/>
              </w:rPr>
            </w:pPr>
            <w:r w:rsidRPr="00C11E83">
              <w:rPr>
                <w:rFonts w:eastAsia="微軟正黑體" w:cstheme="minorHAnsi" w:hint="eastAsia"/>
                <w:bCs/>
                <w:iCs/>
                <w:kern w:val="0"/>
                <w:sz w:val="22"/>
              </w:rPr>
              <w:t>當客戶為「失聯戶」</w:t>
            </w:r>
          </w:p>
        </w:tc>
        <w:tc>
          <w:tcPr>
            <w:tcW w:w="4231" w:type="dxa"/>
          </w:tcPr>
          <w:p w:rsidR="00DC5FE0" w:rsidRPr="00C11E83" w:rsidRDefault="00DC5FE0" w:rsidP="008D04BC">
            <w:pPr>
              <w:ind w:left="0" w:firstLine="0"/>
              <w:rPr>
                <w:rFonts w:eastAsia="微軟正黑體" w:cstheme="minorHAnsi"/>
                <w:bCs/>
                <w:iCs/>
                <w:kern w:val="0"/>
                <w:sz w:val="22"/>
              </w:rPr>
            </w:pPr>
            <w:r w:rsidRPr="00C11E83">
              <w:rPr>
                <w:rFonts w:eastAsia="微軟正黑體" w:cstheme="minorHAnsi" w:hint="eastAsia"/>
                <w:bCs/>
                <w:iCs/>
                <w:kern w:val="0"/>
                <w:sz w:val="22"/>
              </w:rPr>
              <w:t>提醒訊息：</w:t>
            </w:r>
            <w:r w:rsidRPr="00C11E83">
              <w:rPr>
                <w:rFonts w:eastAsia="微軟正黑體" w:cstheme="minorHAnsi" w:hint="eastAsia"/>
                <w:sz w:val="22"/>
              </w:rPr>
              <w:t>「失聯戶請確認通訊資料」</w:t>
            </w:r>
          </w:p>
        </w:tc>
      </w:tr>
      <w:tr w:rsidR="00DC5FE0" w:rsidRPr="00F02179" w:rsidTr="00C11E83">
        <w:tc>
          <w:tcPr>
            <w:tcW w:w="995" w:type="dxa"/>
          </w:tcPr>
          <w:p w:rsidR="00DC5FE0" w:rsidRPr="00C11E83" w:rsidRDefault="00DC5FE0" w:rsidP="008D04BC">
            <w:pPr>
              <w:ind w:left="0" w:firstLine="0"/>
              <w:rPr>
                <w:rFonts w:eastAsia="微軟正黑體" w:cstheme="minorHAnsi"/>
                <w:bCs/>
                <w:iCs/>
                <w:kern w:val="0"/>
                <w:sz w:val="22"/>
              </w:rPr>
            </w:pPr>
            <w:r w:rsidRPr="00F02179">
              <w:rPr>
                <w:rFonts w:eastAsia="微軟正黑體" w:cstheme="minorHAnsi"/>
                <w:bCs/>
                <w:iCs/>
                <w:kern w:val="0"/>
                <w:sz w:val="22"/>
              </w:rPr>
              <w:t>中台</w:t>
            </w:r>
          </w:p>
        </w:tc>
        <w:tc>
          <w:tcPr>
            <w:tcW w:w="3836" w:type="dxa"/>
          </w:tcPr>
          <w:p w:rsidR="00DC5FE0" w:rsidRPr="00C11E83" w:rsidRDefault="00DC5FE0" w:rsidP="008D04BC">
            <w:pPr>
              <w:ind w:left="0" w:firstLine="0"/>
              <w:rPr>
                <w:rFonts w:eastAsia="微軟正黑體" w:cstheme="minorHAnsi"/>
                <w:bCs/>
                <w:iCs/>
                <w:kern w:val="0"/>
                <w:sz w:val="22"/>
              </w:rPr>
            </w:pPr>
            <w:r w:rsidRPr="00F02179">
              <w:rPr>
                <w:rFonts w:eastAsia="微軟正黑體" w:cstheme="minorHAnsi"/>
                <w:bCs/>
                <w:iCs/>
                <w:kern w:val="0"/>
                <w:sz w:val="22"/>
              </w:rPr>
              <w:t>當客戶在「</w:t>
            </w:r>
            <w:r w:rsidRPr="00F02179">
              <w:rPr>
                <w:rFonts w:eastAsia="微軟正黑體" w:cstheme="minorHAnsi"/>
                <w:bCs/>
                <w:iCs/>
                <w:kern w:val="0"/>
                <w:sz w:val="22"/>
              </w:rPr>
              <w:t xml:space="preserve"> 3507 </w:t>
            </w:r>
            <w:r w:rsidRPr="00F02179">
              <w:rPr>
                <w:rFonts w:eastAsia="微軟正黑體" w:cstheme="minorHAnsi"/>
                <w:bCs/>
                <w:iCs/>
                <w:kern w:val="0"/>
                <w:sz w:val="22"/>
              </w:rPr>
              <w:t>客戶特別訊息維護」有資料</w:t>
            </w:r>
          </w:p>
        </w:tc>
        <w:tc>
          <w:tcPr>
            <w:tcW w:w="4231" w:type="dxa"/>
          </w:tcPr>
          <w:p w:rsidR="00DC5FE0" w:rsidRPr="00C11E83" w:rsidRDefault="00DC5FE0" w:rsidP="008D04BC">
            <w:pPr>
              <w:ind w:left="0" w:firstLine="0"/>
              <w:rPr>
                <w:rFonts w:eastAsia="微軟正黑體" w:cstheme="minorHAnsi"/>
                <w:bCs/>
                <w:iCs/>
                <w:kern w:val="0"/>
                <w:sz w:val="22"/>
              </w:rPr>
            </w:pPr>
            <w:r w:rsidRPr="00F02179">
              <w:rPr>
                <w:rFonts w:eastAsia="微軟正黑體" w:cstheme="minorHAnsi"/>
                <w:bCs/>
                <w:iCs/>
                <w:kern w:val="0"/>
                <w:sz w:val="22"/>
              </w:rPr>
              <w:t>提醒訊息：</w:t>
            </w:r>
            <w:r w:rsidRPr="00F02179">
              <w:rPr>
                <w:rFonts w:eastAsia="微軟正黑體" w:cstheme="minorHAnsi"/>
                <w:sz w:val="22"/>
              </w:rPr>
              <w:t>「有異常訊息查</w:t>
            </w:r>
            <w:r w:rsidRPr="00F02179">
              <w:rPr>
                <w:rFonts w:eastAsia="微軟正黑體" w:cstheme="minorHAnsi"/>
                <w:sz w:val="22"/>
              </w:rPr>
              <w:t xml:space="preserve"> 3507</w:t>
            </w:r>
            <w:r w:rsidRPr="00F02179">
              <w:rPr>
                <w:rFonts w:eastAsia="微軟正黑體" w:cstheme="minorHAnsi"/>
                <w:sz w:val="22"/>
              </w:rPr>
              <w:t>」</w:t>
            </w:r>
          </w:p>
        </w:tc>
      </w:tr>
      <w:tr w:rsidR="00DC5FE0" w:rsidRPr="00F02179" w:rsidTr="00C11E83">
        <w:tc>
          <w:tcPr>
            <w:tcW w:w="995"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中台</w:t>
            </w:r>
          </w:p>
        </w:tc>
        <w:tc>
          <w:tcPr>
            <w:tcW w:w="3836" w:type="dxa"/>
          </w:tcPr>
          <w:p w:rsidR="00DC5FE0" w:rsidRPr="00C11E83" w:rsidRDefault="00DC5FE0" w:rsidP="008D04BC">
            <w:pPr>
              <w:ind w:left="0" w:firstLine="0"/>
              <w:rPr>
                <w:rFonts w:eastAsia="微軟正黑體" w:cstheme="minorHAnsi"/>
                <w:bCs/>
                <w:iCs/>
                <w:kern w:val="0"/>
                <w:sz w:val="22"/>
              </w:rPr>
            </w:pPr>
            <w:r w:rsidRPr="00F02179">
              <w:rPr>
                <w:rFonts w:eastAsia="微軟正黑體" w:cstheme="minorHAnsi"/>
                <w:bCs/>
                <w:iCs/>
                <w:kern w:val="0"/>
                <w:sz w:val="22"/>
              </w:rPr>
              <w:t>當客戶「</w:t>
            </w:r>
            <w:r w:rsidRPr="00F02179">
              <w:rPr>
                <w:rFonts w:eastAsia="微軟正黑體" w:cstheme="minorHAnsi"/>
                <w:bCs/>
                <w:iCs/>
                <w:kern w:val="0"/>
                <w:sz w:val="22"/>
              </w:rPr>
              <w:t>1000</w:t>
            </w:r>
            <w:r w:rsidRPr="00F02179">
              <w:rPr>
                <w:rFonts w:eastAsia="微軟正黑體" w:cstheme="minorHAnsi"/>
                <w:bCs/>
                <w:iCs/>
                <w:kern w:val="0"/>
                <w:sz w:val="22"/>
              </w:rPr>
              <w:t>客戶個人行銷意願作業」中，「同意行銷未與本行往來之其他業務」</w:t>
            </w:r>
            <w:r w:rsidRPr="00F02179">
              <w:rPr>
                <w:rFonts w:eastAsia="微軟正黑體" w:cstheme="minorHAnsi"/>
                <w:bCs/>
                <w:iCs/>
                <w:kern w:val="0"/>
                <w:sz w:val="22"/>
              </w:rPr>
              <w:t>=N</w:t>
            </w:r>
            <w:r w:rsidRPr="00F02179">
              <w:rPr>
                <w:rFonts w:eastAsia="微軟正黑體" w:cstheme="minorHAnsi"/>
                <w:bCs/>
                <w:iCs/>
                <w:kern w:val="0"/>
                <w:sz w:val="22"/>
              </w:rPr>
              <w:t>時</w:t>
            </w:r>
          </w:p>
        </w:tc>
        <w:tc>
          <w:tcPr>
            <w:tcW w:w="4231" w:type="dxa"/>
          </w:tcPr>
          <w:p w:rsidR="00DC5FE0" w:rsidRPr="00C11E83" w:rsidRDefault="00DC5FE0" w:rsidP="008D04BC">
            <w:pPr>
              <w:ind w:left="0" w:firstLine="0"/>
              <w:rPr>
                <w:rFonts w:eastAsia="微軟正黑體" w:cstheme="minorHAnsi"/>
                <w:bCs/>
                <w:iCs/>
                <w:kern w:val="0"/>
                <w:sz w:val="22"/>
              </w:rPr>
            </w:pPr>
            <w:r w:rsidRPr="00F02179">
              <w:rPr>
                <w:rFonts w:eastAsia="微軟正黑體" w:cstheme="minorHAnsi"/>
                <w:bCs/>
                <w:iCs/>
                <w:kern w:val="0"/>
                <w:sz w:val="22"/>
              </w:rPr>
              <w:t>提醒訊息：</w:t>
            </w:r>
            <w:r w:rsidRPr="00F02179">
              <w:rPr>
                <w:rFonts w:eastAsia="微軟正黑體" w:cstheme="minorHAnsi"/>
                <w:sz w:val="22"/>
              </w:rPr>
              <w:t>「客戶不同意行銷」</w:t>
            </w:r>
          </w:p>
        </w:tc>
      </w:tr>
      <w:tr w:rsidR="0011747F" w:rsidRPr="00F02179" w:rsidTr="00C11E83">
        <w:tc>
          <w:tcPr>
            <w:tcW w:w="995" w:type="dxa"/>
          </w:tcPr>
          <w:p w:rsidR="0011747F" w:rsidRPr="00F02179"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中台</w:t>
            </w:r>
          </w:p>
        </w:tc>
        <w:tc>
          <w:tcPr>
            <w:tcW w:w="3836" w:type="dxa"/>
          </w:tcPr>
          <w:p w:rsidR="0011747F" w:rsidRPr="00F02179"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當客戶「</w:t>
            </w:r>
            <w:r w:rsidRPr="00F02179">
              <w:rPr>
                <w:rFonts w:eastAsia="微軟正黑體" w:cstheme="minorHAnsi"/>
                <w:bCs/>
                <w:iCs/>
                <w:kern w:val="0"/>
                <w:sz w:val="22"/>
              </w:rPr>
              <w:t>1000</w:t>
            </w:r>
            <w:r w:rsidRPr="00F02179">
              <w:rPr>
                <w:rFonts w:eastAsia="微軟正黑體" w:cstheme="minorHAnsi"/>
                <w:bCs/>
                <w:iCs/>
                <w:kern w:val="0"/>
                <w:sz w:val="22"/>
              </w:rPr>
              <w:t>客戶個人行銷意願作業」</w:t>
            </w:r>
            <w:r w:rsidRPr="00F02179">
              <w:rPr>
                <w:rFonts w:eastAsia="微軟正黑體" w:cstheme="minorHAnsi"/>
                <w:bCs/>
                <w:iCs/>
                <w:kern w:val="0"/>
                <w:sz w:val="22"/>
              </w:rPr>
              <w:lastRenderedPageBreak/>
              <w:t>中，「同意特定目的外個人資料利用」</w:t>
            </w:r>
            <w:r w:rsidRPr="00F02179">
              <w:rPr>
                <w:rFonts w:eastAsia="微軟正黑體" w:cstheme="minorHAnsi"/>
                <w:bCs/>
                <w:iCs/>
                <w:kern w:val="0"/>
                <w:sz w:val="22"/>
              </w:rPr>
              <w:t>=N</w:t>
            </w:r>
            <w:r w:rsidRPr="00F02179">
              <w:rPr>
                <w:rFonts w:eastAsia="微軟正黑體" w:cstheme="minorHAnsi"/>
                <w:bCs/>
                <w:iCs/>
                <w:kern w:val="0"/>
                <w:sz w:val="22"/>
              </w:rPr>
              <w:t>時</w:t>
            </w:r>
          </w:p>
        </w:tc>
        <w:tc>
          <w:tcPr>
            <w:tcW w:w="4231" w:type="dxa"/>
          </w:tcPr>
          <w:p w:rsidR="0011747F" w:rsidRPr="00F02179"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lastRenderedPageBreak/>
              <w:t>提醒訊息：</w:t>
            </w:r>
            <w:r w:rsidRPr="00F02179">
              <w:rPr>
                <w:rFonts w:eastAsia="微軟正黑體" w:cstheme="minorHAnsi"/>
                <w:sz w:val="22"/>
              </w:rPr>
              <w:t>「客戶不同意第三人行銷」</w:t>
            </w:r>
          </w:p>
        </w:tc>
      </w:tr>
      <w:tr w:rsidR="00DC5FE0" w:rsidRPr="00F02179" w:rsidTr="00C11E83">
        <w:tc>
          <w:tcPr>
            <w:tcW w:w="995"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lastRenderedPageBreak/>
              <w:t>中台</w:t>
            </w:r>
          </w:p>
        </w:tc>
        <w:tc>
          <w:tcPr>
            <w:tcW w:w="3836" w:type="dxa"/>
          </w:tcPr>
          <w:p w:rsidR="00DC5FE0" w:rsidRPr="00C11E83" w:rsidRDefault="00DC5FE0" w:rsidP="008D04BC">
            <w:pPr>
              <w:ind w:left="0" w:firstLine="0"/>
              <w:rPr>
                <w:rFonts w:eastAsia="微軟正黑體" w:cstheme="minorHAnsi"/>
                <w:bCs/>
                <w:iCs/>
                <w:kern w:val="0"/>
                <w:sz w:val="22"/>
              </w:rPr>
            </w:pPr>
            <w:r w:rsidRPr="00F02179">
              <w:rPr>
                <w:rFonts w:eastAsia="微軟正黑體" w:cstheme="minorHAnsi"/>
                <w:bCs/>
                <w:iCs/>
                <w:kern w:val="0"/>
                <w:sz w:val="22"/>
              </w:rPr>
              <w:t>當客戶已申請刪除個資</w:t>
            </w:r>
          </w:p>
        </w:tc>
        <w:tc>
          <w:tcPr>
            <w:tcW w:w="4231"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錯誤訊息：資料已申請刪除</w:t>
            </w:r>
          </w:p>
        </w:tc>
      </w:tr>
      <w:tr w:rsidR="00DC5FE0" w:rsidRPr="00F02179" w:rsidTr="00C11E83">
        <w:tc>
          <w:tcPr>
            <w:tcW w:w="995" w:type="dxa"/>
          </w:tcPr>
          <w:p w:rsidR="00DC5FE0" w:rsidRPr="00C11E83" w:rsidRDefault="00091002" w:rsidP="008D04BC">
            <w:pPr>
              <w:ind w:left="0" w:firstLine="0"/>
              <w:rPr>
                <w:rFonts w:eastAsia="微軟正黑體" w:cstheme="minorHAnsi"/>
                <w:bCs/>
                <w:iCs/>
                <w:kern w:val="0"/>
                <w:sz w:val="22"/>
              </w:rPr>
            </w:pPr>
            <w:r w:rsidRPr="00F02179">
              <w:rPr>
                <w:rFonts w:eastAsia="微軟正黑體" w:cstheme="minorHAnsi"/>
                <w:bCs/>
                <w:iCs/>
                <w:kern w:val="0"/>
                <w:sz w:val="22"/>
              </w:rPr>
              <w:t>核心</w:t>
            </w:r>
          </w:p>
        </w:tc>
        <w:tc>
          <w:tcPr>
            <w:tcW w:w="3836"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帳戶已結清</w:t>
            </w:r>
          </w:p>
        </w:tc>
        <w:tc>
          <w:tcPr>
            <w:tcW w:w="4231"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錯誤訊息：該帳號已結清</w:t>
            </w:r>
          </w:p>
        </w:tc>
      </w:tr>
      <w:tr w:rsidR="00091002" w:rsidRPr="00F02179" w:rsidTr="0011747F">
        <w:tc>
          <w:tcPr>
            <w:tcW w:w="995" w:type="dxa"/>
          </w:tcPr>
          <w:p w:rsidR="00091002" w:rsidRPr="00F02179" w:rsidRDefault="00091002" w:rsidP="008D04BC">
            <w:pPr>
              <w:ind w:left="0" w:firstLine="0"/>
              <w:rPr>
                <w:rFonts w:eastAsia="微軟正黑體" w:cstheme="minorHAnsi"/>
                <w:bCs/>
                <w:iCs/>
                <w:kern w:val="0"/>
                <w:sz w:val="22"/>
              </w:rPr>
            </w:pPr>
            <w:r w:rsidRPr="00F02179">
              <w:rPr>
                <w:rFonts w:eastAsia="微軟正黑體" w:cstheme="minorHAnsi"/>
                <w:bCs/>
                <w:iCs/>
                <w:kern w:val="0"/>
                <w:sz w:val="22"/>
              </w:rPr>
              <w:t>核心</w:t>
            </w:r>
          </w:p>
        </w:tc>
        <w:tc>
          <w:tcPr>
            <w:tcW w:w="3836" w:type="dxa"/>
          </w:tcPr>
          <w:p w:rsidR="00091002" w:rsidRPr="00F02179" w:rsidRDefault="00091002" w:rsidP="008D04BC">
            <w:pPr>
              <w:ind w:left="0" w:firstLine="0"/>
              <w:rPr>
                <w:rFonts w:eastAsia="微軟正黑體" w:cstheme="minorHAnsi"/>
                <w:bCs/>
                <w:iCs/>
                <w:kern w:val="0"/>
                <w:sz w:val="22"/>
              </w:rPr>
            </w:pPr>
            <w:r w:rsidRPr="00F02179">
              <w:rPr>
                <w:rFonts w:eastAsia="微軟正黑體" w:cstheme="minorHAnsi"/>
                <w:bCs/>
                <w:iCs/>
                <w:kern w:val="0"/>
                <w:sz w:val="22"/>
              </w:rPr>
              <w:t>當所輸入的帳號與</w:t>
            </w:r>
            <w:r w:rsidRPr="00F02179">
              <w:rPr>
                <w:rFonts w:eastAsia="微軟正黑體" w:cstheme="minorHAnsi"/>
                <w:bCs/>
                <w:iCs/>
                <w:kern w:val="0"/>
                <w:sz w:val="22"/>
              </w:rPr>
              <w:t>ID</w:t>
            </w:r>
            <w:r w:rsidRPr="00F02179">
              <w:rPr>
                <w:rFonts w:eastAsia="微軟正黑體" w:cstheme="minorHAnsi"/>
                <w:bCs/>
                <w:iCs/>
                <w:kern w:val="0"/>
                <w:sz w:val="22"/>
              </w:rPr>
              <w:t>非同一人時</w:t>
            </w:r>
          </w:p>
        </w:tc>
        <w:tc>
          <w:tcPr>
            <w:tcW w:w="4231" w:type="dxa"/>
          </w:tcPr>
          <w:p w:rsidR="00091002" w:rsidRPr="00F02179" w:rsidRDefault="00091002" w:rsidP="008D04BC">
            <w:pPr>
              <w:ind w:left="0" w:firstLine="0"/>
              <w:rPr>
                <w:rFonts w:eastAsia="微軟正黑體" w:cstheme="minorHAnsi"/>
                <w:bCs/>
                <w:iCs/>
                <w:kern w:val="0"/>
                <w:sz w:val="22"/>
              </w:rPr>
            </w:pPr>
            <w:r w:rsidRPr="00F02179">
              <w:rPr>
                <w:rFonts w:eastAsia="微軟正黑體" w:cstheme="minorHAnsi"/>
                <w:bCs/>
                <w:iCs/>
                <w:kern w:val="0"/>
                <w:sz w:val="22"/>
              </w:rPr>
              <w:t>錯誤訊息：輸入</w:t>
            </w:r>
            <w:r w:rsidRPr="00F02179">
              <w:rPr>
                <w:rFonts w:eastAsia="微軟正黑體" w:cstheme="minorHAnsi"/>
                <w:bCs/>
                <w:iCs/>
                <w:kern w:val="0"/>
                <w:sz w:val="22"/>
              </w:rPr>
              <w:t xml:space="preserve"> ID </w:t>
            </w:r>
            <w:r w:rsidRPr="00F02179">
              <w:rPr>
                <w:rFonts w:eastAsia="微軟正黑體" w:cstheme="minorHAnsi"/>
                <w:bCs/>
                <w:iCs/>
                <w:kern w:val="0"/>
                <w:sz w:val="22"/>
              </w:rPr>
              <w:t>與帳號統一編號不合</w:t>
            </w:r>
          </w:p>
        </w:tc>
      </w:tr>
      <w:tr w:rsidR="00DC5FE0" w:rsidRPr="00F02179" w:rsidTr="00C11E83">
        <w:tc>
          <w:tcPr>
            <w:tcW w:w="995"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中台</w:t>
            </w:r>
          </w:p>
        </w:tc>
        <w:tc>
          <w:tcPr>
            <w:tcW w:w="3836"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當客戶</w:t>
            </w:r>
            <w:r w:rsidRPr="00F02179">
              <w:rPr>
                <w:rFonts w:eastAsia="微軟正黑體" w:cstheme="minorHAnsi"/>
                <w:bCs/>
                <w:iCs/>
                <w:kern w:val="0"/>
                <w:sz w:val="22"/>
              </w:rPr>
              <w:t>1197</w:t>
            </w:r>
            <w:r w:rsidRPr="00F02179">
              <w:rPr>
                <w:rFonts w:eastAsia="微軟正黑體" w:cstheme="minorHAnsi"/>
                <w:bCs/>
                <w:iCs/>
                <w:kern w:val="0"/>
                <w:sz w:val="22"/>
              </w:rPr>
              <w:t>的「</w:t>
            </w:r>
            <w:r w:rsidRPr="00F02179">
              <w:rPr>
                <w:rFonts w:eastAsia="微軟正黑體" w:cstheme="minorHAnsi"/>
                <w:bCs/>
                <w:iCs/>
                <w:kern w:val="0"/>
                <w:sz w:val="22"/>
              </w:rPr>
              <w:t>ML/FT</w:t>
            </w:r>
            <w:r w:rsidRPr="00F02179">
              <w:rPr>
                <w:rFonts w:eastAsia="微軟正黑體" w:cstheme="minorHAnsi"/>
                <w:bCs/>
                <w:iCs/>
                <w:kern w:val="0"/>
                <w:sz w:val="22"/>
              </w:rPr>
              <w:t>風險註記」第</w:t>
            </w:r>
            <w:r w:rsidRPr="00F02179">
              <w:rPr>
                <w:rFonts w:eastAsia="微軟正黑體" w:cstheme="minorHAnsi"/>
                <w:bCs/>
                <w:iCs/>
                <w:kern w:val="0"/>
                <w:sz w:val="22"/>
              </w:rPr>
              <w:t>15</w:t>
            </w:r>
            <w:r w:rsidRPr="00F02179">
              <w:rPr>
                <w:rFonts w:eastAsia="微軟正黑體" w:cstheme="minorHAnsi"/>
                <w:bCs/>
                <w:iCs/>
                <w:kern w:val="0"/>
                <w:sz w:val="22"/>
              </w:rPr>
              <w:t>項</w:t>
            </w:r>
            <w:r w:rsidRPr="00F02179">
              <w:rPr>
                <w:rFonts w:eastAsia="微軟正黑體" w:cstheme="minorHAnsi"/>
                <w:bCs/>
                <w:iCs/>
                <w:kern w:val="0"/>
                <w:sz w:val="22"/>
              </w:rPr>
              <w:t>(</w:t>
            </w:r>
            <w:r w:rsidRPr="00F02179">
              <w:rPr>
                <w:rFonts w:eastAsia="微軟正黑體" w:cstheme="minorHAnsi"/>
                <w:bCs/>
                <w:iCs/>
                <w:kern w:val="0"/>
                <w:sz w:val="22"/>
              </w:rPr>
              <w:t>久未往來戶</w:t>
            </w:r>
            <w:r w:rsidRPr="00F02179">
              <w:rPr>
                <w:rFonts w:eastAsia="微軟正黑體" w:cstheme="minorHAnsi"/>
                <w:bCs/>
                <w:iCs/>
                <w:kern w:val="0"/>
                <w:sz w:val="22"/>
              </w:rPr>
              <w:t>)=Y</w:t>
            </w:r>
            <w:r w:rsidRPr="00F02179">
              <w:rPr>
                <w:rFonts w:eastAsia="微軟正黑體" w:cstheme="minorHAnsi"/>
                <w:bCs/>
                <w:iCs/>
                <w:kern w:val="0"/>
                <w:sz w:val="22"/>
              </w:rPr>
              <w:t>時</w:t>
            </w:r>
          </w:p>
        </w:tc>
        <w:tc>
          <w:tcPr>
            <w:tcW w:w="4231" w:type="dxa"/>
          </w:tcPr>
          <w:p w:rsidR="00DC5FE0" w:rsidRPr="00C11E83" w:rsidRDefault="0011747F" w:rsidP="008D04BC">
            <w:pPr>
              <w:ind w:left="0" w:firstLine="0"/>
              <w:rPr>
                <w:rFonts w:eastAsia="微軟正黑體" w:cstheme="minorHAnsi"/>
                <w:bCs/>
                <w:iCs/>
                <w:kern w:val="0"/>
                <w:sz w:val="22"/>
              </w:rPr>
            </w:pPr>
            <w:r w:rsidRPr="00F02179">
              <w:rPr>
                <w:rFonts w:eastAsia="微軟正黑體" w:cstheme="minorHAnsi"/>
                <w:bCs/>
                <w:iCs/>
                <w:kern w:val="0"/>
                <w:sz w:val="22"/>
              </w:rPr>
              <w:t>須</w:t>
            </w:r>
            <w:r w:rsidRPr="00F02179">
              <w:rPr>
                <w:rFonts w:eastAsia="微軟正黑體" w:cstheme="minorHAnsi"/>
                <w:bCs/>
                <w:iCs/>
                <w:kern w:val="0"/>
                <w:sz w:val="22"/>
              </w:rPr>
              <w:t>B</w:t>
            </w:r>
            <w:r w:rsidRPr="00F02179">
              <w:rPr>
                <w:rFonts w:eastAsia="微軟正黑體" w:cstheme="minorHAnsi"/>
                <w:bCs/>
                <w:iCs/>
                <w:kern w:val="0"/>
                <w:sz w:val="22"/>
              </w:rPr>
              <w:t>級主管授權</w:t>
            </w:r>
            <w:r w:rsidRPr="00F02179">
              <w:rPr>
                <w:rFonts w:eastAsia="微軟正黑體" w:cstheme="minorHAnsi"/>
                <w:bCs/>
                <w:iCs/>
                <w:kern w:val="0"/>
                <w:sz w:val="22"/>
              </w:rPr>
              <w:t>:</w:t>
            </w:r>
            <w:r w:rsidRPr="00F02179">
              <w:rPr>
                <w:rFonts w:eastAsia="微軟正黑體" w:cstheme="minorHAnsi"/>
                <w:bCs/>
                <w:iCs/>
                <w:kern w:val="0"/>
                <w:sz w:val="22"/>
              </w:rPr>
              <w:t>「</w:t>
            </w:r>
            <w:r w:rsidRPr="00F02179">
              <w:rPr>
                <w:rFonts w:eastAsia="微軟正黑體" w:cstheme="minorHAnsi"/>
                <w:bCs/>
                <w:iCs/>
                <w:kern w:val="0"/>
                <w:sz w:val="22"/>
              </w:rPr>
              <w:t xml:space="preserve">1197 </w:t>
            </w:r>
            <w:r w:rsidRPr="00F02179">
              <w:rPr>
                <w:rFonts w:eastAsia="微軟正黑體" w:cstheme="minorHAnsi"/>
                <w:bCs/>
                <w:iCs/>
                <w:kern w:val="0"/>
                <w:sz w:val="22"/>
              </w:rPr>
              <w:t>久未往來，請加強關懷」</w:t>
            </w:r>
          </w:p>
        </w:tc>
      </w:tr>
    </w:tbl>
    <w:p w:rsidR="00DC5FE0" w:rsidRPr="00F02179" w:rsidRDefault="00DC5FE0" w:rsidP="008D04BC">
      <w:pPr>
        <w:ind w:left="0" w:firstLine="0"/>
        <w:rPr>
          <w:rFonts w:eastAsia="微軟正黑體" w:cstheme="minorHAnsi"/>
          <w:bCs/>
          <w:iCs/>
          <w:kern w:val="0"/>
          <w:szCs w:val="20"/>
        </w:rPr>
      </w:pPr>
    </w:p>
    <w:p w:rsidR="00BC199F" w:rsidRPr="00C11E83" w:rsidRDefault="00D6510E" w:rsidP="00D6510E">
      <w:pPr>
        <w:ind w:left="0" w:firstLine="0"/>
        <w:rPr>
          <w:rFonts w:eastAsia="微軟正黑體" w:cstheme="minorHAnsi"/>
          <w:b/>
          <w:iCs/>
          <w:kern w:val="0"/>
          <w:szCs w:val="20"/>
        </w:rPr>
      </w:pPr>
      <w:r w:rsidRPr="00F02179">
        <w:rPr>
          <w:rFonts w:eastAsia="微軟正黑體" w:cstheme="minorHAnsi"/>
          <w:b/>
          <w:iCs/>
          <w:kern w:val="0"/>
          <w:szCs w:val="20"/>
        </w:rPr>
        <w:t>查詢</w:t>
      </w:r>
      <w:r w:rsidR="00FC3037" w:rsidRPr="00C11E83">
        <w:rPr>
          <w:rFonts w:eastAsia="微軟正黑體" w:cstheme="minorHAnsi" w:hint="eastAsia"/>
          <w:b/>
          <w:iCs/>
          <w:kern w:val="0"/>
          <w:szCs w:val="20"/>
        </w:rPr>
        <w:t>畫面</w:t>
      </w:r>
      <w:r w:rsidR="00993A6E">
        <w:rPr>
          <w:rFonts w:eastAsia="微軟正黑體" w:cstheme="minorHAnsi" w:hint="eastAsia"/>
          <w:b/>
          <w:iCs/>
          <w:kern w:val="0"/>
          <w:szCs w:val="20"/>
        </w:rPr>
        <w:t xml:space="preserve"> (</w:t>
      </w:r>
      <w:r w:rsidR="00993A6E">
        <w:rPr>
          <w:rFonts w:eastAsia="微軟正黑體" w:cstheme="minorHAnsi" w:hint="eastAsia"/>
          <w:b/>
          <w:iCs/>
          <w:kern w:val="0"/>
          <w:szCs w:val="20"/>
        </w:rPr>
        <w:t>分行系統</w:t>
      </w:r>
      <w:r w:rsidR="00993A6E">
        <w:rPr>
          <w:rFonts w:eastAsia="微軟正黑體" w:cstheme="minorHAnsi" w:hint="eastAsia"/>
          <w:b/>
          <w:iCs/>
          <w:kern w:val="0"/>
          <w:szCs w:val="20"/>
        </w:rPr>
        <w:t>)</w:t>
      </w:r>
      <w:r w:rsidR="00C23D24" w:rsidRPr="00F02179">
        <w:rPr>
          <w:rFonts w:eastAsia="微軟正黑體" w:cstheme="minorHAnsi"/>
          <w:bCs/>
          <w:iCs/>
          <w:kern w:val="0"/>
          <w:szCs w:val="20"/>
        </w:rPr>
        <w:t>：</w:t>
      </w:r>
    </w:p>
    <w:p w:rsidR="00D6510E" w:rsidRPr="00F02179" w:rsidRDefault="00D6510E">
      <w:pPr>
        <w:pStyle w:val="af2"/>
        <w:numPr>
          <w:ilvl w:val="0"/>
          <w:numId w:val="275"/>
        </w:numPr>
        <w:ind w:leftChars="0"/>
        <w:rPr>
          <w:rFonts w:eastAsia="微軟正黑體" w:cstheme="minorHAnsi"/>
          <w:bCs/>
          <w:iCs/>
          <w:kern w:val="0"/>
          <w:szCs w:val="20"/>
        </w:rPr>
      </w:pPr>
      <w:r w:rsidRPr="00F02179">
        <w:rPr>
          <w:rFonts w:eastAsia="微軟正黑體" w:cstheme="minorHAnsi"/>
          <w:bCs/>
          <w:iCs/>
          <w:kern w:val="0"/>
          <w:szCs w:val="20"/>
        </w:rPr>
        <w:t>客戶統一編號</w:t>
      </w:r>
    </w:p>
    <w:p w:rsidR="00D6510E" w:rsidRPr="00F02179" w:rsidRDefault="00D6510E">
      <w:pPr>
        <w:pStyle w:val="af2"/>
        <w:numPr>
          <w:ilvl w:val="0"/>
          <w:numId w:val="275"/>
        </w:numPr>
        <w:ind w:leftChars="0"/>
        <w:rPr>
          <w:rFonts w:eastAsia="微軟正黑體" w:cstheme="minorHAnsi"/>
          <w:bCs/>
          <w:iCs/>
          <w:kern w:val="0"/>
          <w:szCs w:val="20"/>
        </w:rPr>
      </w:pPr>
      <w:r w:rsidRPr="00F02179">
        <w:rPr>
          <w:rFonts w:eastAsia="微軟正黑體" w:cstheme="minorHAnsi"/>
          <w:bCs/>
          <w:iCs/>
          <w:kern w:val="0"/>
          <w:szCs w:val="20"/>
        </w:rPr>
        <w:t>負責人統一編號</w:t>
      </w:r>
    </w:p>
    <w:p w:rsidR="00D6510E" w:rsidRPr="00C11E83" w:rsidRDefault="00D6510E" w:rsidP="00C11E83">
      <w:pPr>
        <w:rPr>
          <w:rFonts w:eastAsia="微軟正黑體" w:cstheme="minorHAnsi"/>
          <w:b/>
          <w:iCs/>
          <w:kern w:val="0"/>
          <w:szCs w:val="20"/>
        </w:rPr>
      </w:pPr>
      <w:r w:rsidRPr="00C11E83">
        <w:rPr>
          <w:rFonts w:eastAsia="微軟正黑體" w:cstheme="minorHAnsi" w:hint="eastAsia"/>
          <w:b/>
          <w:iCs/>
          <w:kern w:val="0"/>
          <w:szCs w:val="20"/>
        </w:rPr>
        <w:t>查詢結果畫面</w:t>
      </w:r>
      <w:r w:rsidR="00993A6E">
        <w:rPr>
          <w:rFonts w:eastAsia="微軟正黑體" w:cstheme="minorHAnsi" w:hint="eastAsia"/>
          <w:b/>
          <w:iCs/>
          <w:kern w:val="0"/>
          <w:szCs w:val="20"/>
        </w:rPr>
        <w:t xml:space="preserve"> (</w:t>
      </w:r>
      <w:r w:rsidR="00993A6E">
        <w:rPr>
          <w:rFonts w:eastAsia="微軟正黑體" w:cstheme="minorHAnsi" w:hint="eastAsia"/>
          <w:b/>
          <w:iCs/>
          <w:kern w:val="0"/>
          <w:szCs w:val="20"/>
        </w:rPr>
        <w:t>分行系統</w:t>
      </w:r>
      <w:r w:rsidR="00993A6E">
        <w:rPr>
          <w:rFonts w:eastAsia="微軟正黑體" w:cstheme="minorHAnsi" w:hint="eastAsia"/>
          <w:b/>
          <w:iCs/>
          <w:kern w:val="0"/>
          <w:szCs w:val="20"/>
        </w:rPr>
        <w:t>)</w:t>
      </w:r>
      <w:r w:rsidRPr="00C11E83">
        <w:rPr>
          <w:rFonts w:eastAsia="微軟正黑體" w:cstheme="minorHAnsi" w:hint="eastAsia"/>
          <w:b/>
          <w:iCs/>
          <w:kern w:val="0"/>
          <w:szCs w:val="20"/>
        </w:rPr>
        <w:t>：</w:t>
      </w:r>
    </w:p>
    <w:p w:rsidR="00D6510E"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帳號</w:t>
      </w:r>
    </w:p>
    <w:p w:rsidR="00BC199F" w:rsidRPr="00C11E83" w:rsidRDefault="00D6510E"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顧客</w:t>
      </w:r>
      <w:r w:rsidR="00BC199F" w:rsidRPr="00C11E83">
        <w:rPr>
          <w:rFonts w:eastAsia="微軟正黑體" w:cstheme="minorHAnsi" w:hint="eastAsia"/>
          <w:bCs/>
          <w:iCs/>
          <w:kern w:val="0"/>
          <w:szCs w:val="20"/>
        </w:rPr>
        <w:t>戶名</w:t>
      </w:r>
    </w:p>
    <w:p w:rsidR="00BC199F"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創建</w:t>
      </w:r>
      <w:r w:rsidRPr="00F02179">
        <w:rPr>
          <w:rFonts w:eastAsia="微軟正黑體" w:cstheme="minorHAnsi"/>
          <w:bCs/>
          <w:iCs/>
          <w:kern w:val="0"/>
          <w:szCs w:val="20"/>
        </w:rPr>
        <w:t>/</w:t>
      </w:r>
      <w:r w:rsidRPr="00F02179">
        <w:rPr>
          <w:rFonts w:eastAsia="微軟正黑體" w:cstheme="minorHAnsi"/>
          <w:bCs/>
          <w:iCs/>
          <w:kern w:val="0"/>
          <w:szCs w:val="20"/>
        </w:rPr>
        <w:t>出生日期</w:t>
      </w:r>
    </w:p>
    <w:p w:rsidR="00935F49" w:rsidRPr="00F02179" w:rsidRDefault="00935F49" w:rsidP="00C11E83">
      <w:pPr>
        <w:pStyle w:val="af2"/>
        <w:numPr>
          <w:ilvl w:val="0"/>
          <w:numId w:val="276"/>
        </w:numPr>
        <w:ind w:leftChars="0"/>
        <w:rPr>
          <w:rFonts w:eastAsia="微軟正黑體" w:cstheme="minorHAnsi"/>
          <w:bCs/>
          <w:iCs/>
          <w:kern w:val="0"/>
          <w:szCs w:val="20"/>
        </w:rPr>
      </w:pPr>
      <w:r w:rsidRPr="00F02179">
        <w:rPr>
          <w:rFonts w:eastAsia="微軟正黑體" w:cstheme="minorHAnsi"/>
          <w:bCs/>
          <w:iCs/>
          <w:kern w:val="0"/>
          <w:szCs w:val="20"/>
        </w:rPr>
        <w:t>若該帳號為公司戶，帶入公司創建日期</w:t>
      </w:r>
    </w:p>
    <w:p w:rsidR="00935F49" w:rsidRPr="00F02179" w:rsidRDefault="00935F49" w:rsidP="00C11E83">
      <w:pPr>
        <w:pStyle w:val="af2"/>
        <w:numPr>
          <w:ilvl w:val="0"/>
          <w:numId w:val="276"/>
        </w:numPr>
        <w:ind w:leftChars="0"/>
        <w:rPr>
          <w:rFonts w:eastAsia="微軟正黑體" w:cstheme="minorHAnsi"/>
          <w:bCs/>
          <w:iCs/>
          <w:kern w:val="0"/>
          <w:szCs w:val="20"/>
        </w:rPr>
      </w:pPr>
      <w:r w:rsidRPr="00F02179">
        <w:rPr>
          <w:rFonts w:eastAsia="微軟正黑體" w:cstheme="minorHAnsi"/>
          <w:bCs/>
          <w:iCs/>
          <w:kern w:val="0"/>
          <w:szCs w:val="20"/>
        </w:rPr>
        <w:t>若該帳號為個人戶，帶入出生日期</w:t>
      </w:r>
    </w:p>
    <w:p w:rsidR="00BC199F"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負責人姓名</w:t>
      </w:r>
    </w:p>
    <w:p w:rsidR="00DC2283" w:rsidRPr="00C11E83" w:rsidRDefault="00DC2283" w:rsidP="00C11E83">
      <w:pPr>
        <w:pStyle w:val="af2"/>
        <w:numPr>
          <w:ilvl w:val="0"/>
          <w:numId w:val="278"/>
        </w:numPr>
        <w:ind w:leftChars="0"/>
        <w:rPr>
          <w:rFonts w:eastAsia="微軟正黑體" w:cstheme="minorHAnsi"/>
          <w:bCs/>
          <w:iCs/>
          <w:kern w:val="0"/>
          <w:szCs w:val="20"/>
        </w:rPr>
      </w:pPr>
      <w:r w:rsidRPr="00F02179">
        <w:rPr>
          <w:rFonts w:eastAsia="微軟正黑體" w:cstheme="minorHAnsi"/>
          <w:bCs/>
          <w:iCs/>
          <w:kern w:val="0"/>
          <w:szCs w:val="20"/>
        </w:rPr>
        <w:t>若該帳號為公司戶，帶入負責人姓名</w:t>
      </w:r>
    </w:p>
    <w:p w:rsidR="00DC2283" w:rsidRPr="00C11E83" w:rsidRDefault="00DC2283" w:rsidP="00C11E83">
      <w:pPr>
        <w:pStyle w:val="af2"/>
        <w:numPr>
          <w:ilvl w:val="0"/>
          <w:numId w:val="278"/>
        </w:numPr>
        <w:ind w:leftChars="0"/>
        <w:rPr>
          <w:rFonts w:eastAsia="微軟正黑體" w:cstheme="minorHAnsi"/>
          <w:bCs/>
          <w:iCs/>
          <w:kern w:val="0"/>
          <w:szCs w:val="20"/>
        </w:rPr>
      </w:pPr>
      <w:r w:rsidRPr="00F02179">
        <w:rPr>
          <w:rFonts w:eastAsia="微軟正黑體" w:cstheme="minorHAnsi"/>
          <w:bCs/>
          <w:iCs/>
          <w:kern w:val="0"/>
          <w:szCs w:val="20"/>
        </w:rPr>
        <w:t>若該帳號為個人戶，欄位空白</w:t>
      </w:r>
    </w:p>
    <w:p w:rsidR="00BC199F"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負責人生日</w:t>
      </w:r>
    </w:p>
    <w:p w:rsidR="00DC2283" w:rsidRPr="00F02179" w:rsidRDefault="00DC2283" w:rsidP="00C11E83">
      <w:pPr>
        <w:pStyle w:val="af2"/>
        <w:numPr>
          <w:ilvl w:val="0"/>
          <w:numId w:val="279"/>
        </w:numPr>
        <w:ind w:leftChars="0"/>
        <w:rPr>
          <w:rFonts w:eastAsia="微軟正黑體" w:cstheme="minorHAnsi"/>
          <w:bCs/>
          <w:iCs/>
          <w:kern w:val="0"/>
          <w:szCs w:val="20"/>
        </w:rPr>
      </w:pPr>
      <w:r w:rsidRPr="00F02179">
        <w:rPr>
          <w:rFonts w:eastAsia="微軟正黑體" w:cstheme="minorHAnsi"/>
          <w:bCs/>
          <w:iCs/>
          <w:kern w:val="0"/>
          <w:szCs w:val="20"/>
        </w:rPr>
        <w:t>若該帳號為公司戶，帶入負責人生日</w:t>
      </w:r>
    </w:p>
    <w:p w:rsidR="00DC2283" w:rsidRPr="00C11E83" w:rsidRDefault="00DC2283" w:rsidP="00C11E83">
      <w:pPr>
        <w:pStyle w:val="af2"/>
        <w:numPr>
          <w:ilvl w:val="0"/>
          <w:numId w:val="279"/>
        </w:numPr>
        <w:ind w:leftChars="0"/>
        <w:rPr>
          <w:rFonts w:eastAsia="微軟正黑體" w:cstheme="minorHAnsi"/>
          <w:bCs/>
          <w:iCs/>
          <w:kern w:val="0"/>
          <w:szCs w:val="20"/>
        </w:rPr>
      </w:pPr>
      <w:r w:rsidRPr="00F02179">
        <w:rPr>
          <w:rFonts w:eastAsia="微軟正黑體" w:cstheme="minorHAnsi"/>
          <w:bCs/>
          <w:iCs/>
          <w:kern w:val="0"/>
          <w:szCs w:val="20"/>
        </w:rPr>
        <w:t>若該帳號為個人戶，欄位空白</w:t>
      </w:r>
    </w:p>
    <w:p w:rsidR="00BC199F"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印鑑大卡張數</w:t>
      </w:r>
    </w:p>
    <w:p w:rsidR="00D11D74"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列印印鑑大卡原因</w:t>
      </w:r>
    </w:p>
    <w:p w:rsidR="00BC199F" w:rsidRPr="00F02179" w:rsidRDefault="00BC199F" w:rsidP="00C11E83">
      <w:pPr>
        <w:pStyle w:val="af2"/>
        <w:numPr>
          <w:ilvl w:val="0"/>
          <w:numId w:val="277"/>
        </w:numPr>
        <w:ind w:leftChars="0"/>
        <w:rPr>
          <w:rFonts w:eastAsia="微軟正黑體" w:cstheme="minorHAnsi"/>
          <w:bCs/>
          <w:iCs/>
          <w:kern w:val="0"/>
          <w:szCs w:val="20"/>
        </w:rPr>
      </w:pPr>
      <w:r w:rsidRPr="00F02179">
        <w:rPr>
          <w:rFonts w:eastAsia="微軟正黑體" w:cstheme="minorHAnsi"/>
          <w:bCs/>
          <w:iCs/>
          <w:kern w:val="0"/>
          <w:szCs w:val="20"/>
        </w:rPr>
        <w:t>1.</w:t>
      </w:r>
      <w:r w:rsidRPr="00F02179">
        <w:rPr>
          <w:rFonts w:eastAsia="微軟正黑體" w:cstheme="minorHAnsi"/>
          <w:bCs/>
          <w:iCs/>
          <w:kern w:val="0"/>
          <w:szCs w:val="20"/>
        </w:rPr>
        <w:t>新開戶；</w:t>
      </w:r>
      <w:r w:rsidRPr="00F02179">
        <w:rPr>
          <w:rFonts w:eastAsia="微軟正黑體" w:cstheme="minorHAnsi"/>
          <w:bCs/>
          <w:iCs/>
          <w:kern w:val="0"/>
          <w:szCs w:val="20"/>
        </w:rPr>
        <w:t>2.</w:t>
      </w:r>
      <w:r w:rsidRPr="00F02179">
        <w:rPr>
          <w:rFonts w:eastAsia="微軟正黑體" w:cstheme="minorHAnsi"/>
          <w:bCs/>
          <w:iCs/>
          <w:kern w:val="0"/>
          <w:szCs w:val="20"/>
        </w:rPr>
        <w:t>變更印鑑；</w:t>
      </w:r>
      <w:r w:rsidRPr="00F02179">
        <w:rPr>
          <w:rFonts w:eastAsia="微軟正黑體" w:cstheme="minorHAnsi"/>
          <w:bCs/>
          <w:iCs/>
          <w:kern w:val="0"/>
          <w:szCs w:val="20"/>
        </w:rPr>
        <w:t>3.</w:t>
      </w:r>
      <w:r w:rsidRPr="00F02179">
        <w:rPr>
          <w:rFonts w:eastAsia="微軟正黑體" w:cstheme="minorHAnsi"/>
          <w:bCs/>
          <w:iCs/>
          <w:kern w:val="0"/>
          <w:szCs w:val="20"/>
        </w:rPr>
        <w:t>掛失並變更印鑑；</w:t>
      </w:r>
      <w:r w:rsidRPr="00F02179">
        <w:rPr>
          <w:rFonts w:eastAsia="微軟正黑體" w:cstheme="minorHAnsi"/>
          <w:bCs/>
          <w:iCs/>
          <w:kern w:val="0"/>
          <w:szCs w:val="20"/>
        </w:rPr>
        <w:t>4.</w:t>
      </w:r>
      <w:r w:rsidRPr="00F02179">
        <w:rPr>
          <w:rFonts w:eastAsia="微軟正黑體" w:cstheme="minorHAnsi"/>
          <w:bCs/>
          <w:iCs/>
          <w:kern w:val="0"/>
          <w:szCs w:val="20"/>
        </w:rPr>
        <w:t>其他</w:t>
      </w:r>
    </w:p>
    <w:p w:rsidR="00887D99" w:rsidRPr="00F02179" w:rsidRDefault="00887D99"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印鑑總式</w:t>
      </w:r>
      <w:r w:rsidR="007B38C1" w:rsidRPr="00F02179">
        <w:rPr>
          <w:rFonts w:eastAsia="微軟正黑體" w:cstheme="minorHAnsi"/>
          <w:bCs/>
          <w:iCs/>
          <w:kern w:val="0"/>
          <w:szCs w:val="20"/>
        </w:rPr>
        <w:t>：該張印鑑卡上總共有幾個印鑑</w:t>
      </w:r>
      <w:r w:rsidR="007B38C1" w:rsidRPr="00F02179">
        <w:rPr>
          <w:rFonts w:eastAsia="微軟正黑體" w:cstheme="minorHAnsi"/>
          <w:bCs/>
          <w:iCs/>
          <w:kern w:val="0"/>
          <w:szCs w:val="20"/>
        </w:rPr>
        <w:t>/</w:t>
      </w:r>
      <w:r w:rsidR="007B38C1" w:rsidRPr="00F02179">
        <w:rPr>
          <w:rFonts w:eastAsia="微軟正黑體" w:cstheme="minorHAnsi"/>
          <w:bCs/>
          <w:iCs/>
          <w:kern w:val="0"/>
          <w:szCs w:val="20"/>
        </w:rPr>
        <w:t>簽名</w:t>
      </w:r>
    </w:p>
    <w:p w:rsidR="00887D99" w:rsidRPr="00C11E83" w:rsidRDefault="00887D99"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印鑑憑式</w:t>
      </w:r>
      <w:r w:rsidR="007B38C1" w:rsidRPr="00F02179">
        <w:rPr>
          <w:rFonts w:eastAsia="微軟正黑體" w:cstheme="minorHAnsi"/>
          <w:bCs/>
          <w:iCs/>
          <w:kern w:val="0"/>
          <w:szCs w:val="20"/>
        </w:rPr>
        <w:t>：進行交易時需要憑藉多少印鑑卡上多少式才能核可交易</w:t>
      </w:r>
    </w:p>
    <w:p w:rsidR="00887D99" w:rsidRPr="00F02179" w:rsidRDefault="00887D99"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更改時任有效式</w:t>
      </w:r>
      <w:r w:rsidR="007B38C1" w:rsidRPr="00F02179">
        <w:rPr>
          <w:rFonts w:eastAsia="微軟正黑體" w:cstheme="minorHAnsi"/>
          <w:bCs/>
          <w:iCs/>
          <w:kern w:val="0"/>
          <w:szCs w:val="20"/>
        </w:rPr>
        <w:t>：更改單據時需要憑藉多少印鑑卡上多少式才能核可交易</w:t>
      </w:r>
    </w:p>
    <w:p w:rsidR="00BC199F"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戶籍地址</w:t>
      </w:r>
    </w:p>
    <w:p w:rsidR="00BC199F" w:rsidRPr="00F02179" w:rsidRDefault="00BC199F" w:rsidP="00C11E83">
      <w:pPr>
        <w:pStyle w:val="af2"/>
        <w:numPr>
          <w:ilvl w:val="0"/>
          <w:numId w:val="281"/>
        </w:numPr>
        <w:ind w:leftChars="0"/>
        <w:rPr>
          <w:rFonts w:eastAsia="微軟正黑體" w:cstheme="minorHAnsi"/>
          <w:bCs/>
          <w:iCs/>
          <w:kern w:val="0"/>
          <w:szCs w:val="20"/>
        </w:rPr>
      </w:pPr>
      <w:r w:rsidRPr="00F02179">
        <w:rPr>
          <w:rFonts w:eastAsia="微軟正黑體" w:cstheme="minorHAnsi"/>
          <w:bCs/>
          <w:iCs/>
          <w:kern w:val="0"/>
          <w:szCs w:val="20"/>
        </w:rPr>
        <w:t>通訊地址</w:t>
      </w:r>
    </w:p>
    <w:p w:rsidR="00BC199F" w:rsidRPr="00C11E83" w:rsidRDefault="00BC199F" w:rsidP="00C11E83">
      <w:pPr>
        <w:ind w:firstLine="0"/>
        <w:rPr>
          <w:rFonts w:eastAsia="微軟正黑體" w:cstheme="minorHAnsi"/>
          <w:bCs/>
          <w:iCs/>
          <w:kern w:val="0"/>
          <w:szCs w:val="20"/>
        </w:rPr>
      </w:pPr>
    </w:p>
    <w:p w:rsidR="00FC3037" w:rsidRPr="00F02179" w:rsidRDefault="00FC3037" w:rsidP="006458A0">
      <w:pPr>
        <w:ind w:left="0" w:firstLine="0"/>
        <w:rPr>
          <w:rFonts w:eastAsia="微軟正黑體" w:cstheme="minorHAnsi"/>
          <w:bCs/>
          <w:iCs/>
          <w:kern w:val="0"/>
          <w:szCs w:val="20"/>
        </w:rPr>
      </w:pPr>
      <w:r w:rsidRPr="00C11E83">
        <w:rPr>
          <w:rFonts w:eastAsia="微軟正黑體" w:cstheme="minorHAnsi" w:hint="eastAsia"/>
          <w:b/>
          <w:iCs/>
          <w:kern w:val="0"/>
          <w:szCs w:val="20"/>
        </w:rPr>
        <w:t>列印印鑑卡歷史檔</w:t>
      </w:r>
      <w:r w:rsidR="006458A0" w:rsidRPr="00F02179">
        <w:rPr>
          <w:rFonts w:eastAsia="微軟正黑體" w:cstheme="minorHAnsi"/>
          <w:bCs/>
          <w:iCs/>
          <w:kern w:val="0"/>
          <w:szCs w:val="20"/>
        </w:rPr>
        <w:t>，</w:t>
      </w:r>
      <w:r w:rsidR="00420141" w:rsidRPr="00F02179">
        <w:rPr>
          <w:rFonts w:eastAsia="微軟正黑體" w:cstheme="minorHAnsi"/>
          <w:bCs/>
          <w:iCs/>
          <w:kern w:val="0"/>
          <w:szCs w:val="20"/>
        </w:rPr>
        <w:t>存款中台需儲存以下</w:t>
      </w:r>
      <w:r w:rsidRPr="00F02179">
        <w:rPr>
          <w:rFonts w:eastAsia="微軟正黑體" w:cstheme="minorHAnsi"/>
          <w:bCs/>
          <w:iCs/>
          <w:kern w:val="0"/>
          <w:szCs w:val="20"/>
        </w:rPr>
        <w:t>欄位資訊</w:t>
      </w:r>
    </w:p>
    <w:p w:rsidR="00FF6D60" w:rsidRPr="00F02179" w:rsidRDefault="00FF6D60" w:rsidP="00887D99">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分行別</w:t>
      </w:r>
    </w:p>
    <w:p w:rsidR="00804C95" w:rsidRPr="00F02179" w:rsidRDefault="00804C95" w:rsidP="00887D99">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lastRenderedPageBreak/>
        <w:t>交易代碼</w:t>
      </w:r>
    </w:p>
    <w:p w:rsidR="00FF6D60" w:rsidRPr="00C11E83" w:rsidRDefault="00FF6D60" w:rsidP="00804C95">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更改時間</w:t>
      </w:r>
    </w:p>
    <w:p w:rsidR="00FF6D60" w:rsidRPr="00F02179" w:rsidRDefault="00FF6D60" w:rsidP="00FF6D60">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分行授權理由</w:t>
      </w:r>
    </w:p>
    <w:p w:rsidR="00FF6D60" w:rsidRPr="00F02179" w:rsidRDefault="00FF6D60" w:rsidP="00FF6D60">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主機授權理由</w:t>
      </w:r>
    </w:p>
    <w:p w:rsidR="00FF6D60" w:rsidRPr="00F02179" w:rsidRDefault="00FF6D60" w:rsidP="00FF6D60">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主機主管代號</w:t>
      </w:r>
      <w:r w:rsidRPr="00F02179">
        <w:rPr>
          <w:rFonts w:eastAsia="微軟正黑體" w:cstheme="minorHAnsi"/>
          <w:bCs/>
          <w:iCs/>
          <w:kern w:val="0"/>
          <w:szCs w:val="20"/>
        </w:rPr>
        <w:t xml:space="preserve">  (A)</w:t>
      </w:r>
    </w:p>
    <w:p w:rsidR="00FF6D60" w:rsidRPr="00F02179" w:rsidRDefault="00FF6D60" w:rsidP="00FF6D60">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主機主管代號</w:t>
      </w:r>
      <w:r w:rsidRPr="00F02179">
        <w:rPr>
          <w:rFonts w:eastAsia="微軟正黑體" w:cstheme="minorHAnsi"/>
          <w:bCs/>
          <w:iCs/>
          <w:kern w:val="0"/>
          <w:szCs w:val="20"/>
        </w:rPr>
        <w:t xml:space="preserve">  (B)</w:t>
      </w:r>
    </w:p>
    <w:p w:rsidR="00FF6D60" w:rsidRPr="00F02179" w:rsidRDefault="00FF6D60" w:rsidP="00FF6D60">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櫃員代號</w:t>
      </w:r>
    </w:p>
    <w:p w:rsidR="00887D99" w:rsidRPr="00F02179" w:rsidRDefault="00887D99" w:rsidP="00887D99">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帳號</w:t>
      </w:r>
    </w:p>
    <w:p w:rsidR="00FF6D60" w:rsidRPr="00F02179" w:rsidRDefault="00FF6D60" w:rsidP="00887D99">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開戶日期</w:t>
      </w:r>
    </w:p>
    <w:p w:rsidR="00FF6D60" w:rsidRPr="00F02179" w:rsidRDefault="00954949" w:rsidP="00887D99">
      <w:pPr>
        <w:pStyle w:val="af2"/>
        <w:numPr>
          <w:ilvl w:val="0"/>
          <w:numId w:val="273"/>
        </w:numPr>
        <w:ind w:leftChars="0"/>
        <w:rPr>
          <w:rFonts w:eastAsia="微軟正黑體" w:cstheme="minorHAnsi"/>
          <w:bCs/>
          <w:iCs/>
          <w:kern w:val="0"/>
          <w:szCs w:val="20"/>
        </w:rPr>
      </w:pPr>
      <w:r>
        <w:rPr>
          <w:rFonts w:eastAsia="微軟正黑體" w:cstheme="minorHAnsi" w:hint="eastAsia"/>
          <w:bCs/>
          <w:iCs/>
          <w:kern w:val="0"/>
          <w:szCs w:val="20"/>
        </w:rPr>
        <w:t>顧客</w:t>
      </w:r>
      <w:r w:rsidR="00FF6D60" w:rsidRPr="00F02179">
        <w:rPr>
          <w:rFonts w:eastAsia="微軟正黑體" w:cstheme="minorHAnsi"/>
          <w:bCs/>
          <w:iCs/>
          <w:kern w:val="0"/>
          <w:szCs w:val="20"/>
        </w:rPr>
        <w:t>戶名</w:t>
      </w:r>
      <w:r>
        <w:rPr>
          <w:rFonts w:eastAsia="微軟正黑體" w:cstheme="minorHAnsi" w:hint="eastAsia"/>
          <w:bCs/>
          <w:iCs/>
          <w:kern w:val="0"/>
          <w:szCs w:val="20"/>
        </w:rPr>
        <w:t xml:space="preserve"> (</w:t>
      </w:r>
      <w:r>
        <w:rPr>
          <w:rFonts w:eastAsia="微軟正黑體" w:cstheme="minorHAnsi"/>
          <w:bCs/>
          <w:iCs/>
          <w:kern w:val="0"/>
          <w:szCs w:val="20"/>
        </w:rPr>
        <w:t>Customer</w:t>
      </w:r>
      <w:r>
        <w:rPr>
          <w:rFonts w:eastAsia="微軟正黑體" w:cstheme="minorHAnsi" w:hint="eastAsia"/>
          <w:bCs/>
          <w:iCs/>
          <w:kern w:val="0"/>
          <w:szCs w:val="20"/>
        </w:rPr>
        <w:t xml:space="preserve"> Name)</w:t>
      </w:r>
    </w:p>
    <w:p w:rsidR="00887D99" w:rsidRPr="00F02179" w:rsidRDefault="00887D99" w:rsidP="00887D99">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客戶統一編號</w:t>
      </w:r>
    </w:p>
    <w:p w:rsidR="00804C95" w:rsidRPr="00F02179" w:rsidRDefault="00804C95" w:rsidP="00887D99">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列印印鑑大卡</w:t>
      </w:r>
      <w:r w:rsidRPr="00F02179">
        <w:rPr>
          <w:rFonts w:eastAsia="微軟正黑體" w:cstheme="minorHAnsi"/>
          <w:bCs/>
          <w:iCs/>
          <w:kern w:val="0"/>
          <w:szCs w:val="20"/>
        </w:rPr>
        <w:t xml:space="preserve"> (Y/N)</w:t>
      </w:r>
    </w:p>
    <w:p w:rsidR="00887D99" w:rsidRPr="00F02179" w:rsidRDefault="00887D99" w:rsidP="00804C95">
      <w:pPr>
        <w:pStyle w:val="af2"/>
        <w:numPr>
          <w:ilvl w:val="0"/>
          <w:numId w:val="273"/>
        </w:numPr>
        <w:ind w:leftChars="0"/>
        <w:rPr>
          <w:rFonts w:eastAsia="微軟正黑體" w:cstheme="minorHAnsi"/>
          <w:bCs/>
          <w:iCs/>
          <w:kern w:val="0"/>
          <w:szCs w:val="20"/>
        </w:rPr>
      </w:pPr>
      <w:r w:rsidRPr="00F02179">
        <w:rPr>
          <w:rFonts w:eastAsia="微軟正黑體" w:cstheme="minorHAnsi"/>
          <w:bCs/>
          <w:iCs/>
          <w:kern w:val="0"/>
          <w:szCs w:val="20"/>
        </w:rPr>
        <w:t>列印印鑑大卡原因</w:t>
      </w:r>
      <w:r w:rsidR="00804C95" w:rsidRPr="00F02179">
        <w:rPr>
          <w:rFonts w:eastAsia="微軟正黑體" w:cstheme="minorHAnsi"/>
          <w:bCs/>
          <w:iCs/>
          <w:kern w:val="0"/>
          <w:szCs w:val="20"/>
        </w:rPr>
        <w:t>：</w:t>
      </w:r>
      <w:r w:rsidR="00804C95" w:rsidRPr="00F02179">
        <w:rPr>
          <w:rFonts w:eastAsia="微軟正黑體" w:cstheme="minorHAnsi"/>
          <w:bCs/>
          <w:iCs/>
          <w:kern w:val="0"/>
          <w:szCs w:val="20"/>
        </w:rPr>
        <w:t xml:space="preserve">1. </w:t>
      </w:r>
      <w:r w:rsidR="00804C95" w:rsidRPr="00F02179">
        <w:rPr>
          <w:rFonts w:eastAsia="微軟正黑體" w:cstheme="minorHAnsi"/>
          <w:bCs/>
          <w:iCs/>
          <w:kern w:val="0"/>
          <w:szCs w:val="20"/>
        </w:rPr>
        <w:t>新開戶</w:t>
      </w:r>
      <w:r w:rsidR="00804C95" w:rsidRPr="00F02179">
        <w:rPr>
          <w:rFonts w:eastAsia="微軟正黑體" w:cstheme="minorHAnsi"/>
          <w:bCs/>
          <w:iCs/>
          <w:kern w:val="0"/>
          <w:szCs w:val="20"/>
        </w:rPr>
        <w:t xml:space="preserve"> 2. </w:t>
      </w:r>
      <w:r w:rsidR="00804C95" w:rsidRPr="00F02179">
        <w:rPr>
          <w:rFonts w:eastAsia="微軟正黑體" w:cstheme="minorHAnsi"/>
          <w:bCs/>
          <w:iCs/>
          <w:kern w:val="0"/>
          <w:szCs w:val="20"/>
        </w:rPr>
        <w:t>變更印鑑</w:t>
      </w:r>
      <w:r w:rsidR="00804C95" w:rsidRPr="00F02179">
        <w:rPr>
          <w:rFonts w:eastAsia="微軟正黑體" w:cstheme="minorHAnsi"/>
          <w:bCs/>
          <w:iCs/>
          <w:kern w:val="0"/>
          <w:szCs w:val="20"/>
        </w:rPr>
        <w:t xml:space="preserve"> 3. </w:t>
      </w:r>
      <w:r w:rsidR="00804C95" w:rsidRPr="00F02179">
        <w:rPr>
          <w:rFonts w:eastAsia="微軟正黑體" w:cstheme="minorHAnsi"/>
          <w:bCs/>
          <w:iCs/>
          <w:kern w:val="0"/>
          <w:szCs w:val="20"/>
        </w:rPr>
        <w:t>掛失並變更印鑑</w:t>
      </w:r>
      <w:r w:rsidR="00804C95" w:rsidRPr="00F02179">
        <w:rPr>
          <w:rFonts w:eastAsia="微軟正黑體" w:cstheme="minorHAnsi"/>
          <w:bCs/>
          <w:iCs/>
          <w:kern w:val="0"/>
          <w:szCs w:val="20"/>
        </w:rPr>
        <w:t xml:space="preserve">  4. </w:t>
      </w:r>
      <w:r w:rsidR="00804C95" w:rsidRPr="00F02179">
        <w:rPr>
          <w:rFonts w:eastAsia="微軟正黑體" w:cstheme="minorHAnsi"/>
          <w:bCs/>
          <w:iCs/>
          <w:kern w:val="0"/>
          <w:szCs w:val="20"/>
        </w:rPr>
        <w:t>其他</w:t>
      </w:r>
    </w:p>
    <w:p w:rsidR="00804C95" w:rsidRPr="00F02179" w:rsidRDefault="00804C95" w:rsidP="00C11E83">
      <w:pPr>
        <w:ind w:left="0" w:firstLine="0"/>
        <w:rPr>
          <w:rFonts w:eastAsia="微軟正黑體" w:cstheme="minorHAnsi"/>
          <w:bCs/>
          <w:iCs/>
          <w:kern w:val="0"/>
          <w:szCs w:val="20"/>
        </w:rPr>
      </w:pPr>
    </w:p>
    <w:p w:rsidR="007B4D57" w:rsidRPr="00C11E83" w:rsidRDefault="007B4D57" w:rsidP="00C11E83">
      <w:pPr>
        <w:pStyle w:val="af2"/>
        <w:numPr>
          <w:ilvl w:val="3"/>
          <w:numId w:val="275"/>
        </w:numPr>
        <w:ind w:leftChars="0"/>
        <w:outlineLvl w:val="3"/>
        <w:rPr>
          <w:rFonts w:eastAsia="微軟正黑體" w:cstheme="minorHAnsi"/>
          <w:bCs/>
          <w:iCs/>
          <w:kern w:val="0"/>
          <w:szCs w:val="20"/>
        </w:rPr>
      </w:pPr>
      <w:r w:rsidRPr="00C11E83">
        <w:rPr>
          <w:rFonts w:eastAsia="微軟正黑體" w:cstheme="minorHAnsi" w:hint="eastAsia"/>
          <w:bCs/>
          <w:iCs/>
          <w:kern w:val="0"/>
          <w:szCs w:val="20"/>
        </w:rPr>
        <w:t>使用者介面</w:t>
      </w:r>
      <w:r w:rsidRPr="00C11E83">
        <w:rPr>
          <w:rFonts w:eastAsia="微軟正黑體" w:cstheme="minorHAnsi"/>
          <w:bCs/>
          <w:iCs/>
          <w:kern w:val="0"/>
          <w:szCs w:val="20"/>
        </w:rPr>
        <w:t xml:space="preserve"> User Interface</w:t>
      </w:r>
    </w:p>
    <w:p w:rsidR="001E6A90" w:rsidRPr="00C11E83" w:rsidRDefault="001E6A90" w:rsidP="00C11E83">
      <w:pPr>
        <w:ind w:left="0" w:firstLine="0"/>
        <w:outlineLvl w:val="4"/>
        <w:rPr>
          <w:rFonts w:eastAsia="微軟正黑體" w:cstheme="minorHAnsi"/>
          <w:b/>
          <w:iCs/>
          <w:kern w:val="0"/>
          <w:szCs w:val="20"/>
        </w:rPr>
      </w:pPr>
      <w:r w:rsidRPr="00C11E83">
        <w:rPr>
          <w:rFonts w:eastAsia="微軟正黑體" w:cstheme="minorHAnsi" w:hint="eastAsia"/>
          <w:b/>
          <w:iCs/>
          <w:kern w:val="0"/>
          <w:szCs w:val="20"/>
        </w:rPr>
        <w:t>交易畫面</w:t>
      </w:r>
    </w:p>
    <w:p w:rsidR="008D04BC" w:rsidRPr="00F02179" w:rsidRDefault="00412741">
      <w:pPr>
        <w:ind w:left="0" w:firstLine="0"/>
        <w:rPr>
          <w:rFonts w:eastAsia="微軟正黑體" w:cstheme="minorHAnsi"/>
          <w:bCs/>
          <w:iCs/>
          <w:kern w:val="0"/>
          <w:szCs w:val="20"/>
        </w:rPr>
      </w:pPr>
      <w:r w:rsidRPr="00F02179">
        <w:rPr>
          <w:rFonts w:cstheme="minorHAnsi"/>
          <w:noProof/>
        </w:rPr>
        <w:drawing>
          <wp:inline distT="0" distB="0" distL="0" distR="0">
            <wp:extent cx="5760720" cy="2784475"/>
            <wp:effectExtent l="0" t="0" r="0" b="0"/>
            <wp:docPr id="404238776"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8776" name="圖片 1" descr="一張含有 文字, 螢幕擷取畫面, 陳列, 軟體 的圖片&#10;&#10;自動產生的描述"/>
                    <pic:cNvPicPr/>
                  </pic:nvPicPr>
                  <pic:blipFill>
                    <a:blip r:embed="rId134" cstate="print"/>
                    <a:stretch>
                      <a:fillRect/>
                    </a:stretch>
                  </pic:blipFill>
                  <pic:spPr>
                    <a:xfrm>
                      <a:off x="0" y="0"/>
                      <a:ext cx="5760720" cy="2784475"/>
                    </a:xfrm>
                    <a:prstGeom prst="rect">
                      <a:avLst/>
                    </a:prstGeom>
                  </pic:spPr>
                </pic:pic>
              </a:graphicData>
            </a:graphic>
          </wp:inline>
        </w:drawing>
      </w:r>
    </w:p>
    <w:p w:rsidR="001E6A90" w:rsidRPr="00F02179" w:rsidRDefault="001E6A90">
      <w:pPr>
        <w:ind w:left="0" w:firstLine="0"/>
        <w:rPr>
          <w:rFonts w:eastAsia="微軟正黑體" w:cstheme="minorHAnsi"/>
          <w:bCs/>
          <w:iCs/>
          <w:kern w:val="0"/>
          <w:szCs w:val="20"/>
        </w:rPr>
      </w:pPr>
    </w:p>
    <w:p w:rsidR="001E6A90" w:rsidRPr="00C11E83" w:rsidRDefault="001E6A90" w:rsidP="00C11E83">
      <w:pPr>
        <w:ind w:left="0" w:firstLine="0"/>
        <w:outlineLvl w:val="4"/>
        <w:rPr>
          <w:rFonts w:eastAsia="微軟正黑體" w:cstheme="minorHAnsi"/>
          <w:b/>
          <w:iCs/>
          <w:kern w:val="0"/>
          <w:szCs w:val="20"/>
        </w:rPr>
      </w:pPr>
      <w:r w:rsidRPr="00C11E83">
        <w:rPr>
          <w:rFonts w:eastAsia="微軟正黑體" w:cstheme="minorHAnsi" w:hint="eastAsia"/>
          <w:b/>
          <w:iCs/>
          <w:kern w:val="0"/>
          <w:szCs w:val="20"/>
        </w:rPr>
        <w:t>列印印鑑卡</w:t>
      </w:r>
    </w:p>
    <w:p w:rsidR="001E6A90" w:rsidRPr="00F02179" w:rsidRDefault="001E6A90">
      <w:pPr>
        <w:ind w:left="0" w:firstLine="0"/>
        <w:rPr>
          <w:rFonts w:eastAsia="微軟正黑體" w:cstheme="minorHAnsi"/>
          <w:bCs/>
          <w:iCs/>
          <w:kern w:val="0"/>
          <w:szCs w:val="20"/>
        </w:rPr>
      </w:pPr>
      <w:r w:rsidRPr="00F02179">
        <w:rPr>
          <w:rFonts w:cstheme="minorHAnsi"/>
          <w:noProof/>
        </w:rPr>
        <w:lastRenderedPageBreak/>
        <w:drawing>
          <wp:inline distT="0" distB="0" distL="0" distR="0">
            <wp:extent cx="5760720" cy="7395210"/>
            <wp:effectExtent l="0" t="0" r="0" b="0"/>
            <wp:docPr id="7546150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5075" name=""/>
                    <pic:cNvPicPr/>
                  </pic:nvPicPr>
                  <pic:blipFill>
                    <a:blip r:embed="rId135" cstate="print"/>
                    <a:stretch>
                      <a:fillRect/>
                    </a:stretch>
                  </pic:blipFill>
                  <pic:spPr>
                    <a:xfrm>
                      <a:off x="0" y="0"/>
                      <a:ext cx="5760720" cy="7395210"/>
                    </a:xfrm>
                    <a:prstGeom prst="rect">
                      <a:avLst/>
                    </a:prstGeom>
                  </pic:spPr>
                </pic:pic>
              </a:graphicData>
            </a:graphic>
          </wp:inline>
        </w:drawing>
      </w:r>
    </w:p>
    <w:p w:rsidR="001E6A90" w:rsidRPr="00F02179" w:rsidRDefault="001E6A90" w:rsidP="00C11E83">
      <w:pPr>
        <w:ind w:left="0" w:firstLine="0"/>
        <w:rPr>
          <w:rFonts w:eastAsia="微軟正黑體" w:cstheme="minorHAnsi"/>
          <w:bCs/>
          <w:iCs/>
          <w:kern w:val="0"/>
          <w:szCs w:val="20"/>
        </w:rPr>
      </w:pPr>
      <w:r w:rsidRPr="00F02179">
        <w:rPr>
          <w:rFonts w:cstheme="minorHAnsi"/>
          <w:noProof/>
        </w:rPr>
        <w:lastRenderedPageBreak/>
        <w:drawing>
          <wp:inline distT="0" distB="0" distL="0" distR="0">
            <wp:extent cx="5760720" cy="7851775"/>
            <wp:effectExtent l="0" t="0" r="0" b="0"/>
            <wp:docPr id="1819505255"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05255" name="圖片 1" descr="一張含有 文字, 螢幕擷取畫面, 字型, 數字 的圖片&#10;&#10;自動產生的描述"/>
                    <pic:cNvPicPr/>
                  </pic:nvPicPr>
                  <pic:blipFill>
                    <a:blip r:embed="rId136"/>
                    <a:stretch>
                      <a:fillRect/>
                    </a:stretch>
                  </pic:blipFill>
                  <pic:spPr>
                    <a:xfrm>
                      <a:off x="0" y="0"/>
                      <a:ext cx="5760720" cy="7851775"/>
                    </a:xfrm>
                    <a:prstGeom prst="rect">
                      <a:avLst/>
                    </a:prstGeom>
                  </pic:spPr>
                </pic:pic>
              </a:graphicData>
            </a:graphic>
          </wp:inline>
        </w:drawing>
      </w:r>
    </w:p>
    <w:p w:rsidR="007B4D57" w:rsidRPr="00C11E83" w:rsidRDefault="007B4D57" w:rsidP="00C11E83">
      <w:pPr>
        <w:pStyle w:val="af2"/>
        <w:numPr>
          <w:ilvl w:val="3"/>
          <w:numId w:val="270"/>
        </w:numPr>
        <w:ind w:leftChars="0"/>
        <w:outlineLvl w:val="3"/>
        <w:rPr>
          <w:rFonts w:eastAsia="微軟正黑體" w:cstheme="minorHAnsi"/>
          <w:bCs/>
          <w:iCs/>
          <w:kern w:val="0"/>
          <w:szCs w:val="20"/>
        </w:rPr>
      </w:pPr>
      <w:r w:rsidRPr="00C11E83">
        <w:rPr>
          <w:rFonts w:eastAsia="微軟正黑體" w:cstheme="minorHAnsi" w:hint="eastAsia"/>
          <w:bCs/>
          <w:iCs/>
          <w:kern w:val="0"/>
          <w:szCs w:val="20"/>
        </w:rPr>
        <w:t>欄位屬性</w:t>
      </w:r>
      <w:r w:rsidRPr="00C11E83">
        <w:rPr>
          <w:rFonts w:eastAsia="微軟正黑體" w:cstheme="minorHAnsi"/>
          <w:bCs/>
          <w:iCs/>
          <w:kern w:val="0"/>
          <w:szCs w:val="20"/>
        </w:rPr>
        <w:t xml:space="preserve"> Field Properties</w:t>
      </w:r>
    </w:p>
    <w:p w:rsidR="00860AD5" w:rsidRPr="00C11E83" w:rsidRDefault="00860AD5" w:rsidP="00C11E83">
      <w:pPr>
        <w:ind w:left="0" w:firstLine="0"/>
        <w:outlineLvl w:val="4"/>
        <w:rPr>
          <w:rFonts w:eastAsia="微軟正黑體" w:cstheme="minorHAnsi"/>
          <w:b/>
          <w:iCs/>
          <w:kern w:val="0"/>
          <w:szCs w:val="20"/>
        </w:rPr>
      </w:pPr>
      <w:r w:rsidRPr="00C11E83">
        <w:rPr>
          <w:rFonts w:eastAsia="微軟正黑體" w:cstheme="minorHAnsi" w:hint="eastAsia"/>
          <w:b/>
          <w:iCs/>
          <w:kern w:val="0"/>
          <w:szCs w:val="20"/>
        </w:rPr>
        <w:t>交易畫面</w:t>
      </w:r>
    </w:p>
    <w:tbl>
      <w:tblPr>
        <w:tblStyle w:val="af1"/>
        <w:tblW w:w="0" w:type="auto"/>
        <w:tblLook w:val="04A0"/>
      </w:tblPr>
      <w:tblGrid>
        <w:gridCol w:w="753"/>
        <w:gridCol w:w="1613"/>
        <w:gridCol w:w="1254"/>
        <w:gridCol w:w="702"/>
        <w:gridCol w:w="1411"/>
        <w:gridCol w:w="3188"/>
      </w:tblGrid>
      <w:tr w:rsidR="007B4D57" w:rsidRPr="00F02179" w:rsidTr="00BE0427">
        <w:tc>
          <w:tcPr>
            <w:tcW w:w="753" w:type="dxa"/>
            <w:tcBorders>
              <w:bottom w:val="single" w:sz="4" w:space="0" w:color="auto"/>
            </w:tcBorders>
            <w:shd w:val="pct12" w:color="auto" w:fill="auto"/>
          </w:tcPr>
          <w:p w:rsidR="007B4D57" w:rsidRPr="00F02179" w:rsidRDefault="007B4D57" w:rsidP="00BE0427">
            <w:pPr>
              <w:ind w:left="0" w:firstLine="0"/>
              <w:jc w:val="center"/>
              <w:rPr>
                <w:rFonts w:eastAsia="微軟正黑體" w:cstheme="minorHAnsi"/>
                <w:b/>
                <w:bCs/>
                <w:sz w:val="22"/>
              </w:rPr>
            </w:pPr>
            <w:r w:rsidRPr="00F02179">
              <w:rPr>
                <w:rFonts w:eastAsia="微軟正黑體" w:cstheme="minorHAnsi"/>
                <w:b/>
                <w:bCs/>
                <w:sz w:val="22"/>
              </w:rPr>
              <w:t>編號</w:t>
            </w:r>
          </w:p>
        </w:tc>
        <w:tc>
          <w:tcPr>
            <w:tcW w:w="1613" w:type="dxa"/>
            <w:tcBorders>
              <w:bottom w:val="single" w:sz="4" w:space="0" w:color="auto"/>
            </w:tcBorders>
            <w:shd w:val="pct12" w:color="auto" w:fill="auto"/>
          </w:tcPr>
          <w:p w:rsidR="007B4D57" w:rsidRPr="00F02179" w:rsidRDefault="007B4D57" w:rsidP="00BE0427">
            <w:pPr>
              <w:ind w:left="0" w:firstLine="0"/>
              <w:jc w:val="center"/>
              <w:rPr>
                <w:rFonts w:eastAsia="微軟正黑體" w:cstheme="minorHAnsi"/>
                <w:b/>
                <w:bCs/>
                <w:sz w:val="22"/>
              </w:rPr>
            </w:pPr>
            <w:r w:rsidRPr="00F02179">
              <w:rPr>
                <w:rFonts w:eastAsia="微軟正黑體" w:cstheme="minorHAnsi"/>
                <w:b/>
                <w:bCs/>
                <w:sz w:val="22"/>
              </w:rPr>
              <w:t>欄位名稱</w:t>
            </w:r>
          </w:p>
        </w:tc>
        <w:tc>
          <w:tcPr>
            <w:tcW w:w="1254" w:type="dxa"/>
            <w:tcBorders>
              <w:bottom w:val="single" w:sz="4" w:space="0" w:color="auto"/>
            </w:tcBorders>
            <w:shd w:val="pct12" w:color="auto" w:fill="auto"/>
          </w:tcPr>
          <w:p w:rsidR="007B4D57" w:rsidRPr="00F02179" w:rsidRDefault="007B4D57" w:rsidP="00BE0427">
            <w:pPr>
              <w:ind w:left="0" w:firstLine="0"/>
              <w:jc w:val="center"/>
              <w:rPr>
                <w:rFonts w:eastAsia="微軟正黑體" w:cstheme="minorHAnsi"/>
                <w:b/>
                <w:bCs/>
                <w:sz w:val="22"/>
              </w:rPr>
            </w:pPr>
            <w:r w:rsidRPr="00F02179">
              <w:rPr>
                <w:rFonts w:eastAsia="微軟正黑體" w:cstheme="minorHAnsi"/>
                <w:b/>
                <w:bCs/>
                <w:sz w:val="22"/>
              </w:rPr>
              <w:t>欄位種類</w:t>
            </w:r>
          </w:p>
        </w:tc>
        <w:tc>
          <w:tcPr>
            <w:tcW w:w="702" w:type="dxa"/>
            <w:tcBorders>
              <w:bottom w:val="single" w:sz="4" w:space="0" w:color="auto"/>
            </w:tcBorders>
            <w:shd w:val="pct12" w:color="auto" w:fill="auto"/>
          </w:tcPr>
          <w:p w:rsidR="007B4D57" w:rsidRPr="00F02179" w:rsidRDefault="007B4D57" w:rsidP="00BE0427">
            <w:pPr>
              <w:ind w:left="0" w:firstLine="0"/>
              <w:jc w:val="center"/>
              <w:rPr>
                <w:rFonts w:eastAsia="微軟正黑體" w:cstheme="minorHAnsi"/>
                <w:b/>
                <w:bCs/>
                <w:sz w:val="22"/>
              </w:rPr>
            </w:pPr>
            <w:r w:rsidRPr="00F02179">
              <w:rPr>
                <w:rFonts w:eastAsia="微軟正黑體" w:cstheme="minorHAnsi"/>
                <w:b/>
                <w:bCs/>
                <w:sz w:val="22"/>
              </w:rPr>
              <w:t>類別</w:t>
            </w:r>
          </w:p>
        </w:tc>
        <w:tc>
          <w:tcPr>
            <w:tcW w:w="1411" w:type="dxa"/>
            <w:tcBorders>
              <w:bottom w:val="single" w:sz="4" w:space="0" w:color="auto"/>
            </w:tcBorders>
            <w:shd w:val="pct12" w:color="auto" w:fill="auto"/>
          </w:tcPr>
          <w:p w:rsidR="007B4D57" w:rsidRPr="00F02179" w:rsidRDefault="007B4D57" w:rsidP="00BE0427">
            <w:pPr>
              <w:ind w:left="0" w:firstLine="0"/>
              <w:jc w:val="center"/>
              <w:rPr>
                <w:rFonts w:eastAsia="微軟正黑體" w:cstheme="minorHAnsi"/>
                <w:b/>
                <w:bCs/>
                <w:sz w:val="22"/>
              </w:rPr>
            </w:pPr>
            <w:r w:rsidRPr="00F02179">
              <w:rPr>
                <w:rFonts w:eastAsia="微軟正黑體" w:cstheme="minorHAnsi"/>
                <w:b/>
                <w:bCs/>
                <w:sz w:val="22"/>
              </w:rPr>
              <w:t>長度</w:t>
            </w:r>
          </w:p>
        </w:tc>
        <w:tc>
          <w:tcPr>
            <w:tcW w:w="3188" w:type="dxa"/>
            <w:tcBorders>
              <w:bottom w:val="single" w:sz="4" w:space="0" w:color="auto"/>
            </w:tcBorders>
            <w:shd w:val="pct12" w:color="auto" w:fill="auto"/>
          </w:tcPr>
          <w:p w:rsidR="007B4D57" w:rsidRPr="00F02179" w:rsidRDefault="007B4D57" w:rsidP="00BE0427">
            <w:pPr>
              <w:ind w:left="0" w:firstLine="0"/>
              <w:jc w:val="center"/>
              <w:rPr>
                <w:rFonts w:eastAsia="微軟正黑體" w:cstheme="minorHAnsi"/>
                <w:b/>
                <w:bCs/>
                <w:sz w:val="22"/>
              </w:rPr>
            </w:pPr>
            <w:r w:rsidRPr="00F02179">
              <w:rPr>
                <w:rFonts w:eastAsia="微軟正黑體" w:cstheme="minorHAnsi"/>
                <w:b/>
                <w:bCs/>
                <w:sz w:val="22"/>
              </w:rPr>
              <w:t>說明</w:t>
            </w:r>
          </w:p>
        </w:tc>
      </w:tr>
      <w:tr w:rsidR="007B4D57" w:rsidRPr="00F02179" w:rsidTr="00BE0427">
        <w:tc>
          <w:tcPr>
            <w:tcW w:w="8921" w:type="dxa"/>
            <w:gridSpan w:val="6"/>
            <w:tcBorders>
              <w:bottom w:val="single" w:sz="4" w:space="0" w:color="auto"/>
            </w:tcBorders>
            <w:shd w:val="clear" w:color="auto" w:fill="D5DCE4" w:themeFill="text2" w:themeFillTint="33"/>
          </w:tcPr>
          <w:p w:rsidR="007B4D57" w:rsidRPr="00F02179" w:rsidRDefault="007B4D57" w:rsidP="00BE0427">
            <w:pPr>
              <w:ind w:left="0" w:firstLine="0"/>
              <w:rPr>
                <w:rFonts w:eastAsia="微軟正黑體" w:cstheme="minorHAnsi"/>
                <w:b/>
                <w:bCs/>
                <w:sz w:val="22"/>
              </w:rPr>
            </w:pPr>
            <w:r w:rsidRPr="00F02179">
              <w:rPr>
                <w:rFonts w:eastAsia="微軟正黑體" w:cstheme="minorHAnsi"/>
                <w:b/>
                <w:bCs/>
                <w:sz w:val="22"/>
              </w:rPr>
              <w:lastRenderedPageBreak/>
              <w:t>查詢條件</w:t>
            </w:r>
          </w:p>
        </w:tc>
      </w:tr>
      <w:tr w:rsidR="00B16DB0" w:rsidRPr="00F02179" w:rsidTr="00BE0427">
        <w:tc>
          <w:tcPr>
            <w:tcW w:w="753" w:type="dxa"/>
            <w:vAlign w:val="center"/>
          </w:tcPr>
          <w:p w:rsidR="00B16DB0" w:rsidRPr="00F02179" w:rsidRDefault="00B16DB0" w:rsidP="00B16DB0">
            <w:pPr>
              <w:pStyle w:val="af2"/>
              <w:numPr>
                <w:ilvl w:val="0"/>
                <w:numId w:val="272"/>
              </w:numPr>
              <w:ind w:leftChars="0"/>
              <w:rPr>
                <w:rFonts w:eastAsia="微軟正黑體" w:cstheme="minorHAnsi"/>
                <w:sz w:val="22"/>
              </w:rPr>
            </w:pPr>
          </w:p>
        </w:tc>
        <w:tc>
          <w:tcPr>
            <w:tcW w:w="1613" w:type="dxa"/>
            <w:vAlign w:val="center"/>
          </w:tcPr>
          <w:p w:rsidR="00B16DB0" w:rsidRPr="00F02179" w:rsidRDefault="00412741" w:rsidP="00B16DB0">
            <w:pPr>
              <w:ind w:left="0" w:firstLine="0"/>
              <w:rPr>
                <w:rFonts w:eastAsia="微軟正黑體" w:cstheme="minorHAnsi"/>
                <w:sz w:val="22"/>
              </w:rPr>
            </w:pPr>
            <w:r w:rsidRPr="00F02179">
              <w:rPr>
                <w:rFonts w:eastAsia="微軟正黑體" w:cstheme="minorHAnsi"/>
                <w:sz w:val="22"/>
              </w:rPr>
              <w:t>客戶統一編號</w:t>
            </w:r>
          </w:p>
        </w:tc>
        <w:tc>
          <w:tcPr>
            <w:tcW w:w="1254" w:type="dxa"/>
            <w:vAlign w:val="center"/>
          </w:tcPr>
          <w:p w:rsidR="00B16DB0" w:rsidRPr="00F02179" w:rsidRDefault="00375EE9" w:rsidP="00B16DB0">
            <w:pPr>
              <w:ind w:left="0" w:firstLine="0"/>
              <w:rPr>
                <w:rFonts w:eastAsia="微軟正黑體" w:cstheme="minorHAnsi"/>
                <w:sz w:val="22"/>
              </w:rPr>
            </w:pPr>
            <w:r w:rsidRPr="00F02179">
              <w:rPr>
                <w:rFonts w:eastAsia="微軟正黑體" w:cstheme="minorHAnsi"/>
                <w:sz w:val="22"/>
              </w:rPr>
              <w:t>文</w:t>
            </w:r>
            <w:r w:rsidR="00B16DB0" w:rsidRPr="00F02179">
              <w:rPr>
                <w:rFonts w:eastAsia="微軟正黑體" w:cstheme="minorHAnsi"/>
                <w:sz w:val="22"/>
              </w:rPr>
              <w:t>數字</w:t>
            </w:r>
          </w:p>
        </w:tc>
        <w:tc>
          <w:tcPr>
            <w:tcW w:w="702" w:type="dxa"/>
          </w:tcPr>
          <w:p w:rsidR="00B16DB0" w:rsidRPr="00F02179" w:rsidRDefault="00B16DB0" w:rsidP="00B16DB0">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B16DB0" w:rsidRPr="00F02179" w:rsidRDefault="00B16DB0" w:rsidP="00B16DB0">
            <w:pPr>
              <w:ind w:left="0" w:firstLine="0"/>
              <w:rPr>
                <w:rFonts w:eastAsia="微軟正黑體" w:cstheme="minorHAnsi"/>
                <w:sz w:val="22"/>
              </w:rPr>
            </w:pPr>
            <w:r w:rsidRPr="00F02179">
              <w:rPr>
                <w:rFonts w:eastAsia="微軟正黑體" w:cstheme="minorHAnsi"/>
                <w:sz w:val="22"/>
              </w:rPr>
              <w:t>1</w:t>
            </w:r>
            <w:r w:rsidR="00375EE9" w:rsidRPr="00F02179">
              <w:rPr>
                <w:rFonts w:eastAsia="微軟正黑體" w:cstheme="minorHAnsi"/>
                <w:sz w:val="22"/>
              </w:rPr>
              <w:t>1</w:t>
            </w:r>
          </w:p>
        </w:tc>
        <w:tc>
          <w:tcPr>
            <w:tcW w:w="3188" w:type="dxa"/>
            <w:vAlign w:val="center"/>
          </w:tcPr>
          <w:p w:rsidR="00B16DB0" w:rsidRPr="00F02179" w:rsidRDefault="002C6600" w:rsidP="00B16DB0">
            <w:pPr>
              <w:ind w:left="0" w:firstLine="0"/>
              <w:rPr>
                <w:rFonts w:eastAsia="微軟正黑體" w:cstheme="minorHAnsi"/>
                <w:sz w:val="22"/>
              </w:rPr>
            </w:pPr>
            <w:r>
              <w:rPr>
                <w:rFonts w:eastAsia="微軟正黑體" w:cstheme="minorHAnsi" w:hint="eastAsia"/>
                <w:sz w:val="22"/>
              </w:rPr>
              <w:t>Customer ID</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負責人統一編號</w:t>
            </w:r>
          </w:p>
        </w:tc>
        <w:tc>
          <w:tcPr>
            <w:tcW w:w="1254" w:type="dxa"/>
            <w:vAlign w:val="center"/>
          </w:tcPr>
          <w:p w:rsidR="00412741" w:rsidRPr="00F02179" w:rsidRDefault="00375EE9" w:rsidP="00412741">
            <w:pPr>
              <w:ind w:left="0" w:firstLine="0"/>
              <w:rPr>
                <w:rFonts w:eastAsia="微軟正黑體" w:cstheme="minorHAnsi"/>
                <w:sz w:val="22"/>
              </w:rPr>
            </w:pPr>
            <w:r w:rsidRPr="00F02179">
              <w:rPr>
                <w:rFonts w:eastAsia="微軟正黑體" w:cstheme="minorHAnsi"/>
                <w:sz w:val="22"/>
              </w:rPr>
              <w:t>文</w:t>
            </w:r>
            <w:r w:rsidR="00412741"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1</w:t>
            </w:r>
            <w:r w:rsidR="00375EE9" w:rsidRPr="00F02179">
              <w:rPr>
                <w:rFonts w:eastAsia="微軟正黑體" w:cstheme="minorHAnsi"/>
                <w:sz w:val="22"/>
              </w:rPr>
              <w:t>1</w:t>
            </w:r>
          </w:p>
        </w:tc>
        <w:tc>
          <w:tcPr>
            <w:tcW w:w="3188" w:type="dxa"/>
            <w:vAlign w:val="center"/>
          </w:tcPr>
          <w:p w:rsidR="00412741" w:rsidRPr="00F02179" w:rsidRDefault="002C6600" w:rsidP="00412741">
            <w:pPr>
              <w:ind w:left="0" w:firstLine="0"/>
              <w:rPr>
                <w:rFonts w:eastAsia="微軟正黑體" w:cstheme="minorHAnsi"/>
                <w:sz w:val="22"/>
              </w:rPr>
            </w:pPr>
            <w:r>
              <w:rPr>
                <w:rFonts w:eastAsia="微軟正黑體" w:cstheme="minorHAnsi" w:hint="eastAsia"/>
                <w:sz w:val="22"/>
              </w:rPr>
              <w:t>Customer ID</w:t>
            </w:r>
          </w:p>
        </w:tc>
      </w:tr>
      <w:tr w:rsidR="00412741" w:rsidRPr="00F02179" w:rsidTr="00BE0427">
        <w:tc>
          <w:tcPr>
            <w:tcW w:w="8921" w:type="dxa"/>
            <w:gridSpan w:val="6"/>
            <w:shd w:val="clear" w:color="auto" w:fill="D5DCE4" w:themeFill="text2" w:themeFillTint="33"/>
            <w:vAlign w:val="center"/>
          </w:tcPr>
          <w:p w:rsidR="00412741" w:rsidRPr="00F02179" w:rsidRDefault="00412741" w:rsidP="00412741">
            <w:pPr>
              <w:ind w:left="0" w:firstLine="0"/>
              <w:rPr>
                <w:rFonts w:eastAsia="微軟正黑體" w:cstheme="minorHAnsi"/>
                <w:b/>
                <w:bCs/>
                <w:sz w:val="22"/>
              </w:rPr>
            </w:pPr>
            <w:r w:rsidRPr="00F02179">
              <w:rPr>
                <w:rFonts w:eastAsia="微軟正黑體" w:cstheme="minorHAnsi"/>
                <w:b/>
                <w:bCs/>
                <w:sz w:val="22"/>
              </w:rPr>
              <w:t>查詢結果</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帳號</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14</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由行員輸入</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戶名</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文字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90</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提供查詢結果後，可供修改</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依核心資料顯示</w:t>
            </w:r>
            <w:r w:rsidRPr="00F02179">
              <w:rPr>
                <w:rFonts w:eastAsia="微軟正黑體" w:cstheme="minorHAnsi"/>
                <w:sz w:val="22"/>
              </w:rPr>
              <w:t xml:space="preserve"> (</w:t>
            </w:r>
            <w:r w:rsidRPr="00F02179">
              <w:rPr>
                <w:rFonts w:eastAsia="微軟正黑體" w:cstheme="minorHAnsi"/>
                <w:sz w:val="22"/>
              </w:rPr>
              <w:t>中文戶名</w:t>
            </w:r>
            <w:r w:rsidRPr="00F02179">
              <w:rPr>
                <w:rFonts w:eastAsia="微軟正黑體" w:cstheme="minorHAnsi"/>
                <w:sz w:val="22"/>
              </w:rPr>
              <w:t>)</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創立</w:t>
            </w:r>
            <w:r w:rsidRPr="00F02179">
              <w:rPr>
                <w:rFonts w:eastAsia="微軟正黑體" w:cstheme="minorHAnsi"/>
                <w:sz w:val="22"/>
              </w:rPr>
              <w:t>/</w:t>
            </w:r>
            <w:r w:rsidRPr="00F02179">
              <w:rPr>
                <w:rFonts w:eastAsia="微軟正黑體" w:cstheme="minorHAnsi"/>
                <w:sz w:val="22"/>
              </w:rPr>
              <w:t>出生日期</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8</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提供查詢結果後，可供修改</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公司戶：顯示公司創立日期</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個人戶：顯示出生日期</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負責人姓名</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文字</w:t>
            </w:r>
          </w:p>
        </w:tc>
        <w:tc>
          <w:tcPr>
            <w:tcW w:w="702" w:type="dxa"/>
          </w:tcPr>
          <w:p w:rsidR="00412741" w:rsidRPr="00F02179" w:rsidRDefault="00954949" w:rsidP="00412741">
            <w:pPr>
              <w:ind w:left="0" w:firstLine="0"/>
              <w:jc w:val="center"/>
              <w:rPr>
                <w:rFonts w:eastAsia="微軟正黑體" w:cstheme="minorHAnsi"/>
                <w:sz w:val="22"/>
              </w:rPr>
            </w:pPr>
            <w:r>
              <w:rPr>
                <w:rFonts w:eastAsia="微軟正黑體" w:cstheme="minorHAnsi" w:hint="eastAsia"/>
                <w:sz w:val="22"/>
              </w:rPr>
              <w:t>O</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90</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提供查詢結果後，可供修改</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依核心資料顯示</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公司戶：顯示負責人姓名</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個人戶：不顯示</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負責人生日</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954949" w:rsidP="00412741">
            <w:pPr>
              <w:ind w:left="0" w:firstLine="0"/>
              <w:jc w:val="center"/>
              <w:rPr>
                <w:rFonts w:eastAsia="微軟正黑體" w:cstheme="minorHAnsi"/>
                <w:sz w:val="22"/>
              </w:rPr>
            </w:pPr>
            <w:r>
              <w:rPr>
                <w:rFonts w:eastAsia="微軟正黑體" w:cstheme="minorHAnsi" w:hint="eastAsia"/>
                <w:sz w:val="22"/>
              </w:rPr>
              <w:t>O</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8</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提供查詢結果後，可供修改</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依核心資料顯示</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公司戶：顯示負責人生日</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個人戶：不顯示</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印鑑大卡張數</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2</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由行員輸入</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若印鑑大卡</w:t>
            </w:r>
            <w:r w:rsidRPr="00F02179">
              <w:rPr>
                <w:rFonts w:eastAsia="微軟正黑體" w:cstheme="minorHAnsi"/>
                <w:sz w:val="22"/>
              </w:rPr>
              <w:t xml:space="preserve"> = YES</w:t>
            </w:r>
            <w:r w:rsidRPr="00F02179">
              <w:rPr>
                <w:rFonts w:eastAsia="微軟正黑體" w:cstheme="minorHAnsi"/>
                <w:sz w:val="22"/>
              </w:rPr>
              <w:t>，此欄位為必填。</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若印鑑大卡</w:t>
            </w:r>
            <w:r w:rsidRPr="00F02179">
              <w:rPr>
                <w:rFonts w:eastAsia="微軟正黑體" w:cstheme="minorHAnsi"/>
                <w:sz w:val="22"/>
              </w:rPr>
              <w:t xml:space="preserve"> = NO</w:t>
            </w:r>
            <w:r w:rsidRPr="00F02179">
              <w:rPr>
                <w:rFonts w:eastAsia="微軟正黑體" w:cstheme="minorHAnsi"/>
                <w:sz w:val="22"/>
              </w:rPr>
              <w:t>，此欄位不可有值</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列印印鑑大卡原因</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文數字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10</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由行員輸入</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提供四個選項供輸入：</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1.</w:t>
            </w:r>
            <w:r w:rsidRPr="00F02179">
              <w:rPr>
                <w:rFonts w:eastAsia="微軟正黑體" w:cstheme="minorHAnsi"/>
                <w:sz w:val="22"/>
              </w:rPr>
              <w:t>新開戶</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2.</w:t>
            </w:r>
            <w:r w:rsidRPr="00F02179">
              <w:rPr>
                <w:rFonts w:eastAsia="微軟正黑體" w:cstheme="minorHAnsi"/>
                <w:sz w:val="22"/>
              </w:rPr>
              <w:t>變更印鑑</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3.</w:t>
            </w:r>
            <w:r w:rsidRPr="00F02179">
              <w:rPr>
                <w:rFonts w:eastAsia="微軟正黑體" w:cstheme="minorHAnsi"/>
                <w:sz w:val="22"/>
              </w:rPr>
              <w:t>掛失並變更印鑑</w:t>
            </w:r>
          </w:p>
          <w:p w:rsidR="00412741" w:rsidRPr="00F02179" w:rsidRDefault="00412741" w:rsidP="00412741">
            <w:pPr>
              <w:ind w:left="0" w:firstLine="0"/>
              <w:rPr>
                <w:rFonts w:eastAsia="微軟正黑體" w:cstheme="minorHAnsi"/>
                <w:sz w:val="22"/>
              </w:rPr>
            </w:pPr>
            <w:r w:rsidRPr="00F02179">
              <w:rPr>
                <w:rFonts w:eastAsia="微軟正黑體" w:cstheme="minorHAnsi"/>
                <w:sz w:val="22"/>
              </w:rPr>
              <w:t>4.</w:t>
            </w:r>
            <w:r w:rsidRPr="00F02179">
              <w:rPr>
                <w:rFonts w:eastAsia="微軟正黑體" w:cstheme="minorHAnsi"/>
                <w:sz w:val="22"/>
              </w:rPr>
              <w:t>其他</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印鑑總式</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2</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由行員輸入</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印鑑憑式</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2</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由行員輸入</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更改時任有效式</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2</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由行員輸入</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戶籍地址</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文數字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90</w:t>
            </w:r>
          </w:p>
        </w:tc>
        <w:tc>
          <w:tcPr>
            <w:tcW w:w="3188"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提供查詢結果後，可供修改</w:t>
            </w:r>
          </w:p>
        </w:tc>
      </w:tr>
      <w:tr w:rsidR="00412741" w:rsidRPr="00F02179" w:rsidTr="00BE0427">
        <w:tc>
          <w:tcPr>
            <w:tcW w:w="753" w:type="dxa"/>
            <w:vAlign w:val="center"/>
          </w:tcPr>
          <w:p w:rsidR="00412741" w:rsidRPr="00F02179" w:rsidRDefault="00412741" w:rsidP="00412741">
            <w:pPr>
              <w:pStyle w:val="af2"/>
              <w:numPr>
                <w:ilvl w:val="0"/>
                <w:numId w:val="272"/>
              </w:numPr>
              <w:ind w:leftChars="0"/>
              <w:rPr>
                <w:rFonts w:eastAsia="微軟正黑體" w:cstheme="minorHAnsi"/>
                <w:sz w:val="22"/>
              </w:rPr>
            </w:pPr>
          </w:p>
        </w:tc>
        <w:tc>
          <w:tcPr>
            <w:tcW w:w="1613"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通訊地址</w:t>
            </w:r>
          </w:p>
        </w:tc>
        <w:tc>
          <w:tcPr>
            <w:tcW w:w="1254"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文數字</w:t>
            </w:r>
          </w:p>
        </w:tc>
        <w:tc>
          <w:tcPr>
            <w:tcW w:w="702" w:type="dxa"/>
          </w:tcPr>
          <w:p w:rsidR="00412741" w:rsidRPr="00F02179" w:rsidRDefault="00412741" w:rsidP="00412741">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412741" w:rsidRPr="00F02179" w:rsidRDefault="00412741" w:rsidP="00412741">
            <w:pPr>
              <w:ind w:left="0" w:firstLine="0"/>
              <w:rPr>
                <w:rFonts w:eastAsia="微軟正黑體" w:cstheme="minorHAnsi"/>
                <w:sz w:val="22"/>
              </w:rPr>
            </w:pPr>
            <w:r w:rsidRPr="00F02179">
              <w:rPr>
                <w:rFonts w:eastAsia="微軟正黑體" w:cstheme="minorHAnsi"/>
                <w:sz w:val="22"/>
              </w:rPr>
              <w:t>90</w:t>
            </w:r>
          </w:p>
        </w:tc>
        <w:tc>
          <w:tcPr>
            <w:tcW w:w="3188" w:type="dxa"/>
            <w:vAlign w:val="center"/>
          </w:tcPr>
          <w:p w:rsidR="00412741" w:rsidRPr="00F02179" w:rsidRDefault="00412741" w:rsidP="00804C95">
            <w:pPr>
              <w:ind w:left="0" w:firstLine="0"/>
              <w:rPr>
                <w:rFonts w:eastAsia="微軟正黑體" w:cstheme="minorHAnsi"/>
                <w:sz w:val="22"/>
              </w:rPr>
            </w:pPr>
            <w:r w:rsidRPr="00F02179">
              <w:rPr>
                <w:rFonts w:eastAsia="微軟正黑體" w:cstheme="minorHAnsi"/>
                <w:sz w:val="22"/>
              </w:rPr>
              <w:t>提供查詢結果後，可供修改</w:t>
            </w:r>
          </w:p>
        </w:tc>
      </w:tr>
    </w:tbl>
    <w:p w:rsidR="007B4D57" w:rsidRPr="00F02179" w:rsidRDefault="007B4D57" w:rsidP="007B4D57">
      <w:pPr>
        <w:ind w:left="0" w:firstLine="0"/>
        <w:rPr>
          <w:rFonts w:eastAsia="微軟正黑體" w:cstheme="minorHAnsi"/>
          <w:bCs/>
          <w:iCs/>
          <w:kern w:val="0"/>
          <w:szCs w:val="20"/>
        </w:rPr>
      </w:pPr>
    </w:p>
    <w:p w:rsidR="00EB3768" w:rsidRPr="00F02179" w:rsidRDefault="00EB3768" w:rsidP="007B4D57">
      <w:pPr>
        <w:ind w:left="0" w:firstLine="0"/>
        <w:rPr>
          <w:rFonts w:eastAsia="微軟正黑體" w:cstheme="minorHAnsi"/>
          <w:bCs/>
          <w:iCs/>
          <w:kern w:val="0"/>
          <w:szCs w:val="20"/>
        </w:rPr>
      </w:pPr>
    </w:p>
    <w:p w:rsidR="00860AD5" w:rsidRPr="00F02179" w:rsidRDefault="00860AD5" w:rsidP="00860AD5">
      <w:pPr>
        <w:ind w:left="0" w:firstLine="0"/>
        <w:outlineLvl w:val="4"/>
        <w:rPr>
          <w:rFonts w:eastAsia="微軟正黑體" w:cstheme="minorHAnsi"/>
          <w:b/>
          <w:iCs/>
          <w:kern w:val="0"/>
          <w:szCs w:val="20"/>
        </w:rPr>
      </w:pPr>
      <w:r w:rsidRPr="00F02179">
        <w:rPr>
          <w:rFonts w:eastAsia="微軟正黑體" w:cstheme="minorHAnsi"/>
          <w:b/>
          <w:iCs/>
          <w:kern w:val="0"/>
          <w:szCs w:val="20"/>
        </w:rPr>
        <w:t>列印印鑑卡歷史檔</w:t>
      </w:r>
    </w:p>
    <w:tbl>
      <w:tblPr>
        <w:tblStyle w:val="af1"/>
        <w:tblW w:w="9395" w:type="dxa"/>
        <w:tblLook w:val="04A0"/>
      </w:tblPr>
      <w:tblGrid>
        <w:gridCol w:w="753"/>
        <w:gridCol w:w="2077"/>
        <w:gridCol w:w="1254"/>
        <w:gridCol w:w="702"/>
        <w:gridCol w:w="1411"/>
        <w:gridCol w:w="3188"/>
        <w:gridCol w:w="10"/>
      </w:tblGrid>
      <w:tr w:rsidR="00EB3768" w:rsidRPr="00F02179" w:rsidTr="00C11E83">
        <w:trPr>
          <w:gridAfter w:val="1"/>
          <w:wAfter w:w="10" w:type="dxa"/>
        </w:trPr>
        <w:tc>
          <w:tcPr>
            <w:tcW w:w="753" w:type="dxa"/>
            <w:tcBorders>
              <w:bottom w:val="single" w:sz="4" w:space="0" w:color="auto"/>
            </w:tcBorders>
            <w:shd w:val="pct12" w:color="auto" w:fill="auto"/>
          </w:tcPr>
          <w:p w:rsidR="00EB3768" w:rsidRPr="00F02179" w:rsidRDefault="00EB3768" w:rsidP="00757479">
            <w:pPr>
              <w:ind w:left="0" w:firstLine="0"/>
              <w:jc w:val="center"/>
              <w:rPr>
                <w:rFonts w:eastAsia="微軟正黑體" w:cstheme="minorHAnsi"/>
                <w:b/>
                <w:bCs/>
                <w:sz w:val="22"/>
              </w:rPr>
            </w:pPr>
            <w:r w:rsidRPr="00F02179">
              <w:rPr>
                <w:rFonts w:eastAsia="微軟正黑體" w:cstheme="minorHAnsi"/>
                <w:b/>
                <w:bCs/>
                <w:sz w:val="22"/>
              </w:rPr>
              <w:t>編號</w:t>
            </w:r>
          </w:p>
        </w:tc>
        <w:tc>
          <w:tcPr>
            <w:tcW w:w="2077" w:type="dxa"/>
            <w:tcBorders>
              <w:bottom w:val="single" w:sz="4" w:space="0" w:color="auto"/>
            </w:tcBorders>
            <w:shd w:val="pct12" w:color="auto" w:fill="auto"/>
          </w:tcPr>
          <w:p w:rsidR="00EB3768" w:rsidRPr="00F02179" w:rsidRDefault="00EB3768" w:rsidP="00757479">
            <w:pPr>
              <w:ind w:left="0" w:firstLine="0"/>
              <w:jc w:val="center"/>
              <w:rPr>
                <w:rFonts w:eastAsia="微軟正黑體" w:cstheme="minorHAnsi"/>
                <w:b/>
                <w:bCs/>
                <w:sz w:val="22"/>
              </w:rPr>
            </w:pPr>
            <w:r w:rsidRPr="00F02179">
              <w:rPr>
                <w:rFonts w:eastAsia="微軟正黑體" w:cstheme="minorHAnsi"/>
                <w:b/>
                <w:bCs/>
                <w:sz w:val="22"/>
              </w:rPr>
              <w:t>欄位名稱</w:t>
            </w:r>
          </w:p>
        </w:tc>
        <w:tc>
          <w:tcPr>
            <w:tcW w:w="1254" w:type="dxa"/>
            <w:tcBorders>
              <w:bottom w:val="single" w:sz="4" w:space="0" w:color="auto"/>
            </w:tcBorders>
            <w:shd w:val="pct12" w:color="auto" w:fill="auto"/>
          </w:tcPr>
          <w:p w:rsidR="00EB3768" w:rsidRPr="00F02179" w:rsidRDefault="00EB3768" w:rsidP="00757479">
            <w:pPr>
              <w:ind w:left="0" w:firstLine="0"/>
              <w:jc w:val="center"/>
              <w:rPr>
                <w:rFonts w:eastAsia="微軟正黑體" w:cstheme="minorHAnsi"/>
                <w:b/>
                <w:bCs/>
                <w:sz w:val="22"/>
              </w:rPr>
            </w:pPr>
            <w:r w:rsidRPr="00F02179">
              <w:rPr>
                <w:rFonts w:eastAsia="微軟正黑體" w:cstheme="minorHAnsi"/>
                <w:b/>
                <w:bCs/>
                <w:sz w:val="22"/>
              </w:rPr>
              <w:t>欄位種類</w:t>
            </w:r>
          </w:p>
        </w:tc>
        <w:tc>
          <w:tcPr>
            <w:tcW w:w="702" w:type="dxa"/>
            <w:tcBorders>
              <w:bottom w:val="single" w:sz="4" w:space="0" w:color="auto"/>
            </w:tcBorders>
            <w:shd w:val="pct12" w:color="auto" w:fill="auto"/>
          </w:tcPr>
          <w:p w:rsidR="00EB3768" w:rsidRPr="00F02179" w:rsidRDefault="00EB3768" w:rsidP="00757479">
            <w:pPr>
              <w:ind w:left="0" w:firstLine="0"/>
              <w:jc w:val="center"/>
              <w:rPr>
                <w:rFonts w:eastAsia="微軟正黑體" w:cstheme="minorHAnsi"/>
                <w:b/>
                <w:bCs/>
                <w:sz w:val="22"/>
              </w:rPr>
            </w:pPr>
            <w:r w:rsidRPr="00F02179">
              <w:rPr>
                <w:rFonts w:eastAsia="微軟正黑體" w:cstheme="minorHAnsi"/>
                <w:b/>
                <w:bCs/>
                <w:sz w:val="22"/>
              </w:rPr>
              <w:t>類別</w:t>
            </w:r>
          </w:p>
        </w:tc>
        <w:tc>
          <w:tcPr>
            <w:tcW w:w="1411" w:type="dxa"/>
            <w:tcBorders>
              <w:bottom w:val="single" w:sz="4" w:space="0" w:color="auto"/>
            </w:tcBorders>
            <w:shd w:val="pct12" w:color="auto" w:fill="auto"/>
          </w:tcPr>
          <w:p w:rsidR="00EB3768" w:rsidRPr="00F02179" w:rsidRDefault="00EB3768" w:rsidP="00757479">
            <w:pPr>
              <w:ind w:left="0" w:firstLine="0"/>
              <w:jc w:val="center"/>
              <w:rPr>
                <w:rFonts w:eastAsia="微軟正黑體" w:cstheme="minorHAnsi"/>
                <w:b/>
                <w:bCs/>
                <w:sz w:val="22"/>
              </w:rPr>
            </w:pPr>
            <w:r w:rsidRPr="00F02179">
              <w:rPr>
                <w:rFonts w:eastAsia="微軟正黑體" w:cstheme="minorHAnsi"/>
                <w:b/>
                <w:bCs/>
                <w:sz w:val="22"/>
              </w:rPr>
              <w:t>長度</w:t>
            </w:r>
          </w:p>
        </w:tc>
        <w:tc>
          <w:tcPr>
            <w:tcW w:w="3188" w:type="dxa"/>
            <w:tcBorders>
              <w:bottom w:val="single" w:sz="4" w:space="0" w:color="auto"/>
            </w:tcBorders>
            <w:shd w:val="pct12" w:color="auto" w:fill="auto"/>
          </w:tcPr>
          <w:p w:rsidR="00EB3768" w:rsidRPr="00F02179" w:rsidRDefault="00EB3768" w:rsidP="00757479">
            <w:pPr>
              <w:ind w:left="0" w:firstLine="0"/>
              <w:jc w:val="center"/>
              <w:rPr>
                <w:rFonts w:eastAsia="微軟正黑體" w:cstheme="minorHAnsi"/>
                <w:b/>
                <w:bCs/>
                <w:sz w:val="22"/>
              </w:rPr>
            </w:pPr>
            <w:r w:rsidRPr="00F02179">
              <w:rPr>
                <w:rFonts w:eastAsia="微軟正黑體" w:cstheme="minorHAnsi"/>
                <w:b/>
                <w:bCs/>
                <w:sz w:val="22"/>
              </w:rPr>
              <w:t>說明</w:t>
            </w:r>
          </w:p>
        </w:tc>
      </w:tr>
      <w:tr w:rsidR="00EB3768" w:rsidRPr="00F02179" w:rsidTr="00C11E83">
        <w:tc>
          <w:tcPr>
            <w:tcW w:w="9395" w:type="dxa"/>
            <w:gridSpan w:val="7"/>
            <w:tcBorders>
              <w:bottom w:val="single" w:sz="4" w:space="0" w:color="auto"/>
            </w:tcBorders>
            <w:shd w:val="clear" w:color="auto" w:fill="D5DCE4" w:themeFill="text2" w:themeFillTint="33"/>
          </w:tcPr>
          <w:p w:rsidR="00EB3768" w:rsidRPr="00F02179" w:rsidRDefault="00FF4632" w:rsidP="00757479">
            <w:pPr>
              <w:ind w:left="0" w:firstLine="0"/>
              <w:rPr>
                <w:rFonts w:eastAsia="微軟正黑體" w:cstheme="minorHAnsi"/>
                <w:b/>
                <w:bCs/>
                <w:sz w:val="22"/>
              </w:rPr>
            </w:pPr>
            <w:r w:rsidRPr="00F02179">
              <w:rPr>
                <w:rFonts w:eastAsia="微軟正黑體" w:cstheme="minorHAnsi"/>
                <w:b/>
                <w:bCs/>
                <w:sz w:val="22"/>
              </w:rPr>
              <w:t>該檔</w:t>
            </w:r>
            <w:r w:rsidRPr="00F02179">
              <w:rPr>
                <w:rFonts w:eastAsia="微軟正黑體" w:cstheme="minorHAnsi"/>
                <w:b/>
                <w:bCs/>
                <w:sz w:val="22"/>
              </w:rPr>
              <w:t xml:space="preserve"> @ID = </w:t>
            </w:r>
            <w:r w:rsidRPr="00F02179">
              <w:rPr>
                <w:rFonts w:eastAsia="微軟正黑體" w:cstheme="minorHAnsi"/>
                <w:b/>
                <w:bCs/>
                <w:sz w:val="22"/>
              </w:rPr>
              <w:t>分行別</w:t>
            </w:r>
            <w:r w:rsidRPr="00F02179">
              <w:rPr>
                <w:rFonts w:eastAsia="微軟正黑體" w:cstheme="minorHAnsi"/>
                <w:b/>
                <w:bCs/>
                <w:sz w:val="22"/>
              </w:rPr>
              <w:t>+</w:t>
            </w:r>
            <w:r w:rsidRPr="00F02179">
              <w:rPr>
                <w:rFonts w:eastAsia="微軟正黑體" w:cstheme="minorHAnsi"/>
                <w:b/>
                <w:bCs/>
                <w:sz w:val="22"/>
              </w:rPr>
              <w:t>交易代碼</w:t>
            </w:r>
            <w:r w:rsidRPr="00F02179">
              <w:rPr>
                <w:rFonts w:eastAsia="微軟正黑體" w:cstheme="minorHAnsi"/>
                <w:b/>
                <w:bCs/>
                <w:sz w:val="22"/>
              </w:rPr>
              <w:t>+</w:t>
            </w:r>
            <w:r w:rsidRPr="00F02179">
              <w:rPr>
                <w:rFonts w:eastAsia="微軟正黑體" w:cstheme="minorHAnsi"/>
                <w:b/>
                <w:bCs/>
                <w:sz w:val="22"/>
              </w:rPr>
              <w:t>更改時間</w:t>
            </w:r>
            <w:r w:rsidRPr="00F02179">
              <w:rPr>
                <w:rFonts w:eastAsia="微軟正黑體" w:cstheme="minorHAnsi"/>
                <w:b/>
                <w:bCs/>
                <w:sz w:val="22"/>
              </w:rPr>
              <w:t xml:space="preserve"> (ex: 002-1001-20240531</w:t>
            </w:r>
            <w:r w:rsidR="003C120B" w:rsidRPr="00F02179">
              <w:rPr>
                <w:rFonts w:eastAsia="微軟正黑體" w:cstheme="minorHAnsi"/>
                <w:b/>
                <w:bCs/>
                <w:sz w:val="22"/>
              </w:rPr>
              <w:t>0912</w:t>
            </w:r>
            <w:r w:rsidRPr="00F02179">
              <w:rPr>
                <w:rFonts w:eastAsia="微軟正黑體" w:cstheme="minorHAnsi"/>
                <w:b/>
                <w:bCs/>
                <w:sz w:val="22"/>
              </w:rPr>
              <w:t>)</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分行別</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113704" w:rsidP="00EB3768">
            <w:pPr>
              <w:ind w:left="0" w:firstLine="0"/>
              <w:rPr>
                <w:rFonts w:eastAsia="微軟正黑體" w:cstheme="minorHAnsi"/>
                <w:sz w:val="22"/>
              </w:rPr>
            </w:pPr>
            <w:r>
              <w:rPr>
                <w:rFonts w:eastAsia="微軟正黑體" w:cstheme="minorHAnsi" w:hint="eastAsia"/>
                <w:sz w:val="22"/>
              </w:rPr>
              <w:t>10</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交易代碼</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4</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更改時間</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日期</w:t>
            </w:r>
            <w:r w:rsidRPr="00F02179">
              <w:rPr>
                <w:rFonts w:eastAsia="微軟正黑體" w:cstheme="minorHAnsi"/>
                <w:sz w:val="22"/>
              </w:rPr>
              <w:t>/</w:t>
            </w:r>
            <w:r w:rsidRPr="00F02179">
              <w:rPr>
                <w:rFonts w:eastAsia="微軟正黑體" w:cstheme="minorHAnsi"/>
                <w:sz w:val="22"/>
              </w:rPr>
              <w:t>時間</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14</w:t>
            </w:r>
          </w:p>
        </w:tc>
        <w:tc>
          <w:tcPr>
            <w:tcW w:w="3188" w:type="dxa"/>
            <w:vAlign w:val="center"/>
          </w:tcPr>
          <w:p w:rsidR="00363339"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p w:rsidR="00EB3768" w:rsidRPr="00F02179" w:rsidRDefault="003C120B" w:rsidP="00EB3768">
            <w:pPr>
              <w:ind w:left="0" w:firstLine="0"/>
              <w:rPr>
                <w:rFonts w:eastAsia="微軟正黑體" w:cstheme="minorHAnsi"/>
                <w:sz w:val="22"/>
              </w:rPr>
            </w:pPr>
            <w:r w:rsidRPr="00F02179">
              <w:rPr>
                <w:rFonts w:eastAsia="微軟正黑體" w:cstheme="minorHAnsi"/>
                <w:sz w:val="22"/>
              </w:rPr>
              <w:t>(</w:t>
            </w:r>
            <w:r w:rsidR="00363339" w:rsidRPr="00F02179">
              <w:rPr>
                <w:rFonts w:eastAsia="微軟正黑體" w:cstheme="minorHAnsi"/>
                <w:sz w:val="22"/>
              </w:rPr>
              <w:t xml:space="preserve">ex: </w:t>
            </w:r>
            <w:r w:rsidRPr="00F02179">
              <w:rPr>
                <w:rFonts w:eastAsia="微軟正黑體" w:cstheme="minorHAnsi"/>
                <w:sz w:val="22"/>
              </w:rPr>
              <w:t>20240531 09:12:00)</w:t>
            </w:r>
          </w:p>
          <w:p w:rsidR="003C120B" w:rsidRPr="00F02179" w:rsidRDefault="003C120B" w:rsidP="00EB3768">
            <w:pPr>
              <w:ind w:left="0" w:firstLine="0"/>
              <w:rPr>
                <w:rFonts w:eastAsia="微軟正黑體" w:cstheme="minorHAnsi"/>
                <w:sz w:val="22"/>
              </w:rPr>
            </w:pPr>
            <w:r w:rsidRPr="00F02179">
              <w:rPr>
                <w:rFonts w:eastAsia="微軟正黑體" w:cstheme="minorHAnsi"/>
                <w:sz w:val="22"/>
              </w:rPr>
              <w:t>年月日時分秒</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分行授權理由</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文</w:t>
            </w:r>
            <w:r w:rsidR="003C120B" w:rsidRPr="00F02179">
              <w:rPr>
                <w:rFonts w:eastAsia="微軟正黑體" w:cstheme="minorHAnsi"/>
                <w:sz w:val="22"/>
              </w:rPr>
              <w:t>數</w:t>
            </w:r>
            <w:r w:rsidRPr="00F02179">
              <w:rPr>
                <w:rFonts w:eastAsia="微軟正黑體" w:cstheme="minorHAnsi"/>
                <w:sz w:val="22"/>
              </w:rPr>
              <w:t>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4</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主機授權理由</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文數字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4</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主機主管代號</w:t>
            </w:r>
            <w:r w:rsidRPr="00C11E83">
              <w:rPr>
                <w:rFonts w:eastAsia="微軟正黑體" w:cstheme="minorHAnsi"/>
              </w:rPr>
              <w:t>(A)</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文數字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6</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主機主管代號</w:t>
            </w:r>
            <w:r w:rsidRPr="00C11E83">
              <w:rPr>
                <w:rFonts w:eastAsia="微軟正黑體" w:cstheme="minorHAnsi"/>
              </w:rPr>
              <w:t>(B)</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文數字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6</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櫃員代號</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文數字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6</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帳號</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1</w:t>
            </w:r>
            <w:r w:rsidR="003C120B" w:rsidRPr="00F02179">
              <w:rPr>
                <w:rFonts w:eastAsia="微軟正黑體" w:cstheme="minorHAnsi"/>
                <w:sz w:val="22"/>
              </w:rPr>
              <w:t>4</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開戶日期</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日期</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8</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954949" w:rsidP="00EB3768">
            <w:pPr>
              <w:ind w:left="0" w:firstLine="0"/>
              <w:rPr>
                <w:rFonts w:eastAsia="微軟正黑體" w:cstheme="minorHAnsi"/>
                <w:sz w:val="22"/>
              </w:rPr>
            </w:pPr>
            <w:r>
              <w:rPr>
                <w:rFonts w:eastAsia="微軟正黑體" w:cstheme="minorHAnsi" w:hint="eastAsia"/>
              </w:rPr>
              <w:t>顧客</w:t>
            </w:r>
            <w:r w:rsidR="00EB3768" w:rsidRPr="00C11E83">
              <w:rPr>
                <w:rFonts w:eastAsia="微軟正黑體" w:cstheme="minorHAnsi" w:hint="eastAsia"/>
              </w:rPr>
              <w:t>戶名</w:t>
            </w:r>
          </w:p>
        </w:tc>
        <w:tc>
          <w:tcPr>
            <w:tcW w:w="1254"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文</w:t>
            </w:r>
            <w:r w:rsidR="00EB3768" w:rsidRPr="00F02179">
              <w:rPr>
                <w:rFonts w:eastAsia="微軟正黑體" w:cstheme="minorHAnsi"/>
                <w:sz w:val="22"/>
              </w:rPr>
              <w:t>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75EE9" w:rsidP="00EB3768">
            <w:pPr>
              <w:ind w:left="0" w:firstLine="0"/>
              <w:rPr>
                <w:rFonts w:eastAsia="微軟正黑體" w:cstheme="minorHAnsi"/>
                <w:sz w:val="22"/>
              </w:rPr>
            </w:pPr>
            <w:r w:rsidRPr="00F02179">
              <w:rPr>
                <w:rFonts w:eastAsia="微軟正黑體" w:cstheme="minorHAnsi"/>
                <w:sz w:val="22"/>
              </w:rPr>
              <w:t>90</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客戶統一編號</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63339" w:rsidP="00EB3768">
            <w:pPr>
              <w:ind w:left="0" w:firstLine="0"/>
              <w:rPr>
                <w:rFonts w:eastAsia="微軟正黑體" w:cstheme="minorHAnsi"/>
                <w:sz w:val="22"/>
              </w:rPr>
            </w:pPr>
            <w:r w:rsidRPr="00F02179">
              <w:rPr>
                <w:rFonts w:eastAsia="微軟正黑體" w:cstheme="minorHAnsi"/>
                <w:sz w:val="22"/>
              </w:rPr>
              <w:t>11</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列印印鑑大卡</w:t>
            </w:r>
            <w:r w:rsidRPr="00C11E83">
              <w:rPr>
                <w:rFonts w:eastAsia="微軟正黑體" w:cstheme="minorHAnsi"/>
              </w:rPr>
              <w:t xml:space="preserve"> (Y/N)</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文字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63339" w:rsidP="00EB3768">
            <w:pPr>
              <w:ind w:left="0" w:firstLine="0"/>
              <w:rPr>
                <w:rFonts w:eastAsia="微軟正黑體" w:cstheme="minorHAnsi"/>
                <w:sz w:val="22"/>
              </w:rPr>
            </w:pPr>
            <w:r w:rsidRPr="00F02179">
              <w:rPr>
                <w:rFonts w:eastAsia="微軟正黑體" w:cstheme="minorHAnsi"/>
                <w:sz w:val="22"/>
              </w:rPr>
              <w:t>1</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r w:rsidR="00EB3768" w:rsidRPr="00F02179" w:rsidTr="00C11E83">
        <w:trPr>
          <w:gridAfter w:val="1"/>
          <w:wAfter w:w="10" w:type="dxa"/>
        </w:trPr>
        <w:tc>
          <w:tcPr>
            <w:tcW w:w="753" w:type="dxa"/>
            <w:vAlign w:val="center"/>
          </w:tcPr>
          <w:p w:rsidR="00EB3768" w:rsidRPr="00F02179" w:rsidRDefault="00EB3768" w:rsidP="00C11E83">
            <w:pPr>
              <w:pStyle w:val="af2"/>
              <w:numPr>
                <w:ilvl w:val="0"/>
                <w:numId w:val="282"/>
              </w:numPr>
              <w:ind w:leftChars="0"/>
              <w:rPr>
                <w:rFonts w:eastAsia="微軟正黑體" w:cstheme="minorHAnsi"/>
                <w:sz w:val="22"/>
              </w:rPr>
            </w:pPr>
          </w:p>
        </w:tc>
        <w:tc>
          <w:tcPr>
            <w:tcW w:w="2077" w:type="dxa"/>
          </w:tcPr>
          <w:p w:rsidR="00EB3768" w:rsidRPr="00F02179" w:rsidRDefault="00EB3768" w:rsidP="00EB3768">
            <w:pPr>
              <w:ind w:left="0" w:firstLine="0"/>
              <w:rPr>
                <w:rFonts w:eastAsia="微軟正黑體" w:cstheme="minorHAnsi"/>
                <w:sz w:val="22"/>
              </w:rPr>
            </w:pPr>
            <w:r w:rsidRPr="00C11E83">
              <w:rPr>
                <w:rFonts w:eastAsia="微軟正黑體" w:cstheme="minorHAnsi" w:hint="eastAsia"/>
              </w:rPr>
              <w:t>列印印鑑大卡原因</w:t>
            </w:r>
          </w:p>
        </w:tc>
        <w:tc>
          <w:tcPr>
            <w:tcW w:w="1254" w:type="dxa"/>
            <w:vAlign w:val="center"/>
          </w:tcPr>
          <w:p w:rsidR="00EB3768" w:rsidRPr="00F02179" w:rsidRDefault="00EB3768" w:rsidP="00EB3768">
            <w:pPr>
              <w:ind w:left="0" w:firstLine="0"/>
              <w:rPr>
                <w:rFonts w:eastAsia="微軟正黑體" w:cstheme="minorHAnsi"/>
                <w:sz w:val="22"/>
              </w:rPr>
            </w:pPr>
            <w:r w:rsidRPr="00F02179">
              <w:rPr>
                <w:rFonts w:eastAsia="微軟正黑體" w:cstheme="minorHAnsi"/>
                <w:sz w:val="22"/>
              </w:rPr>
              <w:t>文數字</w:t>
            </w:r>
          </w:p>
        </w:tc>
        <w:tc>
          <w:tcPr>
            <w:tcW w:w="702" w:type="dxa"/>
          </w:tcPr>
          <w:p w:rsidR="00EB3768" w:rsidRPr="00F02179" w:rsidRDefault="00EB3768" w:rsidP="00EB3768">
            <w:pPr>
              <w:ind w:left="0" w:firstLine="0"/>
              <w:jc w:val="center"/>
              <w:rPr>
                <w:rFonts w:eastAsia="微軟正黑體" w:cstheme="minorHAnsi"/>
                <w:sz w:val="22"/>
              </w:rPr>
            </w:pPr>
            <w:r w:rsidRPr="00F02179">
              <w:rPr>
                <w:rFonts w:eastAsia="微軟正黑體" w:cstheme="minorHAnsi"/>
                <w:sz w:val="22"/>
              </w:rPr>
              <w:t>M</w:t>
            </w:r>
          </w:p>
        </w:tc>
        <w:tc>
          <w:tcPr>
            <w:tcW w:w="1411" w:type="dxa"/>
            <w:vAlign w:val="center"/>
          </w:tcPr>
          <w:p w:rsidR="00EB3768" w:rsidRPr="00F02179" w:rsidRDefault="00375EE9" w:rsidP="00EB3768">
            <w:pPr>
              <w:ind w:left="0" w:firstLine="0"/>
              <w:rPr>
                <w:rFonts w:eastAsia="微軟正黑體" w:cstheme="minorHAnsi"/>
                <w:sz w:val="22"/>
              </w:rPr>
            </w:pPr>
            <w:r w:rsidRPr="00F02179">
              <w:rPr>
                <w:rFonts w:eastAsia="微軟正黑體" w:cstheme="minorHAnsi"/>
                <w:sz w:val="22"/>
              </w:rPr>
              <w:t>10</w:t>
            </w:r>
          </w:p>
        </w:tc>
        <w:tc>
          <w:tcPr>
            <w:tcW w:w="3188" w:type="dxa"/>
            <w:vAlign w:val="center"/>
          </w:tcPr>
          <w:p w:rsidR="00EB3768" w:rsidRPr="00F02179" w:rsidRDefault="003C120B" w:rsidP="00EB3768">
            <w:pPr>
              <w:ind w:left="0" w:firstLine="0"/>
              <w:rPr>
                <w:rFonts w:eastAsia="微軟正黑體" w:cstheme="minorHAnsi"/>
                <w:sz w:val="22"/>
              </w:rPr>
            </w:pPr>
            <w:r w:rsidRPr="00F02179">
              <w:rPr>
                <w:rFonts w:eastAsia="微軟正黑體" w:cstheme="minorHAnsi"/>
                <w:sz w:val="22"/>
              </w:rPr>
              <w:t>分行系統上送</w:t>
            </w:r>
          </w:p>
        </w:tc>
      </w:tr>
    </w:tbl>
    <w:p w:rsidR="00860AD5" w:rsidRPr="00F02179" w:rsidRDefault="00860AD5" w:rsidP="007B4D57">
      <w:pPr>
        <w:ind w:left="0" w:firstLine="0"/>
        <w:rPr>
          <w:rFonts w:eastAsia="微軟正黑體" w:cstheme="minorHAnsi"/>
          <w:bCs/>
          <w:iCs/>
          <w:kern w:val="0"/>
          <w:szCs w:val="20"/>
        </w:rPr>
      </w:pPr>
    </w:p>
    <w:p w:rsidR="001057AA" w:rsidRPr="00F02179" w:rsidRDefault="001057AA" w:rsidP="001057AA">
      <w:pPr>
        <w:pStyle w:val="af2"/>
        <w:numPr>
          <w:ilvl w:val="2"/>
          <w:numId w:val="270"/>
        </w:numPr>
        <w:ind w:leftChars="0"/>
        <w:outlineLvl w:val="2"/>
        <w:rPr>
          <w:rFonts w:eastAsia="微軟正黑體" w:cstheme="minorHAnsi"/>
        </w:rPr>
      </w:pPr>
      <w:bookmarkStart w:id="214" w:name="_Toc170379666"/>
      <w:r w:rsidRPr="00F02179">
        <w:rPr>
          <w:rFonts w:eastAsia="微軟正黑體" w:cstheme="minorHAnsi"/>
        </w:rPr>
        <w:t>去年媒體申報所得資料維護</w:t>
      </w:r>
      <w:r w:rsidRPr="00F02179">
        <w:rPr>
          <w:rFonts w:eastAsia="微軟正黑體" w:cstheme="minorHAnsi"/>
        </w:rPr>
        <w:t>(1016)</w:t>
      </w:r>
      <w:bookmarkEnd w:id="214"/>
    </w:p>
    <w:p w:rsidR="001057AA" w:rsidRPr="00F02179" w:rsidRDefault="001057AA" w:rsidP="00C11E83">
      <w:pPr>
        <w:pStyle w:val="af2"/>
        <w:numPr>
          <w:ilvl w:val="3"/>
          <w:numId w:val="179"/>
        </w:numPr>
        <w:ind w:leftChars="0" w:left="1531" w:hanging="1077"/>
        <w:outlineLvl w:val="3"/>
        <w:rPr>
          <w:rFonts w:eastAsia="微軟正黑體" w:cstheme="minorHAnsi"/>
          <w:bCs/>
          <w:iCs/>
          <w:kern w:val="0"/>
          <w:szCs w:val="20"/>
        </w:rPr>
      </w:pPr>
      <w:r w:rsidRPr="00F02179">
        <w:rPr>
          <w:rFonts w:eastAsia="微軟正黑體" w:cstheme="minorHAnsi"/>
          <w:bCs/>
          <w:iCs/>
          <w:kern w:val="0"/>
          <w:szCs w:val="20"/>
        </w:rPr>
        <w:t>功能</w:t>
      </w:r>
      <w:r w:rsidRPr="00F02179">
        <w:rPr>
          <w:rFonts w:eastAsia="微軟正黑體" w:cstheme="minorHAnsi"/>
          <w:bCs/>
          <w:iCs/>
          <w:kern w:val="0"/>
          <w:szCs w:val="20"/>
        </w:rPr>
        <w:t>/</w:t>
      </w:r>
      <w:r w:rsidRPr="00F02179">
        <w:rPr>
          <w:rFonts w:eastAsia="微軟正黑體" w:cstheme="minorHAnsi"/>
          <w:bCs/>
          <w:iCs/>
          <w:kern w:val="0"/>
          <w:szCs w:val="20"/>
        </w:rPr>
        <w:t>需求</w:t>
      </w:r>
      <w:r w:rsidRPr="00F02179">
        <w:rPr>
          <w:rFonts w:eastAsia="微軟正黑體" w:cstheme="minorHAnsi"/>
          <w:bCs/>
          <w:iCs/>
          <w:kern w:val="0"/>
          <w:szCs w:val="20"/>
        </w:rPr>
        <w:t xml:space="preserve"> Function/Requirement</w:t>
      </w:r>
    </w:p>
    <w:p w:rsidR="0000552E" w:rsidRPr="0000552E" w:rsidRDefault="0000552E" w:rsidP="00C11E83">
      <w:pPr>
        <w:pStyle w:val="af2"/>
        <w:ind w:leftChars="0" w:left="480" w:firstLine="0"/>
        <w:rPr>
          <w:rFonts w:ascii="微軟正黑體" w:eastAsia="微軟正黑體" w:hAnsi="微軟正黑體"/>
        </w:rPr>
      </w:pPr>
      <w:r w:rsidRPr="0000552E">
        <w:rPr>
          <w:rFonts w:ascii="微軟正黑體" w:eastAsia="微軟正黑體" w:hAnsi="微軟正黑體" w:hint="eastAsia"/>
        </w:rPr>
        <w:t>調整去年度媒體申報所得資料，資料來源為ODP。ODP於年初產出去年度媒體</w:t>
      </w:r>
    </w:p>
    <w:p w:rsidR="001057AA" w:rsidRPr="0000552E" w:rsidRDefault="0000552E" w:rsidP="00C11E83">
      <w:pPr>
        <w:pStyle w:val="af2"/>
        <w:ind w:leftChars="0" w:left="480" w:firstLine="0"/>
        <w:rPr>
          <w:rFonts w:eastAsia="微軟正黑體" w:cstheme="minorHAnsi"/>
        </w:rPr>
      </w:pPr>
      <w:r w:rsidRPr="0000552E">
        <w:rPr>
          <w:rFonts w:ascii="微軟正黑體" w:eastAsia="微軟正黑體" w:hAnsi="微軟正黑體" w:hint="eastAsia"/>
        </w:rPr>
        <w:t>申報所得資料後始開放調整，開放至本年度1/10。調整資料時</w:t>
      </w:r>
      <w:r>
        <w:rPr>
          <w:rFonts w:ascii="微軟正黑體" w:eastAsia="微軟正黑體" w:hAnsi="微軟正黑體" w:hint="eastAsia"/>
        </w:rPr>
        <w:t>以</w:t>
      </w:r>
      <w:r w:rsidRPr="0000552E">
        <w:rPr>
          <w:rFonts w:ascii="微軟正黑體" w:eastAsia="微軟正黑體" w:hAnsi="微軟正黑體" w:hint="eastAsia"/>
        </w:rPr>
        <w:t>帳號媒體申報所的資料為基準。開放調整期間結束後，提供調整資料供ODP產製去年度媒體申報所的資料。</w:t>
      </w:r>
      <w:r>
        <w:rPr>
          <w:rFonts w:ascii="微軟正黑體" w:eastAsia="微軟正黑體" w:hAnsi="微軟正黑體" w:hint="eastAsia"/>
        </w:rPr>
        <w:t>須提供開放調整時間延長功能(此功能僅IT可進行處理)。</w:t>
      </w:r>
    </w:p>
    <w:p w:rsidR="001057AA" w:rsidRPr="00F02179" w:rsidRDefault="001057AA" w:rsidP="001057AA">
      <w:pPr>
        <w:pStyle w:val="af2"/>
        <w:numPr>
          <w:ilvl w:val="0"/>
          <w:numId w:val="288"/>
        </w:numPr>
        <w:ind w:leftChars="0"/>
        <w:rPr>
          <w:rFonts w:eastAsia="微軟正黑體" w:cstheme="minorHAnsi"/>
          <w:szCs w:val="24"/>
        </w:rPr>
      </w:pPr>
      <w:r w:rsidRPr="00F02179">
        <w:rPr>
          <w:rFonts w:eastAsia="微軟正黑體" w:cstheme="minorHAnsi"/>
          <w:szCs w:val="24"/>
        </w:rPr>
        <w:t>功能：本交易提供下列六項功能，</w:t>
      </w:r>
    </w:p>
    <w:p w:rsidR="001057AA" w:rsidRPr="00F02179" w:rsidRDefault="001057AA" w:rsidP="001057AA">
      <w:pPr>
        <w:pStyle w:val="af2"/>
        <w:numPr>
          <w:ilvl w:val="0"/>
          <w:numId w:val="289"/>
        </w:numPr>
        <w:ind w:leftChars="0"/>
        <w:rPr>
          <w:rFonts w:eastAsia="微軟正黑體" w:cstheme="minorHAnsi"/>
        </w:rPr>
      </w:pPr>
      <w:r w:rsidRPr="00F02179">
        <w:rPr>
          <w:rFonts w:eastAsia="微軟正黑體" w:cstheme="minorHAnsi"/>
        </w:rPr>
        <w:t>查詢：查詢去年媒體申報所得資料。</w:t>
      </w:r>
    </w:p>
    <w:p w:rsidR="001057AA" w:rsidRPr="00F02179" w:rsidRDefault="001057AA" w:rsidP="001057AA">
      <w:pPr>
        <w:pStyle w:val="af2"/>
        <w:numPr>
          <w:ilvl w:val="0"/>
          <w:numId w:val="289"/>
        </w:numPr>
        <w:ind w:leftChars="0"/>
        <w:rPr>
          <w:rFonts w:eastAsia="微軟正黑體" w:cstheme="minorHAnsi"/>
        </w:rPr>
      </w:pPr>
      <w:r w:rsidRPr="00F02179">
        <w:rPr>
          <w:rFonts w:eastAsia="微軟正黑體" w:cstheme="minorHAnsi"/>
        </w:rPr>
        <w:t>刪除已人工申報資料</w:t>
      </w:r>
      <w:r w:rsidR="00B50B20" w:rsidRPr="00F02179">
        <w:rPr>
          <w:rFonts w:eastAsia="微軟正黑體" w:cstheme="minorHAnsi"/>
        </w:rPr>
        <w:t>：刪除去年媒體申報所得資料。</w:t>
      </w:r>
    </w:p>
    <w:p w:rsidR="001057AA" w:rsidRPr="00F02179" w:rsidRDefault="001057AA" w:rsidP="001057AA">
      <w:pPr>
        <w:pStyle w:val="af2"/>
        <w:numPr>
          <w:ilvl w:val="0"/>
          <w:numId w:val="289"/>
        </w:numPr>
        <w:ind w:leftChars="0"/>
        <w:rPr>
          <w:rFonts w:eastAsia="微軟正黑體" w:cstheme="minorHAnsi"/>
        </w:rPr>
      </w:pPr>
      <w:r w:rsidRPr="00F02179">
        <w:rPr>
          <w:rFonts w:eastAsia="微軟正黑體" w:cstheme="minorHAnsi"/>
        </w:rPr>
        <w:lastRenderedPageBreak/>
        <w:t>刪除復原</w:t>
      </w:r>
      <w:r w:rsidR="00B50B20" w:rsidRPr="00F02179">
        <w:rPr>
          <w:rFonts w:eastAsia="微軟正黑體" w:cstheme="minorHAnsi"/>
        </w:rPr>
        <w:t>：刪除去年媒體申報所得資料回復。</w:t>
      </w:r>
    </w:p>
    <w:p w:rsidR="001057AA" w:rsidRPr="00F02179" w:rsidRDefault="001057AA" w:rsidP="001057AA">
      <w:pPr>
        <w:pStyle w:val="af2"/>
        <w:numPr>
          <w:ilvl w:val="0"/>
          <w:numId w:val="289"/>
        </w:numPr>
        <w:ind w:leftChars="0"/>
        <w:rPr>
          <w:rFonts w:eastAsia="微軟正黑體" w:cstheme="minorHAnsi"/>
        </w:rPr>
      </w:pPr>
      <w:r w:rsidRPr="00F02179">
        <w:rPr>
          <w:rFonts w:eastAsia="微軟正黑體" w:cstheme="minorHAnsi"/>
        </w:rPr>
        <w:t>修改</w:t>
      </w:r>
      <w:r w:rsidR="00B50B20" w:rsidRPr="00F02179">
        <w:rPr>
          <w:rFonts w:eastAsia="微軟正黑體" w:cstheme="minorHAnsi"/>
        </w:rPr>
        <w:t>：僅開放修改「</w:t>
      </w:r>
      <w:r w:rsidR="00B50B20" w:rsidRPr="00F02179">
        <w:rPr>
          <w:rFonts w:eastAsia="微軟正黑體" w:cstheme="minorHAnsi"/>
          <w:szCs w:val="24"/>
        </w:rPr>
        <w:t>變更所得歸屬人統一編號」及「已列印註記」。</w:t>
      </w:r>
      <w:r w:rsidR="0000552E">
        <w:rPr>
          <w:rFonts w:ascii="微軟正黑體" w:eastAsia="微軟正黑體" w:hAnsi="微軟正黑體" w:hint="eastAsia"/>
          <w:szCs w:val="24"/>
        </w:rPr>
        <w:t>變更所得歸屬人統一編號需確認該客戶存在於eCIF。</w:t>
      </w:r>
    </w:p>
    <w:p w:rsidR="001057AA" w:rsidRPr="00F02179" w:rsidRDefault="001057AA" w:rsidP="001057AA">
      <w:pPr>
        <w:pStyle w:val="af2"/>
        <w:numPr>
          <w:ilvl w:val="0"/>
          <w:numId w:val="289"/>
        </w:numPr>
        <w:ind w:leftChars="0"/>
        <w:rPr>
          <w:rFonts w:eastAsia="微軟正黑體" w:cstheme="minorHAnsi"/>
        </w:rPr>
      </w:pPr>
      <w:r w:rsidRPr="00F02179">
        <w:rPr>
          <w:rFonts w:eastAsia="微軟正黑體" w:cstheme="minorHAnsi"/>
        </w:rPr>
        <w:t>扣繳憑單已由人工開立之後續處理</w:t>
      </w:r>
      <w:r w:rsidR="00B50B20" w:rsidRPr="00F02179">
        <w:rPr>
          <w:rFonts w:eastAsia="微軟正黑體" w:cstheme="minorHAnsi"/>
        </w:rPr>
        <w:t>：調整去年度媒體申報所得</w:t>
      </w:r>
      <w:r w:rsidR="00B50B20" w:rsidRPr="00F02179">
        <w:rPr>
          <w:rFonts w:eastAsia="微軟正黑體" w:cstheme="minorHAnsi"/>
          <w:szCs w:val="24"/>
        </w:rPr>
        <w:t>「利息所的金額」、「已代扣稅款金額」，執行成功後新增一筆去年媒體申報所得資料資料，並更新原始資料之「利息所的金額」、「已代扣稅款金額」欄位。</w:t>
      </w:r>
      <w:r w:rsidR="0000552E">
        <w:rPr>
          <w:rFonts w:eastAsia="微軟正黑體" w:cstheme="minorHAnsi" w:hint="eastAsia"/>
          <w:szCs w:val="24"/>
        </w:rPr>
        <w:t>新增之</w:t>
      </w:r>
      <w:r w:rsidR="0000552E" w:rsidRPr="00F02179">
        <w:rPr>
          <w:rFonts w:eastAsia="微軟正黑體" w:cstheme="minorHAnsi"/>
        </w:rPr>
        <w:t>扣繳憑單編號依據</w:t>
      </w:r>
      <w:r w:rsidR="0000552E" w:rsidRPr="00F02179">
        <w:rPr>
          <w:rFonts w:eastAsia="微軟正黑體" w:cstheme="minorHAnsi"/>
        </w:rPr>
        <w:t>2.3.6</w:t>
      </w:r>
      <w:r w:rsidR="0000552E" w:rsidRPr="00F02179">
        <w:rPr>
          <w:rFonts w:eastAsia="微軟正黑體" w:cstheme="minorHAnsi"/>
        </w:rPr>
        <w:t>扣繳憑單列印交易邏輯，依分行別自動續編扣繳憑單編號</w:t>
      </w:r>
      <w:r w:rsidR="0000552E" w:rsidRPr="00F02179">
        <w:rPr>
          <w:rFonts w:eastAsia="微軟正黑體" w:cstheme="minorHAnsi"/>
        </w:rPr>
        <w:t>(</w:t>
      </w:r>
      <w:r w:rsidR="0000552E" w:rsidRPr="00F02179">
        <w:rPr>
          <w:rFonts w:eastAsia="微軟正黑體" w:cstheme="minorHAnsi"/>
        </w:rPr>
        <w:t>接續去年度臨櫃列印扣繳憑單號碼續編</w:t>
      </w:r>
      <w:r w:rsidR="0000552E" w:rsidRPr="00F02179">
        <w:rPr>
          <w:rFonts w:eastAsia="微軟正黑體" w:cstheme="minorHAnsi"/>
        </w:rPr>
        <w:t>)</w:t>
      </w:r>
      <w:r w:rsidR="0000552E" w:rsidRPr="00F02179">
        <w:rPr>
          <w:rFonts w:eastAsia="微軟正黑體" w:cstheme="minorHAnsi"/>
        </w:rPr>
        <w:t>。</w:t>
      </w:r>
    </w:p>
    <w:p w:rsidR="001057AA" w:rsidRPr="00F02179" w:rsidRDefault="001057AA" w:rsidP="001057AA">
      <w:pPr>
        <w:pStyle w:val="af2"/>
        <w:numPr>
          <w:ilvl w:val="0"/>
          <w:numId w:val="289"/>
        </w:numPr>
        <w:ind w:leftChars="0"/>
        <w:rPr>
          <w:rFonts w:eastAsia="微軟正黑體" w:cstheme="minorHAnsi"/>
        </w:rPr>
      </w:pPr>
      <w:r w:rsidRPr="00F02179">
        <w:rPr>
          <w:rFonts w:eastAsia="微軟正黑體" w:cstheme="minorHAnsi"/>
        </w:rPr>
        <w:t>新增：人工新增去年度媒體申報所得資料。扣繳憑單編號依據</w:t>
      </w:r>
      <w:r w:rsidRPr="00F02179">
        <w:rPr>
          <w:rFonts w:eastAsia="微軟正黑體" w:cstheme="minorHAnsi"/>
        </w:rPr>
        <w:t>2.3.6</w:t>
      </w:r>
      <w:r w:rsidRPr="00F02179">
        <w:rPr>
          <w:rFonts w:eastAsia="微軟正黑體" w:cstheme="minorHAnsi"/>
        </w:rPr>
        <w:t>扣繳憑單列印交易邏輯，依分行別自動續編扣繳憑單編號</w:t>
      </w:r>
      <w:r w:rsidRPr="00F02179">
        <w:rPr>
          <w:rFonts w:eastAsia="微軟正黑體" w:cstheme="minorHAnsi"/>
        </w:rPr>
        <w:t>(</w:t>
      </w:r>
      <w:r w:rsidRPr="00F02179">
        <w:rPr>
          <w:rFonts w:eastAsia="微軟正黑體" w:cstheme="minorHAnsi"/>
        </w:rPr>
        <w:t>接續去年度臨櫃列印扣繳憑單號碼續編</w:t>
      </w:r>
      <w:r w:rsidRPr="00F02179">
        <w:rPr>
          <w:rFonts w:eastAsia="微軟正黑體" w:cstheme="minorHAnsi"/>
        </w:rPr>
        <w:t>)</w:t>
      </w:r>
      <w:r w:rsidRPr="00F02179">
        <w:rPr>
          <w:rFonts w:eastAsia="微軟正黑體" w:cstheme="minorHAnsi"/>
        </w:rPr>
        <w:t>。</w:t>
      </w:r>
    </w:p>
    <w:p w:rsidR="001057AA" w:rsidRPr="00F02179" w:rsidRDefault="001057AA" w:rsidP="001057AA">
      <w:pPr>
        <w:rPr>
          <w:rFonts w:cstheme="minorHAnsi"/>
        </w:rPr>
      </w:pPr>
    </w:p>
    <w:p w:rsidR="001057AA" w:rsidRPr="00F02179" w:rsidRDefault="001057AA" w:rsidP="00C11E83">
      <w:pPr>
        <w:pStyle w:val="af2"/>
        <w:ind w:leftChars="0" w:left="981" w:hanging="981"/>
        <w:outlineLvl w:val="3"/>
        <w:rPr>
          <w:rFonts w:eastAsia="微軟正黑體" w:cstheme="minorHAnsi"/>
          <w:bCs/>
          <w:iCs/>
          <w:kern w:val="0"/>
          <w:szCs w:val="20"/>
        </w:rPr>
      </w:pPr>
      <w:r w:rsidRPr="00F02179">
        <w:rPr>
          <w:rFonts w:eastAsia="微軟正黑體" w:cstheme="minorHAnsi"/>
          <w:bCs/>
          <w:iCs/>
          <w:kern w:val="0"/>
          <w:szCs w:val="20"/>
        </w:rPr>
        <w:t>2.3.29.2</w:t>
      </w:r>
      <w:r w:rsidRPr="00F02179">
        <w:rPr>
          <w:rFonts w:eastAsia="微軟正黑體" w:cstheme="minorHAnsi"/>
          <w:bCs/>
          <w:iCs/>
          <w:kern w:val="0"/>
          <w:szCs w:val="20"/>
        </w:rPr>
        <w:t>使用者介面</w:t>
      </w:r>
      <w:r w:rsidRPr="00F02179">
        <w:rPr>
          <w:rFonts w:eastAsia="微軟正黑體" w:cstheme="minorHAnsi"/>
          <w:bCs/>
          <w:iCs/>
          <w:kern w:val="0"/>
          <w:szCs w:val="20"/>
        </w:rPr>
        <w:t xml:space="preserve"> User Interface</w:t>
      </w:r>
    </w:p>
    <w:p w:rsidR="001057AA" w:rsidRPr="00F02179" w:rsidRDefault="001057AA" w:rsidP="001057AA">
      <w:pPr>
        <w:ind w:leftChars="200" w:left="960"/>
        <w:rPr>
          <w:rFonts w:eastAsia="微軟正黑體" w:cstheme="minorHAnsi"/>
          <w:bCs/>
          <w:iCs/>
          <w:kern w:val="0"/>
          <w:szCs w:val="20"/>
        </w:rPr>
      </w:pPr>
      <w:r w:rsidRPr="00F02179">
        <w:rPr>
          <w:rFonts w:eastAsia="微軟正黑體" w:cstheme="minorHAnsi"/>
        </w:rPr>
        <w:t>本處提供為示意參考畫面，正式畫面請以分行系統產出為主。</w:t>
      </w:r>
    </w:p>
    <w:p w:rsidR="001057AA" w:rsidRPr="00F02179" w:rsidRDefault="001057AA" w:rsidP="001057AA">
      <w:pPr>
        <w:rPr>
          <w:rFonts w:cstheme="minorHAnsi"/>
        </w:rPr>
      </w:pPr>
      <w:r w:rsidRPr="00F02179">
        <w:rPr>
          <w:rFonts w:cstheme="minorHAnsi"/>
          <w:noProof/>
        </w:rPr>
        <w:drawing>
          <wp:inline distT="0" distB="0" distL="0" distR="0">
            <wp:extent cx="5760720" cy="3006090"/>
            <wp:effectExtent l="0" t="0" r="0" b="3810"/>
            <wp:docPr id="1926692824" name="圖片 4"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58804" name="圖片 4" descr="一張含有 文字, 螢幕擷取畫面, 陳列, 軟體 的圖片&#10;&#10;自動產生的描述"/>
                    <pic:cNvPicPr>
                      <a:picLocks noChangeAspect="1" noChangeArrowheads="1"/>
                    </pic:cNvPicPr>
                  </pic:nvPicPr>
                  <pic:blipFill>
                    <a:blip r:embed="rId137" r:link="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006090"/>
                    </a:xfrm>
                    <a:prstGeom prst="rect">
                      <a:avLst/>
                    </a:prstGeom>
                    <a:noFill/>
                    <a:ln>
                      <a:noFill/>
                    </a:ln>
                  </pic:spPr>
                </pic:pic>
              </a:graphicData>
            </a:graphic>
          </wp:inline>
        </w:drawing>
      </w:r>
    </w:p>
    <w:p w:rsidR="001057AA" w:rsidRPr="00F02179" w:rsidRDefault="001057AA" w:rsidP="001057AA">
      <w:pPr>
        <w:rPr>
          <w:rFonts w:cstheme="minorHAnsi"/>
        </w:rPr>
      </w:pPr>
    </w:p>
    <w:p w:rsidR="001057AA" w:rsidRPr="00F02179" w:rsidRDefault="001057AA" w:rsidP="001057AA">
      <w:pPr>
        <w:pStyle w:val="af2"/>
        <w:ind w:leftChars="0" w:left="981" w:hanging="981"/>
        <w:outlineLvl w:val="3"/>
        <w:rPr>
          <w:rFonts w:eastAsia="微軟正黑體" w:cstheme="minorHAnsi"/>
          <w:bCs/>
          <w:iCs/>
          <w:kern w:val="0"/>
          <w:szCs w:val="20"/>
        </w:rPr>
      </w:pPr>
      <w:r w:rsidRPr="00F02179">
        <w:rPr>
          <w:rFonts w:eastAsia="微軟正黑體" w:cstheme="minorHAnsi"/>
          <w:bCs/>
          <w:iCs/>
          <w:kern w:val="0"/>
          <w:szCs w:val="20"/>
        </w:rPr>
        <w:t>2.3.29.3</w:t>
      </w:r>
      <w:r w:rsidRPr="00F02179">
        <w:rPr>
          <w:rFonts w:eastAsia="微軟正黑體" w:cstheme="minorHAnsi"/>
          <w:bCs/>
          <w:iCs/>
          <w:kern w:val="0"/>
          <w:szCs w:val="20"/>
        </w:rPr>
        <w:t>欄位屬性</w:t>
      </w:r>
      <w:r w:rsidRPr="00F02179">
        <w:rPr>
          <w:rFonts w:eastAsia="微軟正黑體" w:cstheme="minorHAnsi"/>
          <w:bCs/>
          <w:iCs/>
          <w:kern w:val="0"/>
          <w:szCs w:val="20"/>
        </w:rPr>
        <w:t xml:space="preserve"> Field Properties</w:t>
      </w:r>
    </w:p>
    <w:p w:rsidR="001057AA" w:rsidRPr="00F02179" w:rsidRDefault="001057AA" w:rsidP="001057AA">
      <w:pPr>
        <w:ind w:left="0" w:firstLine="0"/>
        <w:rPr>
          <w:rFonts w:eastAsia="微軟正黑體" w:cstheme="minorHAnsi"/>
        </w:rPr>
      </w:pPr>
      <w:r w:rsidRPr="00F02179">
        <w:rPr>
          <w:rFonts w:eastAsia="微軟正黑體" w:cstheme="minorHAnsi"/>
        </w:rPr>
        <w:t>1.</w:t>
      </w:r>
      <w:r w:rsidRPr="00F02179">
        <w:rPr>
          <w:rFonts w:eastAsia="微軟正黑體" w:cstheme="minorHAnsi"/>
        </w:rPr>
        <w:t>輸入畫面：</w:t>
      </w:r>
    </w:p>
    <w:tbl>
      <w:tblPr>
        <w:tblStyle w:val="af1"/>
        <w:tblW w:w="0" w:type="auto"/>
        <w:tblLook w:val="04A0"/>
      </w:tblPr>
      <w:tblGrid>
        <w:gridCol w:w="762"/>
        <w:gridCol w:w="2068"/>
        <w:gridCol w:w="993"/>
        <w:gridCol w:w="992"/>
        <w:gridCol w:w="850"/>
        <w:gridCol w:w="3256"/>
      </w:tblGrid>
      <w:tr w:rsidR="001057AA" w:rsidRPr="00F02179" w:rsidTr="00704FE9">
        <w:tc>
          <w:tcPr>
            <w:tcW w:w="762"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編號</w:t>
            </w:r>
          </w:p>
        </w:tc>
        <w:tc>
          <w:tcPr>
            <w:tcW w:w="2068"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欄位名稱</w:t>
            </w:r>
          </w:p>
        </w:tc>
        <w:tc>
          <w:tcPr>
            <w:tcW w:w="993"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欄位</w:t>
            </w:r>
          </w:p>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種類</w:t>
            </w:r>
          </w:p>
        </w:tc>
        <w:tc>
          <w:tcPr>
            <w:tcW w:w="992"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類別</w:t>
            </w:r>
          </w:p>
        </w:tc>
        <w:tc>
          <w:tcPr>
            <w:tcW w:w="850"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長度</w:t>
            </w:r>
          </w:p>
        </w:tc>
        <w:tc>
          <w:tcPr>
            <w:tcW w:w="3256"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說明</w:t>
            </w:r>
          </w:p>
        </w:tc>
      </w:tr>
      <w:tr w:rsidR="001057AA" w:rsidRPr="00F02179" w:rsidTr="00704FE9">
        <w:tc>
          <w:tcPr>
            <w:tcW w:w="762" w:type="dxa"/>
            <w:vAlign w:val="center"/>
          </w:tcPr>
          <w:p w:rsidR="001057AA" w:rsidRPr="00F02179" w:rsidRDefault="001057AA" w:rsidP="001057AA">
            <w:pPr>
              <w:pStyle w:val="af2"/>
              <w:numPr>
                <w:ilvl w:val="0"/>
                <w:numId w:val="286"/>
              </w:numPr>
              <w:ind w:leftChars="0"/>
              <w:rPr>
                <w:rFonts w:eastAsia="微軟正黑體" w:cstheme="minorHAnsi"/>
              </w:rPr>
            </w:pPr>
          </w:p>
        </w:tc>
        <w:tc>
          <w:tcPr>
            <w:tcW w:w="2068"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rPr>
              <w:t>功能</w:t>
            </w:r>
          </w:p>
        </w:tc>
        <w:tc>
          <w:tcPr>
            <w:tcW w:w="993"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數字</w:t>
            </w:r>
          </w:p>
        </w:tc>
        <w:tc>
          <w:tcPr>
            <w:tcW w:w="992"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M</w:t>
            </w:r>
          </w:p>
        </w:tc>
        <w:tc>
          <w:tcPr>
            <w:tcW w:w="85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14</w:t>
            </w:r>
          </w:p>
        </w:tc>
        <w:tc>
          <w:tcPr>
            <w:tcW w:w="3256"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62" w:type="dxa"/>
            <w:vAlign w:val="center"/>
          </w:tcPr>
          <w:p w:rsidR="001057AA" w:rsidRPr="00F02179" w:rsidRDefault="001057AA" w:rsidP="001057AA">
            <w:pPr>
              <w:pStyle w:val="af2"/>
              <w:numPr>
                <w:ilvl w:val="0"/>
                <w:numId w:val="286"/>
              </w:numPr>
              <w:ind w:leftChars="0"/>
              <w:rPr>
                <w:rFonts w:eastAsia="微軟正黑體" w:cstheme="minorHAnsi"/>
              </w:rPr>
            </w:pPr>
          </w:p>
        </w:tc>
        <w:tc>
          <w:tcPr>
            <w:tcW w:w="2068"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rPr>
              <w:t>扣繳憑單編號</w:t>
            </w:r>
          </w:p>
        </w:tc>
        <w:tc>
          <w:tcPr>
            <w:tcW w:w="993"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數字</w:t>
            </w:r>
          </w:p>
        </w:tc>
        <w:tc>
          <w:tcPr>
            <w:tcW w:w="992"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M</w:t>
            </w:r>
          </w:p>
        </w:tc>
        <w:tc>
          <w:tcPr>
            <w:tcW w:w="85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7</w:t>
            </w:r>
          </w:p>
        </w:tc>
        <w:tc>
          <w:tcPr>
            <w:tcW w:w="3256"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62" w:type="dxa"/>
            <w:vAlign w:val="center"/>
          </w:tcPr>
          <w:p w:rsidR="001057AA" w:rsidRPr="00F02179" w:rsidRDefault="001057AA" w:rsidP="001057AA">
            <w:pPr>
              <w:pStyle w:val="af2"/>
              <w:numPr>
                <w:ilvl w:val="0"/>
                <w:numId w:val="286"/>
              </w:numPr>
              <w:ind w:leftChars="0"/>
              <w:rPr>
                <w:rFonts w:eastAsia="微軟正黑體" w:cstheme="minorHAnsi"/>
              </w:rPr>
            </w:pPr>
          </w:p>
        </w:tc>
        <w:tc>
          <w:tcPr>
            <w:tcW w:w="2068"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rPr>
              <w:t>統一編號</w:t>
            </w:r>
          </w:p>
        </w:tc>
        <w:tc>
          <w:tcPr>
            <w:tcW w:w="993"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992"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M</w:t>
            </w:r>
          </w:p>
        </w:tc>
        <w:tc>
          <w:tcPr>
            <w:tcW w:w="85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11</w:t>
            </w:r>
          </w:p>
        </w:tc>
        <w:tc>
          <w:tcPr>
            <w:tcW w:w="3256"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62" w:type="dxa"/>
            <w:vAlign w:val="center"/>
          </w:tcPr>
          <w:p w:rsidR="001057AA" w:rsidRPr="00F02179" w:rsidRDefault="001057AA" w:rsidP="001057AA">
            <w:pPr>
              <w:pStyle w:val="af2"/>
              <w:numPr>
                <w:ilvl w:val="0"/>
                <w:numId w:val="286"/>
              </w:numPr>
              <w:ind w:leftChars="0"/>
              <w:rPr>
                <w:rFonts w:eastAsia="微軟正黑體" w:cstheme="minorHAnsi"/>
              </w:rPr>
            </w:pPr>
          </w:p>
        </w:tc>
        <w:tc>
          <w:tcPr>
            <w:tcW w:w="2068"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rPr>
              <w:t>帳號</w:t>
            </w:r>
          </w:p>
        </w:tc>
        <w:tc>
          <w:tcPr>
            <w:tcW w:w="993"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數字</w:t>
            </w:r>
          </w:p>
        </w:tc>
        <w:tc>
          <w:tcPr>
            <w:tcW w:w="992"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M</w:t>
            </w:r>
          </w:p>
        </w:tc>
        <w:tc>
          <w:tcPr>
            <w:tcW w:w="85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14</w:t>
            </w:r>
          </w:p>
        </w:tc>
        <w:tc>
          <w:tcPr>
            <w:tcW w:w="3256" w:type="dxa"/>
            <w:vAlign w:val="center"/>
          </w:tcPr>
          <w:p w:rsidR="001057AA" w:rsidRPr="00F02179" w:rsidRDefault="001057AA" w:rsidP="00704FE9">
            <w:pPr>
              <w:ind w:left="0" w:firstLine="0"/>
              <w:rPr>
                <w:rFonts w:eastAsia="微軟正黑體" w:cstheme="minorHAnsi"/>
                <w:sz w:val="22"/>
              </w:rPr>
            </w:pPr>
          </w:p>
        </w:tc>
      </w:tr>
    </w:tbl>
    <w:p w:rsidR="001057AA" w:rsidRPr="00F02179" w:rsidRDefault="001057AA" w:rsidP="001057AA">
      <w:pPr>
        <w:ind w:left="0" w:firstLine="0"/>
        <w:rPr>
          <w:rFonts w:eastAsia="微軟正黑體" w:cstheme="minorHAnsi"/>
        </w:rPr>
      </w:pPr>
      <w:r w:rsidRPr="00F02179">
        <w:rPr>
          <w:rFonts w:eastAsia="微軟正黑體" w:cstheme="minorHAnsi"/>
        </w:rPr>
        <w:t>2.</w:t>
      </w:r>
      <w:r w:rsidRPr="00F02179">
        <w:rPr>
          <w:rFonts w:eastAsia="微軟正黑體" w:cstheme="minorHAnsi"/>
        </w:rPr>
        <w:t>輸出畫面：</w:t>
      </w:r>
    </w:p>
    <w:tbl>
      <w:tblPr>
        <w:tblStyle w:val="af1"/>
        <w:tblW w:w="0" w:type="auto"/>
        <w:tblLook w:val="04A0"/>
      </w:tblPr>
      <w:tblGrid>
        <w:gridCol w:w="752"/>
        <w:gridCol w:w="2220"/>
        <w:gridCol w:w="1134"/>
        <w:gridCol w:w="851"/>
        <w:gridCol w:w="1226"/>
        <w:gridCol w:w="2830"/>
      </w:tblGrid>
      <w:tr w:rsidR="001057AA" w:rsidRPr="00F02179" w:rsidTr="00704FE9">
        <w:tc>
          <w:tcPr>
            <w:tcW w:w="752"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編號</w:t>
            </w:r>
          </w:p>
        </w:tc>
        <w:tc>
          <w:tcPr>
            <w:tcW w:w="2220"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欄位名稱</w:t>
            </w:r>
          </w:p>
        </w:tc>
        <w:tc>
          <w:tcPr>
            <w:tcW w:w="1134"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欄位</w:t>
            </w:r>
          </w:p>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種類</w:t>
            </w:r>
          </w:p>
        </w:tc>
        <w:tc>
          <w:tcPr>
            <w:tcW w:w="851"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類別</w:t>
            </w:r>
          </w:p>
        </w:tc>
        <w:tc>
          <w:tcPr>
            <w:tcW w:w="1226"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長度</w:t>
            </w:r>
          </w:p>
        </w:tc>
        <w:tc>
          <w:tcPr>
            <w:tcW w:w="2830" w:type="dxa"/>
            <w:tcBorders>
              <w:bottom w:val="single" w:sz="4" w:space="0" w:color="auto"/>
            </w:tcBorders>
            <w:shd w:val="pct12" w:color="auto" w:fill="auto"/>
          </w:tcPr>
          <w:p w:rsidR="001057AA" w:rsidRPr="00F02179" w:rsidRDefault="001057AA" w:rsidP="00704FE9">
            <w:pPr>
              <w:ind w:left="0" w:firstLine="0"/>
              <w:jc w:val="center"/>
              <w:rPr>
                <w:rFonts w:eastAsia="微軟正黑體" w:cstheme="minorHAnsi"/>
                <w:b/>
                <w:bCs/>
              </w:rPr>
            </w:pPr>
            <w:r w:rsidRPr="00F02179">
              <w:rPr>
                <w:rFonts w:eastAsia="微軟正黑體" w:cstheme="minorHAnsi"/>
                <w:b/>
                <w:bCs/>
              </w:rPr>
              <w:t>說明</w:t>
            </w:r>
          </w:p>
        </w:tc>
      </w:tr>
      <w:tr w:rsidR="001057AA" w:rsidRPr="00F02179" w:rsidTr="00704FE9">
        <w:tc>
          <w:tcPr>
            <w:tcW w:w="9013" w:type="dxa"/>
            <w:gridSpan w:val="6"/>
            <w:tcBorders>
              <w:bottom w:val="single" w:sz="4" w:space="0" w:color="auto"/>
            </w:tcBorders>
            <w:shd w:val="clear" w:color="auto" w:fill="auto"/>
          </w:tcPr>
          <w:p w:rsidR="001057AA" w:rsidRPr="00F02179" w:rsidRDefault="001057AA" w:rsidP="00704FE9">
            <w:pPr>
              <w:ind w:left="0" w:firstLine="0"/>
              <w:rPr>
                <w:rFonts w:eastAsia="微軟正黑體" w:cstheme="minorHAnsi"/>
              </w:rPr>
            </w:pPr>
            <w:r w:rsidRPr="00F02179">
              <w:rPr>
                <w:rFonts w:eastAsia="微軟正黑體" w:cstheme="minorHAnsi"/>
              </w:rPr>
              <w:t>Header</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rPr>
              <w:t>功能</w:t>
            </w:r>
          </w:p>
        </w:tc>
        <w:tc>
          <w:tcPr>
            <w:tcW w:w="1134"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szCs w:val="24"/>
              </w:rPr>
              <w:t>數字</w:t>
            </w:r>
          </w:p>
        </w:tc>
        <w:tc>
          <w:tcPr>
            <w:tcW w:w="851" w:type="dxa"/>
          </w:tcPr>
          <w:p w:rsidR="001057AA" w:rsidRPr="00F02179" w:rsidRDefault="001057AA" w:rsidP="00704FE9">
            <w:pPr>
              <w:ind w:left="0" w:firstLine="0"/>
              <w:jc w:val="center"/>
              <w:rPr>
                <w:rFonts w:eastAsia="微軟正黑體" w:cstheme="minorHAnsi"/>
              </w:rPr>
            </w:pPr>
            <w:r w:rsidRPr="00F02179">
              <w:rPr>
                <w:rFonts w:eastAsia="微軟正黑體" w:cstheme="minorHAnsi"/>
                <w:szCs w:val="24"/>
              </w:rPr>
              <w:t>M</w:t>
            </w:r>
          </w:p>
        </w:tc>
        <w:tc>
          <w:tcPr>
            <w:tcW w:w="1226"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szCs w:val="24"/>
              </w:rPr>
              <w:t>14</w:t>
            </w:r>
          </w:p>
        </w:tc>
        <w:tc>
          <w:tcPr>
            <w:tcW w:w="2830"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rPr>
              <w:t>1</w:t>
            </w:r>
            <w:r w:rsidRPr="00F02179">
              <w:rPr>
                <w:rFonts w:eastAsia="微軟正黑體" w:cstheme="minorHAnsi"/>
              </w:rPr>
              <w:t>：查詢</w:t>
            </w:r>
          </w:p>
          <w:p w:rsidR="001057AA" w:rsidRPr="00F02179" w:rsidRDefault="001057AA" w:rsidP="00704FE9">
            <w:pPr>
              <w:ind w:left="0" w:firstLine="0"/>
              <w:rPr>
                <w:rFonts w:eastAsia="微軟正黑體" w:cstheme="minorHAnsi"/>
              </w:rPr>
            </w:pPr>
            <w:r w:rsidRPr="00F02179">
              <w:rPr>
                <w:rFonts w:eastAsia="微軟正黑體" w:cstheme="minorHAnsi"/>
              </w:rPr>
              <w:t>2</w:t>
            </w:r>
            <w:r w:rsidRPr="00F02179">
              <w:rPr>
                <w:rFonts w:eastAsia="微軟正黑體" w:cstheme="minorHAnsi"/>
              </w:rPr>
              <w:t>：刪除以人工申報資料</w:t>
            </w:r>
          </w:p>
          <w:p w:rsidR="001057AA" w:rsidRPr="00F02179" w:rsidRDefault="001057AA" w:rsidP="00704FE9">
            <w:pPr>
              <w:ind w:left="0" w:firstLine="0"/>
              <w:rPr>
                <w:rFonts w:eastAsia="微軟正黑體" w:cstheme="minorHAnsi"/>
              </w:rPr>
            </w:pPr>
            <w:r w:rsidRPr="00F02179">
              <w:rPr>
                <w:rFonts w:eastAsia="微軟正黑體" w:cstheme="minorHAnsi"/>
              </w:rPr>
              <w:t>3</w:t>
            </w:r>
            <w:r w:rsidRPr="00F02179">
              <w:rPr>
                <w:rFonts w:eastAsia="微軟正黑體" w:cstheme="minorHAnsi"/>
              </w:rPr>
              <w:t>：刪除復原</w:t>
            </w:r>
          </w:p>
          <w:p w:rsidR="001057AA" w:rsidRPr="00F02179" w:rsidRDefault="001057AA" w:rsidP="00704FE9">
            <w:pPr>
              <w:ind w:left="0" w:firstLine="0"/>
              <w:rPr>
                <w:rFonts w:eastAsia="微軟正黑體" w:cstheme="minorHAnsi"/>
              </w:rPr>
            </w:pPr>
            <w:r w:rsidRPr="00F02179">
              <w:rPr>
                <w:rFonts w:eastAsia="微軟正黑體" w:cstheme="minorHAnsi"/>
              </w:rPr>
              <w:t>4</w:t>
            </w:r>
            <w:r w:rsidRPr="00F02179">
              <w:rPr>
                <w:rFonts w:eastAsia="微軟正黑體" w:cstheme="minorHAnsi"/>
              </w:rPr>
              <w:t>：修改</w:t>
            </w:r>
          </w:p>
          <w:p w:rsidR="001057AA" w:rsidRPr="00F02179" w:rsidRDefault="001057AA" w:rsidP="00704FE9">
            <w:pPr>
              <w:ind w:left="0" w:firstLine="0"/>
              <w:rPr>
                <w:rFonts w:eastAsia="微軟正黑體" w:cstheme="minorHAnsi"/>
              </w:rPr>
            </w:pPr>
            <w:r w:rsidRPr="00F02179">
              <w:rPr>
                <w:rFonts w:eastAsia="微軟正黑體" w:cstheme="minorHAnsi"/>
              </w:rPr>
              <w:t>5</w:t>
            </w:r>
            <w:r w:rsidRPr="00F02179">
              <w:rPr>
                <w:rFonts w:eastAsia="微軟正黑體" w:cstheme="minorHAnsi"/>
              </w:rPr>
              <w:t>：扣繳憑單已由人工開立之後續處理</w:t>
            </w:r>
          </w:p>
          <w:p w:rsidR="001057AA" w:rsidRPr="00F02179" w:rsidRDefault="001057AA" w:rsidP="00704FE9">
            <w:pPr>
              <w:ind w:left="0" w:firstLine="0"/>
              <w:rPr>
                <w:rFonts w:eastAsia="微軟正黑體" w:cstheme="minorHAnsi"/>
              </w:rPr>
            </w:pPr>
            <w:r w:rsidRPr="00F02179">
              <w:rPr>
                <w:rFonts w:eastAsia="微軟正黑體" w:cstheme="minorHAnsi"/>
              </w:rPr>
              <w:t>6</w:t>
            </w:r>
            <w:r w:rsidRPr="00F02179">
              <w:rPr>
                <w:rFonts w:eastAsia="微軟正黑體" w:cstheme="minorHAnsi"/>
              </w:rPr>
              <w:t>：新增</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rPr>
              <w:t>扣繳憑單編號</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M</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7</w:t>
            </w:r>
          </w:p>
        </w:tc>
        <w:tc>
          <w:tcPr>
            <w:tcW w:w="2830"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rPr>
              <w:t>統一編號</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M</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11</w:t>
            </w:r>
          </w:p>
        </w:tc>
        <w:tc>
          <w:tcPr>
            <w:tcW w:w="2830"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rPr>
              <w:t>帳號</w:t>
            </w:r>
          </w:p>
        </w:tc>
        <w:tc>
          <w:tcPr>
            <w:tcW w:w="1134"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szCs w:val="24"/>
              </w:rPr>
              <w:t>數字</w:t>
            </w:r>
          </w:p>
        </w:tc>
        <w:tc>
          <w:tcPr>
            <w:tcW w:w="851" w:type="dxa"/>
          </w:tcPr>
          <w:p w:rsidR="001057AA" w:rsidRPr="00F02179" w:rsidRDefault="001057AA" w:rsidP="00704FE9">
            <w:pPr>
              <w:ind w:left="0" w:firstLine="0"/>
              <w:jc w:val="center"/>
              <w:rPr>
                <w:rFonts w:eastAsia="微軟正黑體" w:cstheme="minorHAnsi"/>
              </w:rPr>
            </w:pPr>
            <w:r w:rsidRPr="00F02179">
              <w:rPr>
                <w:rFonts w:eastAsia="微軟正黑體" w:cstheme="minorHAnsi"/>
                <w:szCs w:val="24"/>
              </w:rPr>
              <w:t>M</w:t>
            </w:r>
          </w:p>
        </w:tc>
        <w:tc>
          <w:tcPr>
            <w:tcW w:w="1226" w:type="dxa"/>
            <w:vAlign w:val="center"/>
          </w:tcPr>
          <w:p w:rsidR="001057AA" w:rsidRPr="00F02179" w:rsidRDefault="001057AA" w:rsidP="00704FE9">
            <w:pPr>
              <w:ind w:left="0" w:firstLine="0"/>
              <w:rPr>
                <w:rFonts w:eastAsia="微軟正黑體" w:cstheme="minorHAnsi"/>
              </w:rPr>
            </w:pPr>
            <w:r w:rsidRPr="00F02179">
              <w:rPr>
                <w:rFonts w:eastAsia="微軟正黑體" w:cstheme="minorHAnsi"/>
                <w:szCs w:val="24"/>
              </w:rPr>
              <w:t>14</w:t>
            </w:r>
          </w:p>
        </w:tc>
        <w:tc>
          <w:tcPr>
            <w:tcW w:w="2830" w:type="dxa"/>
            <w:vAlign w:val="center"/>
          </w:tcPr>
          <w:p w:rsidR="001057AA" w:rsidRPr="00F02179" w:rsidRDefault="001057AA" w:rsidP="00704FE9">
            <w:pPr>
              <w:ind w:left="0" w:firstLine="0"/>
              <w:rPr>
                <w:rFonts w:eastAsia="微軟正黑體" w:cstheme="minorHAnsi"/>
              </w:rPr>
            </w:pPr>
          </w:p>
        </w:tc>
      </w:tr>
      <w:tr w:rsidR="001057AA" w:rsidRPr="00F02179" w:rsidTr="00704FE9">
        <w:tc>
          <w:tcPr>
            <w:tcW w:w="9013" w:type="dxa"/>
            <w:gridSpan w:val="6"/>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Detail-</w:t>
            </w:r>
            <w:r w:rsidRPr="00F02179">
              <w:rPr>
                <w:rFonts w:eastAsia="微軟正黑體" w:cstheme="minorHAnsi"/>
                <w:sz w:val="22"/>
              </w:rPr>
              <w:t>扣繳憑單內容</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所得利息金額</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金額</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9(12)V99</w:t>
            </w:r>
          </w:p>
        </w:tc>
        <w:tc>
          <w:tcPr>
            <w:tcW w:w="2830" w:type="dxa"/>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12</w:t>
            </w:r>
            <w:r w:rsidRPr="00F02179">
              <w:rPr>
                <w:rFonts w:eastAsia="微軟正黑體" w:cstheme="minorHAnsi"/>
                <w:sz w:val="22"/>
              </w:rPr>
              <w:t>位整數，</w:t>
            </w:r>
            <w:r w:rsidRPr="00F02179">
              <w:rPr>
                <w:rFonts w:eastAsia="微軟正黑體" w:cstheme="minorHAnsi"/>
                <w:sz w:val="22"/>
              </w:rPr>
              <w:t>2</w:t>
            </w:r>
            <w:r w:rsidRPr="00F02179">
              <w:rPr>
                <w:rFonts w:eastAsia="微軟正黑體" w:cstheme="minorHAnsi"/>
                <w:sz w:val="22"/>
              </w:rPr>
              <w:t>位小數</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已代扣稅款金額</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金額</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9(12)V99</w:t>
            </w:r>
          </w:p>
        </w:tc>
        <w:tc>
          <w:tcPr>
            <w:tcW w:w="2830" w:type="dxa"/>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12</w:t>
            </w:r>
            <w:r w:rsidRPr="00F02179">
              <w:rPr>
                <w:rFonts w:eastAsia="微軟正黑體" w:cstheme="minorHAnsi"/>
                <w:sz w:val="22"/>
              </w:rPr>
              <w:t>位整數，</w:t>
            </w:r>
            <w:r w:rsidRPr="00F02179">
              <w:rPr>
                <w:rFonts w:eastAsia="微軟正黑體" w:cstheme="minorHAnsi"/>
                <w:sz w:val="22"/>
              </w:rPr>
              <w:t>2</w:t>
            </w:r>
            <w:r w:rsidRPr="00F02179">
              <w:rPr>
                <w:rFonts w:eastAsia="微軟正黑體" w:cstheme="minorHAnsi"/>
                <w:sz w:val="22"/>
              </w:rPr>
              <w:t>位小數</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姓名</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374931" w:rsidP="00704FE9">
            <w:pPr>
              <w:ind w:left="0" w:firstLine="0"/>
              <w:rPr>
                <w:rFonts w:eastAsia="微軟正黑體" w:cstheme="minorHAnsi"/>
                <w:szCs w:val="24"/>
              </w:rPr>
            </w:pPr>
            <w:r w:rsidRPr="00F02179">
              <w:rPr>
                <w:rFonts w:eastAsia="微軟正黑體" w:cstheme="minorHAnsi"/>
                <w:szCs w:val="24"/>
              </w:rPr>
              <w:t>42</w:t>
            </w:r>
          </w:p>
        </w:tc>
        <w:tc>
          <w:tcPr>
            <w:tcW w:w="2830" w:type="dxa"/>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輸出欄位，不可修改</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戶籍地址</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374931" w:rsidP="00704FE9">
            <w:pPr>
              <w:ind w:left="0" w:firstLine="0"/>
              <w:rPr>
                <w:rFonts w:eastAsia="微軟正黑體" w:cstheme="minorHAnsi"/>
                <w:szCs w:val="24"/>
              </w:rPr>
            </w:pPr>
            <w:r w:rsidRPr="00F02179">
              <w:rPr>
                <w:rFonts w:eastAsia="微軟正黑體" w:cstheme="minorHAnsi"/>
                <w:szCs w:val="24"/>
              </w:rPr>
              <w:t>42</w:t>
            </w:r>
          </w:p>
        </w:tc>
        <w:tc>
          <w:tcPr>
            <w:tcW w:w="2830" w:type="dxa"/>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輸出欄位，不可修改</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變更所得歸屬人統一編號</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11</w:t>
            </w:r>
          </w:p>
        </w:tc>
        <w:tc>
          <w:tcPr>
            <w:tcW w:w="2830"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已列印註記</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w:t>
            </w:r>
          </w:p>
        </w:tc>
        <w:tc>
          <w:tcPr>
            <w:tcW w:w="2830" w:type="dxa"/>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Y/N</w:t>
            </w: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稅率別</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2</w:t>
            </w:r>
          </w:p>
        </w:tc>
        <w:tc>
          <w:tcPr>
            <w:tcW w:w="2830" w:type="dxa"/>
            <w:vAlign w:val="center"/>
          </w:tcPr>
          <w:p w:rsidR="001057AA" w:rsidRPr="00F02179" w:rsidRDefault="001057AA" w:rsidP="00704FE9">
            <w:pPr>
              <w:ind w:left="0" w:firstLine="0"/>
              <w:rPr>
                <w:rFonts w:eastAsia="微軟正黑體" w:cstheme="minorHAnsi"/>
                <w:sz w:val="22"/>
              </w:rPr>
            </w:pPr>
          </w:p>
        </w:tc>
      </w:tr>
      <w:tr w:rsidR="001057AA" w:rsidRPr="00F02179" w:rsidTr="00704FE9">
        <w:tc>
          <w:tcPr>
            <w:tcW w:w="752" w:type="dxa"/>
            <w:vAlign w:val="center"/>
          </w:tcPr>
          <w:p w:rsidR="001057AA" w:rsidRPr="00F02179" w:rsidRDefault="001057AA" w:rsidP="001057AA">
            <w:pPr>
              <w:pStyle w:val="af2"/>
              <w:numPr>
                <w:ilvl w:val="0"/>
                <w:numId w:val="287"/>
              </w:numPr>
              <w:ind w:leftChars="0"/>
              <w:rPr>
                <w:rFonts w:eastAsia="微軟正黑體" w:cstheme="minorHAnsi"/>
              </w:rPr>
            </w:pPr>
          </w:p>
        </w:tc>
        <w:tc>
          <w:tcPr>
            <w:tcW w:w="2220"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刪除註記</w:t>
            </w:r>
          </w:p>
        </w:tc>
        <w:tc>
          <w:tcPr>
            <w:tcW w:w="1134"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文數字</w:t>
            </w:r>
          </w:p>
        </w:tc>
        <w:tc>
          <w:tcPr>
            <w:tcW w:w="851" w:type="dxa"/>
          </w:tcPr>
          <w:p w:rsidR="001057AA" w:rsidRPr="00F02179" w:rsidRDefault="001057AA" w:rsidP="00704FE9">
            <w:pPr>
              <w:ind w:left="0" w:firstLine="0"/>
              <w:jc w:val="center"/>
              <w:rPr>
                <w:rFonts w:eastAsia="微軟正黑體" w:cstheme="minorHAnsi"/>
                <w:szCs w:val="24"/>
              </w:rPr>
            </w:pPr>
            <w:r w:rsidRPr="00F02179">
              <w:rPr>
                <w:rFonts w:eastAsia="微軟正黑體" w:cstheme="minorHAnsi"/>
                <w:szCs w:val="24"/>
              </w:rPr>
              <w:t>O</w:t>
            </w:r>
          </w:p>
        </w:tc>
        <w:tc>
          <w:tcPr>
            <w:tcW w:w="1226" w:type="dxa"/>
            <w:vAlign w:val="center"/>
          </w:tcPr>
          <w:p w:rsidR="001057AA" w:rsidRPr="00F02179" w:rsidRDefault="001057AA" w:rsidP="00704FE9">
            <w:pPr>
              <w:ind w:left="0" w:firstLine="0"/>
              <w:rPr>
                <w:rFonts w:eastAsia="微軟正黑體" w:cstheme="minorHAnsi"/>
                <w:szCs w:val="24"/>
              </w:rPr>
            </w:pPr>
            <w:r w:rsidRPr="00F02179">
              <w:rPr>
                <w:rFonts w:eastAsia="微軟正黑體" w:cstheme="minorHAnsi"/>
                <w:szCs w:val="24"/>
              </w:rPr>
              <w:t>1</w:t>
            </w:r>
          </w:p>
        </w:tc>
        <w:tc>
          <w:tcPr>
            <w:tcW w:w="2830" w:type="dxa"/>
            <w:vAlign w:val="center"/>
          </w:tcPr>
          <w:p w:rsidR="001057AA" w:rsidRPr="00F02179" w:rsidRDefault="001057AA" w:rsidP="00704FE9">
            <w:pPr>
              <w:ind w:left="0" w:firstLine="0"/>
              <w:rPr>
                <w:rFonts w:eastAsia="微軟正黑體" w:cstheme="minorHAnsi"/>
                <w:sz w:val="22"/>
              </w:rPr>
            </w:pPr>
            <w:r w:rsidRPr="00F02179">
              <w:rPr>
                <w:rFonts w:eastAsia="微軟正黑體" w:cstheme="minorHAnsi"/>
                <w:sz w:val="22"/>
              </w:rPr>
              <w:t>‘’/Y</w:t>
            </w:r>
          </w:p>
        </w:tc>
      </w:tr>
    </w:tbl>
    <w:p w:rsidR="001057AA" w:rsidRPr="00F02179" w:rsidRDefault="001057AA" w:rsidP="007B4D57">
      <w:pPr>
        <w:ind w:left="0" w:firstLine="0"/>
        <w:rPr>
          <w:rFonts w:eastAsia="微軟正黑體" w:cstheme="minorHAnsi"/>
          <w:bCs/>
          <w:iCs/>
          <w:kern w:val="0"/>
          <w:szCs w:val="20"/>
        </w:rPr>
      </w:pPr>
    </w:p>
    <w:p w:rsidR="003344CB" w:rsidRPr="00F02179" w:rsidRDefault="003344CB" w:rsidP="003344CB">
      <w:pPr>
        <w:pStyle w:val="10"/>
        <w:numPr>
          <w:ilvl w:val="0"/>
          <w:numId w:val="0"/>
        </w:numPr>
        <w:ind w:left="425"/>
        <w:rPr>
          <w:rFonts w:asciiTheme="minorHAnsi" w:hAnsiTheme="minorHAnsi" w:cstheme="minorHAnsi"/>
        </w:rPr>
      </w:pPr>
      <w:bookmarkStart w:id="215" w:name="_Toc170379667"/>
      <w:bookmarkStart w:id="216" w:name="_Toc107392715"/>
      <w:bookmarkStart w:id="217" w:name="_Toc111191264"/>
      <w:r w:rsidRPr="00F02179">
        <w:rPr>
          <w:rFonts w:asciiTheme="minorHAnsi" w:hAnsiTheme="minorHAnsi" w:cstheme="minorHAnsi"/>
        </w:rPr>
        <w:t>2.4</w:t>
      </w:r>
      <w:r w:rsidRPr="00F02179">
        <w:rPr>
          <w:rFonts w:asciiTheme="minorHAnsi" w:hAnsiTheme="minorHAnsi" w:cstheme="minorHAnsi"/>
        </w:rPr>
        <w:tab/>
      </w:r>
      <w:r w:rsidRPr="00F02179">
        <w:rPr>
          <w:rFonts w:asciiTheme="minorHAnsi" w:hAnsiTheme="minorHAnsi" w:cstheme="minorHAnsi"/>
        </w:rPr>
        <w:t>交易</w:t>
      </w:r>
      <w:r w:rsidRPr="00F02179">
        <w:rPr>
          <w:rFonts w:asciiTheme="minorHAnsi" w:hAnsiTheme="minorHAnsi" w:cstheme="minorHAnsi"/>
        </w:rPr>
        <w:t>/</w:t>
      </w:r>
      <w:r w:rsidRPr="00F02179">
        <w:rPr>
          <w:rFonts w:asciiTheme="minorHAnsi" w:hAnsiTheme="minorHAnsi" w:cstheme="minorHAnsi"/>
        </w:rPr>
        <w:t>欄位限制及檢核</w:t>
      </w:r>
      <w:r w:rsidRPr="00F02179">
        <w:rPr>
          <w:rFonts w:asciiTheme="minorHAnsi" w:hAnsiTheme="minorHAnsi" w:cstheme="minorHAnsi"/>
        </w:rPr>
        <w:t xml:space="preserve"> Restriction/Validation</w:t>
      </w:r>
      <w:bookmarkEnd w:id="215"/>
    </w:p>
    <w:p w:rsidR="003344CB" w:rsidRPr="00F02179" w:rsidRDefault="009E761B" w:rsidP="003344CB">
      <w:pPr>
        <w:pStyle w:val="af2"/>
        <w:ind w:leftChars="0" w:left="480" w:firstLine="0"/>
        <w:rPr>
          <w:rFonts w:eastAsia="微軟正黑體" w:cstheme="minorHAnsi"/>
        </w:rPr>
      </w:pPr>
      <w:r w:rsidRPr="00F02179">
        <w:rPr>
          <w:rFonts w:eastAsia="微軟正黑體" w:cstheme="minorHAnsi"/>
        </w:rPr>
        <w:t>N/A</w:t>
      </w:r>
    </w:p>
    <w:p w:rsidR="003344CB" w:rsidRPr="00F02179" w:rsidRDefault="003344CB" w:rsidP="00B72B65">
      <w:pPr>
        <w:widowControl/>
        <w:ind w:left="0" w:firstLine="0"/>
        <w:rPr>
          <w:rFonts w:eastAsia="微軟正黑體" w:cstheme="minorHAnsi"/>
        </w:rPr>
      </w:pPr>
    </w:p>
    <w:p w:rsidR="00134960" w:rsidRPr="00F02179" w:rsidRDefault="00134960">
      <w:pPr>
        <w:widowControl/>
        <w:ind w:left="0" w:firstLine="0"/>
        <w:rPr>
          <w:rFonts w:eastAsia="微軟正黑體" w:cstheme="minorHAnsi"/>
        </w:rPr>
      </w:pPr>
      <w:r w:rsidRPr="00F02179">
        <w:rPr>
          <w:rFonts w:eastAsia="微軟正黑體" w:cstheme="minorHAnsi"/>
        </w:rPr>
        <w:br w:type="page"/>
      </w:r>
    </w:p>
    <w:p w:rsidR="001A4B5B" w:rsidRPr="00F02179" w:rsidRDefault="00C610C9" w:rsidP="001A4B5B">
      <w:pPr>
        <w:pStyle w:val="10"/>
        <w:numPr>
          <w:ilvl w:val="0"/>
          <w:numId w:val="1"/>
        </w:numPr>
        <w:rPr>
          <w:rFonts w:asciiTheme="minorHAnsi" w:hAnsiTheme="minorHAnsi" w:cstheme="minorHAnsi"/>
        </w:rPr>
      </w:pPr>
      <w:bookmarkStart w:id="218" w:name="_Toc170379668"/>
      <w:r w:rsidRPr="00F02179">
        <w:rPr>
          <w:rFonts w:asciiTheme="minorHAnsi" w:hAnsiTheme="minorHAnsi" w:cstheme="minorHAnsi"/>
        </w:rPr>
        <w:lastRenderedPageBreak/>
        <w:t>電文清單</w:t>
      </w:r>
      <w:r w:rsidRPr="00F02179">
        <w:rPr>
          <w:rFonts w:asciiTheme="minorHAnsi" w:hAnsiTheme="minorHAnsi" w:cstheme="minorHAnsi"/>
        </w:rPr>
        <w:t xml:space="preserve"> Transaction List</w:t>
      </w:r>
      <w:bookmarkEnd w:id="216"/>
      <w:bookmarkEnd w:id="217"/>
      <w:bookmarkEnd w:id="218"/>
    </w:p>
    <w:tbl>
      <w:tblPr>
        <w:tblW w:w="9062" w:type="dxa"/>
        <w:tblCellMar>
          <w:left w:w="28" w:type="dxa"/>
          <w:right w:w="28" w:type="dxa"/>
        </w:tblCellMar>
        <w:tblLook w:val="04A0"/>
      </w:tblPr>
      <w:tblGrid>
        <w:gridCol w:w="667"/>
        <w:gridCol w:w="5094"/>
        <w:gridCol w:w="3367"/>
      </w:tblGrid>
      <w:tr w:rsidR="001A4B5B" w:rsidRPr="00F02179" w:rsidTr="0091166C">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1A4B5B" w:rsidRPr="00F02179" w:rsidRDefault="001A4B5B" w:rsidP="001A4B5B">
            <w:pPr>
              <w:widowControl/>
              <w:ind w:left="0" w:firstLine="0"/>
              <w:jc w:val="center"/>
              <w:rPr>
                <w:rFonts w:eastAsia="微軟正黑體" w:cstheme="minorHAnsi"/>
                <w:color w:val="000000"/>
                <w:kern w:val="0"/>
                <w:szCs w:val="24"/>
              </w:rPr>
            </w:pPr>
            <w:r w:rsidRPr="00F02179">
              <w:rPr>
                <w:rFonts w:eastAsia="微軟正黑體" w:cstheme="minorHAnsi"/>
                <w:color w:val="000000"/>
                <w:kern w:val="0"/>
                <w:szCs w:val="24"/>
              </w:rPr>
              <w:t>No.</w:t>
            </w:r>
          </w:p>
        </w:tc>
        <w:tc>
          <w:tcPr>
            <w:tcW w:w="529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1A4B5B" w:rsidRPr="00F02179" w:rsidRDefault="001A4B5B" w:rsidP="001A4B5B">
            <w:pPr>
              <w:widowControl/>
              <w:ind w:left="0" w:firstLine="0"/>
              <w:rPr>
                <w:rFonts w:eastAsia="微軟正黑體" w:cstheme="minorHAnsi"/>
                <w:color w:val="000000"/>
                <w:kern w:val="0"/>
                <w:szCs w:val="24"/>
              </w:rPr>
            </w:pPr>
            <w:r w:rsidRPr="00F02179">
              <w:rPr>
                <w:rFonts w:eastAsia="微軟正黑體" w:cstheme="minorHAnsi"/>
                <w:color w:val="000000"/>
                <w:kern w:val="0"/>
                <w:szCs w:val="24"/>
              </w:rPr>
              <w:t>交易名稱</w:t>
            </w:r>
          </w:p>
        </w:tc>
        <w:tc>
          <w:tcPr>
            <w:tcW w:w="307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1A4B5B" w:rsidRPr="00F02179" w:rsidRDefault="001A4B5B" w:rsidP="001A4B5B">
            <w:pPr>
              <w:widowControl/>
              <w:ind w:left="0" w:firstLine="0"/>
              <w:jc w:val="center"/>
              <w:rPr>
                <w:rFonts w:eastAsia="微軟正黑體" w:cstheme="minorHAnsi"/>
                <w:color w:val="000000"/>
                <w:kern w:val="0"/>
                <w:szCs w:val="24"/>
              </w:rPr>
            </w:pPr>
            <w:r w:rsidRPr="00F02179">
              <w:rPr>
                <w:rFonts w:eastAsia="微軟正黑體" w:cstheme="minorHAnsi"/>
                <w:color w:val="000000"/>
                <w:kern w:val="0"/>
                <w:szCs w:val="24"/>
              </w:rPr>
              <w:t>交易代號</w:t>
            </w:r>
          </w:p>
        </w:tc>
      </w:tr>
      <w:tr w:rsidR="001A4B5B"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1A4B5B" w:rsidRPr="00F02179" w:rsidRDefault="001A4B5B" w:rsidP="001A4B5B">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w:t>
            </w:r>
          </w:p>
        </w:tc>
        <w:tc>
          <w:tcPr>
            <w:tcW w:w="5292" w:type="dxa"/>
            <w:tcBorders>
              <w:top w:val="nil"/>
              <w:left w:val="nil"/>
              <w:bottom w:val="single" w:sz="4" w:space="0" w:color="auto"/>
              <w:right w:val="single" w:sz="4" w:space="0" w:color="auto"/>
            </w:tcBorders>
            <w:shd w:val="clear" w:color="auto" w:fill="auto"/>
            <w:noWrap/>
            <w:vAlign w:val="center"/>
          </w:tcPr>
          <w:p w:rsidR="001A4B5B" w:rsidRPr="00F02179" w:rsidRDefault="00043A41" w:rsidP="001A4B5B">
            <w:pPr>
              <w:widowControl/>
              <w:ind w:left="0" w:firstLine="0"/>
              <w:rPr>
                <w:rFonts w:eastAsia="微軟正黑體" w:cstheme="minorHAnsi"/>
                <w:color w:val="000000"/>
                <w:kern w:val="0"/>
                <w:sz w:val="22"/>
              </w:rPr>
            </w:pPr>
            <w:r w:rsidRPr="00F02179">
              <w:rPr>
                <w:rFonts w:eastAsia="微軟正黑體" w:cstheme="minorHAnsi"/>
              </w:rPr>
              <w:t>全行歸戶查詢</w:t>
            </w:r>
          </w:p>
        </w:tc>
        <w:tc>
          <w:tcPr>
            <w:tcW w:w="3078" w:type="dxa"/>
            <w:tcBorders>
              <w:top w:val="nil"/>
              <w:left w:val="nil"/>
              <w:bottom w:val="single" w:sz="4" w:space="0" w:color="auto"/>
              <w:right w:val="single" w:sz="4" w:space="0" w:color="auto"/>
            </w:tcBorders>
            <w:shd w:val="clear" w:color="auto" w:fill="auto"/>
            <w:noWrap/>
            <w:vAlign w:val="center"/>
          </w:tcPr>
          <w:p w:rsidR="001A4B5B" w:rsidRPr="00F02179" w:rsidRDefault="00043A41" w:rsidP="001A4B5B">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3515</w:t>
            </w:r>
          </w:p>
        </w:tc>
      </w:tr>
      <w:tr w:rsidR="001A4B5B"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1A4B5B" w:rsidRPr="00F02179" w:rsidRDefault="001A4B5B" w:rsidP="001A4B5B">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w:t>
            </w:r>
          </w:p>
        </w:tc>
        <w:tc>
          <w:tcPr>
            <w:tcW w:w="5292" w:type="dxa"/>
            <w:tcBorders>
              <w:top w:val="nil"/>
              <w:left w:val="nil"/>
              <w:bottom w:val="single" w:sz="4" w:space="0" w:color="auto"/>
              <w:right w:val="single" w:sz="4" w:space="0" w:color="auto"/>
            </w:tcBorders>
            <w:shd w:val="clear" w:color="auto" w:fill="auto"/>
            <w:noWrap/>
            <w:vAlign w:val="center"/>
          </w:tcPr>
          <w:p w:rsidR="001A4B5B" w:rsidRPr="00F02179" w:rsidRDefault="00043A41" w:rsidP="001A4B5B">
            <w:pPr>
              <w:widowControl/>
              <w:ind w:left="0" w:firstLine="0"/>
              <w:rPr>
                <w:rFonts w:eastAsia="微軟正黑體" w:cstheme="minorHAnsi"/>
                <w:color w:val="000000"/>
                <w:kern w:val="0"/>
                <w:sz w:val="22"/>
              </w:rPr>
            </w:pPr>
            <w:r w:rsidRPr="00F02179">
              <w:rPr>
                <w:rFonts w:eastAsia="微軟正黑體" w:cstheme="minorHAnsi"/>
              </w:rPr>
              <w:t>外幣帳戶</w:t>
            </w:r>
            <w:r w:rsidR="0091166C" w:rsidRPr="00F02179">
              <w:rPr>
                <w:rFonts w:eastAsia="微軟正黑體" w:cstheme="minorHAnsi"/>
              </w:rPr>
              <w:t>幣別清單查詢</w:t>
            </w:r>
          </w:p>
        </w:tc>
        <w:tc>
          <w:tcPr>
            <w:tcW w:w="3078" w:type="dxa"/>
            <w:tcBorders>
              <w:top w:val="nil"/>
              <w:left w:val="nil"/>
              <w:bottom w:val="single" w:sz="4" w:space="0" w:color="auto"/>
              <w:right w:val="single" w:sz="4" w:space="0" w:color="auto"/>
            </w:tcBorders>
            <w:shd w:val="clear" w:color="auto" w:fill="auto"/>
            <w:noWrap/>
            <w:vAlign w:val="center"/>
          </w:tcPr>
          <w:p w:rsidR="001A4B5B" w:rsidRPr="00F02179" w:rsidRDefault="001A4B5B" w:rsidP="001A4B5B">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3</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rPr>
            </w:pPr>
            <w:r w:rsidRPr="00F02179">
              <w:rPr>
                <w:rFonts w:eastAsia="微軟正黑體" w:cstheme="minorHAnsi"/>
              </w:rPr>
              <w:t>台外幣帳戶餘額查詢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1009</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3</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rPr>
              <w:t>客戶整合資料查詢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3702</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4</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MT940-</w:t>
            </w:r>
            <w:r w:rsidRPr="00F02179">
              <w:rPr>
                <w:rFonts w:eastAsia="微軟正黑體" w:cstheme="minorHAnsi"/>
                <w:color w:val="000000"/>
                <w:kern w:val="0"/>
                <w:sz w:val="22"/>
              </w:rPr>
              <w:t>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5</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MT940-</w:t>
            </w:r>
            <w:r w:rsidRPr="00F02179">
              <w:rPr>
                <w:rFonts w:eastAsia="微軟正黑體" w:cstheme="minorHAnsi"/>
                <w:color w:val="000000"/>
                <w:kern w:val="0"/>
                <w:sz w:val="22"/>
              </w:rPr>
              <w:t>選取發送</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6</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MT940-</w:t>
            </w:r>
            <w:r w:rsidRPr="00F02179">
              <w:rPr>
                <w:rFonts w:eastAsia="微軟正黑體" w:cstheme="minorHAnsi"/>
                <w:color w:val="000000"/>
                <w:kern w:val="0"/>
                <w:sz w:val="22"/>
              </w:rPr>
              <w:t>刪除不發</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7</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szCs w:val="24"/>
              </w:rPr>
              <w:t>定存對帳單</w:t>
            </w:r>
            <w:r w:rsidRPr="00F02179">
              <w:rPr>
                <w:rFonts w:eastAsia="微軟正黑體" w:cstheme="minorHAnsi"/>
                <w:szCs w:val="24"/>
              </w:rPr>
              <w:t>-</w:t>
            </w:r>
            <w:r w:rsidRPr="00F02179">
              <w:rPr>
                <w:rFonts w:eastAsia="微軟正黑體" w:cstheme="minorHAnsi"/>
                <w:szCs w:val="24"/>
              </w:rPr>
              <w:t>清單查詢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cstheme="minorHAnsi"/>
              </w:rPr>
              <w:t>NT21/NT15/1622/1655/1656/1663</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8</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szCs w:val="24"/>
              </w:rPr>
              <w:t>定存對帳單</w:t>
            </w:r>
            <w:r w:rsidRPr="00F02179">
              <w:rPr>
                <w:rFonts w:eastAsia="微軟正黑體" w:cstheme="minorHAnsi"/>
                <w:szCs w:val="24"/>
              </w:rPr>
              <w:t>-</w:t>
            </w:r>
            <w:r w:rsidRPr="00F02179">
              <w:rPr>
                <w:rFonts w:eastAsia="微軟正黑體" w:cstheme="minorHAnsi"/>
                <w:szCs w:val="24"/>
              </w:rPr>
              <w:t>明細查詢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cstheme="minorHAnsi"/>
              </w:rPr>
              <w:t>NT21/NT15/1622/1655/1656/1663</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9</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szCs w:val="24"/>
              </w:rPr>
            </w:pPr>
            <w:r w:rsidRPr="00F02179">
              <w:rPr>
                <w:rFonts w:eastAsia="微軟正黑體" w:cstheme="minorHAnsi"/>
                <w:szCs w:val="24"/>
              </w:rPr>
              <w:t>已收匯差現鈔數查詢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10</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退票違約金處理</w:t>
            </w:r>
            <w:r w:rsidRPr="00F02179">
              <w:rPr>
                <w:rFonts w:eastAsia="微軟正黑體" w:cstheme="minorHAnsi"/>
                <w:color w:val="000000"/>
                <w:kern w:val="0"/>
                <w:sz w:val="22"/>
              </w:rPr>
              <w:t>-</w:t>
            </w:r>
            <w:r w:rsidRPr="00F02179">
              <w:rPr>
                <w:rFonts w:eastAsia="微軟正黑體" w:cstheme="minorHAnsi"/>
                <w:color w:val="000000"/>
                <w:kern w:val="0"/>
                <w:sz w:val="22"/>
              </w:rPr>
              <w:t>清單查詢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1503</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11</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退票違約金處理</w:t>
            </w:r>
            <w:r w:rsidRPr="00F02179">
              <w:rPr>
                <w:rFonts w:eastAsia="微軟正黑體" w:cstheme="minorHAnsi"/>
                <w:color w:val="000000"/>
                <w:kern w:val="0"/>
                <w:sz w:val="22"/>
              </w:rPr>
              <w:t>-</w:t>
            </w:r>
            <w:r w:rsidRPr="00F02179">
              <w:rPr>
                <w:rFonts w:eastAsia="微軟正黑體" w:cstheme="minorHAnsi"/>
                <w:color w:val="000000"/>
                <w:kern w:val="0"/>
                <w:sz w:val="22"/>
              </w:rPr>
              <w:t>兌付狀態查詢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1503</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12</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退票違約金處理</w:t>
            </w:r>
            <w:r w:rsidRPr="00F02179">
              <w:rPr>
                <w:rFonts w:eastAsia="微軟正黑體" w:cstheme="minorHAnsi"/>
                <w:color w:val="000000"/>
                <w:kern w:val="0"/>
                <w:sz w:val="22"/>
              </w:rPr>
              <w:t>-</w:t>
            </w:r>
            <w:r w:rsidRPr="00F02179">
              <w:rPr>
                <w:rFonts w:eastAsia="微軟正黑體" w:cstheme="minorHAnsi"/>
                <w:color w:val="000000"/>
                <w:kern w:val="0"/>
                <w:sz w:val="22"/>
              </w:rPr>
              <w:t>違約金處理</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1503</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13</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NT32</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14</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szCs w:val="24"/>
              </w:rPr>
              <w:t>網路承作議價定期性存款</w:t>
            </w:r>
            <w:r w:rsidRPr="00F02179">
              <w:rPr>
                <w:rFonts w:eastAsia="微軟正黑體" w:cstheme="minorHAnsi"/>
                <w:szCs w:val="24"/>
              </w:rPr>
              <w:t>-</w:t>
            </w:r>
            <w:r w:rsidRPr="00F02179">
              <w:rPr>
                <w:rFonts w:eastAsia="微軟正黑體" w:cstheme="minorHAnsi"/>
                <w:szCs w:val="24"/>
              </w:rPr>
              <w:t>新增</w:t>
            </w:r>
            <w:r w:rsidRPr="00F02179">
              <w:rPr>
                <w:rFonts w:eastAsia="微軟正黑體" w:cstheme="minorHAnsi"/>
                <w:szCs w:val="24"/>
              </w:rPr>
              <w:t>/</w:t>
            </w:r>
            <w:r w:rsidRPr="00F02179">
              <w:rPr>
                <w:rFonts w:eastAsia="微軟正黑體" w:cstheme="minorHAnsi"/>
                <w:szCs w:val="24"/>
              </w:rPr>
              <w:t>維護</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NT31</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15</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rPr>
              <w:t>外幣定存議價</w:t>
            </w:r>
            <w:r w:rsidRPr="00F02179">
              <w:rPr>
                <w:rFonts w:eastAsia="微軟正黑體" w:cstheme="minorHAnsi"/>
              </w:rPr>
              <w:t>-</w:t>
            </w:r>
            <w:r w:rsidRPr="00F02179">
              <w:rPr>
                <w:rFonts w:eastAsia="微軟正黑體" w:cstheme="minorHAnsi"/>
              </w:rPr>
              <w:t>維護</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16</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rPr>
              <w:t>外幣定存議價</w:t>
            </w:r>
            <w:r w:rsidRPr="00F02179">
              <w:rPr>
                <w:rFonts w:eastAsia="微軟正黑體" w:cstheme="minorHAnsi"/>
              </w:rPr>
              <w:t>-</w:t>
            </w:r>
            <w:r w:rsidRPr="00F02179">
              <w:rPr>
                <w:rFonts w:eastAsia="微軟正黑體" w:cstheme="minorHAnsi"/>
              </w:rPr>
              <w:t>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17</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rPr>
              <w:t>外幣定存議價</w:t>
            </w:r>
            <w:r w:rsidRPr="00F02179">
              <w:rPr>
                <w:rFonts w:eastAsia="微軟正黑體" w:cstheme="minorHAnsi"/>
              </w:rPr>
              <w:t>-</w:t>
            </w:r>
            <w:r w:rsidRPr="00F02179">
              <w:rPr>
                <w:rFonts w:eastAsia="微軟正黑體" w:cstheme="minorHAnsi"/>
              </w:rPr>
              <w:t>外幣定存利率報價維護</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18</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rPr>
              <w:t>外幣定存議價</w:t>
            </w:r>
            <w:r w:rsidRPr="00F02179">
              <w:rPr>
                <w:rFonts w:eastAsia="微軟正黑體" w:cstheme="minorHAnsi"/>
              </w:rPr>
              <w:t>-</w:t>
            </w:r>
            <w:r w:rsidRPr="00F02179">
              <w:rPr>
                <w:rFonts w:eastAsia="微軟正黑體" w:cstheme="minorHAnsi"/>
              </w:rPr>
              <w:t>外幣定存議價參數維護</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19</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rPr>
              <w:t>外幣定存議價</w:t>
            </w:r>
            <w:r w:rsidRPr="00F02179">
              <w:rPr>
                <w:rFonts w:eastAsia="微軟正黑體" w:cstheme="minorHAnsi"/>
              </w:rPr>
              <w:t>-</w:t>
            </w:r>
            <w:r w:rsidRPr="00F02179">
              <w:rPr>
                <w:rFonts w:eastAsia="微軟正黑體" w:cstheme="minorHAnsi"/>
              </w:rPr>
              <w:t>外幣定存議價參數維護</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20</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AML-</w:t>
            </w:r>
            <w:r w:rsidRPr="00F02179">
              <w:rPr>
                <w:rFonts w:eastAsia="微軟正黑體" w:cstheme="minorHAnsi"/>
                <w:color w:val="000000"/>
                <w:kern w:val="0"/>
                <w:sz w:val="22"/>
              </w:rPr>
              <w:t>查詢</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1197</w:t>
            </w:r>
          </w:p>
        </w:tc>
      </w:tr>
      <w:tr w:rsidR="0091166C" w:rsidRPr="00F02179" w:rsidTr="0091166C">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21</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AML-</w:t>
            </w:r>
            <w:r w:rsidRPr="00F02179">
              <w:rPr>
                <w:rFonts w:eastAsia="微軟正黑體" w:cstheme="minorHAnsi"/>
                <w:color w:val="000000"/>
                <w:kern w:val="0"/>
                <w:sz w:val="22"/>
              </w:rPr>
              <w:t>維護</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1197</w:t>
            </w:r>
          </w:p>
        </w:tc>
      </w:tr>
      <w:tr w:rsidR="0091166C" w:rsidRPr="00F02179" w:rsidTr="00F437D4">
        <w:trPr>
          <w:trHeight w:val="260"/>
        </w:trPr>
        <w:tc>
          <w:tcPr>
            <w:tcW w:w="692" w:type="dxa"/>
            <w:tcBorders>
              <w:top w:val="nil"/>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22</w:t>
            </w:r>
          </w:p>
        </w:tc>
        <w:tc>
          <w:tcPr>
            <w:tcW w:w="5292"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個資</w:t>
            </w:r>
            <w:r w:rsidRPr="00F02179">
              <w:rPr>
                <w:rFonts w:eastAsia="微軟正黑體" w:cstheme="minorHAnsi"/>
                <w:color w:val="000000"/>
                <w:kern w:val="0"/>
                <w:sz w:val="22"/>
              </w:rPr>
              <w:t>-</w:t>
            </w:r>
            <w:r w:rsidRPr="00F02179">
              <w:rPr>
                <w:rFonts w:eastAsia="微軟正黑體" w:cstheme="minorHAnsi"/>
                <w:color w:val="000000"/>
                <w:kern w:val="0"/>
                <w:sz w:val="22"/>
              </w:rPr>
              <w:t>查詢</w:t>
            </w:r>
            <w:r w:rsidRPr="00F02179">
              <w:rPr>
                <w:rFonts w:eastAsia="微軟正黑體" w:cstheme="minorHAnsi"/>
                <w:color w:val="000000"/>
                <w:kern w:val="0"/>
                <w:sz w:val="22"/>
              </w:rPr>
              <w:t>(</w:t>
            </w:r>
            <w:r w:rsidRPr="00F02179">
              <w:rPr>
                <w:rFonts w:eastAsia="微軟正黑體" w:cstheme="minorHAnsi"/>
                <w:color w:val="000000"/>
                <w:kern w:val="0"/>
                <w:sz w:val="22"/>
              </w:rPr>
              <w:t>含個人行銷意願及個資刪除</w:t>
            </w:r>
            <w:r w:rsidRPr="00F02179">
              <w:rPr>
                <w:rFonts w:eastAsia="微軟正黑體" w:cstheme="minorHAnsi"/>
                <w:color w:val="000000"/>
                <w:kern w:val="0"/>
                <w:sz w:val="22"/>
              </w:rPr>
              <w:t>)</w:t>
            </w:r>
          </w:p>
        </w:tc>
        <w:tc>
          <w:tcPr>
            <w:tcW w:w="3078" w:type="dxa"/>
            <w:tcBorders>
              <w:top w:val="nil"/>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1000</w:t>
            </w:r>
          </w:p>
        </w:tc>
      </w:tr>
      <w:tr w:rsidR="0091166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23</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個資</w:t>
            </w:r>
            <w:r w:rsidRPr="00F02179">
              <w:rPr>
                <w:rFonts w:eastAsia="微軟正黑體" w:cstheme="minorHAnsi"/>
                <w:color w:val="000000"/>
                <w:kern w:val="0"/>
                <w:sz w:val="22"/>
              </w:rPr>
              <w:t>-</w:t>
            </w:r>
            <w:r w:rsidRPr="00F02179">
              <w:rPr>
                <w:rFonts w:eastAsia="微軟正黑體" w:cstheme="minorHAnsi"/>
                <w:color w:val="000000"/>
                <w:kern w:val="0"/>
                <w:sz w:val="22"/>
              </w:rPr>
              <w:t>個人行銷意願維護</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1000</w:t>
            </w:r>
          </w:p>
        </w:tc>
      </w:tr>
      <w:tr w:rsidR="0091166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24</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個資</w:t>
            </w:r>
            <w:r w:rsidRPr="00F02179">
              <w:rPr>
                <w:rFonts w:eastAsia="微軟正黑體" w:cstheme="minorHAnsi"/>
                <w:color w:val="000000"/>
                <w:kern w:val="0"/>
                <w:sz w:val="22"/>
              </w:rPr>
              <w:t>-</w:t>
            </w:r>
            <w:r w:rsidRPr="00F02179">
              <w:rPr>
                <w:rFonts w:eastAsia="微軟正黑體" w:cstheme="minorHAnsi"/>
                <w:color w:val="000000"/>
                <w:kern w:val="0"/>
                <w:sz w:val="22"/>
              </w:rPr>
              <w:t>個資刪除作業</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1000</w:t>
            </w:r>
          </w:p>
        </w:tc>
      </w:tr>
      <w:tr w:rsidR="0091166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25</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個資作業交易紀錄查詢</w:t>
            </w:r>
            <w:r w:rsidRPr="00F02179">
              <w:rPr>
                <w:rFonts w:eastAsia="微軟正黑體" w:cstheme="minorHAnsi"/>
                <w:color w:val="000000"/>
                <w:kern w:val="0"/>
                <w:sz w:val="22"/>
              </w:rPr>
              <w:t>(</w:t>
            </w:r>
            <w:r w:rsidRPr="00F02179">
              <w:rPr>
                <w:rFonts w:eastAsia="微軟正黑體" w:cstheme="minorHAnsi"/>
                <w:color w:val="000000"/>
                <w:kern w:val="0"/>
                <w:sz w:val="22"/>
              </w:rPr>
              <w:t>含個人行銷意願及個資刪除</w:t>
            </w:r>
            <w:r w:rsidRPr="00F02179">
              <w:rPr>
                <w:rFonts w:eastAsia="微軟正黑體" w:cstheme="minorHAnsi"/>
                <w:color w:val="000000"/>
                <w:kern w:val="0"/>
                <w:sz w:val="22"/>
              </w:rPr>
              <w:t>)</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1099</w:t>
            </w:r>
          </w:p>
        </w:tc>
      </w:tr>
      <w:tr w:rsidR="0091166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26</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個資刪除結果明細</w:t>
            </w:r>
            <w:r w:rsidRPr="00F02179">
              <w:rPr>
                <w:rFonts w:eastAsia="微軟正黑體" w:cstheme="minorHAnsi"/>
                <w:color w:val="000000"/>
                <w:kern w:val="0"/>
                <w:sz w:val="22"/>
              </w:rPr>
              <w:t>(</w:t>
            </w:r>
            <w:r w:rsidRPr="00F02179">
              <w:rPr>
                <w:rFonts w:eastAsia="微軟正黑體" w:cstheme="minorHAnsi"/>
                <w:color w:val="000000"/>
                <w:kern w:val="0"/>
                <w:sz w:val="22"/>
              </w:rPr>
              <w:t>各系統回覆個資刪除結果</w:t>
            </w:r>
            <w:r w:rsidRPr="00F02179">
              <w:rPr>
                <w:rFonts w:eastAsia="微軟正黑體" w:cstheme="minorHAnsi"/>
                <w:color w:val="000000"/>
                <w:kern w:val="0"/>
                <w:sz w:val="22"/>
              </w:rPr>
              <w:t>)</w:t>
            </w:r>
            <w:r w:rsidRPr="00F02179">
              <w:rPr>
                <w:rFonts w:eastAsia="微軟正黑體" w:cstheme="minorHAnsi"/>
                <w:color w:val="000000"/>
                <w:kern w:val="0"/>
                <w:sz w:val="22"/>
              </w:rPr>
              <w:t>查詢</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1098</w:t>
            </w:r>
          </w:p>
        </w:tc>
      </w:tr>
      <w:tr w:rsidR="0091166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27</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color w:val="000000"/>
                <w:kern w:val="0"/>
                <w:sz w:val="22"/>
              </w:rPr>
              <w:t>濃縮交易</w:t>
            </w:r>
            <w:r w:rsidRPr="00F02179">
              <w:rPr>
                <w:rFonts w:eastAsia="微軟正黑體" w:cstheme="minorHAnsi"/>
                <w:color w:val="000000"/>
                <w:kern w:val="0"/>
                <w:sz w:val="22"/>
              </w:rPr>
              <w:t>-</w:t>
            </w:r>
            <w:r w:rsidRPr="00F02179">
              <w:rPr>
                <w:rFonts w:eastAsia="微軟正黑體" w:cstheme="minorHAnsi"/>
                <w:color w:val="000000"/>
                <w:kern w:val="0"/>
                <w:sz w:val="22"/>
              </w:rPr>
              <w:t>明細查詢</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p>
        </w:tc>
      </w:tr>
      <w:tr w:rsidR="0091166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28</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rPr>
                <w:rFonts w:eastAsia="微軟正黑體" w:cstheme="minorHAnsi"/>
                <w:color w:val="000000"/>
                <w:kern w:val="0"/>
                <w:sz w:val="22"/>
              </w:rPr>
            </w:pPr>
            <w:r w:rsidRPr="00F02179">
              <w:rPr>
                <w:rFonts w:eastAsia="微軟正黑體" w:cstheme="minorHAnsi"/>
                <w:szCs w:val="24"/>
              </w:rPr>
              <w:t>列印綜存臨時對帳單</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91166C" w:rsidRPr="00F02179" w:rsidRDefault="0091166C"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NT24</w:t>
            </w:r>
          </w:p>
        </w:tc>
      </w:tr>
      <w:tr w:rsidR="006C61E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61EC" w:rsidRPr="00F02179" w:rsidRDefault="006C61EC" w:rsidP="0091166C">
            <w:pPr>
              <w:widowControl/>
              <w:ind w:left="0" w:firstLine="0"/>
              <w:jc w:val="center"/>
              <w:rPr>
                <w:rFonts w:eastAsia="微軟正黑體" w:cstheme="minorHAnsi"/>
                <w:color w:val="000000"/>
                <w:kern w:val="0"/>
                <w:sz w:val="20"/>
                <w:szCs w:val="20"/>
              </w:rPr>
            </w:pPr>
            <w:r>
              <w:rPr>
                <w:rFonts w:eastAsia="微軟正黑體" w:cstheme="minorHAnsi" w:hint="eastAsia"/>
                <w:color w:val="000000"/>
                <w:kern w:val="0"/>
                <w:sz w:val="20"/>
                <w:szCs w:val="20"/>
              </w:rPr>
              <w:t>29</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6C61EC" w:rsidRPr="00F02179" w:rsidRDefault="006C61EC" w:rsidP="0091166C">
            <w:pPr>
              <w:widowControl/>
              <w:ind w:left="0" w:firstLine="0"/>
              <w:rPr>
                <w:rFonts w:eastAsia="微軟正黑體" w:cstheme="minorHAnsi"/>
                <w:szCs w:val="24"/>
              </w:rPr>
            </w:pPr>
            <w:r>
              <w:rPr>
                <w:rFonts w:eastAsia="微軟正黑體" w:cstheme="minorHAnsi" w:hint="eastAsia"/>
                <w:szCs w:val="24"/>
              </w:rPr>
              <w:t>外幣聯行息</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6C61EC" w:rsidRPr="00F02179" w:rsidRDefault="006C61EC" w:rsidP="0091166C">
            <w:pPr>
              <w:widowControl/>
              <w:ind w:left="0" w:firstLine="0"/>
              <w:jc w:val="center"/>
              <w:rPr>
                <w:rFonts w:eastAsia="微軟正黑體" w:cstheme="minorHAnsi"/>
                <w:color w:val="000000"/>
                <w:kern w:val="0"/>
                <w:sz w:val="22"/>
              </w:rPr>
            </w:pPr>
          </w:p>
        </w:tc>
      </w:tr>
      <w:tr w:rsidR="006C61EC"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61EC" w:rsidRPr="00F02179" w:rsidRDefault="006C61EC" w:rsidP="0091166C">
            <w:pPr>
              <w:widowControl/>
              <w:ind w:left="0" w:firstLine="0"/>
              <w:jc w:val="center"/>
              <w:rPr>
                <w:rFonts w:eastAsia="微軟正黑體" w:cstheme="minorHAnsi"/>
                <w:color w:val="000000"/>
                <w:kern w:val="0"/>
                <w:sz w:val="20"/>
                <w:szCs w:val="20"/>
              </w:rPr>
            </w:pPr>
            <w:r>
              <w:rPr>
                <w:rFonts w:eastAsia="微軟正黑體" w:cstheme="minorHAnsi" w:hint="eastAsia"/>
                <w:color w:val="000000"/>
                <w:kern w:val="0"/>
                <w:sz w:val="20"/>
                <w:szCs w:val="20"/>
              </w:rPr>
              <w:lastRenderedPageBreak/>
              <w:t>30</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6C61EC" w:rsidRPr="00F02179" w:rsidRDefault="006C61EC" w:rsidP="0091166C">
            <w:pPr>
              <w:widowControl/>
              <w:ind w:left="0" w:firstLine="0"/>
              <w:rPr>
                <w:rFonts w:eastAsia="微軟正黑體" w:cstheme="minorHAnsi"/>
                <w:szCs w:val="24"/>
              </w:rPr>
            </w:pPr>
            <w:r>
              <w:rPr>
                <w:rFonts w:eastAsia="微軟正黑體" w:cstheme="minorHAnsi" w:hint="eastAsia"/>
                <w:szCs w:val="24"/>
              </w:rPr>
              <w:t>列印印鑑卡</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6C61EC" w:rsidRPr="00F02179" w:rsidRDefault="006C61EC" w:rsidP="0091166C">
            <w:pPr>
              <w:widowControl/>
              <w:ind w:left="0" w:firstLine="0"/>
              <w:jc w:val="center"/>
              <w:rPr>
                <w:rFonts w:eastAsia="微軟正黑體" w:cstheme="minorHAnsi"/>
                <w:color w:val="000000"/>
                <w:kern w:val="0"/>
                <w:sz w:val="22"/>
              </w:rPr>
            </w:pPr>
            <w:r>
              <w:rPr>
                <w:rFonts w:eastAsia="微軟正黑體" w:cstheme="minorHAnsi" w:hint="eastAsia"/>
                <w:color w:val="000000"/>
                <w:kern w:val="0"/>
                <w:sz w:val="22"/>
              </w:rPr>
              <w:t>1001/1199</w:t>
            </w:r>
          </w:p>
        </w:tc>
      </w:tr>
      <w:tr w:rsidR="00F437D4"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F437D4" w:rsidRPr="00F02179" w:rsidRDefault="006C61EC" w:rsidP="0091166C">
            <w:pPr>
              <w:widowControl/>
              <w:ind w:left="0" w:firstLine="0"/>
              <w:jc w:val="center"/>
              <w:rPr>
                <w:rFonts w:eastAsia="微軟正黑體" w:cstheme="minorHAnsi"/>
                <w:color w:val="000000"/>
                <w:kern w:val="0"/>
                <w:sz w:val="20"/>
                <w:szCs w:val="20"/>
              </w:rPr>
            </w:pPr>
            <w:r>
              <w:rPr>
                <w:rFonts w:eastAsia="微軟正黑體" w:cstheme="minorHAnsi" w:hint="eastAsia"/>
                <w:color w:val="000000"/>
                <w:kern w:val="0"/>
                <w:sz w:val="20"/>
                <w:szCs w:val="20"/>
              </w:rPr>
              <w:t>31</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F437D4" w:rsidRPr="00F02179" w:rsidRDefault="00F437D4" w:rsidP="0091166C">
            <w:pPr>
              <w:widowControl/>
              <w:ind w:left="0" w:firstLine="0"/>
              <w:rPr>
                <w:rFonts w:eastAsia="微軟正黑體" w:cstheme="minorHAnsi"/>
                <w:szCs w:val="24"/>
              </w:rPr>
            </w:pPr>
            <w:r w:rsidRPr="00F02179">
              <w:rPr>
                <w:rFonts w:eastAsia="微軟正黑體" w:cstheme="minorHAnsi"/>
              </w:rPr>
              <w:t>去年媒體申報所得資料查詢</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F437D4" w:rsidRPr="00F02179" w:rsidRDefault="00F437D4"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1016</w:t>
            </w:r>
          </w:p>
        </w:tc>
      </w:tr>
      <w:tr w:rsidR="00F437D4" w:rsidRPr="00F02179" w:rsidTr="00F437D4">
        <w:trPr>
          <w:trHeight w:val="260"/>
        </w:trPr>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tcPr>
          <w:p w:rsidR="00F437D4" w:rsidRPr="00F02179" w:rsidRDefault="00F437D4" w:rsidP="0091166C">
            <w:pPr>
              <w:widowControl/>
              <w:ind w:left="0" w:firstLine="0"/>
              <w:jc w:val="center"/>
              <w:rPr>
                <w:rFonts w:eastAsia="微軟正黑體" w:cstheme="minorHAnsi"/>
                <w:color w:val="000000"/>
                <w:kern w:val="0"/>
                <w:sz w:val="20"/>
                <w:szCs w:val="20"/>
              </w:rPr>
            </w:pPr>
            <w:r w:rsidRPr="00F02179">
              <w:rPr>
                <w:rFonts w:eastAsia="微軟正黑體" w:cstheme="minorHAnsi"/>
                <w:color w:val="000000"/>
                <w:kern w:val="0"/>
                <w:sz w:val="20"/>
                <w:szCs w:val="20"/>
              </w:rPr>
              <w:t>3</w:t>
            </w:r>
            <w:r w:rsidR="006C61EC">
              <w:rPr>
                <w:rFonts w:eastAsia="微軟正黑體" w:cstheme="minorHAnsi" w:hint="eastAsia"/>
                <w:color w:val="000000"/>
                <w:kern w:val="0"/>
                <w:sz w:val="20"/>
                <w:szCs w:val="20"/>
              </w:rPr>
              <w:t>2</w:t>
            </w:r>
          </w:p>
        </w:tc>
        <w:tc>
          <w:tcPr>
            <w:tcW w:w="5292" w:type="dxa"/>
            <w:tcBorders>
              <w:top w:val="single" w:sz="4" w:space="0" w:color="auto"/>
              <w:left w:val="nil"/>
              <w:bottom w:val="single" w:sz="4" w:space="0" w:color="auto"/>
              <w:right w:val="single" w:sz="4" w:space="0" w:color="auto"/>
            </w:tcBorders>
            <w:shd w:val="clear" w:color="auto" w:fill="auto"/>
            <w:noWrap/>
            <w:vAlign w:val="center"/>
          </w:tcPr>
          <w:p w:rsidR="00F437D4" w:rsidRPr="00F02179" w:rsidRDefault="00F437D4" w:rsidP="0091166C">
            <w:pPr>
              <w:widowControl/>
              <w:ind w:left="0" w:firstLine="0"/>
              <w:rPr>
                <w:rFonts w:eastAsia="微軟正黑體" w:cstheme="minorHAnsi"/>
              </w:rPr>
            </w:pPr>
            <w:r w:rsidRPr="00F02179">
              <w:rPr>
                <w:rFonts w:eastAsia="微軟正黑體" w:cstheme="minorHAnsi"/>
              </w:rPr>
              <w:t>去年媒體申報所得資料維護</w:t>
            </w:r>
          </w:p>
        </w:tc>
        <w:tc>
          <w:tcPr>
            <w:tcW w:w="3078" w:type="dxa"/>
            <w:tcBorders>
              <w:top w:val="single" w:sz="4" w:space="0" w:color="auto"/>
              <w:left w:val="nil"/>
              <w:bottom w:val="single" w:sz="4" w:space="0" w:color="auto"/>
              <w:right w:val="single" w:sz="4" w:space="0" w:color="auto"/>
            </w:tcBorders>
            <w:shd w:val="clear" w:color="auto" w:fill="auto"/>
            <w:noWrap/>
            <w:vAlign w:val="center"/>
          </w:tcPr>
          <w:p w:rsidR="00F437D4" w:rsidRPr="00F02179" w:rsidRDefault="00F437D4" w:rsidP="0091166C">
            <w:pPr>
              <w:widowControl/>
              <w:ind w:left="0" w:firstLine="0"/>
              <w:jc w:val="center"/>
              <w:rPr>
                <w:rFonts w:eastAsia="微軟正黑體" w:cstheme="minorHAnsi"/>
                <w:color w:val="000000"/>
                <w:kern w:val="0"/>
                <w:sz w:val="22"/>
              </w:rPr>
            </w:pPr>
            <w:r w:rsidRPr="00F02179">
              <w:rPr>
                <w:rFonts w:eastAsia="微軟正黑體" w:cstheme="minorHAnsi"/>
                <w:color w:val="000000"/>
                <w:kern w:val="0"/>
                <w:sz w:val="22"/>
              </w:rPr>
              <w:t>1016</w:t>
            </w:r>
          </w:p>
        </w:tc>
      </w:tr>
    </w:tbl>
    <w:p w:rsidR="001A4B5B" w:rsidRPr="00F02179" w:rsidRDefault="001A4B5B" w:rsidP="001A4B5B">
      <w:pPr>
        <w:ind w:left="426" w:firstLine="0"/>
        <w:rPr>
          <w:rFonts w:eastAsia="微軟正黑體" w:cstheme="minorHAnsi"/>
        </w:rPr>
      </w:pPr>
    </w:p>
    <w:p w:rsidR="00EC2C47" w:rsidRPr="00F02179" w:rsidRDefault="00EC2C47">
      <w:pPr>
        <w:widowControl/>
        <w:ind w:left="0" w:firstLine="0"/>
        <w:rPr>
          <w:rFonts w:eastAsia="微軟正黑體" w:cstheme="minorHAnsi"/>
        </w:rPr>
      </w:pPr>
      <w:r w:rsidRPr="00F02179">
        <w:rPr>
          <w:rFonts w:eastAsia="微軟正黑體" w:cstheme="minorHAnsi"/>
        </w:rPr>
        <w:br w:type="page"/>
      </w:r>
    </w:p>
    <w:p w:rsidR="00C610C9" w:rsidRPr="00F02179" w:rsidRDefault="00C610C9">
      <w:pPr>
        <w:pStyle w:val="10"/>
        <w:numPr>
          <w:ilvl w:val="0"/>
          <w:numId w:val="1"/>
        </w:numPr>
        <w:rPr>
          <w:rFonts w:asciiTheme="minorHAnsi" w:hAnsiTheme="minorHAnsi" w:cstheme="minorHAnsi"/>
        </w:rPr>
      </w:pPr>
      <w:bookmarkStart w:id="219" w:name="_Toc107392716"/>
      <w:bookmarkStart w:id="220" w:name="_Toc111191265"/>
      <w:bookmarkStart w:id="221" w:name="_Toc170379669"/>
      <w:r w:rsidRPr="00F02179">
        <w:rPr>
          <w:rFonts w:asciiTheme="minorHAnsi" w:hAnsiTheme="minorHAnsi" w:cstheme="minorHAnsi"/>
        </w:rPr>
        <w:lastRenderedPageBreak/>
        <w:t>輸出</w:t>
      </w:r>
      <w:r w:rsidRPr="00F02179">
        <w:rPr>
          <w:rFonts w:asciiTheme="minorHAnsi" w:hAnsiTheme="minorHAnsi" w:cstheme="minorHAnsi"/>
        </w:rPr>
        <w:t>/</w:t>
      </w:r>
      <w:r w:rsidRPr="00F02179">
        <w:rPr>
          <w:rFonts w:asciiTheme="minorHAnsi" w:hAnsiTheme="minorHAnsi" w:cstheme="minorHAnsi"/>
        </w:rPr>
        <w:t>入與報表</w:t>
      </w:r>
      <w:r w:rsidRPr="00F02179">
        <w:rPr>
          <w:rFonts w:asciiTheme="minorHAnsi" w:hAnsiTheme="minorHAnsi" w:cstheme="minorHAnsi"/>
        </w:rPr>
        <w:t xml:space="preserve"> I/O and Report</w:t>
      </w:r>
      <w:bookmarkEnd w:id="219"/>
      <w:bookmarkEnd w:id="220"/>
      <w:bookmarkEnd w:id="221"/>
    </w:p>
    <w:p w:rsidR="00385D76" w:rsidRPr="00F02179" w:rsidRDefault="00C610C9" w:rsidP="00B559C7">
      <w:pPr>
        <w:pStyle w:val="10"/>
        <w:ind w:left="993"/>
        <w:rPr>
          <w:rFonts w:asciiTheme="minorHAnsi" w:hAnsiTheme="minorHAnsi" w:cstheme="minorHAnsi"/>
        </w:rPr>
      </w:pPr>
      <w:bookmarkStart w:id="222" w:name="_Toc107392717"/>
      <w:bookmarkStart w:id="223" w:name="_Toc111191266"/>
      <w:bookmarkStart w:id="224" w:name="_Toc170379670"/>
      <w:r w:rsidRPr="00F02179">
        <w:rPr>
          <w:rFonts w:asciiTheme="minorHAnsi" w:hAnsiTheme="minorHAnsi" w:cstheme="minorHAnsi"/>
        </w:rPr>
        <w:t>報表憑證清單</w:t>
      </w:r>
      <w:r w:rsidRPr="00F02179">
        <w:rPr>
          <w:rFonts w:asciiTheme="minorHAnsi" w:hAnsiTheme="minorHAnsi" w:cstheme="minorHAnsi"/>
        </w:rPr>
        <w:t xml:space="preserve"> Report List</w:t>
      </w:r>
      <w:bookmarkEnd w:id="222"/>
      <w:bookmarkEnd w:id="223"/>
      <w:bookmarkEnd w:id="224"/>
    </w:p>
    <w:p w:rsidR="00E22590" w:rsidRPr="00F02179" w:rsidRDefault="00E22590" w:rsidP="00887D99">
      <w:pPr>
        <w:pStyle w:val="af2"/>
        <w:numPr>
          <w:ilvl w:val="0"/>
          <w:numId w:val="273"/>
        </w:numPr>
        <w:ind w:leftChars="0"/>
        <w:rPr>
          <w:rFonts w:eastAsia="微軟正黑體" w:cstheme="minorHAnsi"/>
        </w:rPr>
      </w:pPr>
      <w:r w:rsidRPr="00F02179">
        <w:rPr>
          <w:rFonts w:eastAsia="微軟正黑體" w:cstheme="minorHAnsi"/>
        </w:rPr>
        <w:t>定存議價議定書列印</w:t>
      </w:r>
    </w:p>
    <w:p w:rsidR="00B559C7" w:rsidRPr="00F02179" w:rsidRDefault="00B559C7" w:rsidP="00FB022D">
      <w:pPr>
        <w:ind w:leftChars="177" w:left="425" w:firstLine="0"/>
        <w:rPr>
          <w:rFonts w:eastAsia="微軟正黑體" w:cstheme="minorHAnsi"/>
        </w:rPr>
      </w:pPr>
    </w:p>
    <w:p w:rsidR="00D30C7A" w:rsidRPr="00F02179" w:rsidRDefault="000B2F70" w:rsidP="00D30C7A">
      <w:pPr>
        <w:pStyle w:val="10"/>
        <w:ind w:left="993"/>
        <w:rPr>
          <w:rFonts w:asciiTheme="minorHAnsi" w:hAnsiTheme="minorHAnsi" w:cstheme="minorHAnsi"/>
        </w:rPr>
      </w:pPr>
      <w:bookmarkStart w:id="225" w:name="_Toc170379671"/>
      <w:r w:rsidRPr="00F02179">
        <w:rPr>
          <w:rFonts w:asciiTheme="minorHAnsi" w:hAnsiTheme="minorHAnsi" w:cstheme="minorHAnsi"/>
        </w:rPr>
        <w:t>報表樣張</w:t>
      </w:r>
      <w:r w:rsidRPr="00F02179">
        <w:rPr>
          <w:rFonts w:asciiTheme="minorHAnsi" w:hAnsiTheme="minorHAnsi" w:cstheme="minorHAnsi"/>
        </w:rPr>
        <w:t xml:space="preserve"> Report Sample</w:t>
      </w:r>
      <w:bookmarkEnd w:id="225"/>
    </w:p>
    <w:p w:rsidR="00E22590" w:rsidRPr="00F02179" w:rsidRDefault="00E22590">
      <w:pPr>
        <w:pStyle w:val="af2"/>
        <w:numPr>
          <w:ilvl w:val="0"/>
          <w:numId w:val="163"/>
        </w:numPr>
        <w:ind w:leftChars="0"/>
        <w:rPr>
          <w:rFonts w:eastAsia="微軟正黑體" w:cstheme="minorHAnsi"/>
        </w:rPr>
      </w:pPr>
      <w:r w:rsidRPr="00F02179">
        <w:rPr>
          <w:rFonts w:eastAsia="微軟正黑體" w:cstheme="minorHAnsi"/>
        </w:rPr>
        <w:t>定存議價議定書列印</w:t>
      </w:r>
    </w:p>
    <w:p w:rsidR="00E22590" w:rsidRPr="00F02179" w:rsidRDefault="00E22590" w:rsidP="00E22590">
      <w:pPr>
        <w:rPr>
          <w:rFonts w:eastAsia="微軟正黑體" w:cstheme="minorHAnsi"/>
        </w:rPr>
      </w:pPr>
      <w:r w:rsidRPr="00F02179">
        <w:rPr>
          <w:rFonts w:eastAsia="微軟正黑體" w:cstheme="minorHAnsi"/>
          <w:noProof/>
        </w:rPr>
        <w:drawing>
          <wp:inline distT="0" distB="0" distL="0" distR="0">
            <wp:extent cx="5671185" cy="2726971"/>
            <wp:effectExtent l="0" t="0" r="5715" b="0"/>
            <wp:docPr id="1663138893" name="圖片 166313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38893" name="圖片 1663138893"/>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1185" cy="2726971"/>
                    </a:xfrm>
                    <a:prstGeom prst="rect">
                      <a:avLst/>
                    </a:prstGeom>
                  </pic:spPr>
                </pic:pic>
              </a:graphicData>
            </a:graphic>
          </wp:inline>
        </w:drawing>
      </w:r>
    </w:p>
    <w:p w:rsidR="00880019" w:rsidRPr="00F02179" w:rsidRDefault="00880019" w:rsidP="00DF40D1">
      <w:pPr>
        <w:ind w:left="426" w:firstLine="0"/>
        <w:rPr>
          <w:rFonts w:eastAsia="微軟正黑體" w:cstheme="minorHAnsi"/>
        </w:rPr>
      </w:pPr>
    </w:p>
    <w:p w:rsidR="00D30C7A" w:rsidRPr="00F02179" w:rsidRDefault="00C610C9">
      <w:pPr>
        <w:pStyle w:val="10"/>
        <w:numPr>
          <w:ilvl w:val="0"/>
          <w:numId w:val="1"/>
        </w:numPr>
        <w:rPr>
          <w:rFonts w:asciiTheme="minorHAnsi" w:hAnsiTheme="minorHAnsi" w:cstheme="minorHAnsi"/>
        </w:rPr>
      </w:pPr>
      <w:bookmarkStart w:id="226" w:name="_Toc107392720"/>
      <w:bookmarkStart w:id="227" w:name="_Toc111191267"/>
      <w:bookmarkStart w:id="228" w:name="_Toc170379672"/>
      <w:r w:rsidRPr="00F02179">
        <w:rPr>
          <w:rFonts w:asciiTheme="minorHAnsi" w:hAnsiTheme="minorHAnsi" w:cstheme="minorHAnsi"/>
        </w:rPr>
        <w:t>介面整合</w:t>
      </w:r>
      <w:bookmarkEnd w:id="226"/>
      <w:bookmarkEnd w:id="227"/>
      <w:bookmarkEnd w:id="228"/>
    </w:p>
    <w:p w:rsidR="005E439D" w:rsidRPr="00F02179" w:rsidRDefault="00051B4F" w:rsidP="00051B4F">
      <w:pPr>
        <w:pStyle w:val="af2"/>
        <w:ind w:leftChars="0" w:left="425" w:firstLine="0"/>
        <w:rPr>
          <w:rFonts w:eastAsia="微軟正黑體" w:cstheme="minorHAnsi"/>
        </w:rPr>
      </w:pPr>
      <w:bookmarkStart w:id="229" w:name="_Toc107392722"/>
      <w:bookmarkStart w:id="230" w:name="_Toc111191269"/>
      <w:r w:rsidRPr="00F02179">
        <w:rPr>
          <w:rFonts w:eastAsia="微軟正黑體" w:cstheme="minorHAnsi"/>
        </w:rPr>
        <w:t>無</w:t>
      </w:r>
    </w:p>
    <w:p w:rsidR="00723919" w:rsidRPr="00F02179" w:rsidRDefault="00C610C9">
      <w:pPr>
        <w:pStyle w:val="10"/>
        <w:numPr>
          <w:ilvl w:val="0"/>
          <w:numId w:val="1"/>
        </w:numPr>
        <w:rPr>
          <w:rFonts w:asciiTheme="minorHAnsi" w:hAnsiTheme="minorHAnsi" w:cstheme="minorHAnsi"/>
        </w:rPr>
      </w:pPr>
      <w:bookmarkStart w:id="231" w:name="_Toc170379673"/>
      <w:r w:rsidRPr="00F02179">
        <w:rPr>
          <w:rFonts w:asciiTheme="minorHAnsi" w:hAnsiTheme="minorHAnsi" w:cstheme="minorHAnsi"/>
        </w:rPr>
        <w:t>批次與服務</w:t>
      </w:r>
      <w:r w:rsidRPr="00F02179">
        <w:rPr>
          <w:rFonts w:asciiTheme="minorHAnsi" w:hAnsiTheme="minorHAnsi" w:cstheme="minorHAnsi"/>
        </w:rPr>
        <w:t xml:space="preserve"> Batch/Service</w:t>
      </w:r>
      <w:bookmarkStart w:id="232" w:name="_Toc105589221"/>
      <w:bookmarkStart w:id="233" w:name="_Toc107392723"/>
      <w:bookmarkStart w:id="234" w:name="_Toc111191270"/>
      <w:bookmarkEnd w:id="229"/>
      <w:bookmarkEnd w:id="230"/>
      <w:bookmarkEnd w:id="231"/>
    </w:p>
    <w:p w:rsidR="003C1838" w:rsidRPr="00F02179" w:rsidRDefault="003C1838" w:rsidP="00C11E83">
      <w:pPr>
        <w:pStyle w:val="af2"/>
        <w:numPr>
          <w:ilvl w:val="0"/>
          <w:numId w:val="277"/>
        </w:numPr>
        <w:ind w:leftChars="0"/>
        <w:rPr>
          <w:rFonts w:eastAsia="微軟正黑體" w:cstheme="minorHAnsi"/>
        </w:rPr>
      </w:pPr>
      <w:r w:rsidRPr="00F02179">
        <w:rPr>
          <w:rFonts w:eastAsia="微軟正黑體" w:cstheme="minorHAnsi"/>
        </w:rPr>
        <w:t>每日批次更新公債帳號資料，資料來源為</w:t>
      </w:r>
      <w:r w:rsidR="00643984" w:rsidRPr="00F02179">
        <w:rPr>
          <w:rFonts w:eastAsia="微軟正黑體" w:cstheme="minorHAnsi"/>
        </w:rPr>
        <w:t>新財金系統</w:t>
      </w:r>
      <w:r w:rsidRPr="00F02179">
        <w:rPr>
          <w:rFonts w:eastAsia="微軟正黑體" w:cstheme="minorHAnsi"/>
        </w:rPr>
        <w:t>。</w:t>
      </w:r>
    </w:p>
    <w:p w:rsidR="003C1838" w:rsidRPr="00F02179" w:rsidRDefault="003C1838" w:rsidP="00C11E83">
      <w:pPr>
        <w:pStyle w:val="af2"/>
        <w:numPr>
          <w:ilvl w:val="0"/>
          <w:numId w:val="277"/>
        </w:numPr>
        <w:ind w:leftChars="0"/>
        <w:rPr>
          <w:rFonts w:eastAsia="微軟正黑體" w:cstheme="minorHAnsi"/>
        </w:rPr>
      </w:pPr>
      <w:r w:rsidRPr="00F02179">
        <w:rPr>
          <w:rFonts w:eastAsia="微軟正黑體" w:cstheme="minorHAnsi"/>
        </w:rPr>
        <w:t>每日批次更新</w:t>
      </w:r>
      <w:r w:rsidRPr="00F02179">
        <w:rPr>
          <w:rFonts w:eastAsia="微軟正黑體" w:cstheme="minorHAnsi"/>
        </w:rPr>
        <w:t>ICB</w:t>
      </w:r>
      <w:r w:rsidRPr="00F02179">
        <w:rPr>
          <w:rFonts w:eastAsia="微軟正黑體" w:cstheme="minorHAnsi"/>
        </w:rPr>
        <w:t>帳號資料，資料來源</w:t>
      </w:r>
      <w:r w:rsidR="00071A95" w:rsidRPr="00F02179">
        <w:rPr>
          <w:rFonts w:eastAsia="微軟正黑體" w:cstheme="minorHAnsi"/>
        </w:rPr>
        <w:t>為</w:t>
      </w:r>
      <w:r w:rsidR="00643984" w:rsidRPr="00F02179">
        <w:rPr>
          <w:rFonts w:eastAsia="微軟正黑體" w:cstheme="minorHAnsi"/>
        </w:rPr>
        <w:t>新財金系統</w:t>
      </w:r>
      <w:r w:rsidRPr="00F02179">
        <w:rPr>
          <w:rFonts w:eastAsia="微軟正黑體" w:cstheme="minorHAnsi"/>
        </w:rPr>
        <w:t>。</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每日批次更新</w:t>
      </w:r>
      <w:r w:rsidRPr="00F02179">
        <w:rPr>
          <w:rFonts w:eastAsia="微軟正黑體" w:cstheme="minorHAnsi"/>
        </w:rPr>
        <w:t>MT940</w:t>
      </w:r>
      <w:r w:rsidRPr="00F02179">
        <w:rPr>
          <w:rFonts w:eastAsia="微軟正黑體" w:cstheme="minorHAnsi"/>
        </w:rPr>
        <w:t>資料，資料來源為核心系統。</w:t>
      </w:r>
    </w:p>
    <w:p w:rsidR="003C1838" w:rsidRPr="00F02179" w:rsidRDefault="003C1838" w:rsidP="00C11E83">
      <w:pPr>
        <w:pStyle w:val="af2"/>
        <w:numPr>
          <w:ilvl w:val="0"/>
          <w:numId w:val="277"/>
        </w:numPr>
        <w:ind w:leftChars="0"/>
        <w:rPr>
          <w:rFonts w:eastAsia="微軟正黑體" w:cstheme="minorHAnsi"/>
        </w:rPr>
      </w:pPr>
      <w:r w:rsidRPr="00F02179">
        <w:rPr>
          <w:rFonts w:eastAsia="微軟正黑體" w:cstheme="minorHAnsi"/>
        </w:rPr>
        <w:t>每月批次收取信託對帳單、結構型商品對帳單、保代對帳單資料，資料來源為</w:t>
      </w:r>
      <w:r w:rsidR="00071A95" w:rsidRPr="00F02179">
        <w:rPr>
          <w:rFonts w:eastAsia="微軟正黑體" w:cstheme="minorHAnsi"/>
        </w:rPr>
        <w:t>為</w:t>
      </w:r>
      <w:r w:rsidR="00643984" w:rsidRPr="00F02179">
        <w:rPr>
          <w:rFonts w:eastAsia="微軟正黑體" w:cstheme="minorHAnsi"/>
        </w:rPr>
        <w:t>基金系統、新財金系統、保代系統</w:t>
      </w:r>
      <w:r w:rsidRPr="00F02179">
        <w:rPr>
          <w:rFonts w:eastAsia="微軟正黑體" w:cstheme="minorHAnsi"/>
        </w:rPr>
        <w:t>。</w:t>
      </w:r>
    </w:p>
    <w:p w:rsidR="003C1838"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每月批次產生實體對帳單檔案</w:t>
      </w:r>
      <w:r w:rsidR="003C1838" w:rsidRPr="00F02179">
        <w:rPr>
          <w:rFonts w:eastAsia="微軟正黑體" w:cstheme="minorHAnsi"/>
        </w:rPr>
        <w:t>。</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每月批次產生電子對帳單檔案。</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每日批次更新退票資料，資料來源為核心系統。</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每日批次提供</w:t>
      </w:r>
      <w:r w:rsidR="002D3BB9" w:rsidRPr="00F02179">
        <w:rPr>
          <w:rFonts w:eastAsia="微軟正黑體" w:cstheme="minorHAnsi"/>
        </w:rPr>
        <w:t>EDW</w:t>
      </w:r>
      <w:r w:rsidRPr="00F02179">
        <w:rPr>
          <w:rFonts w:eastAsia="微軟正黑體" w:cstheme="minorHAnsi"/>
        </w:rPr>
        <w:t xml:space="preserve"> AML</w:t>
      </w:r>
      <w:r w:rsidRPr="00F02179">
        <w:rPr>
          <w:rFonts w:eastAsia="微軟正黑體" w:cstheme="minorHAnsi"/>
        </w:rPr>
        <w:t>資料。</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lastRenderedPageBreak/>
        <w:t>每日批次更新</w:t>
      </w:r>
      <w:r w:rsidRPr="00F02179">
        <w:rPr>
          <w:rFonts w:eastAsia="微軟正黑體" w:cstheme="minorHAnsi"/>
        </w:rPr>
        <w:t>AML</w:t>
      </w:r>
      <w:r w:rsidRPr="00F02179">
        <w:rPr>
          <w:rFonts w:eastAsia="微軟正黑體" w:cstheme="minorHAnsi"/>
        </w:rPr>
        <w:t>資料，資料來源為</w:t>
      </w:r>
      <w:r w:rsidR="002D3BB9" w:rsidRPr="00F02179">
        <w:rPr>
          <w:rFonts w:eastAsia="微軟正黑體" w:cstheme="minorHAnsi"/>
        </w:rPr>
        <w:t>EDW</w:t>
      </w:r>
      <w:r w:rsidRPr="00F02179">
        <w:rPr>
          <w:rFonts w:eastAsia="微軟正黑體" w:cstheme="minorHAnsi"/>
        </w:rPr>
        <w:t>系統。</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每日批次執行台幣活存特定帳號未登摺濃縮交易。</w:t>
      </w:r>
    </w:p>
    <w:p w:rsidR="00071A95" w:rsidRPr="00F02179" w:rsidRDefault="00071A95" w:rsidP="00C11E83">
      <w:pPr>
        <w:pStyle w:val="af2"/>
        <w:numPr>
          <w:ilvl w:val="0"/>
          <w:numId w:val="277"/>
        </w:numPr>
        <w:ind w:leftChars="0"/>
        <w:rPr>
          <w:rFonts w:eastAsia="微軟正黑體" w:cstheme="minorHAnsi"/>
        </w:rPr>
      </w:pPr>
      <w:r w:rsidRPr="00F02179">
        <w:rPr>
          <w:rFonts w:eastAsia="微軟正黑體" w:cstheme="minorHAnsi"/>
        </w:rPr>
        <w:t>每日批次執行台幣活存未登摺濃縮交易。</w:t>
      </w:r>
    </w:p>
    <w:p w:rsidR="009A5A4F" w:rsidRPr="00F02179" w:rsidRDefault="009A5A4F" w:rsidP="00C11E83">
      <w:pPr>
        <w:pStyle w:val="af2"/>
        <w:numPr>
          <w:ilvl w:val="0"/>
          <w:numId w:val="277"/>
        </w:numPr>
        <w:ind w:leftChars="0"/>
        <w:rPr>
          <w:rFonts w:eastAsia="微軟正黑體" w:cstheme="minorHAnsi"/>
        </w:rPr>
      </w:pPr>
      <w:r w:rsidRPr="00F02179">
        <w:rPr>
          <w:rFonts w:eastAsia="微軟正黑體" w:cstheme="minorHAnsi"/>
        </w:rPr>
        <w:t>每日批次產生個資刪除詢問檔提供各外圍系統。</w:t>
      </w:r>
    </w:p>
    <w:p w:rsidR="009A5A4F" w:rsidRPr="00F02179" w:rsidRDefault="009A5A4F" w:rsidP="00C11E83">
      <w:pPr>
        <w:pStyle w:val="af2"/>
        <w:numPr>
          <w:ilvl w:val="0"/>
          <w:numId w:val="277"/>
        </w:numPr>
        <w:ind w:leftChars="0"/>
        <w:rPr>
          <w:rFonts w:eastAsia="微軟正黑體" w:cstheme="minorHAnsi"/>
        </w:rPr>
      </w:pPr>
      <w:r w:rsidRPr="00F02179">
        <w:rPr>
          <w:rFonts w:eastAsia="微軟正黑體" w:cstheme="minorHAnsi"/>
        </w:rPr>
        <w:t>每日批次更新個資刪除結果，資料來源為各外圍系統。</w:t>
      </w:r>
    </w:p>
    <w:p w:rsidR="009A5A4F" w:rsidRPr="00F02179" w:rsidRDefault="009A5A4F" w:rsidP="00C11E83">
      <w:pPr>
        <w:pStyle w:val="af2"/>
        <w:numPr>
          <w:ilvl w:val="0"/>
          <w:numId w:val="277"/>
        </w:numPr>
        <w:ind w:leftChars="0"/>
        <w:rPr>
          <w:rFonts w:eastAsia="微軟正黑體" w:cstheme="minorHAnsi"/>
        </w:rPr>
      </w:pPr>
      <w:r w:rsidRPr="00F02179">
        <w:rPr>
          <w:rFonts w:eastAsia="微軟正黑體" w:cstheme="minorHAnsi"/>
        </w:rPr>
        <w:t>每日批次產生個資刪除最終結果檔提供各外圍系統。</w:t>
      </w:r>
    </w:p>
    <w:p w:rsidR="009A5A4F" w:rsidRPr="00F02179" w:rsidRDefault="00B46AAB" w:rsidP="00C11E83">
      <w:pPr>
        <w:pStyle w:val="af2"/>
        <w:numPr>
          <w:ilvl w:val="0"/>
          <w:numId w:val="277"/>
        </w:numPr>
        <w:ind w:leftChars="0"/>
        <w:rPr>
          <w:rFonts w:eastAsia="微軟正黑體" w:cstheme="minorHAnsi"/>
        </w:rPr>
      </w:pPr>
      <w:r w:rsidRPr="00F02179">
        <w:rPr>
          <w:rFonts w:eastAsia="微軟正黑體" w:cstheme="minorHAnsi"/>
        </w:rPr>
        <w:t>每日批次更新已收匯差現鈔數資料，資料來源為核心系統。</w:t>
      </w:r>
    </w:p>
    <w:p w:rsidR="00B22DC0" w:rsidRPr="00F02179" w:rsidRDefault="00B22DC0" w:rsidP="00C11E83">
      <w:pPr>
        <w:pStyle w:val="af2"/>
        <w:numPr>
          <w:ilvl w:val="0"/>
          <w:numId w:val="277"/>
        </w:numPr>
        <w:ind w:leftChars="0"/>
        <w:rPr>
          <w:rFonts w:eastAsia="微軟正黑體" w:cstheme="minorHAnsi"/>
        </w:rPr>
      </w:pPr>
      <w:r w:rsidRPr="00F02179">
        <w:rPr>
          <w:rFonts w:eastAsia="微軟正黑體" w:cstheme="minorHAnsi"/>
        </w:rPr>
        <w:t>每日批次更新台外幣活存帳號餘額</w:t>
      </w:r>
      <w:r w:rsidRPr="00F02179">
        <w:rPr>
          <w:rFonts w:eastAsia="微軟正黑體" w:cstheme="minorHAnsi"/>
        </w:rPr>
        <w:t>/</w:t>
      </w:r>
      <w:r w:rsidRPr="00F02179">
        <w:rPr>
          <w:rFonts w:eastAsia="微軟正黑體" w:cstheme="minorHAnsi"/>
        </w:rPr>
        <w:t>帳戶狀態</w:t>
      </w:r>
    </w:p>
    <w:p w:rsidR="00B22DC0" w:rsidRDefault="00B22DC0">
      <w:pPr>
        <w:pStyle w:val="af2"/>
        <w:numPr>
          <w:ilvl w:val="0"/>
          <w:numId w:val="277"/>
        </w:numPr>
        <w:ind w:leftChars="0"/>
        <w:rPr>
          <w:rFonts w:eastAsia="微軟正黑體" w:cstheme="minorHAnsi"/>
        </w:rPr>
      </w:pPr>
      <w:r w:rsidRPr="00F02179">
        <w:rPr>
          <w:rFonts w:eastAsia="微軟正黑體" w:cstheme="minorHAnsi"/>
        </w:rPr>
        <w:t>每日批次更新台外幣定存帳號本金</w:t>
      </w:r>
      <w:r w:rsidRPr="00F02179">
        <w:rPr>
          <w:rFonts w:eastAsia="微軟正黑體" w:cstheme="minorHAnsi"/>
        </w:rPr>
        <w:t>/</w:t>
      </w:r>
      <w:r w:rsidRPr="00F02179">
        <w:rPr>
          <w:rFonts w:eastAsia="微軟正黑體" w:cstheme="minorHAnsi"/>
        </w:rPr>
        <w:t>質借狀態</w:t>
      </w:r>
    </w:p>
    <w:p w:rsidR="00E809F6" w:rsidRDefault="00E809F6">
      <w:pPr>
        <w:pStyle w:val="af2"/>
        <w:numPr>
          <w:ilvl w:val="0"/>
          <w:numId w:val="277"/>
        </w:numPr>
        <w:ind w:leftChars="0"/>
        <w:rPr>
          <w:rFonts w:eastAsia="微軟正黑體" w:cstheme="minorHAnsi"/>
        </w:rPr>
      </w:pPr>
      <w:r>
        <w:rPr>
          <w:rFonts w:eastAsia="微軟正黑體" w:cstheme="minorHAnsi" w:hint="eastAsia"/>
        </w:rPr>
        <w:t>月底批次執行聯行息</w:t>
      </w:r>
      <w:r>
        <w:rPr>
          <w:rFonts w:eastAsia="微軟正黑體" w:cstheme="minorHAnsi" w:hint="eastAsia"/>
        </w:rPr>
        <w:t xml:space="preserve">Debit/Credit </w:t>
      </w:r>
      <w:r>
        <w:rPr>
          <w:rFonts w:eastAsia="微軟正黑體" w:cstheme="minorHAnsi" w:hint="eastAsia"/>
        </w:rPr>
        <w:t>整批交易</w:t>
      </w:r>
    </w:p>
    <w:p w:rsidR="00E809F6" w:rsidRDefault="00E809F6" w:rsidP="00E809F6">
      <w:pPr>
        <w:pStyle w:val="af2"/>
        <w:numPr>
          <w:ilvl w:val="0"/>
          <w:numId w:val="277"/>
        </w:numPr>
        <w:ind w:leftChars="0"/>
        <w:rPr>
          <w:rFonts w:eastAsia="微軟正黑體" w:cstheme="minorHAnsi"/>
        </w:rPr>
      </w:pPr>
      <w:r>
        <w:rPr>
          <w:rFonts w:eastAsia="微軟正黑體" w:cstheme="minorHAnsi" w:hint="eastAsia"/>
        </w:rPr>
        <w:t>次月初批次執行前月聯行息</w:t>
      </w:r>
      <w:r>
        <w:rPr>
          <w:rFonts w:eastAsia="微軟正黑體" w:cstheme="minorHAnsi" w:hint="eastAsia"/>
        </w:rPr>
        <w:t xml:space="preserve">Debit/Credit </w:t>
      </w:r>
      <w:r>
        <w:rPr>
          <w:rFonts w:eastAsia="微軟正黑體" w:cstheme="minorHAnsi" w:hint="eastAsia"/>
        </w:rPr>
        <w:t>沖正</w:t>
      </w:r>
    </w:p>
    <w:p w:rsidR="00E809F6" w:rsidRDefault="00E809F6" w:rsidP="00E809F6">
      <w:pPr>
        <w:pStyle w:val="af2"/>
        <w:numPr>
          <w:ilvl w:val="0"/>
          <w:numId w:val="277"/>
        </w:numPr>
        <w:ind w:leftChars="0"/>
        <w:rPr>
          <w:rFonts w:eastAsia="微軟正黑體" w:cstheme="minorHAnsi"/>
        </w:rPr>
      </w:pPr>
      <w:r w:rsidRPr="00E809F6">
        <w:rPr>
          <w:rFonts w:eastAsia="微軟正黑體" w:cstheme="minorHAnsi" w:hint="eastAsia"/>
        </w:rPr>
        <w:t>次月初批次執行</w:t>
      </w:r>
      <w:r>
        <w:rPr>
          <w:rFonts w:eastAsia="微軟正黑體" w:cstheme="minorHAnsi" w:hint="eastAsia"/>
        </w:rPr>
        <w:t>行息</w:t>
      </w:r>
      <w:r>
        <w:rPr>
          <w:rFonts w:eastAsia="微軟正黑體" w:cstheme="minorHAnsi" w:hint="eastAsia"/>
        </w:rPr>
        <w:t xml:space="preserve">Debit/Credit </w:t>
      </w:r>
      <w:r>
        <w:rPr>
          <w:rFonts w:eastAsia="微軟正黑體" w:cstheme="minorHAnsi" w:hint="eastAsia"/>
        </w:rPr>
        <w:t>整批交易</w:t>
      </w:r>
    </w:p>
    <w:p w:rsidR="000B46A7" w:rsidRDefault="000B46A7" w:rsidP="00E809F6">
      <w:pPr>
        <w:pStyle w:val="af2"/>
        <w:numPr>
          <w:ilvl w:val="0"/>
          <w:numId w:val="277"/>
        </w:numPr>
        <w:ind w:leftChars="0"/>
        <w:rPr>
          <w:rFonts w:eastAsia="微軟正黑體" w:cstheme="minorHAnsi"/>
        </w:rPr>
      </w:pPr>
      <w:r>
        <w:rPr>
          <w:rFonts w:eastAsia="微軟正黑體" w:cstheme="minorHAnsi" w:hint="eastAsia"/>
        </w:rPr>
        <w:t>每日批次執行</w:t>
      </w:r>
      <w:r w:rsidR="006966DE">
        <w:rPr>
          <w:rFonts w:eastAsia="微軟正黑體" w:cstheme="minorHAnsi" w:hint="eastAsia"/>
        </w:rPr>
        <w:t>議價定存參數檔複製</w:t>
      </w:r>
      <w:r w:rsidR="006966DE">
        <w:rPr>
          <w:rFonts w:eastAsia="微軟正黑體" w:cstheme="minorHAnsi" w:hint="eastAsia"/>
        </w:rPr>
        <w:t>(</w:t>
      </w:r>
      <w:r w:rsidR="006966DE">
        <w:rPr>
          <w:rFonts w:eastAsia="微軟正黑體" w:cstheme="minorHAnsi" w:hint="eastAsia"/>
        </w:rPr>
        <w:t>日期為下一營業日</w:t>
      </w:r>
      <w:r w:rsidR="006966DE">
        <w:rPr>
          <w:rFonts w:eastAsia="微軟正黑體" w:cstheme="minorHAnsi" w:hint="eastAsia"/>
        </w:rPr>
        <w:t>)</w:t>
      </w:r>
    </w:p>
    <w:p w:rsidR="00E809F6" w:rsidRPr="00C11E83" w:rsidRDefault="00E809F6" w:rsidP="00C11E83">
      <w:pPr>
        <w:ind w:left="0" w:firstLine="0"/>
        <w:rPr>
          <w:rFonts w:eastAsia="微軟正黑體" w:cstheme="minorHAnsi"/>
        </w:rPr>
      </w:pPr>
    </w:p>
    <w:p w:rsidR="00071A95" w:rsidRPr="00F02179" w:rsidRDefault="00071A95">
      <w:pPr>
        <w:widowControl/>
        <w:ind w:left="0" w:firstLine="0"/>
        <w:rPr>
          <w:rFonts w:eastAsia="微軟正黑體" w:cstheme="minorHAnsi"/>
        </w:rPr>
      </w:pPr>
    </w:p>
    <w:p w:rsidR="00921696" w:rsidRPr="00F02179" w:rsidRDefault="00921696" w:rsidP="00921696">
      <w:pPr>
        <w:pStyle w:val="10"/>
        <w:numPr>
          <w:ilvl w:val="0"/>
          <w:numId w:val="2"/>
        </w:numPr>
        <w:rPr>
          <w:rFonts w:asciiTheme="minorHAnsi" w:hAnsiTheme="minorHAnsi" w:cstheme="minorHAnsi"/>
          <w:szCs w:val="28"/>
        </w:rPr>
      </w:pPr>
      <w:bookmarkStart w:id="235" w:name="_Toc107392729"/>
      <w:bookmarkStart w:id="236" w:name="_Toc170379674"/>
      <w:bookmarkStart w:id="237" w:name="_Toc107392730"/>
      <w:bookmarkStart w:id="238" w:name="_Toc111191271"/>
      <w:bookmarkEnd w:id="232"/>
      <w:bookmarkEnd w:id="233"/>
      <w:bookmarkEnd w:id="234"/>
      <w:r w:rsidRPr="00F02179">
        <w:rPr>
          <w:rFonts w:asciiTheme="minorHAnsi" w:hAnsiTheme="minorHAnsi" w:cstheme="minorHAnsi"/>
          <w:szCs w:val="28"/>
        </w:rPr>
        <w:t>轉換需求</w:t>
      </w:r>
      <w:r w:rsidRPr="00F02179">
        <w:rPr>
          <w:rFonts w:asciiTheme="minorHAnsi" w:hAnsiTheme="minorHAnsi" w:cstheme="minorHAnsi"/>
          <w:szCs w:val="28"/>
        </w:rPr>
        <w:t xml:space="preserve"> Data Migration</w:t>
      </w:r>
      <w:bookmarkEnd w:id="235"/>
      <w:bookmarkEnd w:id="236"/>
    </w:p>
    <w:p w:rsidR="00921696" w:rsidRPr="00F02179" w:rsidRDefault="00071A95">
      <w:pPr>
        <w:pStyle w:val="af2"/>
        <w:numPr>
          <w:ilvl w:val="0"/>
          <w:numId w:val="152"/>
        </w:numPr>
        <w:ind w:leftChars="0"/>
        <w:rPr>
          <w:rFonts w:eastAsia="微軟正黑體" w:cstheme="minorHAnsi"/>
        </w:rPr>
      </w:pPr>
      <w:r w:rsidRPr="00F02179">
        <w:rPr>
          <w:rFonts w:eastAsia="微軟正黑體" w:cstheme="minorHAnsi"/>
        </w:rPr>
        <w:t>AML</w:t>
      </w:r>
      <w:r w:rsidRPr="00F02179">
        <w:rPr>
          <w:rFonts w:eastAsia="微軟正黑體" w:cstheme="minorHAnsi"/>
        </w:rPr>
        <w:t>資料。</w:t>
      </w:r>
    </w:p>
    <w:p w:rsidR="00261B2E" w:rsidRPr="00F02179" w:rsidRDefault="00261B2E" w:rsidP="00261B2E">
      <w:pPr>
        <w:pStyle w:val="af2"/>
        <w:numPr>
          <w:ilvl w:val="0"/>
          <w:numId w:val="152"/>
        </w:numPr>
        <w:ind w:leftChars="0"/>
        <w:rPr>
          <w:rFonts w:eastAsia="微軟正黑體" w:cstheme="minorHAnsi"/>
        </w:rPr>
      </w:pPr>
      <w:r w:rsidRPr="00F02179">
        <w:rPr>
          <w:rFonts w:eastAsia="微軟正黑體" w:cstheme="minorHAnsi"/>
        </w:rPr>
        <w:t>個資資料。</w:t>
      </w:r>
    </w:p>
    <w:p w:rsidR="00071A95" w:rsidRPr="00F02179" w:rsidRDefault="00071A95">
      <w:pPr>
        <w:pStyle w:val="af2"/>
        <w:numPr>
          <w:ilvl w:val="0"/>
          <w:numId w:val="152"/>
        </w:numPr>
        <w:ind w:leftChars="0"/>
        <w:rPr>
          <w:rFonts w:eastAsia="微軟正黑體" w:cstheme="minorHAnsi"/>
        </w:rPr>
      </w:pPr>
      <w:r w:rsidRPr="00F02179">
        <w:rPr>
          <w:rFonts w:eastAsia="微軟正黑體" w:cstheme="minorHAnsi"/>
        </w:rPr>
        <w:t>退票資料。</w:t>
      </w:r>
    </w:p>
    <w:p w:rsidR="00261B2E" w:rsidRPr="00F02179" w:rsidRDefault="00261B2E" w:rsidP="00261B2E">
      <w:pPr>
        <w:pStyle w:val="af2"/>
        <w:numPr>
          <w:ilvl w:val="0"/>
          <w:numId w:val="152"/>
        </w:numPr>
        <w:ind w:leftChars="0"/>
        <w:rPr>
          <w:rFonts w:eastAsia="微軟正黑體" w:cstheme="minorHAnsi"/>
        </w:rPr>
      </w:pPr>
      <w:r w:rsidRPr="00F02179">
        <w:rPr>
          <w:rFonts w:eastAsia="微軟正黑體" w:cstheme="minorHAnsi"/>
        </w:rPr>
        <w:t>匯差現鈔數。</w:t>
      </w:r>
    </w:p>
    <w:p w:rsidR="00921696" w:rsidRPr="00F02179" w:rsidRDefault="00921696" w:rsidP="00921696">
      <w:pPr>
        <w:ind w:left="0" w:firstLine="0"/>
        <w:rPr>
          <w:rFonts w:eastAsia="微軟正黑體" w:cstheme="minorHAnsi"/>
        </w:rPr>
      </w:pPr>
    </w:p>
    <w:p w:rsidR="00921696" w:rsidRPr="00F02179" w:rsidRDefault="00921696" w:rsidP="00921696">
      <w:pPr>
        <w:widowControl/>
        <w:ind w:left="0" w:firstLine="0"/>
        <w:rPr>
          <w:rFonts w:eastAsia="微軟正黑體" w:cstheme="minorHAnsi"/>
        </w:rPr>
      </w:pPr>
      <w:r w:rsidRPr="00F02179">
        <w:rPr>
          <w:rFonts w:eastAsia="微軟正黑體" w:cstheme="minorHAnsi"/>
        </w:rPr>
        <w:br w:type="page"/>
      </w:r>
    </w:p>
    <w:p w:rsidR="007C79E3" w:rsidRPr="00F02179" w:rsidRDefault="00C610C9" w:rsidP="007C79E3">
      <w:pPr>
        <w:pStyle w:val="10"/>
        <w:numPr>
          <w:ilvl w:val="0"/>
          <w:numId w:val="6"/>
        </w:numPr>
        <w:rPr>
          <w:rFonts w:asciiTheme="minorHAnsi" w:hAnsiTheme="minorHAnsi" w:cstheme="minorHAnsi"/>
        </w:rPr>
      </w:pPr>
      <w:bookmarkStart w:id="239" w:name="_Toc170379675"/>
      <w:r w:rsidRPr="00F02179">
        <w:rPr>
          <w:rFonts w:asciiTheme="minorHAnsi" w:hAnsiTheme="minorHAnsi" w:cstheme="minorHAnsi"/>
        </w:rPr>
        <w:lastRenderedPageBreak/>
        <w:t>附件</w:t>
      </w:r>
      <w:r w:rsidRPr="00F02179">
        <w:rPr>
          <w:rFonts w:asciiTheme="minorHAnsi" w:hAnsiTheme="minorHAnsi" w:cstheme="minorHAnsi"/>
        </w:rPr>
        <w:t xml:space="preserve"> Appendix</w:t>
      </w:r>
      <w:bookmarkEnd w:id="237"/>
      <w:bookmarkEnd w:id="238"/>
      <w:bookmarkEnd w:id="239"/>
    </w:p>
    <w:p w:rsidR="007C79E3" w:rsidRPr="00F02179" w:rsidRDefault="00D03EFA" w:rsidP="007C79E3">
      <w:pPr>
        <w:ind w:left="0" w:firstLine="0"/>
        <w:rPr>
          <w:rFonts w:eastAsia="微軟正黑體" w:cstheme="minorHAnsi"/>
        </w:rPr>
      </w:pPr>
      <w:r w:rsidRPr="00F02179">
        <w:rPr>
          <w:rFonts w:eastAsia="微軟正黑體" w:cstheme="minorHAnsi"/>
        </w:rPr>
        <w:t>附件一：分行清單檔</w:t>
      </w:r>
    </w:p>
    <w:bookmarkStart w:id="240" w:name="_MON_1745327174"/>
    <w:bookmarkEnd w:id="240"/>
    <w:p w:rsidR="00D03EFA" w:rsidRPr="00F02179" w:rsidRDefault="00C1267F" w:rsidP="007C79E3">
      <w:pPr>
        <w:ind w:left="0" w:firstLine="0"/>
        <w:rPr>
          <w:rFonts w:eastAsia="微軟正黑體" w:cstheme="minorHAnsi"/>
        </w:rPr>
      </w:pPr>
      <w:r w:rsidRPr="00F02179">
        <w:rPr>
          <w:rFonts w:eastAsia="微軟正黑體" w:cstheme="minorHAnsi"/>
        </w:rPr>
        <w:object w:dxaOrig="1341" w:dyaOrig="907">
          <v:shape id="_x0000_i1028" type="#_x0000_t75" style="width:65.95pt;height:48.5pt" o:ole="">
            <v:imagedata r:id="rId139" o:title=""/>
          </v:shape>
          <o:OLEObject Type="Embed" ProgID="" ShapeID="_x0000_i1028" DrawAspect="Icon" ObjectID="_1789796877" r:id="rId140"/>
        </w:object>
      </w:r>
    </w:p>
    <w:p w:rsidR="00A27F7B" w:rsidRPr="00F02179" w:rsidRDefault="00A27F7B" w:rsidP="007C79E3">
      <w:pPr>
        <w:ind w:left="0" w:firstLine="0"/>
        <w:rPr>
          <w:rFonts w:eastAsia="微軟正黑體" w:cstheme="minorHAnsi"/>
        </w:rPr>
      </w:pPr>
      <w:r w:rsidRPr="00F02179">
        <w:rPr>
          <w:rFonts w:eastAsia="微軟正黑體" w:cstheme="minorHAnsi"/>
        </w:rPr>
        <w:t>附件</w:t>
      </w:r>
      <w:r w:rsidR="00921696" w:rsidRPr="00F02179">
        <w:rPr>
          <w:rFonts w:eastAsia="微軟正黑體" w:cstheme="minorHAnsi"/>
        </w:rPr>
        <w:t>二</w:t>
      </w:r>
      <w:r w:rsidRPr="00F02179">
        <w:rPr>
          <w:rFonts w:eastAsia="微軟正黑體" w:cstheme="minorHAnsi"/>
        </w:rPr>
        <w:t>：幣別檔</w:t>
      </w:r>
    </w:p>
    <w:bookmarkStart w:id="241" w:name="_MON_1733426774"/>
    <w:bookmarkEnd w:id="241"/>
    <w:p w:rsidR="003436F1" w:rsidRPr="00F02179" w:rsidRDefault="00A62C0D" w:rsidP="007C79E3">
      <w:pPr>
        <w:ind w:left="0" w:firstLine="0"/>
        <w:rPr>
          <w:rFonts w:eastAsia="微軟正黑體" w:cstheme="minorHAnsi"/>
        </w:rPr>
      </w:pPr>
      <w:r w:rsidRPr="00F02179">
        <w:rPr>
          <w:rFonts w:eastAsia="微軟正黑體" w:cstheme="minorHAnsi"/>
        </w:rPr>
        <w:object w:dxaOrig="1504" w:dyaOrig="1021">
          <v:shape id="_x0000_i1029" type="#_x0000_t75" style="width:78.05pt;height:52.4pt" o:ole="">
            <v:imagedata r:id="rId141" o:title=""/>
          </v:shape>
          <o:OLEObject Type="Embed" ProgID="Excel.Sheet.8" ShapeID="_x0000_i1029" DrawAspect="Icon" ObjectID="_1789796878" r:id="rId142"/>
        </w:object>
      </w:r>
    </w:p>
    <w:p w:rsidR="00BA245C" w:rsidRPr="00F02179" w:rsidRDefault="00BA245C" w:rsidP="00BA245C">
      <w:pPr>
        <w:ind w:left="0" w:firstLine="0"/>
        <w:rPr>
          <w:rFonts w:eastAsia="微軟正黑體" w:cstheme="minorHAnsi"/>
        </w:rPr>
      </w:pPr>
      <w:r w:rsidRPr="00F02179">
        <w:rPr>
          <w:rFonts w:eastAsia="微軟正黑體" w:cstheme="minorHAnsi"/>
        </w:rPr>
        <w:t>附件</w:t>
      </w:r>
      <w:r w:rsidR="00921696" w:rsidRPr="00F02179">
        <w:rPr>
          <w:rFonts w:eastAsia="微軟正黑體" w:cstheme="minorHAnsi"/>
        </w:rPr>
        <w:t>三</w:t>
      </w:r>
      <w:r w:rsidRPr="00F02179">
        <w:rPr>
          <w:rFonts w:eastAsia="微軟正黑體" w:cstheme="minorHAnsi"/>
        </w:rPr>
        <w:t>：國家代碼</w:t>
      </w:r>
    </w:p>
    <w:bookmarkStart w:id="242" w:name="_MON_1733484579"/>
    <w:bookmarkEnd w:id="242"/>
    <w:p w:rsidR="003344CB" w:rsidRPr="00F02179" w:rsidRDefault="00A62C0D" w:rsidP="007C79E3">
      <w:pPr>
        <w:ind w:left="0" w:firstLine="0"/>
        <w:rPr>
          <w:rFonts w:eastAsia="微軟正黑體" w:cstheme="minorHAnsi"/>
        </w:rPr>
      </w:pPr>
      <w:r w:rsidRPr="00F02179">
        <w:rPr>
          <w:rFonts w:eastAsia="微軟正黑體" w:cstheme="minorHAnsi"/>
        </w:rPr>
        <w:object w:dxaOrig="1504" w:dyaOrig="1021">
          <v:shape id="_x0000_i1030" type="#_x0000_t75" style="width:78.05pt;height:52.4pt" o:ole="">
            <v:imagedata r:id="rId143" o:title=""/>
          </v:shape>
          <o:OLEObject Type="Embed" ProgID="Excel.Sheet.8" ShapeID="_x0000_i1030" DrawAspect="Icon" ObjectID="_1789796879" r:id="rId144"/>
        </w:object>
      </w:r>
    </w:p>
    <w:p w:rsidR="00D01841" w:rsidRPr="00F02179" w:rsidRDefault="00BA245C" w:rsidP="007C79E3">
      <w:pPr>
        <w:ind w:left="0" w:firstLine="0"/>
        <w:rPr>
          <w:rFonts w:eastAsia="微軟正黑體" w:cstheme="minorHAnsi"/>
        </w:rPr>
      </w:pPr>
      <w:r w:rsidRPr="00F02179">
        <w:rPr>
          <w:rFonts w:eastAsia="微軟正黑體" w:cstheme="minorHAnsi"/>
        </w:rPr>
        <w:t>附件</w:t>
      </w:r>
      <w:r w:rsidR="00921696" w:rsidRPr="00F02179">
        <w:rPr>
          <w:rFonts w:eastAsia="微軟正黑體" w:cstheme="minorHAnsi"/>
        </w:rPr>
        <w:t>四</w:t>
      </w:r>
      <w:r w:rsidRPr="00F02179">
        <w:rPr>
          <w:rFonts w:eastAsia="微軟正黑體" w:cstheme="minorHAnsi"/>
        </w:rPr>
        <w:t>：</w:t>
      </w:r>
      <w:r w:rsidR="00921696" w:rsidRPr="00F02179">
        <w:rPr>
          <w:rFonts w:eastAsia="微軟正黑體" w:cstheme="minorHAnsi"/>
        </w:rPr>
        <w:t>對帳單個資遮蔽原則</w:t>
      </w:r>
    </w:p>
    <w:bookmarkStart w:id="243" w:name="_MON_1748433244"/>
    <w:bookmarkEnd w:id="243"/>
    <w:p w:rsidR="00BA245C" w:rsidRPr="00F02179" w:rsidRDefault="00921696" w:rsidP="007C79E3">
      <w:pPr>
        <w:ind w:left="0" w:firstLine="0"/>
        <w:rPr>
          <w:rFonts w:eastAsia="微軟正黑體" w:cstheme="minorHAnsi"/>
        </w:rPr>
      </w:pPr>
      <w:r w:rsidRPr="00F02179">
        <w:rPr>
          <w:rFonts w:eastAsia="微軟正黑體" w:cstheme="minorHAnsi"/>
        </w:rPr>
        <w:object w:dxaOrig="1508" w:dyaOrig="1024">
          <v:shape id="_x0000_i1031" type="#_x0000_t75" style="width:1in;height:52.4pt" o:ole="">
            <v:imagedata r:id="rId145" o:title=""/>
          </v:shape>
          <o:OLEObject Type="Embed" ProgID="Word.Document.12" ShapeID="_x0000_i1031" DrawAspect="Icon" ObjectID="_1789796880" r:id="rId146">
            <o:FieldCodes>\s</o:FieldCodes>
          </o:OLEObject>
        </w:object>
      </w:r>
      <w:bookmarkStart w:id="244" w:name="_MON_1748433270"/>
      <w:bookmarkEnd w:id="244"/>
      <w:r w:rsidRPr="00F02179">
        <w:rPr>
          <w:rFonts w:eastAsia="微軟正黑體" w:cstheme="minorHAnsi"/>
        </w:rPr>
        <w:object w:dxaOrig="1508" w:dyaOrig="1024">
          <v:shape id="_x0000_i1032" type="#_x0000_t75" style="width:1in;height:52.4pt" o:ole="">
            <v:imagedata r:id="rId147" o:title=""/>
          </v:shape>
          <o:OLEObject Type="Embed" ProgID="Word.Document.8" ShapeID="_x0000_i1032" DrawAspect="Icon" ObjectID="_1789796881" r:id="rId148">
            <o:FieldCodes>\s</o:FieldCodes>
          </o:OLEObject>
        </w:object>
      </w:r>
    </w:p>
    <w:p w:rsidR="00D01841" w:rsidRPr="00F02179" w:rsidRDefault="00D01841" w:rsidP="00D01841">
      <w:pPr>
        <w:ind w:left="0" w:firstLine="0"/>
        <w:rPr>
          <w:rFonts w:eastAsia="微軟正黑體" w:cstheme="minorHAnsi"/>
        </w:rPr>
      </w:pPr>
      <w:r w:rsidRPr="00F02179">
        <w:rPr>
          <w:rFonts w:eastAsia="微軟正黑體" w:cstheme="minorHAnsi"/>
        </w:rPr>
        <w:t>附件五：退票理由代碼</w:t>
      </w:r>
    </w:p>
    <w:p w:rsidR="00BA245C" w:rsidRDefault="00A65065" w:rsidP="007C79E3">
      <w:pPr>
        <w:ind w:left="0" w:firstLine="0"/>
        <w:rPr>
          <w:rFonts w:cstheme="minorHAnsi"/>
        </w:rPr>
      </w:pPr>
      <w:r w:rsidRPr="00F02179">
        <w:rPr>
          <w:rFonts w:cstheme="minorHAnsi"/>
        </w:rPr>
        <w:object w:dxaOrig="1508" w:dyaOrig="1024">
          <v:shape id="_x0000_i1033" type="#_x0000_t75" style="width:75.9pt;height:52.4pt" o:ole="">
            <v:imagedata r:id="rId149" o:title=""/>
          </v:shape>
          <o:OLEObject Type="Embed" ProgID="Excel.Sheet.12" ShapeID="_x0000_i1033" DrawAspect="Icon" ObjectID="_1789796882" r:id="rId150"/>
        </w:object>
      </w:r>
    </w:p>
    <w:p w:rsidR="00721102" w:rsidRPr="00C11E83" w:rsidRDefault="00721102" w:rsidP="007C79E3">
      <w:pPr>
        <w:ind w:left="0" w:firstLine="0"/>
        <w:rPr>
          <w:rFonts w:ascii="微軟正黑體" w:eastAsia="微軟正黑體" w:hAnsi="微軟正黑體" w:cstheme="minorHAnsi"/>
        </w:rPr>
      </w:pPr>
      <w:r w:rsidRPr="00C11E83">
        <w:rPr>
          <w:rFonts w:ascii="微軟正黑體" w:eastAsia="微軟正黑體" w:hAnsi="微軟正黑體" w:cstheme="minorHAnsi" w:hint="eastAsia"/>
        </w:rPr>
        <w:t>附件六：開戶查詢</w:t>
      </w:r>
      <w:r w:rsidRPr="00C11E83">
        <w:rPr>
          <w:rFonts w:ascii="微軟正黑體" w:eastAsia="微軟正黑體" w:hAnsi="微軟正黑體" w:cstheme="minorHAnsi"/>
        </w:rPr>
        <w:t>API</w:t>
      </w:r>
    </w:p>
    <w:bookmarkStart w:id="245" w:name="_MON_1782136255"/>
    <w:bookmarkEnd w:id="245"/>
    <w:p w:rsidR="007E152A" w:rsidRPr="00F02179" w:rsidRDefault="00721102" w:rsidP="007C79E3">
      <w:pPr>
        <w:ind w:left="0" w:firstLine="0"/>
        <w:rPr>
          <w:rFonts w:eastAsia="微軟正黑體" w:cstheme="minorHAnsi"/>
        </w:rPr>
      </w:pPr>
      <w:r w:rsidRPr="000C2E11">
        <w:rPr>
          <w:rFonts w:eastAsia="微軟正黑體" w:cstheme="minorHAnsi"/>
        </w:rPr>
        <w:object w:dxaOrig="1508" w:dyaOrig="1024">
          <v:shape id="_x0000_i1034" type="#_x0000_t75" style="width:74.85pt;height:51.7pt" o:ole="">
            <v:imagedata r:id="rId151" o:title=""/>
          </v:shape>
          <o:OLEObject Type="Embed" ProgID="Excel.Sheet.12" ShapeID="_x0000_i1034" DrawAspect="Icon" ObjectID="_1789796883" r:id="rId152"/>
        </w:object>
      </w:r>
    </w:p>
    <w:sectPr w:rsidR="007E152A" w:rsidRPr="00F02179" w:rsidSect="00F437D4">
      <w:headerReference w:type="default" r:id="rId153"/>
      <w:footerReference w:type="default" r:id="rId154"/>
      <w:headerReference w:type="first" r:id="rId155"/>
      <w:footerReference w:type="first" r:id="rId156"/>
      <w:pgSz w:w="11906" w:h="16838" w:code="9"/>
      <w:pgMar w:top="1440" w:right="1133" w:bottom="1440" w:left="1701" w:header="851" w:footer="992" w:gutter="0"/>
      <w:pgNumType w:start="0"/>
      <w:cols w:space="425"/>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1" w:author="Annie Chao" w:date="2024-05-06T14:36:00Z" w:initials="AC">
    <w:p w:rsidR="0065366E" w:rsidRDefault="0065366E" w:rsidP="0065366E">
      <w:pPr>
        <w:pStyle w:val="afb"/>
        <w:ind w:left="0" w:firstLine="0"/>
      </w:pPr>
      <w:r>
        <w:rPr>
          <w:rStyle w:val="afa"/>
        </w:rPr>
        <w:annotationRef/>
      </w:r>
      <w:r>
        <w:t xml:space="preserve">2.3.19  </w:t>
      </w:r>
      <w:r>
        <w:rPr>
          <w:rFonts w:hint="eastAsia"/>
        </w:rPr>
        <w:t>外幣定存對帳單資料</w:t>
      </w:r>
      <w:r>
        <w:rPr>
          <w:rFonts w:hint="eastAsia"/>
        </w:rPr>
        <w:t>(ACFTST</w:t>
      </w:r>
      <w:r>
        <w:t>)</w:t>
      </w:r>
    </w:p>
  </w:comment>
  <w:comment w:id="122" w:author="Annie Chao" w:date="2024-05-06T14:37:00Z" w:initials="AC">
    <w:p w:rsidR="0065366E" w:rsidRDefault="0065366E" w:rsidP="0065366E">
      <w:pPr>
        <w:pStyle w:val="afb"/>
        <w:ind w:left="0" w:firstLine="0"/>
      </w:pPr>
      <w:r>
        <w:rPr>
          <w:rStyle w:val="afa"/>
        </w:rPr>
        <w:annotationRef/>
      </w:r>
      <w:r>
        <w:rPr>
          <w:rFonts w:hint="eastAsia"/>
        </w:rPr>
        <w:t xml:space="preserve">2.3.19  </w:t>
      </w:r>
      <w:r>
        <w:rPr>
          <w:rFonts w:hint="eastAsia"/>
        </w:rPr>
        <w:t>外幣定存對帳單資料</w:t>
      </w:r>
      <w:r>
        <w:rPr>
          <w:rFonts w:hint="eastAsia"/>
        </w:rPr>
        <w:t>(</w:t>
      </w:r>
      <w:r>
        <w:t>CKNT69)</w:t>
      </w:r>
    </w:p>
  </w:comment>
  <w:comment w:id="123" w:author="Annie Chao" w:date="2023-10-03T11:56:00Z" w:initials="AC">
    <w:p w:rsidR="004424E1" w:rsidRDefault="004424E1">
      <w:pPr>
        <w:pStyle w:val="afb"/>
        <w:ind w:left="0" w:firstLine="0"/>
      </w:pPr>
      <w:r>
        <w:rPr>
          <w:rStyle w:val="afa"/>
        </w:rPr>
        <w:annotationRef/>
      </w:r>
      <w:r>
        <w:rPr>
          <w:rFonts w:hint="eastAsia"/>
        </w:rPr>
        <w:t>新增：</w:t>
      </w:r>
    </w:p>
    <w:p w:rsidR="004424E1" w:rsidRDefault="004424E1">
      <w:pPr>
        <w:pStyle w:val="afb"/>
        <w:ind w:left="0" w:firstLine="0"/>
      </w:pPr>
      <w:r>
        <w:t xml:space="preserve">1. </w:t>
      </w:r>
      <w:r>
        <w:rPr>
          <w:rFonts w:hint="eastAsia"/>
        </w:rPr>
        <w:t>列印報表按鈕</w:t>
      </w:r>
      <w:r>
        <w:rPr>
          <w:rFonts w:hint="eastAsia"/>
        </w:rPr>
        <w:t xml:space="preserve"> (</w:t>
      </w:r>
      <w:r>
        <w:rPr>
          <w:rFonts w:hint="eastAsia"/>
        </w:rPr>
        <w:t>以後台外幣統一是否可統一兩份報表樣式</w:t>
      </w:r>
      <w:r>
        <w:rPr>
          <w:rFonts w:hint="eastAsia"/>
        </w:rPr>
        <w:t>)</w:t>
      </w:r>
    </w:p>
    <w:p w:rsidR="004424E1" w:rsidRDefault="004424E1">
      <w:pPr>
        <w:pStyle w:val="afb"/>
        <w:ind w:left="0" w:firstLine="0"/>
      </w:pPr>
      <w:r>
        <w:t xml:space="preserve">2. </w:t>
      </w:r>
      <w:r>
        <w:rPr>
          <w:rFonts w:hint="eastAsia"/>
        </w:rPr>
        <w:t>定存帳號總額</w:t>
      </w:r>
      <w:r>
        <w:rPr>
          <w:rFonts w:hint="eastAsia"/>
        </w:rPr>
        <w:t xml:space="preserve"> ( </w:t>
      </w:r>
      <w:r>
        <w:rPr>
          <w:rFonts w:hint="eastAsia"/>
        </w:rPr>
        <w:t>因</w:t>
      </w:r>
      <w:r>
        <w:rPr>
          <w:rFonts w:hint="eastAsia"/>
        </w:rPr>
        <w:t xml:space="preserve">RTDBX006 1663 </w:t>
      </w:r>
      <w:r>
        <w:rPr>
          <w:rFonts w:hint="eastAsia"/>
        </w:rPr>
        <w:t>定存客戶對帳單</w:t>
      </w:r>
      <w:r>
        <w:rPr>
          <w:rFonts w:hint="eastAsia"/>
        </w:rPr>
        <w:t xml:space="preserve">) </w:t>
      </w:r>
      <w:r>
        <w:rPr>
          <w:rFonts w:hint="eastAsia"/>
        </w:rPr>
        <w:t>需要顯示定存帳號總額加總，所以讓定存歸戶的查詢結果與綜存歸戶一樣，有總額欄位。</w:t>
      </w:r>
    </w:p>
    <w:p w:rsidR="004424E1" w:rsidRDefault="004424E1" w:rsidP="00AF2D7E">
      <w:pPr>
        <w:pStyle w:val="afb"/>
        <w:ind w:left="0" w:firstLine="0"/>
      </w:pPr>
      <w:r>
        <w:t xml:space="preserve">3. </w:t>
      </w:r>
      <w:r>
        <w:rPr>
          <w:rFonts w:hint="eastAsia"/>
        </w:rPr>
        <w:t>匯率比</w:t>
      </w:r>
      <w:r>
        <w:rPr>
          <w:rFonts w:hint="eastAsia"/>
        </w:rPr>
        <w:t xml:space="preserve"> (</w:t>
      </w:r>
      <w:r>
        <w:rPr>
          <w:rFonts w:hint="eastAsia"/>
        </w:rPr>
        <w:t>同上，為了外幣而生此欄位</w:t>
      </w:r>
      <w:r>
        <w:rPr>
          <w:rFonts w:hint="eastAsia"/>
        </w:rPr>
        <w:t>)</w:t>
      </w:r>
    </w:p>
  </w:comment>
  <w:comment w:id="124" w:author="Annie Chao" w:date="2023-10-31T16:18:00Z" w:initials="AC">
    <w:p w:rsidR="00AB546E" w:rsidRDefault="00AB546E" w:rsidP="00FF0953">
      <w:pPr>
        <w:pStyle w:val="afb"/>
        <w:ind w:left="0" w:firstLine="0"/>
      </w:pPr>
      <w:r>
        <w:rPr>
          <w:rStyle w:val="afa"/>
        </w:rPr>
        <w:annotationRef/>
      </w:r>
      <w:r>
        <w:rPr>
          <w:rFonts w:hint="eastAsia"/>
        </w:rPr>
        <w:t>已於此版提供台外幣整合的報表樣式</w:t>
      </w:r>
    </w:p>
  </w:comment>
  <w:comment w:id="209" w:author="Annie Chao" w:date="2024-06-12T11:11:00Z" w:initials="AC">
    <w:p w:rsidR="004241C3" w:rsidRDefault="00ED2A58" w:rsidP="004241C3">
      <w:pPr>
        <w:pStyle w:val="afb"/>
        <w:ind w:left="0" w:firstLine="0"/>
      </w:pPr>
      <w:r>
        <w:rPr>
          <w:rStyle w:val="afa"/>
        </w:rPr>
        <w:annotationRef/>
      </w:r>
      <w:r w:rsidR="004241C3">
        <w:rPr>
          <w:b/>
          <w:bCs/>
          <w:color w:val="FF0000"/>
        </w:rPr>
        <w:t>To be confirmed</w:t>
      </w:r>
    </w:p>
    <w:p w:rsidR="004241C3" w:rsidRDefault="004241C3" w:rsidP="004241C3">
      <w:pPr>
        <w:pStyle w:val="afb"/>
        <w:ind w:left="0" w:firstLine="0"/>
      </w:pPr>
      <w:r>
        <w:rPr>
          <w:rFonts w:hint="eastAsia"/>
        </w:rPr>
        <w:t>聯行息利率【存率】存在哪裡？</w:t>
      </w:r>
    </w:p>
    <w:p w:rsidR="004241C3" w:rsidRDefault="004241C3" w:rsidP="004241C3">
      <w:pPr>
        <w:pStyle w:val="afb"/>
        <w:ind w:left="0" w:firstLine="0"/>
      </w:pPr>
      <w:r>
        <w:rPr>
          <w:rFonts w:hint="eastAsia"/>
          <w:b/>
          <w:bCs/>
          <w:color w:val="FF0000"/>
        </w:rPr>
        <w:t>請</w:t>
      </w:r>
      <w:r>
        <w:rPr>
          <w:rFonts w:hint="eastAsia"/>
          <w:b/>
          <w:bCs/>
          <w:color w:val="FF0000"/>
        </w:rPr>
        <w:t xml:space="preserve"> SCSB </w:t>
      </w:r>
      <w:r>
        <w:rPr>
          <w:rFonts w:hint="eastAsia"/>
          <w:b/>
          <w:bCs/>
          <w:color w:val="FF0000"/>
        </w:rPr>
        <w:t>確認此存率是存在會計中台</w:t>
      </w:r>
      <w:r>
        <w:rPr>
          <w:rFonts w:hint="eastAsia"/>
          <w:b/>
          <w:bCs/>
          <w:color w:val="FF0000"/>
        </w:rPr>
        <w:t xml:space="preserve"> OR </w:t>
      </w:r>
      <w:r>
        <w:rPr>
          <w:rFonts w:hint="eastAsia"/>
          <w:b/>
          <w:bCs/>
          <w:color w:val="FF0000"/>
        </w:rPr>
        <w:t>核心？</w:t>
      </w:r>
    </w:p>
  </w:comment>
  <w:comment w:id="210" w:author="Annie Chao" w:date="2024-07-17T13:43:00Z" w:initials="AC">
    <w:p w:rsidR="004241C3" w:rsidRDefault="00D543DA" w:rsidP="004241C3">
      <w:pPr>
        <w:pStyle w:val="afb"/>
        <w:ind w:left="0" w:firstLine="0"/>
      </w:pPr>
      <w:r>
        <w:rPr>
          <w:rStyle w:val="afa"/>
        </w:rPr>
        <w:annotationRef/>
      </w:r>
      <w:r w:rsidR="004241C3">
        <w:rPr>
          <w:rFonts w:hint="eastAsia"/>
        </w:rPr>
        <w:t>會計中台</w:t>
      </w:r>
      <w:r w:rsidR="004241C3">
        <w:rPr>
          <w:rFonts w:hint="eastAsia"/>
        </w:rPr>
        <w:t>&gt;</w:t>
      </w:r>
      <w:r w:rsidR="004241C3">
        <w:rPr>
          <w:rFonts w:hint="eastAsia"/>
        </w:rPr>
        <w:t>聯行利息及內部損益</w:t>
      </w:r>
      <w:r w:rsidR="004241C3">
        <w:rPr>
          <w:rFonts w:hint="eastAsia"/>
        </w:rPr>
        <w:t xml:space="preserve">&gt;7411 </w:t>
      </w:r>
      <w:r w:rsidR="004241C3">
        <w:rPr>
          <w:rFonts w:hint="eastAsia"/>
        </w:rPr>
        <w:t>聯行往來息利率維護</w:t>
      </w:r>
    </w:p>
    <w:p w:rsidR="004241C3" w:rsidRDefault="004241C3" w:rsidP="004241C3">
      <w:pPr>
        <w:pStyle w:val="afb"/>
        <w:ind w:left="0" w:firstLine="0"/>
      </w:pPr>
      <w:r>
        <w:rPr>
          <w:noProof/>
        </w:rPr>
        <w:drawing>
          <wp:inline distT="0" distB="0" distL="0" distR="0">
            <wp:extent cx="5760720" cy="2284730"/>
            <wp:effectExtent l="0" t="0" r="0" b="1270"/>
            <wp:docPr id="1289305073" name="圖片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5073" name="圖片 1289305073" descr="Image"/>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284730"/>
                    </a:xfrm>
                    <a:prstGeom prst="rect">
                      <a:avLst/>
                    </a:prstGeom>
                  </pic:spPr>
                </pic:pic>
              </a:graphicData>
            </a:graphic>
          </wp:inline>
        </w:drawing>
      </w:r>
    </w:p>
  </w:comment>
  <w:comment w:id="212" w:author="Annie Chao" w:date="2024-06-17T15:30:00Z" w:initials="AC">
    <w:p w:rsidR="0038487F" w:rsidRDefault="0038487F" w:rsidP="0038487F">
      <w:pPr>
        <w:pStyle w:val="afb"/>
        <w:ind w:left="0" w:firstLine="0"/>
      </w:pPr>
      <w:r>
        <w:rPr>
          <w:rStyle w:val="afa"/>
        </w:rPr>
        <w:annotationRef/>
      </w:r>
      <w:r>
        <w:rPr>
          <w:rFonts w:hint="eastAsia"/>
          <w:b/>
          <w:bCs/>
          <w:color w:val="FF0000"/>
        </w:rPr>
        <w:t>請</w:t>
      </w:r>
      <w:r>
        <w:rPr>
          <w:b/>
          <w:bCs/>
          <w:color w:val="FF0000"/>
        </w:rPr>
        <w:t xml:space="preserve">SCSB </w:t>
      </w:r>
      <w:r>
        <w:rPr>
          <w:rFonts w:hint="eastAsia"/>
          <w:b/>
          <w:bCs/>
          <w:color w:val="FF0000"/>
        </w:rPr>
        <w:t>提供外幣交易代碼</w:t>
      </w:r>
    </w:p>
  </w:comment>
  <w:comment w:id="213" w:author="Annie Chao" w:date="2024-05-27T12:01:00Z" w:initials="AC">
    <w:p w:rsidR="00113704" w:rsidRDefault="00394B3A" w:rsidP="00113704">
      <w:pPr>
        <w:pStyle w:val="afb"/>
        <w:ind w:left="0" w:firstLine="0"/>
      </w:pPr>
      <w:r>
        <w:rPr>
          <w:rStyle w:val="afa"/>
        </w:rPr>
        <w:annotationRef/>
      </w:r>
      <w:r w:rsidR="00113704">
        <w:rPr>
          <w:rFonts w:hint="eastAsia"/>
        </w:rPr>
        <w:t>當列印印鑑大卡</w:t>
      </w:r>
      <w:r w:rsidR="00113704">
        <w:rPr>
          <w:rFonts w:hint="eastAsia"/>
        </w:rPr>
        <w:t>(</w:t>
      </w:r>
      <w:r w:rsidR="00113704">
        <w:rPr>
          <w:rFonts w:hint="eastAsia"/>
        </w:rPr>
        <w:t>甲存</w:t>
      </w:r>
      <w:r w:rsidR="00113704">
        <w:rPr>
          <w:rFonts w:hint="eastAsia"/>
        </w:rPr>
        <w:t>)</w:t>
      </w:r>
      <w:r w:rsidR="00113704">
        <w:rPr>
          <w:rFonts w:hint="eastAsia"/>
        </w:rPr>
        <w:t>且開戶日非今日時，發</w:t>
      </w:r>
      <w:r w:rsidR="00113704">
        <w:rPr>
          <w:rFonts w:hint="eastAsia"/>
        </w:rPr>
        <w:t xml:space="preserve"> MQ </w:t>
      </w:r>
      <w:r w:rsidR="00113704">
        <w:rPr>
          <w:rFonts w:hint="eastAsia"/>
        </w:rPr>
        <w:t>給票匯系統</w:t>
      </w:r>
      <w:r w:rsidR="00113704">
        <w:rPr>
          <w:rFonts w:hint="eastAsia"/>
        </w:rPr>
        <w:t xml:space="preserve"> =&gt;</w:t>
      </w:r>
      <w:r w:rsidR="00113704">
        <w:rPr>
          <w:rFonts w:hint="eastAsia"/>
          <w:b/>
          <w:bCs/>
        </w:rPr>
        <w:t>由分行系統處理發</w:t>
      </w:r>
      <w:r w:rsidR="00113704">
        <w:rPr>
          <w:b/>
          <w:bCs/>
        </w:rPr>
        <w:t>MQ</w:t>
      </w:r>
      <w:r w:rsidR="00113704">
        <w:rPr>
          <w:rFonts w:hint="eastAsia"/>
          <w:b/>
          <w:bCs/>
        </w:rPr>
        <w:t>給票匯系統</w:t>
      </w:r>
    </w:p>
    <w:p w:rsidR="00113704" w:rsidRDefault="00113704" w:rsidP="00113704">
      <w:pPr>
        <w:pStyle w:val="afb"/>
        <w:ind w:left="0" w:firstLine="0"/>
      </w:pPr>
      <w:r>
        <w:rPr>
          <w:noProof/>
        </w:rPr>
        <w:drawing>
          <wp:inline distT="0" distB="0" distL="0" distR="0">
            <wp:extent cx="5760720" cy="3326130"/>
            <wp:effectExtent l="0" t="0" r="0" b="7620"/>
            <wp:docPr id="2144688471" name="圖片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88471" name="圖片 2144688471" descr="Image"/>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2613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25B418" w15:done="0"/>
  <w15:commentEx w15:paraId="1F1ABE30" w15:done="0"/>
  <w15:commentEx w15:paraId="1A9EB577" w15:done="1"/>
  <w15:commentEx w15:paraId="450604F8" w15:paraIdParent="1A9EB577" w15:done="1"/>
  <w15:commentEx w15:paraId="22C70DAF" w15:done="0"/>
  <w15:commentEx w15:paraId="02FB57AA" w15:paraIdParent="22C70DAF" w15:done="0"/>
  <w15:commentEx w15:paraId="5B583213" w15:done="0"/>
  <w15:commentEx w15:paraId="1915582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095B20F" w16cex:dateUtc="2024-05-06T06:36:00Z"/>
  <w16cex:commentExtensible w16cex:durableId="00A1C3CE" w16cex:dateUtc="2024-05-06T06:37:00Z"/>
  <w16cex:commentExtensible w16cex:durableId="6CA56D17" w16cex:dateUtc="2023-10-03T03:56:00Z"/>
  <w16cex:commentExtensible w16cex:durableId="68F48B00" w16cex:dateUtc="2023-10-31T08:18:00Z"/>
  <w16cex:commentExtensible w16cex:durableId="207383E1" w16cex:dateUtc="2024-06-12T03:11:00Z"/>
  <w16cex:commentExtensible w16cex:durableId="426A783A" w16cex:dateUtc="2024-07-17T05:43:00Z"/>
  <w16cex:commentExtensible w16cex:durableId="5C58FBF1" w16cex:dateUtc="2024-06-17T07:30:00Z"/>
  <w16cex:commentExtensible w16cex:durableId="6DFB7116" w16cex:dateUtc="2024-05-27T04: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25B418" w16cid:durableId="2095B20F"/>
  <w16cid:commentId w16cid:paraId="1F1ABE30" w16cid:durableId="00A1C3CE"/>
  <w16cid:commentId w16cid:paraId="1A9EB577" w16cid:durableId="6CA56D17"/>
  <w16cid:commentId w16cid:paraId="450604F8" w16cid:durableId="68F48B00"/>
  <w16cid:commentId w16cid:paraId="22C70DAF" w16cid:durableId="207383E1"/>
  <w16cid:commentId w16cid:paraId="02FB57AA" w16cid:durableId="426A783A"/>
  <w16cid:commentId w16cid:paraId="5B583213" w16cid:durableId="5C58FBF1"/>
  <w16cid:commentId w16cid:paraId="1915582F" w16cid:durableId="6DFB711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7DD6" w:rsidRDefault="00637DD6" w:rsidP="005E4283">
      <w:r>
        <w:separator/>
      </w:r>
    </w:p>
  </w:endnote>
  <w:endnote w:type="continuationSeparator" w:id="1">
    <w:p w:rsidR="00637DD6" w:rsidRDefault="00637DD6" w:rsidP="005E428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DengXian">
    <w:altName w:val="Arial Unicode MS"/>
    <w:charset w:val="86"/>
    <w:family w:val="auto"/>
    <w:pitch w:val="variable"/>
    <w:sig w:usb0="00000000" w:usb1="38CF7CFA" w:usb2="00000016" w:usb3="00000000" w:csb0="0004000F" w:csb1="00000000"/>
  </w:font>
  <w:font w:name="Microsoft JhengHei UI">
    <w:panose1 w:val="020B0604030504040204"/>
    <w:charset w:val="88"/>
    <w:family w:val="swiss"/>
    <w:pitch w:val="variable"/>
    <w:sig w:usb0="000002A7" w:usb1="28CF4400" w:usb2="00000016" w:usb3="00000000" w:csb0="00100009" w:csb1="00000000"/>
  </w:font>
  <w:font w:name="BiauKai">
    <w:altName w:val="微軟正黑體"/>
    <w:charset w:val="88"/>
    <w:family w:val="auto"/>
    <w:pitch w:val="variable"/>
    <w:sig w:usb0="00000003" w:usb1="08080000" w:usb2="00000010"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5BD4" w:rsidRDefault="000C2E11" w:rsidP="00945BD4">
    <w:pPr>
      <w:pStyle w:val="21"/>
      <w:tabs>
        <w:tab w:val="right" w:pos="8820"/>
      </w:tabs>
      <w:ind w:left="0" w:firstLine="0"/>
      <w:rPr>
        <w:rFonts w:eastAsia="新細明體"/>
        <w:u w:val="single"/>
        <w:lang w:eastAsia="zh-TW"/>
      </w:rPr>
    </w:pPr>
    <w:r w:rsidRPr="000C2E11">
      <w:rPr>
        <w:rFonts w:ascii="微軟正黑體" w:eastAsia="微軟正黑體" w:hAnsi="微軟正黑體"/>
        <w:noProof/>
      </w:rPr>
      <w:pict>
        <v:shapetype id="_x0000_t202" coordsize="21600,21600" o:spt="202" path="m,l,21600r21600,l21600,xe">
          <v:stroke joinstyle="miter"/>
          <v:path gradientshapeok="t" o:connecttype="rect"/>
        </v:shapetype>
        <v:shape id="文字方塊 3" o:spid="_x0000_s1028" type="#_x0000_t202" style="position:absolute;margin-left:-15.3pt;margin-top:21.7pt;width:121.45pt;height:2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" filled="f" stroked="f" strokeweight=".5pt">
          <v:textbox>
            <w:txbxContent>
              <w:p w:rsidR="002E5565" w:rsidRPr="002E5565" w:rsidRDefault="002E5565" w:rsidP="00036EA9">
                <w:pPr>
                  <w:ind w:left="992" w:hanging="425"/>
                  <w:rPr>
                    <w:sz w:val="20"/>
                    <w:szCs w:val="20"/>
                  </w:rPr>
                </w:pPr>
                <w:r w:rsidRPr="002E5565">
                  <w:rPr>
                    <w:rFonts w:ascii="Arial" w:eastAsia="BiauKai" w:hAnsi="Arial" w:cs="Arial"/>
                    <w:sz w:val="20"/>
                    <w:szCs w:val="20"/>
                  </w:rPr>
                  <w:t>Confidential</w:t>
                </w:r>
              </w:p>
            </w:txbxContent>
          </v:textbox>
        </v:shape>
      </w:pict>
    </w:r>
  </w:p>
  <w:p w:rsidR="005E4283" w:rsidRPr="00945BD4" w:rsidRDefault="007A41AF" w:rsidP="00945BD4">
    <w:pPr>
      <w:pStyle w:val="21"/>
      <w:tabs>
        <w:tab w:val="right" w:pos="8820"/>
      </w:tabs>
      <w:ind w:leftChars="413" w:left="991" w:firstLineChars="1000" w:firstLine="2400"/>
      <w:rPr>
        <w:rFonts w:eastAsia="新細明體"/>
        <w:u w:val="single"/>
        <w:lang w:eastAsia="zh-TW"/>
      </w:rPr>
    </w:pPr>
    <w:r w:rsidRPr="00D85FD4">
      <w:rPr>
        <w:rStyle w:val="af9"/>
        <w:rFonts w:ascii="微軟正黑體" w:eastAsia="微軟正黑體" w:hAnsi="微軟正黑體" w:hint="eastAsia"/>
      </w:rPr>
      <w:t>第</w:t>
    </w:r>
    <w:r w:rsidR="000C2E11"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PAGE </w:instrText>
    </w:r>
    <w:r w:rsidR="000C2E11" w:rsidRPr="00D85FD4">
      <w:rPr>
        <w:rStyle w:val="af9"/>
        <w:rFonts w:ascii="微軟正黑體" w:eastAsia="微軟正黑體" w:hAnsi="微軟正黑體"/>
      </w:rPr>
      <w:fldChar w:fldCharType="separate"/>
    </w:r>
    <w:r w:rsidR="00355D6C">
      <w:rPr>
        <w:rStyle w:val="af9"/>
        <w:rFonts w:ascii="微軟正黑體" w:eastAsia="微軟正黑體" w:hAnsi="微軟正黑體"/>
        <w:noProof/>
      </w:rPr>
      <w:t>5</w:t>
    </w:r>
    <w:r w:rsidR="000C2E11"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頁/共</w:t>
    </w:r>
    <w:r w:rsidR="000C2E11"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NUMPAGES </w:instrText>
    </w:r>
    <w:r w:rsidR="000C2E11" w:rsidRPr="00D85FD4">
      <w:rPr>
        <w:rStyle w:val="af9"/>
        <w:rFonts w:ascii="微軟正黑體" w:eastAsia="微軟正黑體" w:hAnsi="微軟正黑體"/>
      </w:rPr>
      <w:fldChar w:fldCharType="separate"/>
    </w:r>
    <w:r w:rsidR="00355D6C">
      <w:rPr>
        <w:rStyle w:val="af9"/>
        <w:rFonts w:ascii="微軟正黑體" w:eastAsia="微軟正黑體" w:hAnsi="微軟正黑體"/>
        <w:noProof/>
      </w:rPr>
      <w:t>188</w:t>
    </w:r>
    <w:r w:rsidR="000C2E11"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EA9" w:rsidRDefault="00036EA9" w:rsidP="00036EA9">
    <w:pPr>
      <w:pStyle w:val="ad"/>
      <w:ind w:left="992"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7DD6" w:rsidRDefault="00637DD6" w:rsidP="005E4283">
      <w:r>
        <w:separator/>
      </w:r>
    </w:p>
  </w:footnote>
  <w:footnote w:type="continuationSeparator" w:id="1">
    <w:p w:rsidR="00637DD6" w:rsidRDefault="00637DD6" w:rsidP="005E428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4283" w:rsidRPr="005E4283" w:rsidRDefault="000C2E11" w:rsidP="00936C98">
    <w:pPr>
      <w:ind w:left="360" w:hangingChars="200" w:hanging="360"/>
      <w:rPr>
        <w:rFonts w:ascii="微軟正黑體" w:eastAsia="微軟正黑體" w:hAnsi="微軟正黑體"/>
        <w:sz w:val="18"/>
        <w:u w:val="single"/>
      </w:rPr>
    </w:pPr>
    <w:r>
      <w:rPr>
        <w:rFonts w:ascii="微軟正黑體" w:eastAsia="微軟正黑體" w:hAnsi="微軟正黑體"/>
        <w:noProof/>
        <w:sz w:val="18"/>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403.35pt;margin-top:-7.75pt;width:39.2pt;height:20.15pt;z-index:251658240;visibility:visible;mso-wrap-edited:f">
          <v:imagedata r:id="rId1" o:title=""/>
        </v:shape>
        <o:OLEObject Type="Embed" ProgID="Word.Picture.8" ShapeID="_x0000_s1025" DrawAspect="Content" ObjectID="_1789796884" r:id="rId2"/>
      </w:pict>
    </w:r>
    <w:r w:rsidR="00DD6136" w:rsidRPr="001E5358">
      <w:rPr>
        <w:rFonts w:ascii="微軟正黑體" w:eastAsia="微軟正黑體" w:hAnsi="微軟正黑體"/>
        <w:noProof/>
      </w:rPr>
      <w:drawing>
        <wp:anchor distT="0" distB="0" distL="114300" distR="114300" simplePos="0" relativeHeight="251610624" behindDoc="0" locked="0" layoutInCell="1" allowOverlap="1">
          <wp:simplePos x="0" y="0"/>
          <wp:positionH relativeFrom="column">
            <wp:posOffset>-336550</wp:posOffset>
          </wp:positionH>
          <wp:positionV relativeFrom="paragraph">
            <wp:posOffset>-67310</wp:posOffset>
          </wp:positionV>
          <wp:extent cx="1501775" cy="213995"/>
          <wp:effectExtent l="0" t="0" r="3175" b="0"/>
          <wp:wrapNone/>
          <wp:docPr id="1532767533" name="圖片 153276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230" b="39329"/>
                  <a:stretch/>
                </pic:blipFill>
                <pic:spPr bwMode="auto">
                  <a:xfrm>
                    <a:off x="0" y="0"/>
                    <a:ext cx="1501775" cy="2139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5E4283" w:rsidRPr="005E4283">
      <w:rPr>
        <w:rFonts w:ascii="微軟正黑體" w:eastAsia="微軟正黑體" w:hAnsi="微軟正黑體"/>
        <w:sz w:val="18"/>
        <w:u w:val="single"/>
      </w:rPr>
      <w:tab/>
    </w:r>
    <w:r w:rsidR="005E4283" w:rsidRPr="005E4283">
      <w:rPr>
        <w:rFonts w:ascii="微軟正黑體" w:eastAsia="微軟正黑體" w:hAnsi="微軟正黑體" w:hint="eastAsia"/>
        <w:sz w:val="18"/>
        <w:u w:val="single"/>
      </w:rPr>
      <w:t>需求</w:t>
    </w:r>
    <w:r w:rsidR="005E4283">
      <w:rPr>
        <w:rFonts w:ascii="微軟正黑體" w:eastAsia="微軟正黑體" w:hAnsi="微軟正黑體" w:hint="eastAsia"/>
        <w:sz w:val="18"/>
        <w:u w:val="single"/>
      </w:rPr>
      <w:t>功能</w:t>
    </w:r>
    <w:r w:rsidR="005E4283" w:rsidRPr="005E4283">
      <w:rPr>
        <w:rFonts w:ascii="微軟正黑體" w:eastAsia="微軟正黑體" w:hAnsi="微軟正黑體" w:hint="eastAsia"/>
        <w:sz w:val="18"/>
        <w:u w:val="single"/>
      </w:rPr>
      <w:t>規格書(</w:t>
    </w:r>
    <w:r w:rsidR="005E4283" w:rsidRPr="005E4283">
      <w:rPr>
        <w:rFonts w:ascii="微軟正黑體" w:eastAsia="微軟正黑體" w:hAnsi="微軟正黑體"/>
        <w:sz w:val="18"/>
        <w:u w:val="single"/>
      </w:rPr>
      <w:t>BRD)</w:t>
    </w:r>
    <w:r w:rsidR="005E4283" w:rsidRPr="005E4283">
      <w:rPr>
        <w:rFonts w:ascii="微軟正黑體" w:eastAsia="微軟正黑體" w:hAnsi="微軟正黑體"/>
        <w:sz w:val="18"/>
        <w:u w:val="single"/>
      </w:rPr>
      <w:tab/>
    </w:r>
    <w:r w:rsidR="005E4283" w:rsidRPr="005E4283">
      <w:rPr>
        <w:rFonts w:ascii="微軟正黑體" w:eastAsia="微軟正黑體" w:hAnsi="微軟正黑體"/>
        <w:sz w:val="18"/>
        <w:u w:val="single"/>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79A6" w:rsidRPr="006A79A6" w:rsidRDefault="006A79A6" w:rsidP="00EA1E1E">
    <w:pPr>
      <w:pStyle w:val="ab"/>
      <w:tabs>
        <w:tab w:val="left" w:pos="380"/>
      </w:tabs>
      <w:ind w:left="0" w:right="220" w:firstLine="0"/>
      <w:jc w:val="right"/>
      <w:rPr>
        <w:rFonts w:ascii="Arial" w:hAnsi="Arial" w:cs="Arial"/>
        <w:b/>
        <w:bCs/>
        <w:sz w:val="22"/>
        <w:szCs w:val="22"/>
      </w:rPr>
    </w:pPr>
    <w:r w:rsidRPr="006A79A6">
      <w:rPr>
        <w:rFonts w:ascii="Arial" w:hAnsi="Arial" w:cs="Arial"/>
        <w:b/>
        <w:bCs/>
        <w:noProof/>
        <w:sz w:val="22"/>
        <w:szCs w:val="22"/>
      </w:rPr>
      <w:drawing>
        <wp:anchor distT="0" distB="0" distL="114300" distR="114300" simplePos="0" relativeHeight="251623936" behindDoc="0" locked="0" layoutInCell="1" allowOverlap="1">
          <wp:simplePos x="0" y="0"/>
          <wp:positionH relativeFrom="column">
            <wp:posOffset>-308914</wp:posOffset>
          </wp:positionH>
          <wp:positionV relativeFrom="paragraph">
            <wp:posOffset>10160</wp:posOffset>
          </wp:positionV>
          <wp:extent cx="1870075" cy="280670"/>
          <wp:effectExtent l="0" t="0" r="0" b="5080"/>
          <wp:wrapThrough wrapText="bothSides">
            <wp:wrapPolygon edited="0">
              <wp:start x="0" y="0"/>
              <wp:lineTo x="0" y="20525"/>
              <wp:lineTo x="21343" y="20525"/>
              <wp:lineTo x="21343" y="0"/>
              <wp:lineTo x="0" y="0"/>
            </wp:wrapPolygon>
          </wp:wrapThrough>
          <wp:docPr id="336917950" name="圖片 33691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rotWithShape="1">
                  <a:blip r:embed="rId1">
                    <a:alphaModFix amt="7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7887" b="39527"/>
                  <a:stretch/>
                </pic:blipFill>
                <pic:spPr bwMode="auto">
                  <a:xfrm>
                    <a:off x="0" y="0"/>
                    <a:ext cx="1870075" cy="2806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6A79A6">
      <w:rPr>
        <w:rFonts w:ascii="Arial" w:hAnsi="Arial" w:cs="Arial"/>
        <w:b/>
        <w:bCs/>
        <w:sz w:val="22"/>
        <w:szCs w:val="22"/>
      </w:rPr>
      <w:t xml:space="preserve">SCSB NCBS PROJECT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76263534"/>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nsid w:val="00207515"/>
    <w:multiLevelType w:val="hybridMultilevel"/>
    <w:tmpl w:val="C19E6B60"/>
    <w:lvl w:ilvl="0" w:tplc="FFFFFFFF">
      <w:start w:val="1"/>
      <w:numFmt w:val="bullet"/>
      <w:lvlText w:val=""/>
      <w:lvlJc w:val="left"/>
      <w:pPr>
        <w:ind w:left="758" w:hanging="480"/>
      </w:pPr>
      <w:rPr>
        <w:rFonts w:ascii="Wingdings" w:hAnsi="Wingdings" w:hint="default"/>
      </w:rPr>
    </w:lvl>
    <w:lvl w:ilvl="1" w:tplc="FFFFFFFF" w:tentative="1">
      <w:start w:val="1"/>
      <w:numFmt w:val="bullet"/>
      <w:lvlText w:val=""/>
      <w:lvlJc w:val="left"/>
      <w:pPr>
        <w:ind w:left="1238" w:hanging="480"/>
      </w:pPr>
      <w:rPr>
        <w:rFonts w:ascii="Wingdings" w:hAnsi="Wingdings" w:hint="default"/>
      </w:rPr>
    </w:lvl>
    <w:lvl w:ilvl="2" w:tplc="FC3C153E">
      <w:start w:val="1"/>
      <w:numFmt w:val="decimal"/>
      <w:lvlText w:val="(%3)"/>
      <w:lvlJc w:val="left"/>
      <w:pPr>
        <w:ind w:left="758" w:hanging="480"/>
      </w:pPr>
      <w:rPr>
        <w:rFonts w:hint="default"/>
      </w:rPr>
    </w:lvl>
    <w:lvl w:ilvl="3" w:tplc="0409001B">
      <w:start w:val="1"/>
      <w:numFmt w:val="lowerRoman"/>
      <w:lvlText w:val="%4."/>
      <w:lvlJc w:val="right"/>
      <w:pPr>
        <w:ind w:left="1130" w:hanging="480"/>
      </w:pPr>
    </w:lvl>
    <w:lvl w:ilvl="4" w:tplc="FFFFFFFF">
      <w:start w:val="1"/>
      <w:numFmt w:val="bullet"/>
      <w:lvlText w:val=""/>
      <w:lvlJc w:val="left"/>
      <w:pPr>
        <w:ind w:left="2678" w:hanging="480"/>
      </w:pPr>
      <w:rPr>
        <w:rFonts w:ascii="Wingdings" w:hAnsi="Wingdings" w:hint="default"/>
      </w:rPr>
    </w:lvl>
    <w:lvl w:ilvl="5" w:tplc="FFFFFFFF" w:tentative="1">
      <w:start w:val="1"/>
      <w:numFmt w:val="bullet"/>
      <w:lvlText w:val=""/>
      <w:lvlJc w:val="left"/>
      <w:pPr>
        <w:ind w:left="3158" w:hanging="480"/>
      </w:pPr>
      <w:rPr>
        <w:rFonts w:ascii="Wingdings" w:hAnsi="Wingdings" w:hint="default"/>
      </w:rPr>
    </w:lvl>
    <w:lvl w:ilvl="6" w:tplc="FFFFFFFF" w:tentative="1">
      <w:start w:val="1"/>
      <w:numFmt w:val="bullet"/>
      <w:lvlText w:val=""/>
      <w:lvlJc w:val="left"/>
      <w:pPr>
        <w:ind w:left="3638" w:hanging="480"/>
      </w:pPr>
      <w:rPr>
        <w:rFonts w:ascii="Wingdings" w:hAnsi="Wingdings" w:hint="default"/>
      </w:rPr>
    </w:lvl>
    <w:lvl w:ilvl="7" w:tplc="FFFFFFFF" w:tentative="1">
      <w:start w:val="1"/>
      <w:numFmt w:val="bullet"/>
      <w:lvlText w:val=""/>
      <w:lvlJc w:val="left"/>
      <w:pPr>
        <w:ind w:left="4118" w:hanging="480"/>
      </w:pPr>
      <w:rPr>
        <w:rFonts w:ascii="Wingdings" w:hAnsi="Wingdings" w:hint="default"/>
      </w:rPr>
    </w:lvl>
    <w:lvl w:ilvl="8" w:tplc="FFFFFFFF" w:tentative="1">
      <w:start w:val="1"/>
      <w:numFmt w:val="bullet"/>
      <w:lvlText w:val=""/>
      <w:lvlJc w:val="left"/>
      <w:pPr>
        <w:ind w:left="4598" w:hanging="480"/>
      </w:pPr>
      <w:rPr>
        <w:rFonts w:ascii="Wingdings" w:hAnsi="Wingdings" w:hint="default"/>
      </w:rPr>
    </w:lvl>
  </w:abstractNum>
  <w:abstractNum w:abstractNumId="2">
    <w:nsid w:val="008059F9"/>
    <w:multiLevelType w:val="multilevel"/>
    <w:tmpl w:val="8AFA31EA"/>
    <w:lvl w:ilvl="0">
      <w:start w:val="1"/>
      <w:numFmt w:val="decimal"/>
      <w:lvlText w:val="%1."/>
      <w:lvlJc w:val="left"/>
      <w:pPr>
        <w:ind w:left="1418" w:hanging="425"/>
      </w:pPr>
      <w:rPr>
        <w:rFonts w:hint="eastAsia"/>
      </w:rPr>
    </w:lvl>
    <w:lvl w:ilvl="1">
      <w:start w:val="1"/>
      <w:numFmt w:val="decimal"/>
      <w:pStyle w:val="2"/>
      <w:lvlText w:val="%2."/>
      <w:lvlJc w:val="left"/>
      <w:pPr>
        <w:ind w:left="480" w:hanging="480"/>
      </w:pPr>
    </w:lvl>
    <w:lvl w:ilvl="2">
      <w:start w:val="1"/>
      <w:numFmt w:val="decimal"/>
      <w:lvlText w:val="%3."/>
      <w:lvlJc w:val="left"/>
      <w:pPr>
        <w:ind w:left="1614" w:hanging="480"/>
      </w:pPr>
      <w:rPr>
        <w:rFonts w:hint="default"/>
      </w:rPr>
    </w:lvl>
    <w:lvl w:ilvl="3">
      <w:start w:val="1"/>
      <w:numFmt w:val="decimal"/>
      <w:lvlText w:val="%1.%2.%3.%4"/>
      <w:lvlJc w:val="left"/>
      <w:pPr>
        <w:ind w:left="2126" w:hanging="425"/>
      </w:pPr>
      <w:rPr>
        <w:rFonts w:hint="eastAsia"/>
      </w:rPr>
    </w:lvl>
    <w:lvl w:ilvl="4">
      <w:start w:val="1"/>
      <w:numFmt w:val="decimal"/>
      <w:lvlText w:val="%1.%2.%3.%4.%5"/>
      <w:lvlJc w:val="left"/>
      <w:pPr>
        <w:ind w:left="2693" w:hanging="425"/>
      </w:pPr>
      <w:rPr>
        <w:rFonts w:hint="eastAsia"/>
      </w:rPr>
    </w:lvl>
    <w:lvl w:ilvl="5">
      <w:start w:val="1"/>
      <w:numFmt w:val="decimal"/>
      <w:lvlText w:val="%1.%2.%3.%4.%5.%6"/>
      <w:lvlJc w:val="left"/>
      <w:pPr>
        <w:ind w:left="3260" w:hanging="425"/>
      </w:pPr>
      <w:rPr>
        <w:rFonts w:hint="eastAsia"/>
      </w:rPr>
    </w:lvl>
    <w:lvl w:ilvl="6">
      <w:start w:val="1"/>
      <w:numFmt w:val="decimal"/>
      <w:lvlText w:val="%1.%2.%3.%4.%5.%6.%7"/>
      <w:lvlJc w:val="left"/>
      <w:pPr>
        <w:ind w:left="3827" w:hanging="425"/>
      </w:pPr>
      <w:rPr>
        <w:rFonts w:hint="eastAsia"/>
      </w:rPr>
    </w:lvl>
    <w:lvl w:ilvl="7">
      <w:start w:val="1"/>
      <w:numFmt w:val="decimal"/>
      <w:lvlText w:val="%1.%2.%3.%4.%5.%6.%7.%8"/>
      <w:lvlJc w:val="left"/>
      <w:pPr>
        <w:ind w:left="4394" w:hanging="425"/>
      </w:pPr>
      <w:rPr>
        <w:rFonts w:hint="eastAsia"/>
      </w:rPr>
    </w:lvl>
    <w:lvl w:ilvl="8">
      <w:start w:val="1"/>
      <w:numFmt w:val="decimal"/>
      <w:lvlText w:val="%1.%2.%3.%4.%5.%6.%7.%8.%9"/>
      <w:lvlJc w:val="left"/>
      <w:pPr>
        <w:ind w:left="4961" w:hanging="425"/>
      </w:pPr>
      <w:rPr>
        <w:rFonts w:hint="eastAsia"/>
      </w:rPr>
    </w:lvl>
  </w:abstractNum>
  <w:abstractNum w:abstractNumId="3">
    <w:nsid w:val="011F345D"/>
    <w:multiLevelType w:val="hybridMultilevel"/>
    <w:tmpl w:val="DD1E87D6"/>
    <w:lvl w:ilvl="0" w:tplc="6B10C010">
      <w:start w:val="1"/>
      <w:numFmt w:val="lowerRoman"/>
      <w:lvlText w:val="%1)"/>
      <w:lvlJc w:val="left"/>
      <w:pPr>
        <w:ind w:left="1492" w:hanging="720"/>
      </w:pPr>
      <w:rPr>
        <w:rFonts w:hint="default"/>
      </w:rPr>
    </w:lvl>
    <w:lvl w:ilvl="1" w:tplc="04090019" w:tentative="1">
      <w:start w:val="1"/>
      <w:numFmt w:val="ideographTraditional"/>
      <w:lvlText w:val="%2、"/>
      <w:lvlJc w:val="left"/>
      <w:pPr>
        <w:ind w:left="1732" w:hanging="480"/>
      </w:pPr>
    </w:lvl>
    <w:lvl w:ilvl="2" w:tplc="0409001B" w:tentative="1">
      <w:start w:val="1"/>
      <w:numFmt w:val="lowerRoman"/>
      <w:lvlText w:val="%3."/>
      <w:lvlJc w:val="right"/>
      <w:pPr>
        <w:ind w:left="2212" w:hanging="480"/>
      </w:pPr>
    </w:lvl>
    <w:lvl w:ilvl="3" w:tplc="0409000F" w:tentative="1">
      <w:start w:val="1"/>
      <w:numFmt w:val="decimal"/>
      <w:lvlText w:val="%4."/>
      <w:lvlJc w:val="left"/>
      <w:pPr>
        <w:ind w:left="2692" w:hanging="480"/>
      </w:pPr>
    </w:lvl>
    <w:lvl w:ilvl="4" w:tplc="04090019" w:tentative="1">
      <w:start w:val="1"/>
      <w:numFmt w:val="ideographTraditional"/>
      <w:lvlText w:val="%5、"/>
      <w:lvlJc w:val="left"/>
      <w:pPr>
        <w:ind w:left="3172" w:hanging="480"/>
      </w:pPr>
    </w:lvl>
    <w:lvl w:ilvl="5" w:tplc="0409001B" w:tentative="1">
      <w:start w:val="1"/>
      <w:numFmt w:val="lowerRoman"/>
      <w:lvlText w:val="%6."/>
      <w:lvlJc w:val="right"/>
      <w:pPr>
        <w:ind w:left="3652" w:hanging="480"/>
      </w:pPr>
    </w:lvl>
    <w:lvl w:ilvl="6" w:tplc="0409000F" w:tentative="1">
      <w:start w:val="1"/>
      <w:numFmt w:val="decimal"/>
      <w:lvlText w:val="%7."/>
      <w:lvlJc w:val="left"/>
      <w:pPr>
        <w:ind w:left="4132" w:hanging="480"/>
      </w:pPr>
    </w:lvl>
    <w:lvl w:ilvl="7" w:tplc="04090019" w:tentative="1">
      <w:start w:val="1"/>
      <w:numFmt w:val="ideographTraditional"/>
      <w:lvlText w:val="%8、"/>
      <w:lvlJc w:val="left"/>
      <w:pPr>
        <w:ind w:left="4612" w:hanging="480"/>
      </w:pPr>
    </w:lvl>
    <w:lvl w:ilvl="8" w:tplc="0409001B" w:tentative="1">
      <w:start w:val="1"/>
      <w:numFmt w:val="lowerRoman"/>
      <w:lvlText w:val="%9."/>
      <w:lvlJc w:val="right"/>
      <w:pPr>
        <w:ind w:left="5092" w:hanging="480"/>
      </w:pPr>
    </w:lvl>
  </w:abstractNum>
  <w:abstractNum w:abstractNumId="4">
    <w:nsid w:val="014867F5"/>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nsid w:val="01D501E0"/>
    <w:multiLevelType w:val="hybridMultilevel"/>
    <w:tmpl w:val="1764DA56"/>
    <w:lvl w:ilvl="0" w:tplc="C916F882">
      <w:start w:val="1"/>
      <w:numFmt w:val="lowerRoman"/>
      <w:lvlText w:val="%1)"/>
      <w:lvlJc w:val="left"/>
      <w:pPr>
        <w:ind w:left="1775" w:hanging="720"/>
      </w:pPr>
      <w:rPr>
        <w:rFonts w:hint="default"/>
      </w:rPr>
    </w:lvl>
    <w:lvl w:ilvl="1" w:tplc="04090019" w:tentative="1">
      <w:start w:val="1"/>
      <w:numFmt w:val="ideographTraditional"/>
      <w:lvlText w:val="%2、"/>
      <w:lvlJc w:val="left"/>
      <w:pPr>
        <w:ind w:left="2015" w:hanging="480"/>
      </w:pPr>
    </w:lvl>
    <w:lvl w:ilvl="2" w:tplc="0409001B" w:tentative="1">
      <w:start w:val="1"/>
      <w:numFmt w:val="lowerRoman"/>
      <w:lvlText w:val="%3."/>
      <w:lvlJc w:val="right"/>
      <w:pPr>
        <w:ind w:left="2495" w:hanging="480"/>
      </w:pPr>
    </w:lvl>
    <w:lvl w:ilvl="3" w:tplc="0409000F" w:tentative="1">
      <w:start w:val="1"/>
      <w:numFmt w:val="decimal"/>
      <w:lvlText w:val="%4."/>
      <w:lvlJc w:val="left"/>
      <w:pPr>
        <w:ind w:left="2975" w:hanging="480"/>
      </w:pPr>
    </w:lvl>
    <w:lvl w:ilvl="4" w:tplc="04090019" w:tentative="1">
      <w:start w:val="1"/>
      <w:numFmt w:val="ideographTraditional"/>
      <w:lvlText w:val="%5、"/>
      <w:lvlJc w:val="left"/>
      <w:pPr>
        <w:ind w:left="3455" w:hanging="480"/>
      </w:pPr>
    </w:lvl>
    <w:lvl w:ilvl="5" w:tplc="0409001B" w:tentative="1">
      <w:start w:val="1"/>
      <w:numFmt w:val="lowerRoman"/>
      <w:lvlText w:val="%6."/>
      <w:lvlJc w:val="right"/>
      <w:pPr>
        <w:ind w:left="3935" w:hanging="480"/>
      </w:pPr>
    </w:lvl>
    <w:lvl w:ilvl="6" w:tplc="0409000F" w:tentative="1">
      <w:start w:val="1"/>
      <w:numFmt w:val="decimal"/>
      <w:lvlText w:val="%7."/>
      <w:lvlJc w:val="left"/>
      <w:pPr>
        <w:ind w:left="4415" w:hanging="480"/>
      </w:pPr>
    </w:lvl>
    <w:lvl w:ilvl="7" w:tplc="04090019" w:tentative="1">
      <w:start w:val="1"/>
      <w:numFmt w:val="ideographTraditional"/>
      <w:lvlText w:val="%8、"/>
      <w:lvlJc w:val="left"/>
      <w:pPr>
        <w:ind w:left="4895" w:hanging="480"/>
      </w:pPr>
    </w:lvl>
    <w:lvl w:ilvl="8" w:tplc="0409001B" w:tentative="1">
      <w:start w:val="1"/>
      <w:numFmt w:val="lowerRoman"/>
      <w:lvlText w:val="%9."/>
      <w:lvlJc w:val="right"/>
      <w:pPr>
        <w:ind w:left="5375" w:hanging="480"/>
      </w:pPr>
    </w:lvl>
  </w:abstractNum>
  <w:abstractNum w:abstractNumId="6">
    <w:nsid w:val="022743E8"/>
    <w:multiLevelType w:val="hybridMultilevel"/>
    <w:tmpl w:val="4D8AFFB4"/>
    <w:lvl w:ilvl="0" w:tplc="59B87C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022E55A9"/>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nsid w:val="0256426B"/>
    <w:multiLevelType w:val="hybridMultilevel"/>
    <w:tmpl w:val="5456CF9C"/>
    <w:lvl w:ilvl="0" w:tplc="BBEE0FD2">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nsid w:val="02E95193"/>
    <w:multiLevelType w:val="hybridMultilevel"/>
    <w:tmpl w:val="F1CCB4F2"/>
    <w:lvl w:ilvl="0" w:tplc="FFFFFFFF">
      <w:start w:val="1"/>
      <w:numFmt w:val="lowerRoman"/>
      <w:lvlText w:val="%1."/>
      <w:lvlJc w:val="righ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10">
    <w:nsid w:val="03087381"/>
    <w:multiLevelType w:val="hybridMultilevel"/>
    <w:tmpl w:val="66B6BF84"/>
    <w:lvl w:ilvl="0" w:tplc="FFFFFFFF">
      <w:start w:val="1"/>
      <w:numFmt w:val="decimal"/>
      <w:lvlText w:val="%1."/>
      <w:lvlJc w:val="left"/>
      <w:pPr>
        <w:ind w:left="480" w:hanging="480"/>
      </w:pPr>
      <w:rPr>
        <w:rFonts w:hint="default"/>
      </w:rPr>
    </w:lvl>
    <w:lvl w:ilvl="1" w:tplc="C3366DFA">
      <w:start w:val="1"/>
      <w:numFmt w:val="decimal"/>
      <w:lvlText w:val="(%2)"/>
      <w:lvlJc w:val="left"/>
      <w:pPr>
        <w:ind w:left="960" w:hanging="480"/>
      </w:pPr>
      <w:rPr>
        <w:rFonts w:ascii="微軟正黑體" w:eastAsia="微軟正黑體" w:hAnsi="微軟正黑體" w:cstheme="minorBidi"/>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nsid w:val="03E0550F"/>
    <w:multiLevelType w:val="hybridMultilevel"/>
    <w:tmpl w:val="B364AB74"/>
    <w:lvl w:ilvl="0" w:tplc="FFFFFFF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nsid w:val="04223CBB"/>
    <w:multiLevelType w:val="hybridMultilevel"/>
    <w:tmpl w:val="D74C024A"/>
    <w:lvl w:ilvl="0" w:tplc="FFFFFFFF">
      <w:start w:val="1"/>
      <w:numFmt w:val="lowerRoman"/>
      <w:lvlText w:val="%1)"/>
      <w:lvlJc w:val="left"/>
      <w:pPr>
        <w:ind w:left="360" w:hanging="360"/>
      </w:pPr>
      <w:rPr>
        <w:rFonts w:ascii="微軟正黑體" w:eastAsia="微軟正黑體" w:hAnsi="微軟正黑體" w:cstheme="minorBidi"/>
      </w:rPr>
    </w:lvl>
    <w:lvl w:ilvl="1" w:tplc="04090001">
      <w:start w:val="1"/>
      <w:numFmt w:val="bullet"/>
      <w:lvlText w:val=""/>
      <w:lvlJc w:val="left"/>
      <w:pPr>
        <w:ind w:left="480" w:hanging="480"/>
      </w:pPr>
      <w:rPr>
        <w:rFonts w:ascii="Wingdings" w:hAnsi="Wingdings" w:hint="default"/>
      </w:rPr>
    </w:lvl>
    <w:lvl w:ilvl="2" w:tplc="FFFFFFFF">
      <w:start w:val="1"/>
      <w:numFmt w:val="decimal"/>
      <w:lvlText w:val="(%3)"/>
      <w:lvlJc w:val="left"/>
      <w:pPr>
        <w:ind w:left="1440" w:hanging="480"/>
      </w:pPr>
      <w:rPr>
        <w:rFonts w:hint="eastAsi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nsid w:val="04600DB6"/>
    <w:multiLevelType w:val="hybridMultilevel"/>
    <w:tmpl w:val="83DCFA46"/>
    <w:lvl w:ilvl="0" w:tplc="F438BF54">
      <w:start w:val="1"/>
      <w:numFmt w:val="lowerRoman"/>
      <w:lvlText w:val="%1)"/>
      <w:lvlJc w:val="left"/>
      <w:pPr>
        <w:ind w:left="480" w:hanging="480"/>
      </w:pPr>
      <w:rPr>
        <w:rFonts w:ascii="微軟正黑體" w:eastAsia="微軟正黑體" w:hAnsi="微軟正黑體"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04AA211B"/>
    <w:multiLevelType w:val="hybridMultilevel"/>
    <w:tmpl w:val="E45EA16A"/>
    <w:lvl w:ilvl="0" w:tplc="2A46031E">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nsid w:val="05570D69"/>
    <w:multiLevelType w:val="hybridMultilevel"/>
    <w:tmpl w:val="76229586"/>
    <w:lvl w:ilvl="0" w:tplc="FFFFFFFF">
      <w:start w:val="1"/>
      <w:numFmt w:val="lowerRoman"/>
      <w:lvlText w:val="%1)"/>
      <w:lvlJc w:val="left"/>
      <w:pPr>
        <w:ind w:left="1440" w:hanging="480"/>
      </w:pPr>
      <w:rPr>
        <w:rFonts w:hint="default"/>
      </w:rPr>
    </w:lvl>
    <w:lvl w:ilvl="1" w:tplc="C9E25942">
      <w:start w:val="1"/>
      <w:numFmt w:val="decimal"/>
      <w:lvlText w:val="(%2)"/>
      <w:lvlJc w:val="left"/>
      <w:pPr>
        <w:ind w:left="1850" w:hanging="410"/>
      </w:pPr>
      <w:rPr>
        <w:rFonts w:hint="default"/>
      </w:r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2B56F790">
      <w:start w:val="1"/>
      <w:numFmt w:val="lowerRoman"/>
      <w:lvlText w:val="%6)"/>
      <w:lvlJc w:val="left"/>
      <w:pPr>
        <w:ind w:left="480" w:hanging="480"/>
      </w:pPr>
      <w:rPr>
        <w:rFonts w:hint="default"/>
      </w:r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nsid w:val="05CF0BD4"/>
    <w:multiLevelType w:val="hybridMultilevel"/>
    <w:tmpl w:val="46323A0E"/>
    <w:lvl w:ilvl="0" w:tplc="CFC8CB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061F139D"/>
    <w:multiLevelType w:val="hybridMultilevel"/>
    <w:tmpl w:val="4E601890"/>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nsid w:val="06522242"/>
    <w:multiLevelType w:val="hybridMultilevel"/>
    <w:tmpl w:val="1C3A490A"/>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nsid w:val="06657057"/>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nsid w:val="06B207CF"/>
    <w:multiLevelType w:val="multilevel"/>
    <w:tmpl w:val="6E008C4C"/>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14"/>
      <w:numFmt w:val="decimal"/>
      <w:isLgl/>
      <w:lvlText w:val="%1.%2.%3"/>
      <w:lvlJc w:val="left"/>
      <w:pPr>
        <w:ind w:left="980" w:hanging="980"/>
      </w:pPr>
      <w:rPr>
        <w:rFonts w:hint="default"/>
      </w:rPr>
    </w:lvl>
    <w:lvl w:ilvl="3">
      <w:start w:val="2"/>
      <w:numFmt w:val="decimal"/>
      <w:isLgl/>
      <w:lvlText w:val="%1.%2.%3.%4"/>
      <w:lvlJc w:val="left"/>
      <w:pPr>
        <w:ind w:left="980" w:hanging="9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06C44D38"/>
    <w:multiLevelType w:val="hybridMultilevel"/>
    <w:tmpl w:val="85F6ABA4"/>
    <w:lvl w:ilvl="0" w:tplc="5312333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07237246"/>
    <w:multiLevelType w:val="hybridMultilevel"/>
    <w:tmpl w:val="4CACEF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087F110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nsid w:val="08CC32D6"/>
    <w:multiLevelType w:val="hybridMultilevel"/>
    <w:tmpl w:val="47C84CF8"/>
    <w:lvl w:ilvl="0" w:tplc="9D16F7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09314108"/>
    <w:multiLevelType w:val="hybridMultilevel"/>
    <w:tmpl w:val="2BC8FB2E"/>
    <w:lvl w:ilvl="0" w:tplc="FC3C15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0AE4044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nsid w:val="0B12703E"/>
    <w:multiLevelType w:val="hybridMultilevel"/>
    <w:tmpl w:val="CA64D7FA"/>
    <w:lvl w:ilvl="0" w:tplc="C3366DFA">
      <w:start w:val="1"/>
      <w:numFmt w:val="decimal"/>
      <w:lvlText w:val="(%1)"/>
      <w:lvlJc w:val="left"/>
      <w:pPr>
        <w:ind w:left="960" w:hanging="480"/>
      </w:pPr>
      <w:rPr>
        <w:rFonts w:ascii="微軟正黑體" w:eastAsia="微軟正黑體" w:hAnsi="微軟正黑體"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nsid w:val="0BA73315"/>
    <w:multiLevelType w:val="hybridMultilevel"/>
    <w:tmpl w:val="B98263CE"/>
    <w:lvl w:ilvl="0" w:tplc="90742F56">
      <w:start w:val="1"/>
      <w:numFmt w:val="decimal"/>
      <w:lvlText w:val="(%1)"/>
      <w:lvlJc w:val="left"/>
      <w:pPr>
        <w:ind w:left="960" w:hanging="480"/>
      </w:pPr>
      <w:rPr>
        <w:rFonts w:hint="eastAsia"/>
      </w:r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29">
    <w:nsid w:val="0D757F11"/>
    <w:multiLevelType w:val="hybridMultilevel"/>
    <w:tmpl w:val="4A5033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nsid w:val="0F2B09EB"/>
    <w:multiLevelType w:val="hybridMultilevel"/>
    <w:tmpl w:val="3A6CC928"/>
    <w:lvl w:ilvl="0" w:tplc="8DFC9BB2">
      <w:start w:val="1"/>
      <w:numFmt w:val="decimal"/>
      <w:lvlText w:val="(%1)"/>
      <w:lvlJc w:val="left"/>
      <w:pPr>
        <w:ind w:left="419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0F6672BA"/>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nsid w:val="0F783469"/>
    <w:multiLevelType w:val="hybridMultilevel"/>
    <w:tmpl w:val="9FE235C4"/>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nsid w:val="0F8E5D28"/>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nsid w:val="0FFB34F6"/>
    <w:multiLevelType w:val="hybridMultilevel"/>
    <w:tmpl w:val="24CAC774"/>
    <w:lvl w:ilvl="0" w:tplc="CAAA70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109F5E37"/>
    <w:multiLevelType w:val="hybridMultilevel"/>
    <w:tmpl w:val="7B667294"/>
    <w:lvl w:ilvl="0" w:tplc="C9E25942">
      <w:start w:val="1"/>
      <w:numFmt w:val="decimal"/>
      <w:lvlText w:val="(%1)"/>
      <w:lvlJc w:val="left"/>
      <w:pPr>
        <w:ind w:left="410" w:hanging="410"/>
      </w:pPr>
      <w:rPr>
        <w:rFonts w:hint="default"/>
      </w:r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0" w:hanging="480"/>
      </w:pPr>
    </w:lvl>
    <w:lvl w:ilvl="3" w:tplc="0409000F" w:tentative="1">
      <w:start w:val="1"/>
      <w:numFmt w:val="decimal"/>
      <w:lvlText w:val="%4."/>
      <w:lvlJc w:val="left"/>
      <w:pPr>
        <w:ind w:left="480" w:hanging="480"/>
      </w:pPr>
    </w:lvl>
    <w:lvl w:ilvl="4" w:tplc="04090019" w:tentative="1">
      <w:start w:val="1"/>
      <w:numFmt w:val="ideographTraditional"/>
      <w:lvlText w:val="%5、"/>
      <w:lvlJc w:val="left"/>
      <w:pPr>
        <w:ind w:left="960" w:hanging="480"/>
      </w:pPr>
    </w:lvl>
    <w:lvl w:ilvl="5" w:tplc="0409001B" w:tentative="1">
      <w:start w:val="1"/>
      <w:numFmt w:val="lowerRoman"/>
      <w:lvlText w:val="%6."/>
      <w:lvlJc w:val="right"/>
      <w:pPr>
        <w:ind w:left="1440" w:hanging="480"/>
      </w:pPr>
    </w:lvl>
    <w:lvl w:ilvl="6" w:tplc="0409000F" w:tentative="1">
      <w:start w:val="1"/>
      <w:numFmt w:val="decimal"/>
      <w:lvlText w:val="%7."/>
      <w:lvlJc w:val="left"/>
      <w:pPr>
        <w:ind w:left="1920" w:hanging="480"/>
      </w:pPr>
    </w:lvl>
    <w:lvl w:ilvl="7" w:tplc="04090019" w:tentative="1">
      <w:start w:val="1"/>
      <w:numFmt w:val="ideographTraditional"/>
      <w:lvlText w:val="%8、"/>
      <w:lvlJc w:val="left"/>
      <w:pPr>
        <w:ind w:left="2400" w:hanging="480"/>
      </w:pPr>
    </w:lvl>
    <w:lvl w:ilvl="8" w:tplc="0409001B" w:tentative="1">
      <w:start w:val="1"/>
      <w:numFmt w:val="lowerRoman"/>
      <w:lvlText w:val="%9."/>
      <w:lvlJc w:val="right"/>
      <w:pPr>
        <w:ind w:left="2880" w:hanging="480"/>
      </w:pPr>
    </w:lvl>
  </w:abstractNum>
  <w:abstractNum w:abstractNumId="36">
    <w:nsid w:val="10B23043"/>
    <w:multiLevelType w:val="multilevel"/>
    <w:tmpl w:val="6E9E2332"/>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15"/>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nsid w:val="10EC6978"/>
    <w:multiLevelType w:val="hybridMultilevel"/>
    <w:tmpl w:val="FD900EAA"/>
    <w:lvl w:ilvl="0" w:tplc="D72AFC96">
      <w:start w:val="1"/>
      <w:numFmt w:val="lowerRoman"/>
      <w:lvlText w:val="%1)"/>
      <w:lvlJc w:val="left"/>
      <w:pPr>
        <w:ind w:left="1287"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120B6290"/>
    <w:multiLevelType w:val="hybridMultilevel"/>
    <w:tmpl w:val="EB06FB84"/>
    <w:lvl w:ilvl="0" w:tplc="FFFFFFFF">
      <w:start w:val="1"/>
      <w:numFmt w:val="decimal"/>
      <w:lvlText w:val="(%1)"/>
      <w:lvlJc w:val="left"/>
      <w:pPr>
        <w:ind w:left="480" w:hanging="480"/>
      </w:pPr>
      <w:rPr>
        <w:rFonts w:ascii="微軟正黑體" w:eastAsia="微軟正黑體" w:hAnsi="微軟正黑體" w:cstheme="minorBidi" w:hint="default"/>
      </w:rPr>
    </w:lvl>
    <w:lvl w:ilvl="1" w:tplc="FFFFFFFF">
      <w:start w:val="1"/>
      <w:numFmt w:val="lowerRoman"/>
      <w:lvlText w:val="%2)"/>
      <w:lvlJc w:val="left"/>
      <w:pPr>
        <w:ind w:left="480" w:hanging="480"/>
      </w:pPr>
      <w:rPr>
        <w:rFonts w:hint="default"/>
      </w:rPr>
    </w:lvl>
    <w:lvl w:ilvl="2" w:tplc="FFFFFFFF">
      <w:start w:val="1"/>
      <w:numFmt w:val="bullet"/>
      <w:lvlText w:val=""/>
      <w:lvlJc w:val="left"/>
      <w:pPr>
        <w:ind w:left="480" w:hanging="480"/>
      </w:pPr>
      <w:rPr>
        <w:rFonts w:ascii="Wingdings" w:hAnsi="Wingdings" w:hint="default"/>
      </w:rPr>
    </w:lvl>
    <w:lvl w:ilvl="3" w:tplc="FFFFFFFF">
      <w:start w:val="1"/>
      <w:numFmt w:val="decimal"/>
      <w:lvlText w:val="%4."/>
      <w:lvlJc w:val="left"/>
      <w:pPr>
        <w:ind w:left="480" w:hanging="480"/>
      </w:pPr>
    </w:lvl>
    <w:lvl w:ilvl="4" w:tplc="FFFFFFFF">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9">
    <w:nsid w:val="12F43B9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nsid w:val="13097612"/>
    <w:multiLevelType w:val="hybridMultilevel"/>
    <w:tmpl w:val="E58010A8"/>
    <w:lvl w:ilvl="0" w:tplc="FFFFFFFF">
      <w:start w:val="1"/>
      <w:numFmt w:val="lowerRoman"/>
      <w:lvlText w:val="%1)"/>
      <w:lvlJc w:val="left"/>
      <w:pPr>
        <w:ind w:left="1920" w:hanging="480"/>
      </w:pPr>
      <w:rPr>
        <w:rFonts w:ascii="微軟正黑體" w:eastAsia="微軟正黑體" w:hAnsi="微軟正黑體" w:cstheme="minorBidi"/>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1">
    <w:nsid w:val="136A7CBC"/>
    <w:multiLevelType w:val="hybridMultilevel"/>
    <w:tmpl w:val="7ECCBD98"/>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nsid w:val="137938BA"/>
    <w:multiLevelType w:val="hybridMultilevel"/>
    <w:tmpl w:val="4EC40BC2"/>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3">
    <w:nsid w:val="13BB1362"/>
    <w:multiLevelType w:val="hybridMultilevel"/>
    <w:tmpl w:val="6C881588"/>
    <w:lvl w:ilvl="0" w:tplc="59404E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13CC30A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5">
    <w:nsid w:val="143D27CC"/>
    <w:multiLevelType w:val="hybridMultilevel"/>
    <w:tmpl w:val="7B7001D2"/>
    <w:lvl w:ilvl="0" w:tplc="58C880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nsid w:val="14B05458"/>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nsid w:val="14E24D7A"/>
    <w:multiLevelType w:val="hybridMultilevel"/>
    <w:tmpl w:val="CFDCB088"/>
    <w:lvl w:ilvl="0" w:tplc="C3366DFA">
      <w:start w:val="1"/>
      <w:numFmt w:val="decimal"/>
      <w:lvlText w:val="(%1)"/>
      <w:lvlJc w:val="left"/>
      <w:pPr>
        <w:ind w:left="960" w:hanging="480"/>
      </w:pPr>
      <w:rPr>
        <w:rFonts w:ascii="微軟正黑體" w:eastAsia="微軟正黑體" w:hAnsi="微軟正黑體"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8">
    <w:nsid w:val="152F6E4D"/>
    <w:multiLevelType w:val="hybridMultilevel"/>
    <w:tmpl w:val="38403F58"/>
    <w:lvl w:ilvl="0" w:tplc="1B7E24B2">
      <w:start w:val="1"/>
      <w:numFmt w:val="lowerRoman"/>
      <w:lvlText w:val="%1)"/>
      <w:lvlJc w:val="left"/>
      <w:pPr>
        <w:ind w:left="1287" w:hanging="72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9">
    <w:nsid w:val="154A7DAA"/>
    <w:multiLevelType w:val="hybridMultilevel"/>
    <w:tmpl w:val="D3087F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nsid w:val="154B1AC7"/>
    <w:multiLevelType w:val="hybridMultilevel"/>
    <w:tmpl w:val="ED32492E"/>
    <w:lvl w:ilvl="0" w:tplc="2B56F790">
      <w:start w:val="1"/>
      <w:numFmt w:val="lowerRoman"/>
      <w:lvlText w:val="%1)"/>
      <w:lvlJc w:val="left"/>
      <w:pPr>
        <w:ind w:left="1360" w:hanging="720"/>
      </w:pPr>
      <w:rPr>
        <w:rFonts w:hint="default"/>
      </w:rPr>
    </w:lvl>
    <w:lvl w:ilvl="1" w:tplc="DED40F1C">
      <w:start w:val="1"/>
      <w:numFmt w:val="lowerRoman"/>
      <w:lvlText w:val="%2)"/>
      <w:lvlJc w:val="left"/>
      <w:pPr>
        <w:ind w:left="1840" w:hanging="720"/>
      </w:pPr>
      <w:rPr>
        <w:rFonts w:hint="default"/>
      </w:r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abstractNum w:abstractNumId="51">
    <w:nsid w:val="15F8038B"/>
    <w:multiLevelType w:val="hybridMultilevel"/>
    <w:tmpl w:val="9A10D354"/>
    <w:lvl w:ilvl="0" w:tplc="0409000F">
      <w:start w:val="1"/>
      <w:numFmt w:val="decimal"/>
      <w:lvlText w:val="%1."/>
      <w:lvlJc w:val="left"/>
      <w:pPr>
        <w:ind w:left="480" w:hanging="480"/>
      </w:pPr>
      <w:rPr>
        <w:rFonts w:hint="default"/>
      </w:rPr>
    </w:lvl>
    <w:lvl w:ilvl="1" w:tplc="FC3C153E">
      <w:start w:val="1"/>
      <w:numFmt w:val="decimal"/>
      <w:lvlText w:val="(%2)"/>
      <w:lvlJc w:val="left"/>
      <w:pPr>
        <w:ind w:left="96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2">
    <w:nsid w:val="16346AA9"/>
    <w:multiLevelType w:val="multilevel"/>
    <w:tmpl w:val="7548BF92"/>
    <w:lvl w:ilvl="0">
      <w:start w:val="1"/>
      <w:numFmt w:val="decimal"/>
      <w:lvlText w:val="%1."/>
      <w:lvlJc w:val="left"/>
      <w:pPr>
        <w:ind w:left="480" w:hanging="480"/>
      </w:pPr>
    </w:lvl>
    <w:lvl w:ilvl="1">
      <w:start w:val="3"/>
      <w:numFmt w:val="decimal"/>
      <w:isLgl/>
      <w:lvlText w:val="%1.%2"/>
      <w:lvlJc w:val="left"/>
      <w:pPr>
        <w:ind w:left="980" w:hanging="980"/>
      </w:pPr>
      <w:rPr>
        <w:rFonts w:hint="default"/>
      </w:rPr>
    </w:lvl>
    <w:lvl w:ilvl="2">
      <w:start w:val="28"/>
      <w:numFmt w:val="decimal"/>
      <w:isLgl/>
      <w:lvlText w:val="%1.%2.%3"/>
      <w:lvlJc w:val="left"/>
      <w:pPr>
        <w:ind w:left="980" w:hanging="9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3">
    <w:nsid w:val="16881D64"/>
    <w:multiLevelType w:val="multilevel"/>
    <w:tmpl w:val="6CB8659C"/>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12"/>
      <w:numFmt w:val="decimal"/>
      <w:isLgl/>
      <w:lvlText w:val="%1.%2.%3"/>
      <w:lvlJc w:val="left"/>
      <w:pPr>
        <w:ind w:left="980" w:hanging="9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4">
    <w:nsid w:val="17D56EB6"/>
    <w:multiLevelType w:val="hybridMultilevel"/>
    <w:tmpl w:val="0AC8060A"/>
    <w:lvl w:ilvl="0" w:tplc="FFFFFFFF">
      <w:start w:val="1"/>
      <w:numFmt w:val="decimal"/>
      <w:lvlText w:val="%1."/>
      <w:lvlJc w:val="left"/>
      <w:pPr>
        <w:ind w:left="480" w:hanging="480"/>
      </w:pPr>
      <w:rPr>
        <w:rFonts w:hint="default"/>
      </w:rPr>
    </w:lvl>
    <w:lvl w:ilvl="1" w:tplc="C3366DFA">
      <w:start w:val="1"/>
      <w:numFmt w:val="decimal"/>
      <w:lvlText w:val="(%2)"/>
      <w:lvlJc w:val="left"/>
      <w:pPr>
        <w:ind w:left="960" w:hanging="480"/>
      </w:pPr>
      <w:rPr>
        <w:rFonts w:ascii="微軟正黑體" w:eastAsia="微軟正黑體" w:hAnsi="微軟正黑體" w:cstheme="minorBidi"/>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5">
    <w:nsid w:val="181519AF"/>
    <w:multiLevelType w:val="hybridMultilevel"/>
    <w:tmpl w:val="50F6701E"/>
    <w:lvl w:ilvl="0" w:tplc="0409000F">
      <w:start w:val="1"/>
      <w:numFmt w:val="decimal"/>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6">
    <w:nsid w:val="181B6F24"/>
    <w:multiLevelType w:val="hybridMultilevel"/>
    <w:tmpl w:val="399A5CC6"/>
    <w:lvl w:ilvl="0" w:tplc="FFFFFFFF">
      <w:start w:val="1"/>
      <w:numFmt w:val="upperLetter"/>
      <w:lvlText w:val="%1."/>
      <w:lvlJc w:val="left"/>
      <w:pPr>
        <w:ind w:left="21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7">
    <w:nsid w:val="183A30B5"/>
    <w:multiLevelType w:val="hybridMultilevel"/>
    <w:tmpl w:val="57F0FA00"/>
    <w:lvl w:ilvl="0" w:tplc="FFFFFFFF">
      <w:start w:val="1"/>
      <w:numFmt w:val="bullet"/>
      <w:lvlText w:val=""/>
      <w:lvlJc w:val="left"/>
      <w:pPr>
        <w:ind w:left="1200" w:hanging="480"/>
      </w:pPr>
      <w:rPr>
        <w:rFonts w:ascii="Wingdings" w:hAnsi="Wingdings" w:hint="default"/>
      </w:rPr>
    </w:lvl>
    <w:lvl w:ilvl="1" w:tplc="FFFFFFFF" w:tentative="1">
      <w:start w:val="1"/>
      <w:numFmt w:val="bullet"/>
      <w:lvlText w:val=""/>
      <w:lvlJc w:val="left"/>
      <w:pPr>
        <w:ind w:left="1680" w:hanging="480"/>
      </w:pPr>
      <w:rPr>
        <w:rFonts w:ascii="Wingdings" w:hAnsi="Wingdings" w:hint="default"/>
      </w:rPr>
    </w:lvl>
    <w:lvl w:ilvl="2" w:tplc="0409001B">
      <w:start w:val="1"/>
      <w:numFmt w:val="lowerRoman"/>
      <w:lvlText w:val="%3."/>
      <w:lvlJc w:val="right"/>
      <w:pPr>
        <w:ind w:left="1130" w:hanging="480"/>
      </w:pPr>
    </w:lvl>
    <w:lvl w:ilvl="3" w:tplc="FFFFFFFF" w:tentative="1">
      <w:start w:val="1"/>
      <w:numFmt w:val="bullet"/>
      <w:lvlText w:val=""/>
      <w:lvlJc w:val="left"/>
      <w:pPr>
        <w:ind w:left="2640" w:hanging="480"/>
      </w:pPr>
      <w:rPr>
        <w:rFonts w:ascii="Wingdings" w:hAnsi="Wingdings" w:hint="default"/>
      </w:rPr>
    </w:lvl>
    <w:lvl w:ilvl="4" w:tplc="FFFFFFFF" w:tentative="1">
      <w:start w:val="1"/>
      <w:numFmt w:val="bullet"/>
      <w:lvlText w:val=""/>
      <w:lvlJc w:val="left"/>
      <w:pPr>
        <w:ind w:left="3120" w:hanging="480"/>
      </w:pPr>
      <w:rPr>
        <w:rFonts w:ascii="Wingdings" w:hAnsi="Wingdings" w:hint="default"/>
      </w:rPr>
    </w:lvl>
    <w:lvl w:ilvl="5" w:tplc="FFFFFFFF" w:tentative="1">
      <w:start w:val="1"/>
      <w:numFmt w:val="bullet"/>
      <w:lvlText w:val=""/>
      <w:lvlJc w:val="left"/>
      <w:pPr>
        <w:ind w:left="3600" w:hanging="480"/>
      </w:pPr>
      <w:rPr>
        <w:rFonts w:ascii="Wingdings" w:hAnsi="Wingdings" w:hint="default"/>
      </w:rPr>
    </w:lvl>
    <w:lvl w:ilvl="6" w:tplc="FFFFFFFF" w:tentative="1">
      <w:start w:val="1"/>
      <w:numFmt w:val="bullet"/>
      <w:lvlText w:val=""/>
      <w:lvlJc w:val="left"/>
      <w:pPr>
        <w:ind w:left="4080" w:hanging="480"/>
      </w:pPr>
      <w:rPr>
        <w:rFonts w:ascii="Wingdings" w:hAnsi="Wingdings" w:hint="default"/>
      </w:rPr>
    </w:lvl>
    <w:lvl w:ilvl="7" w:tplc="FFFFFFFF" w:tentative="1">
      <w:start w:val="1"/>
      <w:numFmt w:val="bullet"/>
      <w:lvlText w:val=""/>
      <w:lvlJc w:val="left"/>
      <w:pPr>
        <w:ind w:left="4560" w:hanging="480"/>
      </w:pPr>
      <w:rPr>
        <w:rFonts w:ascii="Wingdings" w:hAnsi="Wingdings" w:hint="default"/>
      </w:rPr>
    </w:lvl>
    <w:lvl w:ilvl="8" w:tplc="FFFFFFFF" w:tentative="1">
      <w:start w:val="1"/>
      <w:numFmt w:val="bullet"/>
      <w:lvlText w:val=""/>
      <w:lvlJc w:val="left"/>
      <w:pPr>
        <w:ind w:left="5040" w:hanging="480"/>
      </w:pPr>
      <w:rPr>
        <w:rFonts w:ascii="Wingdings" w:hAnsi="Wingdings" w:hint="default"/>
      </w:rPr>
    </w:lvl>
  </w:abstractNum>
  <w:abstractNum w:abstractNumId="58">
    <w:nsid w:val="18565AC7"/>
    <w:multiLevelType w:val="hybridMultilevel"/>
    <w:tmpl w:val="7E38B7B2"/>
    <w:name w:val="BRD標題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nsid w:val="18AA74E1"/>
    <w:multiLevelType w:val="hybridMultilevel"/>
    <w:tmpl w:val="FD900EAA"/>
    <w:lvl w:ilvl="0" w:tplc="FFFFFFFF">
      <w:start w:val="1"/>
      <w:numFmt w:val="lowerRoman"/>
      <w:lvlText w:val="%1)"/>
      <w:lvlJc w:val="left"/>
      <w:pPr>
        <w:ind w:left="1287"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0">
    <w:nsid w:val="18FA6A8B"/>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1">
    <w:nsid w:val="1916293A"/>
    <w:multiLevelType w:val="hybridMultilevel"/>
    <w:tmpl w:val="9BF0BDA8"/>
    <w:lvl w:ilvl="0" w:tplc="FFFFFFFF">
      <w:start w:val="1"/>
      <w:numFmt w:val="upperLetter"/>
      <w:lvlText w:val="%1."/>
      <w:lvlJc w:val="left"/>
      <w:pPr>
        <w:ind w:left="760" w:hanging="480"/>
      </w:pPr>
      <w:rPr>
        <w:rFonts w:hint="default"/>
      </w:rPr>
    </w:lvl>
    <w:lvl w:ilvl="1" w:tplc="04090019" w:tentative="1">
      <w:start w:val="1"/>
      <w:numFmt w:val="ideographTraditional"/>
      <w:lvlText w:val="%2、"/>
      <w:lvlJc w:val="left"/>
      <w:pPr>
        <w:ind w:left="1240" w:hanging="480"/>
      </w:pPr>
    </w:lvl>
    <w:lvl w:ilvl="2" w:tplc="0409001B" w:tentative="1">
      <w:start w:val="1"/>
      <w:numFmt w:val="lowerRoman"/>
      <w:lvlText w:val="%3."/>
      <w:lvlJc w:val="right"/>
      <w:pPr>
        <w:ind w:left="1720" w:hanging="480"/>
      </w:pPr>
    </w:lvl>
    <w:lvl w:ilvl="3" w:tplc="0409000F" w:tentative="1">
      <w:start w:val="1"/>
      <w:numFmt w:val="decimal"/>
      <w:lvlText w:val="%4."/>
      <w:lvlJc w:val="left"/>
      <w:pPr>
        <w:ind w:left="2200" w:hanging="480"/>
      </w:pPr>
    </w:lvl>
    <w:lvl w:ilvl="4" w:tplc="04090019" w:tentative="1">
      <w:start w:val="1"/>
      <w:numFmt w:val="ideographTraditional"/>
      <w:lvlText w:val="%5、"/>
      <w:lvlJc w:val="left"/>
      <w:pPr>
        <w:ind w:left="2680" w:hanging="480"/>
      </w:pPr>
    </w:lvl>
    <w:lvl w:ilvl="5" w:tplc="0409001B" w:tentative="1">
      <w:start w:val="1"/>
      <w:numFmt w:val="lowerRoman"/>
      <w:lvlText w:val="%6."/>
      <w:lvlJc w:val="right"/>
      <w:pPr>
        <w:ind w:left="3160" w:hanging="480"/>
      </w:pPr>
    </w:lvl>
    <w:lvl w:ilvl="6" w:tplc="0409000F" w:tentative="1">
      <w:start w:val="1"/>
      <w:numFmt w:val="decimal"/>
      <w:lvlText w:val="%7."/>
      <w:lvlJc w:val="left"/>
      <w:pPr>
        <w:ind w:left="3640" w:hanging="480"/>
      </w:pPr>
    </w:lvl>
    <w:lvl w:ilvl="7" w:tplc="04090019" w:tentative="1">
      <w:start w:val="1"/>
      <w:numFmt w:val="ideographTraditional"/>
      <w:lvlText w:val="%8、"/>
      <w:lvlJc w:val="left"/>
      <w:pPr>
        <w:ind w:left="4120" w:hanging="480"/>
      </w:pPr>
    </w:lvl>
    <w:lvl w:ilvl="8" w:tplc="0409001B" w:tentative="1">
      <w:start w:val="1"/>
      <w:numFmt w:val="lowerRoman"/>
      <w:lvlText w:val="%9."/>
      <w:lvlJc w:val="right"/>
      <w:pPr>
        <w:ind w:left="4600" w:hanging="480"/>
      </w:pPr>
    </w:lvl>
  </w:abstractNum>
  <w:abstractNum w:abstractNumId="62">
    <w:nsid w:val="194644DD"/>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3">
    <w:nsid w:val="19591A39"/>
    <w:multiLevelType w:val="hybridMultilevel"/>
    <w:tmpl w:val="3DB484F8"/>
    <w:lvl w:ilvl="0" w:tplc="FC3C153E">
      <w:start w:val="1"/>
      <w:numFmt w:val="decimal"/>
      <w:lvlText w:val="(%1)"/>
      <w:lvlJc w:val="left"/>
      <w:pPr>
        <w:ind w:left="1130" w:hanging="480"/>
      </w:pPr>
      <w:rPr>
        <w:rFonts w:hint="default"/>
      </w:rPr>
    </w:lvl>
    <w:lvl w:ilvl="1" w:tplc="FFFFFFFF" w:tentative="1">
      <w:start w:val="1"/>
      <w:numFmt w:val="bullet"/>
      <w:lvlText w:val=""/>
      <w:lvlJc w:val="left"/>
      <w:pPr>
        <w:ind w:left="1610" w:hanging="480"/>
      </w:pPr>
      <w:rPr>
        <w:rFonts w:ascii="Wingdings" w:hAnsi="Wingdings" w:hint="default"/>
      </w:rPr>
    </w:lvl>
    <w:lvl w:ilvl="2" w:tplc="FFFFFFFF" w:tentative="1">
      <w:start w:val="1"/>
      <w:numFmt w:val="bullet"/>
      <w:lvlText w:val=""/>
      <w:lvlJc w:val="left"/>
      <w:pPr>
        <w:ind w:left="2090" w:hanging="480"/>
      </w:pPr>
      <w:rPr>
        <w:rFonts w:ascii="Wingdings" w:hAnsi="Wingdings" w:hint="default"/>
      </w:rPr>
    </w:lvl>
    <w:lvl w:ilvl="3" w:tplc="FFFFFFFF" w:tentative="1">
      <w:start w:val="1"/>
      <w:numFmt w:val="bullet"/>
      <w:lvlText w:val=""/>
      <w:lvlJc w:val="left"/>
      <w:pPr>
        <w:ind w:left="2570" w:hanging="480"/>
      </w:pPr>
      <w:rPr>
        <w:rFonts w:ascii="Wingdings" w:hAnsi="Wingdings" w:hint="default"/>
      </w:rPr>
    </w:lvl>
    <w:lvl w:ilvl="4" w:tplc="FFFFFFFF" w:tentative="1">
      <w:start w:val="1"/>
      <w:numFmt w:val="bullet"/>
      <w:lvlText w:val=""/>
      <w:lvlJc w:val="left"/>
      <w:pPr>
        <w:ind w:left="3050" w:hanging="480"/>
      </w:pPr>
      <w:rPr>
        <w:rFonts w:ascii="Wingdings" w:hAnsi="Wingdings" w:hint="default"/>
      </w:rPr>
    </w:lvl>
    <w:lvl w:ilvl="5" w:tplc="FFFFFFFF" w:tentative="1">
      <w:start w:val="1"/>
      <w:numFmt w:val="bullet"/>
      <w:lvlText w:val=""/>
      <w:lvlJc w:val="left"/>
      <w:pPr>
        <w:ind w:left="3530" w:hanging="480"/>
      </w:pPr>
      <w:rPr>
        <w:rFonts w:ascii="Wingdings" w:hAnsi="Wingdings" w:hint="default"/>
      </w:rPr>
    </w:lvl>
    <w:lvl w:ilvl="6" w:tplc="FFFFFFFF" w:tentative="1">
      <w:start w:val="1"/>
      <w:numFmt w:val="bullet"/>
      <w:lvlText w:val=""/>
      <w:lvlJc w:val="left"/>
      <w:pPr>
        <w:ind w:left="4010" w:hanging="480"/>
      </w:pPr>
      <w:rPr>
        <w:rFonts w:ascii="Wingdings" w:hAnsi="Wingdings" w:hint="default"/>
      </w:rPr>
    </w:lvl>
    <w:lvl w:ilvl="7" w:tplc="FFFFFFFF" w:tentative="1">
      <w:start w:val="1"/>
      <w:numFmt w:val="bullet"/>
      <w:lvlText w:val=""/>
      <w:lvlJc w:val="left"/>
      <w:pPr>
        <w:ind w:left="4490" w:hanging="480"/>
      </w:pPr>
      <w:rPr>
        <w:rFonts w:ascii="Wingdings" w:hAnsi="Wingdings" w:hint="default"/>
      </w:rPr>
    </w:lvl>
    <w:lvl w:ilvl="8" w:tplc="FFFFFFFF" w:tentative="1">
      <w:start w:val="1"/>
      <w:numFmt w:val="bullet"/>
      <w:lvlText w:val=""/>
      <w:lvlJc w:val="left"/>
      <w:pPr>
        <w:ind w:left="4970" w:hanging="480"/>
      </w:pPr>
      <w:rPr>
        <w:rFonts w:ascii="Wingdings" w:hAnsi="Wingdings" w:hint="default"/>
      </w:rPr>
    </w:lvl>
  </w:abstractNum>
  <w:abstractNum w:abstractNumId="64">
    <w:nsid w:val="19D6595A"/>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5">
    <w:nsid w:val="1B967EC4"/>
    <w:multiLevelType w:val="hybridMultilevel"/>
    <w:tmpl w:val="A3FC96F0"/>
    <w:lvl w:ilvl="0" w:tplc="FFFFFFFF">
      <w:start w:val="1"/>
      <w:numFmt w:val="decimal"/>
      <w:lvlText w:val="%1."/>
      <w:lvlJc w:val="left"/>
      <w:pPr>
        <w:ind w:left="1320" w:hanging="480"/>
      </w:pPr>
      <w:rPr>
        <w:rFonts w:hint="default"/>
      </w:rPr>
    </w:lvl>
    <w:lvl w:ilvl="1" w:tplc="FFFFFFFF" w:tentative="1">
      <w:start w:val="1"/>
      <w:numFmt w:val="ideographTraditional"/>
      <w:lvlText w:val="%2、"/>
      <w:lvlJc w:val="left"/>
      <w:pPr>
        <w:ind w:left="1800" w:hanging="480"/>
      </w:pPr>
    </w:lvl>
    <w:lvl w:ilvl="2" w:tplc="FFFFFFFF" w:tentative="1">
      <w:start w:val="1"/>
      <w:numFmt w:val="lowerRoman"/>
      <w:lvlText w:val="%3."/>
      <w:lvlJc w:val="right"/>
      <w:pPr>
        <w:ind w:left="2280" w:hanging="480"/>
      </w:pPr>
    </w:lvl>
    <w:lvl w:ilvl="3" w:tplc="FFFFFFFF" w:tentative="1">
      <w:start w:val="1"/>
      <w:numFmt w:val="decimal"/>
      <w:lvlText w:val="%4."/>
      <w:lvlJc w:val="left"/>
      <w:pPr>
        <w:ind w:left="2760" w:hanging="480"/>
      </w:pPr>
    </w:lvl>
    <w:lvl w:ilvl="4" w:tplc="FFFFFFFF" w:tentative="1">
      <w:start w:val="1"/>
      <w:numFmt w:val="ideographTraditional"/>
      <w:lvlText w:val="%5、"/>
      <w:lvlJc w:val="left"/>
      <w:pPr>
        <w:ind w:left="3240" w:hanging="480"/>
      </w:pPr>
    </w:lvl>
    <w:lvl w:ilvl="5" w:tplc="FFFFFFFF" w:tentative="1">
      <w:start w:val="1"/>
      <w:numFmt w:val="lowerRoman"/>
      <w:lvlText w:val="%6."/>
      <w:lvlJc w:val="right"/>
      <w:pPr>
        <w:ind w:left="3720" w:hanging="480"/>
      </w:pPr>
    </w:lvl>
    <w:lvl w:ilvl="6" w:tplc="FFFFFFFF" w:tentative="1">
      <w:start w:val="1"/>
      <w:numFmt w:val="decimal"/>
      <w:lvlText w:val="%7."/>
      <w:lvlJc w:val="left"/>
      <w:pPr>
        <w:ind w:left="4200" w:hanging="480"/>
      </w:pPr>
    </w:lvl>
    <w:lvl w:ilvl="7" w:tplc="FFFFFFFF" w:tentative="1">
      <w:start w:val="1"/>
      <w:numFmt w:val="ideographTraditional"/>
      <w:lvlText w:val="%8、"/>
      <w:lvlJc w:val="left"/>
      <w:pPr>
        <w:ind w:left="4680" w:hanging="480"/>
      </w:pPr>
    </w:lvl>
    <w:lvl w:ilvl="8" w:tplc="FFFFFFFF" w:tentative="1">
      <w:start w:val="1"/>
      <w:numFmt w:val="lowerRoman"/>
      <w:lvlText w:val="%9."/>
      <w:lvlJc w:val="right"/>
      <w:pPr>
        <w:ind w:left="5160" w:hanging="480"/>
      </w:pPr>
    </w:lvl>
  </w:abstractNum>
  <w:abstractNum w:abstractNumId="66">
    <w:nsid w:val="1BAA0D40"/>
    <w:multiLevelType w:val="hybridMultilevel"/>
    <w:tmpl w:val="99CC9EBA"/>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1811" w:hanging="480"/>
      </w:pPr>
    </w:lvl>
    <w:lvl w:ilvl="2" w:tplc="FFFFFFFF" w:tentative="1">
      <w:start w:val="1"/>
      <w:numFmt w:val="lowerRoman"/>
      <w:lvlText w:val="%3."/>
      <w:lvlJc w:val="right"/>
      <w:pPr>
        <w:ind w:left="2291" w:hanging="480"/>
      </w:pPr>
    </w:lvl>
    <w:lvl w:ilvl="3" w:tplc="FFFFFFFF" w:tentative="1">
      <w:start w:val="1"/>
      <w:numFmt w:val="decimal"/>
      <w:lvlText w:val="%4."/>
      <w:lvlJc w:val="left"/>
      <w:pPr>
        <w:ind w:left="2771" w:hanging="480"/>
      </w:pPr>
    </w:lvl>
    <w:lvl w:ilvl="4" w:tplc="FFFFFFFF" w:tentative="1">
      <w:start w:val="1"/>
      <w:numFmt w:val="ideographTraditional"/>
      <w:lvlText w:val="%5、"/>
      <w:lvlJc w:val="left"/>
      <w:pPr>
        <w:ind w:left="3251" w:hanging="480"/>
      </w:pPr>
    </w:lvl>
    <w:lvl w:ilvl="5" w:tplc="FFFFFFFF" w:tentative="1">
      <w:start w:val="1"/>
      <w:numFmt w:val="lowerRoman"/>
      <w:lvlText w:val="%6."/>
      <w:lvlJc w:val="right"/>
      <w:pPr>
        <w:ind w:left="3731" w:hanging="480"/>
      </w:pPr>
    </w:lvl>
    <w:lvl w:ilvl="6" w:tplc="FFFFFFFF" w:tentative="1">
      <w:start w:val="1"/>
      <w:numFmt w:val="decimal"/>
      <w:lvlText w:val="%7."/>
      <w:lvlJc w:val="left"/>
      <w:pPr>
        <w:ind w:left="4211" w:hanging="480"/>
      </w:pPr>
    </w:lvl>
    <w:lvl w:ilvl="7" w:tplc="FFFFFFFF" w:tentative="1">
      <w:start w:val="1"/>
      <w:numFmt w:val="ideographTraditional"/>
      <w:lvlText w:val="%8、"/>
      <w:lvlJc w:val="left"/>
      <w:pPr>
        <w:ind w:left="4691" w:hanging="480"/>
      </w:pPr>
    </w:lvl>
    <w:lvl w:ilvl="8" w:tplc="FFFFFFFF" w:tentative="1">
      <w:start w:val="1"/>
      <w:numFmt w:val="lowerRoman"/>
      <w:lvlText w:val="%9."/>
      <w:lvlJc w:val="right"/>
      <w:pPr>
        <w:ind w:left="5171" w:hanging="480"/>
      </w:pPr>
    </w:lvl>
  </w:abstractNum>
  <w:abstractNum w:abstractNumId="67">
    <w:nsid w:val="1BCE7054"/>
    <w:multiLevelType w:val="hybridMultilevel"/>
    <w:tmpl w:val="B23C3B2E"/>
    <w:lvl w:ilvl="0" w:tplc="FC3C153E">
      <w:start w:val="1"/>
      <w:numFmt w:val="decimal"/>
      <w:lvlText w:val="(%1)"/>
      <w:lvlJc w:val="left"/>
      <w:pPr>
        <w:ind w:left="480" w:hanging="480"/>
      </w:pPr>
      <w:rPr>
        <w:rFonts w:hint="default"/>
      </w:rPr>
    </w:lvl>
    <w:lvl w:ilvl="1" w:tplc="0409001B">
      <w:start w:val="1"/>
      <w:numFmt w:val="lowerRoman"/>
      <w:lvlText w:val="%2."/>
      <w:lvlJc w:val="right"/>
      <w:pPr>
        <w:ind w:left="480" w:hanging="480"/>
      </w:pPr>
    </w:lvl>
    <w:lvl w:ilvl="2" w:tplc="04090003">
      <w:start w:val="1"/>
      <w:numFmt w:val="bullet"/>
      <w:lvlText w:val=""/>
      <w:lvlJc w:val="left"/>
      <w:pPr>
        <w:ind w:left="480" w:hanging="480"/>
      </w:pPr>
      <w:rPr>
        <w:rFonts w:ascii="Wingdings" w:hAnsi="Wingdings" w:hint="default"/>
      </w:r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nsid w:val="1C120BF5"/>
    <w:multiLevelType w:val="hybridMultilevel"/>
    <w:tmpl w:val="C64CC4FE"/>
    <w:lvl w:ilvl="0" w:tplc="5B2C2D54">
      <w:start w:val="1"/>
      <w:numFmt w:val="upperLetter"/>
      <w:lvlText w:val="%1."/>
      <w:lvlJc w:val="left"/>
      <w:pPr>
        <w:ind w:left="1597" w:hanging="360"/>
      </w:pPr>
      <w:rPr>
        <w:rFonts w:hint="default"/>
      </w:rPr>
    </w:lvl>
    <w:lvl w:ilvl="1" w:tplc="04090019" w:tentative="1">
      <w:start w:val="1"/>
      <w:numFmt w:val="ideographTraditional"/>
      <w:lvlText w:val="%2、"/>
      <w:lvlJc w:val="left"/>
      <w:pPr>
        <w:ind w:left="2197" w:hanging="480"/>
      </w:pPr>
    </w:lvl>
    <w:lvl w:ilvl="2" w:tplc="0409001B" w:tentative="1">
      <w:start w:val="1"/>
      <w:numFmt w:val="lowerRoman"/>
      <w:lvlText w:val="%3."/>
      <w:lvlJc w:val="right"/>
      <w:pPr>
        <w:ind w:left="2677" w:hanging="480"/>
      </w:pPr>
    </w:lvl>
    <w:lvl w:ilvl="3" w:tplc="0409000F" w:tentative="1">
      <w:start w:val="1"/>
      <w:numFmt w:val="decimal"/>
      <w:lvlText w:val="%4."/>
      <w:lvlJc w:val="left"/>
      <w:pPr>
        <w:ind w:left="3157" w:hanging="480"/>
      </w:pPr>
    </w:lvl>
    <w:lvl w:ilvl="4" w:tplc="04090019" w:tentative="1">
      <w:start w:val="1"/>
      <w:numFmt w:val="ideographTraditional"/>
      <w:lvlText w:val="%5、"/>
      <w:lvlJc w:val="left"/>
      <w:pPr>
        <w:ind w:left="3637" w:hanging="480"/>
      </w:pPr>
    </w:lvl>
    <w:lvl w:ilvl="5" w:tplc="0409001B" w:tentative="1">
      <w:start w:val="1"/>
      <w:numFmt w:val="lowerRoman"/>
      <w:lvlText w:val="%6."/>
      <w:lvlJc w:val="right"/>
      <w:pPr>
        <w:ind w:left="4117" w:hanging="480"/>
      </w:pPr>
    </w:lvl>
    <w:lvl w:ilvl="6" w:tplc="0409000F" w:tentative="1">
      <w:start w:val="1"/>
      <w:numFmt w:val="decimal"/>
      <w:lvlText w:val="%7."/>
      <w:lvlJc w:val="left"/>
      <w:pPr>
        <w:ind w:left="4597" w:hanging="480"/>
      </w:pPr>
    </w:lvl>
    <w:lvl w:ilvl="7" w:tplc="04090019" w:tentative="1">
      <w:start w:val="1"/>
      <w:numFmt w:val="ideographTraditional"/>
      <w:lvlText w:val="%8、"/>
      <w:lvlJc w:val="left"/>
      <w:pPr>
        <w:ind w:left="5077" w:hanging="480"/>
      </w:pPr>
    </w:lvl>
    <w:lvl w:ilvl="8" w:tplc="0409001B" w:tentative="1">
      <w:start w:val="1"/>
      <w:numFmt w:val="lowerRoman"/>
      <w:lvlText w:val="%9."/>
      <w:lvlJc w:val="right"/>
      <w:pPr>
        <w:ind w:left="5557" w:hanging="480"/>
      </w:pPr>
    </w:lvl>
  </w:abstractNum>
  <w:abstractNum w:abstractNumId="69">
    <w:nsid w:val="1CB63298"/>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0">
    <w:nsid w:val="1DBB53AD"/>
    <w:multiLevelType w:val="hybridMultilevel"/>
    <w:tmpl w:val="015C9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nsid w:val="1E0C6B2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2">
    <w:nsid w:val="1E9911D5"/>
    <w:multiLevelType w:val="hybridMultilevel"/>
    <w:tmpl w:val="3D02F518"/>
    <w:lvl w:ilvl="0" w:tplc="D72EA172">
      <w:start w:val="1"/>
      <w:numFmt w:val="lowerRoman"/>
      <w:lvlText w:val="%1)"/>
      <w:lvlJc w:val="left"/>
      <w:pPr>
        <w:ind w:left="1390" w:hanging="720"/>
      </w:pPr>
      <w:rPr>
        <w:rFonts w:hint="default"/>
      </w:rPr>
    </w:lvl>
    <w:lvl w:ilvl="1" w:tplc="04090019" w:tentative="1">
      <w:start w:val="1"/>
      <w:numFmt w:val="ideographTraditional"/>
      <w:lvlText w:val="%2、"/>
      <w:lvlJc w:val="left"/>
      <w:pPr>
        <w:ind w:left="1630" w:hanging="480"/>
      </w:pPr>
    </w:lvl>
    <w:lvl w:ilvl="2" w:tplc="0409001B" w:tentative="1">
      <w:start w:val="1"/>
      <w:numFmt w:val="lowerRoman"/>
      <w:lvlText w:val="%3."/>
      <w:lvlJc w:val="right"/>
      <w:pPr>
        <w:ind w:left="2110" w:hanging="480"/>
      </w:pPr>
    </w:lvl>
    <w:lvl w:ilvl="3" w:tplc="0409000F" w:tentative="1">
      <w:start w:val="1"/>
      <w:numFmt w:val="decimal"/>
      <w:lvlText w:val="%4."/>
      <w:lvlJc w:val="left"/>
      <w:pPr>
        <w:ind w:left="2590" w:hanging="480"/>
      </w:pPr>
    </w:lvl>
    <w:lvl w:ilvl="4" w:tplc="04090019" w:tentative="1">
      <w:start w:val="1"/>
      <w:numFmt w:val="ideographTraditional"/>
      <w:lvlText w:val="%5、"/>
      <w:lvlJc w:val="left"/>
      <w:pPr>
        <w:ind w:left="3070" w:hanging="480"/>
      </w:pPr>
    </w:lvl>
    <w:lvl w:ilvl="5" w:tplc="0409001B" w:tentative="1">
      <w:start w:val="1"/>
      <w:numFmt w:val="lowerRoman"/>
      <w:lvlText w:val="%6."/>
      <w:lvlJc w:val="right"/>
      <w:pPr>
        <w:ind w:left="3550" w:hanging="480"/>
      </w:pPr>
    </w:lvl>
    <w:lvl w:ilvl="6" w:tplc="0409000F" w:tentative="1">
      <w:start w:val="1"/>
      <w:numFmt w:val="decimal"/>
      <w:lvlText w:val="%7."/>
      <w:lvlJc w:val="left"/>
      <w:pPr>
        <w:ind w:left="4030" w:hanging="480"/>
      </w:pPr>
    </w:lvl>
    <w:lvl w:ilvl="7" w:tplc="04090019" w:tentative="1">
      <w:start w:val="1"/>
      <w:numFmt w:val="ideographTraditional"/>
      <w:lvlText w:val="%8、"/>
      <w:lvlJc w:val="left"/>
      <w:pPr>
        <w:ind w:left="4510" w:hanging="480"/>
      </w:pPr>
    </w:lvl>
    <w:lvl w:ilvl="8" w:tplc="0409001B" w:tentative="1">
      <w:start w:val="1"/>
      <w:numFmt w:val="lowerRoman"/>
      <w:lvlText w:val="%9."/>
      <w:lvlJc w:val="right"/>
      <w:pPr>
        <w:ind w:left="4990" w:hanging="480"/>
      </w:pPr>
    </w:lvl>
  </w:abstractNum>
  <w:abstractNum w:abstractNumId="73">
    <w:nsid w:val="1EB36A1E"/>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4">
    <w:nsid w:val="1FCC7B3C"/>
    <w:multiLevelType w:val="hybridMultilevel"/>
    <w:tmpl w:val="FBB27A38"/>
    <w:lvl w:ilvl="0" w:tplc="C4B62B0E">
      <w:start w:val="1"/>
      <w:numFmt w:val="taiwaneseCountingThousand"/>
      <w:lvlText w:val="(%1)"/>
      <w:lvlJc w:val="left"/>
      <w:pPr>
        <w:ind w:left="1331" w:hanging="480"/>
      </w:pPr>
      <w:rPr>
        <w:rFonts w:hint="default"/>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75">
    <w:nsid w:val="20504AC2"/>
    <w:multiLevelType w:val="hybridMultilevel"/>
    <w:tmpl w:val="6358A230"/>
    <w:lvl w:ilvl="0" w:tplc="FFFFFFFF">
      <w:start w:val="1"/>
      <w:numFmt w:val="upperLetter"/>
      <w:lvlText w:val="%1."/>
      <w:lvlJc w:val="left"/>
      <w:pPr>
        <w:ind w:left="1331" w:hanging="480"/>
      </w:pPr>
      <w:rPr>
        <w:rFonts w:hint="default"/>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76">
    <w:nsid w:val="20C55501"/>
    <w:multiLevelType w:val="multilevel"/>
    <w:tmpl w:val="98D25520"/>
    <w:lvl w:ilvl="0">
      <w:start w:val="1"/>
      <w:numFmt w:val="ideographLegalTraditional"/>
      <w:pStyle w:val="a0"/>
      <w:lvlText w:val="%1、"/>
      <w:lvlJc w:val="left"/>
      <w:pPr>
        <w:ind w:left="425" w:hanging="425"/>
      </w:pPr>
      <w:rPr>
        <w:rFonts w:hint="eastAsia"/>
      </w:rPr>
    </w:lvl>
    <w:lvl w:ilvl="1">
      <w:start w:val="1"/>
      <w:numFmt w:val="taiwaneseCountingThousand"/>
      <w:pStyle w:val="a1"/>
      <w:lvlText w:val="(%2)"/>
      <w:lvlJc w:val="left"/>
      <w:pPr>
        <w:ind w:left="992" w:hanging="425"/>
      </w:pPr>
      <w:rPr>
        <w:rFonts w:hint="eastAsia"/>
      </w:rPr>
    </w:lvl>
    <w:lvl w:ilvl="2">
      <w:start w:val="1"/>
      <w:numFmt w:val="decimal"/>
      <w:pStyle w:val="a2"/>
      <w:lvlText w:val="%3."/>
      <w:lvlJc w:val="left"/>
      <w:pPr>
        <w:ind w:left="1418" w:hanging="454"/>
      </w:pPr>
      <w:rPr>
        <w:rFonts w:hint="eastAsia"/>
      </w:rPr>
    </w:lvl>
    <w:lvl w:ilvl="3">
      <w:start w:val="1"/>
      <w:numFmt w:val="decimal"/>
      <w:pStyle w:val="a3"/>
      <w:lvlText w:val="%3.%4 "/>
      <w:lvlJc w:val="left"/>
      <w:pPr>
        <w:ind w:left="1984" w:hanging="566"/>
      </w:pPr>
      <w:rPr>
        <w:rFonts w:hint="eastAsia"/>
      </w:rPr>
    </w:lvl>
    <w:lvl w:ilvl="4">
      <w:start w:val="1"/>
      <w:numFmt w:val="decimal"/>
      <w:pStyle w:val="a4"/>
      <w:lvlText w:val="(%5)"/>
      <w:lvlJc w:val="left"/>
      <w:pPr>
        <w:ind w:left="2551" w:hanging="623"/>
      </w:pPr>
      <w:rPr>
        <w:rFonts w:hint="eastAsia"/>
      </w:rPr>
    </w:lvl>
    <w:lvl w:ilvl="5">
      <w:start w:val="1"/>
      <w:numFmt w:val="decimal"/>
      <w:pStyle w:val="a5"/>
      <w:lvlText w:val="(%6)"/>
      <w:lvlJc w:val="left"/>
      <w:pPr>
        <w:ind w:left="2948" w:hanging="567"/>
      </w:pPr>
      <w:rPr>
        <w:rFonts w:ascii="微軟正黑體" w:eastAsia="微軟正黑體" w:hAnsi="微軟正黑體" w:cs="Times New Roman"/>
      </w:rPr>
    </w:lvl>
    <w:lvl w:ilvl="6">
      <w:start w:val="1"/>
      <w:numFmt w:val="lowerLetter"/>
      <w:pStyle w:val="a6"/>
      <w:lvlText w:val="%7."/>
      <w:lvlJc w:val="left"/>
      <w:pPr>
        <w:ind w:left="3119" w:hanging="568"/>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7">
    <w:nsid w:val="211F5D02"/>
    <w:multiLevelType w:val="hybridMultilevel"/>
    <w:tmpl w:val="A0D20524"/>
    <w:lvl w:ilvl="0" w:tplc="FFFFFFF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8">
    <w:nsid w:val="215D2A7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9">
    <w:nsid w:val="217301E7"/>
    <w:multiLevelType w:val="hybridMultilevel"/>
    <w:tmpl w:val="C994B104"/>
    <w:lvl w:ilvl="0" w:tplc="E5D85496">
      <w:start w:val="1"/>
      <w:numFmt w:val="lowerRoman"/>
      <w:lvlText w:val="%1)"/>
      <w:lvlJc w:val="left"/>
      <w:pPr>
        <w:ind w:left="1430" w:hanging="480"/>
      </w:pPr>
      <w:rPr>
        <w:rFonts w:hint="default"/>
      </w:rPr>
    </w:lvl>
    <w:lvl w:ilvl="1" w:tplc="04090019">
      <w:start w:val="1"/>
      <w:numFmt w:val="ideographTraditional"/>
      <w:lvlText w:val="%2、"/>
      <w:lvlJc w:val="left"/>
      <w:pPr>
        <w:ind w:left="1910" w:hanging="480"/>
      </w:pPr>
    </w:lvl>
    <w:lvl w:ilvl="2" w:tplc="0409001B">
      <w:start w:val="1"/>
      <w:numFmt w:val="lowerRoman"/>
      <w:lvlText w:val="%3."/>
      <w:lvlJc w:val="right"/>
      <w:pPr>
        <w:ind w:left="2390" w:hanging="480"/>
      </w:pPr>
    </w:lvl>
    <w:lvl w:ilvl="3" w:tplc="0409000F">
      <w:start w:val="1"/>
      <w:numFmt w:val="decimal"/>
      <w:lvlText w:val="%4."/>
      <w:lvlJc w:val="left"/>
      <w:pPr>
        <w:ind w:left="2464" w:hanging="480"/>
      </w:pPr>
    </w:lvl>
    <w:lvl w:ilvl="4" w:tplc="04090019">
      <w:start w:val="1"/>
      <w:numFmt w:val="ideographTraditional"/>
      <w:lvlText w:val="%5、"/>
      <w:lvlJc w:val="left"/>
      <w:pPr>
        <w:ind w:left="3350" w:hanging="480"/>
      </w:pPr>
    </w:lvl>
    <w:lvl w:ilvl="5" w:tplc="0409001B">
      <w:start w:val="1"/>
      <w:numFmt w:val="lowerRoman"/>
      <w:lvlText w:val="%6."/>
      <w:lvlJc w:val="right"/>
      <w:pPr>
        <w:ind w:left="3830" w:hanging="480"/>
      </w:pPr>
    </w:lvl>
    <w:lvl w:ilvl="6" w:tplc="8DFC9BB2">
      <w:start w:val="1"/>
      <w:numFmt w:val="decimal"/>
      <w:lvlText w:val="(%7)"/>
      <w:lvlJc w:val="left"/>
      <w:pPr>
        <w:ind w:left="4190" w:hanging="360"/>
      </w:pPr>
      <w:rPr>
        <w:rFonts w:hint="default"/>
      </w:rPr>
    </w:lvl>
    <w:lvl w:ilvl="7" w:tplc="04090019" w:tentative="1">
      <w:start w:val="1"/>
      <w:numFmt w:val="ideographTraditional"/>
      <w:lvlText w:val="%8、"/>
      <w:lvlJc w:val="left"/>
      <w:pPr>
        <w:ind w:left="4790" w:hanging="480"/>
      </w:pPr>
    </w:lvl>
    <w:lvl w:ilvl="8" w:tplc="0409001B" w:tentative="1">
      <w:start w:val="1"/>
      <w:numFmt w:val="lowerRoman"/>
      <w:lvlText w:val="%9."/>
      <w:lvlJc w:val="right"/>
      <w:pPr>
        <w:ind w:left="5270" w:hanging="480"/>
      </w:pPr>
    </w:lvl>
  </w:abstractNum>
  <w:abstractNum w:abstractNumId="80">
    <w:nsid w:val="21D65865"/>
    <w:multiLevelType w:val="hybridMultilevel"/>
    <w:tmpl w:val="41F24B64"/>
    <w:lvl w:ilvl="0" w:tplc="FFFFFFFF">
      <w:start w:val="1"/>
      <w:numFmt w:val="lowerRoman"/>
      <w:lvlText w:val="%1)"/>
      <w:lvlJc w:val="left"/>
      <w:pPr>
        <w:ind w:left="360" w:hanging="360"/>
      </w:pPr>
      <w:rPr>
        <w:rFonts w:ascii="微軟正黑體" w:eastAsia="微軟正黑體" w:hAnsi="微軟正黑體" w:cstheme="minorBidi"/>
      </w:rPr>
    </w:lvl>
    <w:lvl w:ilvl="1" w:tplc="FFFFFFFF">
      <w:start w:val="1"/>
      <w:numFmt w:val="decimal"/>
      <w:lvlText w:val="%2."/>
      <w:lvlJc w:val="left"/>
      <w:pPr>
        <w:ind w:left="840" w:hanging="360"/>
      </w:pPr>
      <w:rPr>
        <w:rFonts w:hint="default"/>
      </w:rPr>
    </w:lvl>
    <w:lvl w:ilvl="2" w:tplc="FFFFFFFF">
      <w:start w:val="1"/>
      <w:numFmt w:val="decimal"/>
      <w:lvlText w:val="(%3)"/>
      <w:lvlJc w:val="left"/>
      <w:pPr>
        <w:ind w:left="1440" w:hanging="480"/>
      </w:pPr>
      <w:rPr>
        <w:rFonts w:hint="eastAsia"/>
      </w:rPr>
    </w:lvl>
    <w:lvl w:ilvl="3" w:tplc="FFFFFFFF">
      <w:start w:val="1"/>
      <w:numFmt w:val="decimal"/>
      <w:lvlText w:val="%4."/>
      <w:lvlJc w:val="left"/>
      <w:pPr>
        <w:ind w:left="1920" w:hanging="480"/>
      </w:pPr>
    </w:lvl>
    <w:lvl w:ilvl="4" w:tplc="21A4DB56">
      <w:start w:val="1"/>
      <w:numFmt w:val="lowerRoman"/>
      <w:lvlText w:val="%5)"/>
      <w:lvlJc w:val="left"/>
      <w:pPr>
        <w:ind w:left="2400" w:hanging="48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1">
    <w:nsid w:val="22281F0E"/>
    <w:multiLevelType w:val="hybridMultilevel"/>
    <w:tmpl w:val="12F83B8C"/>
    <w:lvl w:ilvl="0" w:tplc="344CAAE6">
      <w:start w:val="5"/>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nsid w:val="223B723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3">
    <w:nsid w:val="225B2638"/>
    <w:multiLevelType w:val="hybridMultilevel"/>
    <w:tmpl w:val="2640C488"/>
    <w:lvl w:ilvl="0" w:tplc="13F27A1C">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nsid w:val="22693DF0"/>
    <w:multiLevelType w:val="hybridMultilevel"/>
    <w:tmpl w:val="8040B2D6"/>
    <w:lvl w:ilvl="0" w:tplc="FC3C153E">
      <w:start w:val="1"/>
      <w:numFmt w:val="decimal"/>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85">
    <w:nsid w:val="22901FC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6">
    <w:nsid w:val="22915527"/>
    <w:multiLevelType w:val="hybridMultilevel"/>
    <w:tmpl w:val="1B5C12E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nsid w:val="237D3872"/>
    <w:multiLevelType w:val="hybridMultilevel"/>
    <w:tmpl w:val="5D8E8412"/>
    <w:lvl w:ilvl="0" w:tplc="FFFFFFFF">
      <w:start w:val="1"/>
      <w:numFmt w:val="lowerRoman"/>
      <w:lvlText w:val="%1)"/>
      <w:lvlJc w:val="left"/>
      <w:pPr>
        <w:ind w:left="480" w:hanging="480"/>
      </w:pPr>
      <w:rPr>
        <w:rFonts w:ascii="微軟正黑體" w:eastAsia="微軟正黑體" w:hAnsi="微軟正黑體" w:cstheme="minorBidi" w:hint="default"/>
      </w:rPr>
    </w:lvl>
    <w:lvl w:ilvl="1" w:tplc="F438BF54">
      <w:start w:val="1"/>
      <w:numFmt w:val="lowerRoman"/>
      <w:lvlText w:val="%2)"/>
      <w:lvlJc w:val="left"/>
      <w:pPr>
        <w:ind w:left="480" w:hanging="480"/>
      </w:pPr>
      <w:rPr>
        <w:rFonts w:ascii="微軟正黑體" w:eastAsia="微軟正黑體" w:hAnsi="微軟正黑體" w:cstheme="minorBidi"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8">
    <w:nsid w:val="23A77823"/>
    <w:multiLevelType w:val="multilevel"/>
    <w:tmpl w:val="95DC9EDE"/>
    <w:lvl w:ilvl="0">
      <w:start w:val="1"/>
      <w:numFmt w:val="decimal"/>
      <w:lvlText w:val="%1."/>
      <w:lvlJc w:val="left"/>
      <w:pPr>
        <w:ind w:left="480" w:hanging="480"/>
      </w:pPr>
    </w:lvl>
    <w:lvl w:ilvl="1">
      <w:start w:val="3"/>
      <w:numFmt w:val="decimal"/>
      <w:isLgl/>
      <w:lvlText w:val="%1.%2"/>
      <w:lvlJc w:val="left"/>
      <w:pPr>
        <w:ind w:left="980" w:hanging="980"/>
      </w:pPr>
      <w:rPr>
        <w:rFonts w:hint="default"/>
      </w:rPr>
    </w:lvl>
    <w:lvl w:ilvl="2">
      <w:start w:val="17"/>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9">
    <w:nsid w:val="23B75D83"/>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0">
    <w:nsid w:val="241F677E"/>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1">
    <w:nsid w:val="24644F3F"/>
    <w:multiLevelType w:val="multilevel"/>
    <w:tmpl w:val="A0A6AE1C"/>
    <w:lvl w:ilvl="0">
      <w:start w:val="2"/>
      <w:numFmt w:val="decimal"/>
      <w:lvlText w:val="%1."/>
      <w:lvlJc w:val="left"/>
      <w:pPr>
        <w:ind w:left="360" w:hanging="360"/>
      </w:pPr>
      <w:rPr>
        <w:rFonts w:cstheme="minorHAnsi" w:hint="default"/>
      </w:rPr>
    </w:lvl>
    <w:lvl w:ilvl="1">
      <w:start w:val="3"/>
      <w:numFmt w:val="decimal"/>
      <w:isLgl/>
      <w:lvlText w:val="%1.%2"/>
      <w:lvlJc w:val="left"/>
      <w:pPr>
        <w:ind w:left="880" w:hanging="880"/>
      </w:pPr>
      <w:rPr>
        <w:rFonts w:hint="default"/>
      </w:rPr>
    </w:lvl>
    <w:lvl w:ilvl="2">
      <w:start w:val="14"/>
      <w:numFmt w:val="decimal"/>
      <w:isLgl/>
      <w:lvlText w:val="%1.%2.%3"/>
      <w:lvlJc w:val="left"/>
      <w:pPr>
        <w:ind w:left="880" w:hanging="880"/>
      </w:pPr>
      <w:rPr>
        <w:rFonts w:hint="default"/>
      </w:rPr>
    </w:lvl>
    <w:lvl w:ilvl="3">
      <w:start w:val="3"/>
      <w:numFmt w:val="decimal"/>
      <w:isLgl/>
      <w:lvlText w:val="2.%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2">
    <w:nsid w:val="24766D62"/>
    <w:multiLevelType w:val="hybridMultilevel"/>
    <w:tmpl w:val="DB3AE77E"/>
    <w:lvl w:ilvl="0" w:tplc="22267DAE">
      <w:start w:val="1"/>
      <w:numFmt w:val="lowerRoman"/>
      <w:lvlText w:val="%1)"/>
      <w:lvlJc w:val="left"/>
      <w:pPr>
        <w:ind w:left="1390" w:hanging="720"/>
      </w:pPr>
      <w:rPr>
        <w:rFonts w:hint="default"/>
      </w:rPr>
    </w:lvl>
    <w:lvl w:ilvl="1" w:tplc="04090019" w:tentative="1">
      <w:start w:val="1"/>
      <w:numFmt w:val="ideographTraditional"/>
      <w:lvlText w:val="%2、"/>
      <w:lvlJc w:val="left"/>
      <w:pPr>
        <w:ind w:left="1630" w:hanging="480"/>
      </w:pPr>
    </w:lvl>
    <w:lvl w:ilvl="2" w:tplc="0409001B" w:tentative="1">
      <w:start w:val="1"/>
      <w:numFmt w:val="lowerRoman"/>
      <w:lvlText w:val="%3."/>
      <w:lvlJc w:val="right"/>
      <w:pPr>
        <w:ind w:left="2110" w:hanging="480"/>
      </w:pPr>
    </w:lvl>
    <w:lvl w:ilvl="3" w:tplc="0409000F" w:tentative="1">
      <w:start w:val="1"/>
      <w:numFmt w:val="decimal"/>
      <w:lvlText w:val="%4."/>
      <w:lvlJc w:val="left"/>
      <w:pPr>
        <w:ind w:left="2590" w:hanging="480"/>
      </w:pPr>
    </w:lvl>
    <w:lvl w:ilvl="4" w:tplc="04090019" w:tentative="1">
      <w:start w:val="1"/>
      <w:numFmt w:val="ideographTraditional"/>
      <w:lvlText w:val="%5、"/>
      <w:lvlJc w:val="left"/>
      <w:pPr>
        <w:ind w:left="3070" w:hanging="480"/>
      </w:pPr>
    </w:lvl>
    <w:lvl w:ilvl="5" w:tplc="0409001B" w:tentative="1">
      <w:start w:val="1"/>
      <w:numFmt w:val="lowerRoman"/>
      <w:lvlText w:val="%6."/>
      <w:lvlJc w:val="right"/>
      <w:pPr>
        <w:ind w:left="3550" w:hanging="480"/>
      </w:pPr>
    </w:lvl>
    <w:lvl w:ilvl="6" w:tplc="0409000F" w:tentative="1">
      <w:start w:val="1"/>
      <w:numFmt w:val="decimal"/>
      <w:lvlText w:val="%7."/>
      <w:lvlJc w:val="left"/>
      <w:pPr>
        <w:ind w:left="4030" w:hanging="480"/>
      </w:pPr>
    </w:lvl>
    <w:lvl w:ilvl="7" w:tplc="04090019" w:tentative="1">
      <w:start w:val="1"/>
      <w:numFmt w:val="ideographTraditional"/>
      <w:lvlText w:val="%8、"/>
      <w:lvlJc w:val="left"/>
      <w:pPr>
        <w:ind w:left="4510" w:hanging="480"/>
      </w:pPr>
    </w:lvl>
    <w:lvl w:ilvl="8" w:tplc="0409001B" w:tentative="1">
      <w:start w:val="1"/>
      <w:numFmt w:val="lowerRoman"/>
      <w:lvlText w:val="%9."/>
      <w:lvlJc w:val="right"/>
      <w:pPr>
        <w:ind w:left="4990" w:hanging="480"/>
      </w:pPr>
    </w:lvl>
  </w:abstractNum>
  <w:abstractNum w:abstractNumId="93">
    <w:nsid w:val="24AF16ED"/>
    <w:multiLevelType w:val="multilevel"/>
    <w:tmpl w:val="96A6F67C"/>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12"/>
      <w:numFmt w:val="decimal"/>
      <w:isLgl/>
      <w:lvlText w:val="%1.%2.%3"/>
      <w:lvlJc w:val="left"/>
      <w:pPr>
        <w:ind w:left="980" w:hanging="9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4">
    <w:nsid w:val="251C5782"/>
    <w:multiLevelType w:val="multilevel"/>
    <w:tmpl w:val="5E3C9452"/>
    <w:lvl w:ilvl="0">
      <w:start w:val="1"/>
      <w:numFmt w:val="decimal"/>
      <w:lvlText w:val="%1."/>
      <w:lvlJc w:val="left"/>
      <w:pPr>
        <w:ind w:left="1200" w:hanging="360"/>
      </w:pPr>
      <w:rPr>
        <w:rFonts w:hint="default"/>
      </w:rPr>
    </w:lvl>
    <w:lvl w:ilvl="1">
      <w:start w:val="3"/>
      <w:numFmt w:val="decimal"/>
      <w:isLgl/>
      <w:lvlText w:val="%1.%2"/>
      <w:lvlJc w:val="left"/>
      <w:pPr>
        <w:ind w:left="1630" w:hanging="790"/>
      </w:pPr>
      <w:rPr>
        <w:rFonts w:hint="default"/>
      </w:rPr>
    </w:lvl>
    <w:lvl w:ilvl="2">
      <w:start w:val="27"/>
      <w:numFmt w:val="decimal"/>
      <w:isLgl/>
      <w:lvlText w:val="%1.%2.%3"/>
      <w:lvlJc w:val="left"/>
      <w:pPr>
        <w:ind w:left="1630" w:hanging="79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3000" w:hanging="2160"/>
      </w:pPr>
      <w:rPr>
        <w:rFonts w:hint="default"/>
      </w:rPr>
    </w:lvl>
  </w:abstractNum>
  <w:abstractNum w:abstractNumId="95">
    <w:nsid w:val="25AC612A"/>
    <w:multiLevelType w:val="hybridMultilevel"/>
    <w:tmpl w:val="0BD43B22"/>
    <w:lvl w:ilvl="0" w:tplc="79A2B1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nsid w:val="2657118D"/>
    <w:multiLevelType w:val="hybridMultilevel"/>
    <w:tmpl w:val="0742EA82"/>
    <w:lvl w:ilvl="0" w:tplc="FC3C153E">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7">
    <w:nsid w:val="26FA7413"/>
    <w:multiLevelType w:val="hybridMultilevel"/>
    <w:tmpl w:val="EC94A7BE"/>
    <w:lvl w:ilvl="0" w:tplc="0409001B">
      <w:start w:val="1"/>
      <w:numFmt w:val="lowerRoman"/>
      <w:lvlText w:val="%1."/>
      <w:lvlJc w:val="righ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8">
    <w:nsid w:val="274E0B98"/>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9">
    <w:nsid w:val="27756656"/>
    <w:multiLevelType w:val="multilevel"/>
    <w:tmpl w:val="6E9E2332"/>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15"/>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0">
    <w:nsid w:val="27FD416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1">
    <w:nsid w:val="28127997"/>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2">
    <w:nsid w:val="28C706C5"/>
    <w:multiLevelType w:val="hybridMultilevel"/>
    <w:tmpl w:val="B46C06D8"/>
    <w:lvl w:ilvl="0" w:tplc="209C63CC">
      <w:start w:val="1"/>
      <w:numFmt w:val="decimal"/>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start w:val="1"/>
      <w:numFmt w:val="lowerRoman"/>
      <w:lvlText w:val="%3."/>
      <w:lvlJc w:val="right"/>
      <w:pPr>
        <w:ind w:left="1724" w:hanging="480"/>
      </w:pPr>
    </w:lvl>
    <w:lvl w:ilvl="3" w:tplc="C3366DFA">
      <w:start w:val="1"/>
      <w:numFmt w:val="decimal"/>
      <w:lvlText w:val="(%4)"/>
      <w:lvlJc w:val="left"/>
      <w:pPr>
        <w:ind w:left="2204" w:hanging="480"/>
      </w:pPr>
      <w:rPr>
        <w:rFonts w:ascii="微軟正黑體" w:eastAsia="微軟正黑體" w:hAnsi="微軟正黑體" w:cstheme="minorBidi"/>
      </w:r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103">
    <w:nsid w:val="29421692"/>
    <w:multiLevelType w:val="hybridMultilevel"/>
    <w:tmpl w:val="30E40886"/>
    <w:lvl w:ilvl="0" w:tplc="A5BA48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nsid w:val="29623C57"/>
    <w:multiLevelType w:val="hybridMultilevel"/>
    <w:tmpl w:val="0B5AE740"/>
    <w:lvl w:ilvl="0" w:tplc="F694316C">
      <w:start w:val="1"/>
      <w:numFmt w:val="decimal"/>
      <w:lvlText w:val="%1)"/>
      <w:lvlJc w:val="left"/>
      <w:pPr>
        <w:ind w:left="360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nsid w:val="2A3A3871"/>
    <w:multiLevelType w:val="hybridMultilevel"/>
    <w:tmpl w:val="000E98B0"/>
    <w:lvl w:ilvl="0" w:tplc="E5D85496">
      <w:start w:val="1"/>
      <w:numFmt w:val="lowerRoman"/>
      <w:lvlText w:val="%1)"/>
      <w:lvlJc w:val="left"/>
      <w:pPr>
        <w:ind w:left="1252" w:hanging="480"/>
      </w:pPr>
      <w:rPr>
        <w:rFonts w:hint="default"/>
      </w:rPr>
    </w:lvl>
    <w:lvl w:ilvl="1" w:tplc="04090019" w:tentative="1">
      <w:start w:val="1"/>
      <w:numFmt w:val="ideographTraditional"/>
      <w:lvlText w:val="%2、"/>
      <w:lvlJc w:val="left"/>
      <w:pPr>
        <w:ind w:left="1732" w:hanging="480"/>
      </w:pPr>
    </w:lvl>
    <w:lvl w:ilvl="2" w:tplc="0409001B" w:tentative="1">
      <w:start w:val="1"/>
      <w:numFmt w:val="lowerRoman"/>
      <w:lvlText w:val="%3."/>
      <w:lvlJc w:val="right"/>
      <w:pPr>
        <w:ind w:left="2212" w:hanging="480"/>
      </w:pPr>
    </w:lvl>
    <w:lvl w:ilvl="3" w:tplc="0409000F" w:tentative="1">
      <w:start w:val="1"/>
      <w:numFmt w:val="decimal"/>
      <w:lvlText w:val="%4."/>
      <w:lvlJc w:val="left"/>
      <w:pPr>
        <w:ind w:left="2692" w:hanging="480"/>
      </w:pPr>
    </w:lvl>
    <w:lvl w:ilvl="4" w:tplc="04090019" w:tentative="1">
      <w:start w:val="1"/>
      <w:numFmt w:val="ideographTraditional"/>
      <w:lvlText w:val="%5、"/>
      <w:lvlJc w:val="left"/>
      <w:pPr>
        <w:ind w:left="3172" w:hanging="480"/>
      </w:pPr>
    </w:lvl>
    <w:lvl w:ilvl="5" w:tplc="0409001B" w:tentative="1">
      <w:start w:val="1"/>
      <w:numFmt w:val="lowerRoman"/>
      <w:lvlText w:val="%6."/>
      <w:lvlJc w:val="right"/>
      <w:pPr>
        <w:ind w:left="3652" w:hanging="480"/>
      </w:pPr>
    </w:lvl>
    <w:lvl w:ilvl="6" w:tplc="0409000F" w:tentative="1">
      <w:start w:val="1"/>
      <w:numFmt w:val="decimal"/>
      <w:lvlText w:val="%7."/>
      <w:lvlJc w:val="left"/>
      <w:pPr>
        <w:ind w:left="4132" w:hanging="480"/>
      </w:pPr>
    </w:lvl>
    <w:lvl w:ilvl="7" w:tplc="04090019" w:tentative="1">
      <w:start w:val="1"/>
      <w:numFmt w:val="ideographTraditional"/>
      <w:lvlText w:val="%8、"/>
      <w:lvlJc w:val="left"/>
      <w:pPr>
        <w:ind w:left="4612" w:hanging="480"/>
      </w:pPr>
    </w:lvl>
    <w:lvl w:ilvl="8" w:tplc="0409001B" w:tentative="1">
      <w:start w:val="1"/>
      <w:numFmt w:val="lowerRoman"/>
      <w:lvlText w:val="%9."/>
      <w:lvlJc w:val="right"/>
      <w:pPr>
        <w:ind w:left="5092" w:hanging="480"/>
      </w:pPr>
    </w:lvl>
  </w:abstractNum>
  <w:abstractNum w:abstractNumId="106">
    <w:nsid w:val="2A51322F"/>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7">
    <w:nsid w:val="2A897D5F"/>
    <w:multiLevelType w:val="hybridMultilevel"/>
    <w:tmpl w:val="E0E07B9C"/>
    <w:lvl w:ilvl="0" w:tplc="FC3C153E">
      <w:start w:val="1"/>
      <w:numFmt w:val="decimal"/>
      <w:lvlText w:val="(%1)"/>
      <w:lvlJc w:val="left"/>
      <w:pPr>
        <w:ind w:left="1003" w:hanging="480"/>
      </w:pPr>
      <w:rPr>
        <w:rFonts w:hint="default"/>
      </w:rPr>
    </w:lvl>
    <w:lvl w:ilvl="1" w:tplc="FFFFFFFF" w:tentative="1">
      <w:start w:val="1"/>
      <w:numFmt w:val="bullet"/>
      <w:lvlText w:val=""/>
      <w:lvlJc w:val="left"/>
      <w:pPr>
        <w:ind w:left="1483" w:hanging="480"/>
      </w:pPr>
      <w:rPr>
        <w:rFonts w:ascii="Wingdings" w:hAnsi="Wingdings" w:hint="default"/>
      </w:rPr>
    </w:lvl>
    <w:lvl w:ilvl="2" w:tplc="FFFFFFFF" w:tentative="1">
      <w:start w:val="1"/>
      <w:numFmt w:val="bullet"/>
      <w:lvlText w:val=""/>
      <w:lvlJc w:val="left"/>
      <w:pPr>
        <w:ind w:left="1963" w:hanging="480"/>
      </w:pPr>
      <w:rPr>
        <w:rFonts w:ascii="Wingdings" w:hAnsi="Wingdings" w:hint="default"/>
      </w:rPr>
    </w:lvl>
    <w:lvl w:ilvl="3" w:tplc="FFFFFFFF" w:tentative="1">
      <w:start w:val="1"/>
      <w:numFmt w:val="bullet"/>
      <w:lvlText w:val=""/>
      <w:lvlJc w:val="left"/>
      <w:pPr>
        <w:ind w:left="2443" w:hanging="480"/>
      </w:pPr>
      <w:rPr>
        <w:rFonts w:ascii="Wingdings" w:hAnsi="Wingdings" w:hint="default"/>
      </w:rPr>
    </w:lvl>
    <w:lvl w:ilvl="4" w:tplc="FFFFFFFF" w:tentative="1">
      <w:start w:val="1"/>
      <w:numFmt w:val="bullet"/>
      <w:lvlText w:val=""/>
      <w:lvlJc w:val="left"/>
      <w:pPr>
        <w:ind w:left="2923" w:hanging="480"/>
      </w:pPr>
      <w:rPr>
        <w:rFonts w:ascii="Wingdings" w:hAnsi="Wingdings" w:hint="default"/>
      </w:rPr>
    </w:lvl>
    <w:lvl w:ilvl="5" w:tplc="FFFFFFFF" w:tentative="1">
      <w:start w:val="1"/>
      <w:numFmt w:val="bullet"/>
      <w:lvlText w:val=""/>
      <w:lvlJc w:val="left"/>
      <w:pPr>
        <w:ind w:left="3403" w:hanging="480"/>
      </w:pPr>
      <w:rPr>
        <w:rFonts w:ascii="Wingdings" w:hAnsi="Wingdings" w:hint="default"/>
      </w:rPr>
    </w:lvl>
    <w:lvl w:ilvl="6" w:tplc="FFFFFFFF" w:tentative="1">
      <w:start w:val="1"/>
      <w:numFmt w:val="bullet"/>
      <w:lvlText w:val=""/>
      <w:lvlJc w:val="left"/>
      <w:pPr>
        <w:ind w:left="3883" w:hanging="480"/>
      </w:pPr>
      <w:rPr>
        <w:rFonts w:ascii="Wingdings" w:hAnsi="Wingdings" w:hint="default"/>
      </w:rPr>
    </w:lvl>
    <w:lvl w:ilvl="7" w:tplc="FFFFFFFF" w:tentative="1">
      <w:start w:val="1"/>
      <w:numFmt w:val="bullet"/>
      <w:lvlText w:val=""/>
      <w:lvlJc w:val="left"/>
      <w:pPr>
        <w:ind w:left="4363" w:hanging="480"/>
      </w:pPr>
      <w:rPr>
        <w:rFonts w:ascii="Wingdings" w:hAnsi="Wingdings" w:hint="default"/>
      </w:rPr>
    </w:lvl>
    <w:lvl w:ilvl="8" w:tplc="FFFFFFFF" w:tentative="1">
      <w:start w:val="1"/>
      <w:numFmt w:val="bullet"/>
      <w:lvlText w:val=""/>
      <w:lvlJc w:val="left"/>
      <w:pPr>
        <w:ind w:left="4843" w:hanging="480"/>
      </w:pPr>
      <w:rPr>
        <w:rFonts w:ascii="Wingdings" w:hAnsi="Wingdings" w:hint="default"/>
      </w:rPr>
    </w:lvl>
  </w:abstractNum>
  <w:abstractNum w:abstractNumId="108">
    <w:nsid w:val="2AAD611D"/>
    <w:multiLevelType w:val="hybridMultilevel"/>
    <w:tmpl w:val="85F6ABA4"/>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9">
    <w:nsid w:val="2B6A458D"/>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0">
    <w:nsid w:val="2B824B02"/>
    <w:multiLevelType w:val="hybridMultilevel"/>
    <w:tmpl w:val="9AA8961C"/>
    <w:lvl w:ilvl="0" w:tplc="0409001B">
      <w:start w:val="1"/>
      <w:numFmt w:val="lowerRoman"/>
      <w:lvlText w:val="%1."/>
      <w:lvlJc w:val="right"/>
      <w:pPr>
        <w:ind w:left="840" w:hanging="480"/>
      </w:pPr>
      <w:rPr>
        <w:rFonts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111">
    <w:nsid w:val="2BAB0C3E"/>
    <w:multiLevelType w:val="hybridMultilevel"/>
    <w:tmpl w:val="B6F085F6"/>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nsid w:val="2C416994"/>
    <w:multiLevelType w:val="hybridMultilevel"/>
    <w:tmpl w:val="39DE8BC0"/>
    <w:lvl w:ilvl="0" w:tplc="8020C968">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F438BF54">
      <w:start w:val="1"/>
      <w:numFmt w:val="lowerRoman"/>
      <w:lvlText w:val="%5)"/>
      <w:lvlJc w:val="left"/>
      <w:pPr>
        <w:ind w:left="2760" w:hanging="480"/>
      </w:pPr>
      <w:rPr>
        <w:rFonts w:ascii="微軟正黑體" w:eastAsia="微軟正黑體" w:hAnsi="微軟正黑體" w:cstheme="minorBidi"/>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3">
    <w:nsid w:val="2C9F0B8D"/>
    <w:multiLevelType w:val="hybridMultilevel"/>
    <w:tmpl w:val="247E4434"/>
    <w:lvl w:ilvl="0" w:tplc="C3366DFA">
      <w:start w:val="1"/>
      <w:numFmt w:val="decimal"/>
      <w:lvlText w:val="(%1)"/>
      <w:lvlJc w:val="left"/>
      <w:pPr>
        <w:ind w:left="960" w:hanging="480"/>
      </w:pPr>
      <w:rPr>
        <w:rFonts w:ascii="微軟正黑體" w:eastAsia="微軟正黑體" w:hAnsi="微軟正黑體" w:cstheme="minorBidi"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114">
    <w:nsid w:val="2D4D202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5">
    <w:nsid w:val="2D7F20BC"/>
    <w:multiLevelType w:val="hybridMultilevel"/>
    <w:tmpl w:val="39D89E90"/>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6">
    <w:nsid w:val="2D892410"/>
    <w:multiLevelType w:val="hybridMultilevel"/>
    <w:tmpl w:val="4F446680"/>
    <w:lvl w:ilvl="0" w:tplc="5B2C2D54">
      <w:start w:val="1"/>
      <w:numFmt w:val="upperLetter"/>
      <w:lvlText w:val="%1."/>
      <w:lvlJc w:val="left"/>
      <w:pPr>
        <w:ind w:left="1597" w:hanging="360"/>
      </w:pPr>
      <w:rPr>
        <w:rFonts w:hint="default"/>
      </w:rPr>
    </w:lvl>
    <w:lvl w:ilvl="1" w:tplc="04090019" w:tentative="1">
      <w:start w:val="1"/>
      <w:numFmt w:val="ideographTraditional"/>
      <w:lvlText w:val="%2、"/>
      <w:lvlJc w:val="left"/>
      <w:pPr>
        <w:ind w:left="2197" w:hanging="480"/>
      </w:pPr>
    </w:lvl>
    <w:lvl w:ilvl="2" w:tplc="0409001B" w:tentative="1">
      <w:start w:val="1"/>
      <w:numFmt w:val="lowerRoman"/>
      <w:lvlText w:val="%3."/>
      <w:lvlJc w:val="right"/>
      <w:pPr>
        <w:ind w:left="2677" w:hanging="480"/>
      </w:pPr>
    </w:lvl>
    <w:lvl w:ilvl="3" w:tplc="0409000F" w:tentative="1">
      <w:start w:val="1"/>
      <w:numFmt w:val="decimal"/>
      <w:lvlText w:val="%4."/>
      <w:lvlJc w:val="left"/>
      <w:pPr>
        <w:ind w:left="3157" w:hanging="480"/>
      </w:pPr>
    </w:lvl>
    <w:lvl w:ilvl="4" w:tplc="04090019" w:tentative="1">
      <w:start w:val="1"/>
      <w:numFmt w:val="ideographTraditional"/>
      <w:lvlText w:val="%5、"/>
      <w:lvlJc w:val="left"/>
      <w:pPr>
        <w:ind w:left="3637" w:hanging="480"/>
      </w:pPr>
    </w:lvl>
    <w:lvl w:ilvl="5" w:tplc="0409001B" w:tentative="1">
      <w:start w:val="1"/>
      <w:numFmt w:val="lowerRoman"/>
      <w:lvlText w:val="%6."/>
      <w:lvlJc w:val="right"/>
      <w:pPr>
        <w:ind w:left="4117" w:hanging="480"/>
      </w:pPr>
    </w:lvl>
    <w:lvl w:ilvl="6" w:tplc="0409000F" w:tentative="1">
      <w:start w:val="1"/>
      <w:numFmt w:val="decimal"/>
      <w:lvlText w:val="%7."/>
      <w:lvlJc w:val="left"/>
      <w:pPr>
        <w:ind w:left="4597" w:hanging="480"/>
      </w:pPr>
    </w:lvl>
    <w:lvl w:ilvl="7" w:tplc="04090019" w:tentative="1">
      <w:start w:val="1"/>
      <w:numFmt w:val="ideographTraditional"/>
      <w:lvlText w:val="%8、"/>
      <w:lvlJc w:val="left"/>
      <w:pPr>
        <w:ind w:left="5077" w:hanging="480"/>
      </w:pPr>
    </w:lvl>
    <w:lvl w:ilvl="8" w:tplc="0409001B" w:tentative="1">
      <w:start w:val="1"/>
      <w:numFmt w:val="lowerRoman"/>
      <w:lvlText w:val="%9."/>
      <w:lvlJc w:val="right"/>
      <w:pPr>
        <w:ind w:left="5557" w:hanging="480"/>
      </w:pPr>
    </w:lvl>
  </w:abstractNum>
  <w:abstractNum w:abstractNumId="117">
    <w:nsid w:val="2D913F29"/>
    <w:multiLevelType w:val="hybridMultilevel"/>
    <w:tmpl w:val="A78657EA"/>
    <w:lvl w:ilvl="0" w:tplc="7826A7F8">
      <w:start w:val="1"/>
      <w:numFmt w:val="lowerRoman"/>
      <w:lvlText w:val="%1)"/>
      <w:lvlJc w:val="left"/>
      <w:pPr>
        <w:ind w:left="30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nsid w:val="2DD331C8"/>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9">
    <w:nsid w:val="2DE72D9D"/>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nsid w:val="2E2B5455"/>
    <w:multiLevelType w:val="hybridMultilevel"/>
    <w:tmpl w:val="3FEA5D9C"/>
    <w:lvl w:ilvl="0" w:tplc="BFB40738">
      <w:start w:val="1"/>
      <w:numFmt w:val="decimal"/>
      <w:lvlText w:val="(%1)"/>
      <w:lvlJc w:val="left"/>
      <w:pPr>
        <w:ind w:left="410" w:hanging="41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nsid w:val="2EEE2722"/>
    <w:multiLevelType w:val="hybridMultilevel"/>
    <w:tmpl w:val="AE4E9144"/>
    <w:lvl w:ilvl="0" w:tplc="604227E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2">
    <w:nsid w:val="2FF5155E"/>
    <w:multiLevelType w:val="hybridMultilevel"/>
    <w:tmpl w:val="DDD27AA6"/>
    <w:lvl w:ilvl="0" w:tplc="58CC1B32">
      <w:start w:val="4"/>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nsid w:val="30266500"/>
    <w:multiLevelType w:val="hybridMultilevel"/>
    <w:tmpl w:val="E90C0670"/>
    <w:lvl w:ilvl="0" w:tplc="2B56F790">
      <w:start w:val="1"/>
      <w:numFmt w:val="lowerRoman"/>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4">
    <w:nsid w:val="30BC6A1D"/>
    <w:multiLevelType w:val="hybridMultilevel"/>
    <w:tmpl w:val="7C8ECC74"/>
    <w:lvl w:ilvl="0" w:tplc="FFFFFFFF">
      <w:start w:val="1"/>
      <w:numFmt w:val="decimal"/>
      <w:lvlText w:val="%1."/>
      <w:lvlJc w:val="left"/>
      <w:pPr>
        <w:ind w:left="480" w:hanging="480"/>
      </w:p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5">
    <w:nsid w:val="30BD08E5"/>
    <w:multiLevelType w:val="hybridMultilevel"/>
    <w:tmpl w:val="CF744698"/>
    <w:lvl w:ilvl="0" w:tplc="B412851E">
      <w:start w:val="1"/>
      <w:numFmt w:val="decimal"/>
      <w:lvlText w:val="%1."/>
      <w:lvlJc w:val="left"/>
      <w:pPr>
        <w:ind w:left="1020" w:hanging="360"/>
      </w:pPr>
    </w:lvl>
    <w:lvl w:ilvl="1" w:tplc="52A28D70">
      <w:start w:val="1"/>
      <w:numFmt w:val="decimal"/>
      <w:lvlText w:val="%2."/>
      <w:lvlJc w:val="left"/>
      <w:pPr>
        <w:ind w:left="1020" w:hanging="360"/>
      </w:pPr>
    </w:lvl>
    <w:lvl w:ilvl="2" w:tplc="66E83830">
      <w:start w:val="1"/>
      <w:numFmt w:val="decimal"/>
      <w:lvlText w:val="%3."/>
      <w:lvlJc w:val="left"/>
      <w:pPr>
        <w:ind w:left="1020" w:hanging="360"/>
      </w:pPr>
    </w:lvl>
    <w:lvl w:ilvl="3" w:tplc="F40E7E82">
      <w:start w:val="1"/>
      <w:numFmt w:val="decimal"/>
      <w:lvlText w:val="%4."/>
      <w:lvlJc w:val="left"/>
      <w:pPr>
        <w:ind w:left="1020" w:hanging="360"/>
      </w:pPr>
    </w:lvl>
    <w:lvl w:ilvl="4" w:tplc="AE0A4866">
      <w:start w:val="1"/>
      <w:numFmt w:val="decimal"/>
      <w:lvlText w:val="%5."/>
      <w:lvlJc w:val="left"/>
      <w:pPr>
        <w:ind w:left="1020" w:hanging="360"/>
      </w:pPr>
    </w:lvl>
    <w:lvl w:ilvl="5" w:tplc="C48A8EDC">
      <w:start w:val="1"/>
      <w:numFmt w:val="decimal"/>
      <w:lvlText w:val="%6."/>
      <w:lvlJc w:val="left"/>
      <w:pPr>
        <w:ind w:left="1020" w:hanging="360"/>
      </w:pPr>
    </w:lvl>
    <w:lvl w:ilvl="6" w:tplc="22125E34">
      <w:start w:val="1"/>
      <w:numFmt w:val="decimal"/>
      <w:lvlText w:val="%7."/>
      <w:lvlJc w:val="left"/>
      <w:pPr>
        <w:ind w:left="1020" w:hanging="360"/>
      </w:pPr>
    </w:lvl>
    <w:lvl w:ilvl="7" w:tplc="70BA0090">
      <w:start w:val="1"/>
      <w:numFmt w:val="decimal"/>
      <w:lvlText w:val="%8."/>
      <w:lvlJc w:val="left"/>
      <w:pPr>
        <w:ind w:left="1020" w:hanging="360"/>
      </w:pPr>
    </w:lvl>
    <w:lvl w:ilvl="8" w:tplc="F7FE93E2">
      <w:start w:val="1"/>
      <w:numFmt w:val="decimal"/>
      <w:lvlText w:val="%9."/>
      <w:lvlJc w:val="left"/>
      <w:pPr>
        <w:ind w:left="1020" w:hanging="360"/>
      </w:pPr>
    </w:lvl>
  </w:abstractNum>
  <w:abstractNum w:abstractNumId="126">
    <w:nsid w:val="30BD7E9D"/>
    <w:multiLevelType w:val="hybridMultilevel"/>
    <w:tmpl w:val="65A87920"/>
    <w:lvl w:ilvl="0" w:tplc="B02AC176">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nsid w:val="3162453A"/>
    <w:multiLevelType w:val="multilevel"/>
    <w:tmpl w:val="C562CB4A"/>
    <w:lvl w:ilvl="0">
      <w:start w:val="1"/>
      <w:numFmt w:val="decimal"/>
      <w:lvlText w:val="%1."/>
      <w:lvlJc w:val="left"/>
      <w:pPr>
        <w:ind w:left="360" w:hanging="360"/>
      </w:pPr>
      <w:rPr>
        <w:rFonts w:cstheme="minorHAnsi" w:hint="default"/>
      </w:rPr>
    </w:lvl>
    <w:lvl w:ilvl="1">
      <w:start w:val="3"/>
      <w:numFmt w:val="decimal"/>
      <w:isLgl/>
      <w:lvlText w:val="%1.%2"/>
      <w:lvlJc w:val="left"/>
      <w:pPr>
        <w:ind w:left="880" w:hanging="880"/>
      </w:pPr>
      <w:rPr>
        <w:rFonts w:hint="default"/>
      </w:rPr>
    </w:lvl>
    <w:lvl w:ilvl="2">
      <w:start w:val="14"/>
      <w:numFmt w:val="decimal"/>
      <w:isLgl/>
      <w:lvlText w:val="%1.%2.%3"/>
      <w:lvlJc w:val="left"/>
      <w:pPr>
        <w:ind w:left="880" w:hanging="880"/>
      </w:pPr>
      <w:rPr>
        <w:rFonts w:hint="default"/>
      </w:rPr>
    </w:lvl>
    <w:lvl w:ilvl="3">
      <w:start w:val="3"/>
      <w:numFmt w:val="decimal"/>
      <w:isLgl/>
      <w:lvlText w:val="2.%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8">
    <w:nsid w:val="316C48C5"/>
    <w:multiLevelType w:val="multilevel"/>
    <w:tmpl w:val="3E301366"/>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26"/>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9">
    <w:nsid w:val="31B65A24"/>
    <w:multiLevelType w:val="hybridMultilevel"/>
    <w:tmpl w:val="F3F0C5D8"/>
    <w:lvl w:ilvl="0" w:tplc="64D82E98">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30">
    <w:nsid w:val="32E536C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1">
    <w:nsid w:val="33550B30"/>
    <w:multiLevelType w:val="hybridMultilevel"/>
    <w:tmpl w:val="BAF017A8"/>
    <w:lvl w:ilvl="0" w:tplc="FDF09782">
      <w:start w:val="3"/>
      <w:numFmt w:val="decimal"/>
      <w:lvlText w:val="%1."/>
      <w:lvlJc w:val="left"/>
      <w:pPr>
        <w:ind w:left="113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nsid w:val="346E1C0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3">
    <w:nsid w:val="347B09CC"/>
    <w:multiLevelType w:val="hybridMultilevel"/>
    <w:tmpl w:val="2D84AD6A"/>
    <w:lvl w:ilvl="0" w:tplc="FC3C153E">
      <w:start w:val="1"/>
      <w:numFmt w:val="decimal"/>
      <w:lvlText w:val="(%1)"/>
      <w:lvlJc w:val="left"/>
      <w:pPr>
        <w:ind w:left="758" w:hanging="480"/>
      </w:pPr>
      <w:rPr>
        <w:rFonts w:hint="default"/>
      </w:rPr>
    </w:lvl>
    <w:lvl w:ilvl="1" w:tplc="FFFFFFFF" w:tentative="1">
      <w:start w:val="1"/>
      <w:numFmt w:val="bullet"/>
      <w:lvlText w:val=""/>
      <w:lvlJc w:val="left"/>
      <w:pPr>
        <w:ind w:left="1238" w:hanging="480"/>
      </w:pPr>
      <w:rPr>
        <w:rFonts w:ascii="Wingdings" w:hAnsi="Wingdings" w:hint="default"/>
      </w:rPr>
    </w:lvl>
    <w:lvl w:ilvl="2" w:tplc="FFFFFFFF" w:tentative="1">
      <w:start w:val="1"/>
      <w:numFmt w:val="bullet"/>
      <w:lvlText w:val=""/>
      <w:lvlJc w:val="left"/>
      <w:pPr>
        <w:ind w:left="1718" w:hanging="480"/>
      </w:pPr>
      <w:rPr>
        <w:rFonts w:ascii="Wingdings" w:hAnsi="Wingdings" w:hint="default"/>
      </w:rPr>
    </w:lvl>
    <w:lvl w:ilvl="3" w:tplc="FFFFFFFF" w:tentative="1">
      <w:start w:val="1"/>
      <w:numFmt w:val="bullet"/>
      <w:lvlText w:val=""/>
      <w:lvlJc w:val="left"/>
      <w:pPr>
        <w:ind w:left="2198" w:hanging="480"/>
      </w:pPr>
      <w:rPr>
        <w:rFonts w:ascii="Wingdings" w:hAnsi="Wingdings" w:hint="default"/>
      </w:rPr>
    </w:lvl>
    <w:lvl w:ilvl="4" w:tplc="FFFFFFFF" w:tentative="1">
      <w:start w:val="1"/>
      <w:numFmt w:val="bullet"/>
      <w:lvlText w:val=""/>
      <w:lvlJc w:val="left"/>
      <w:pPr>
        <w:ind w:left="2678" w:hanging="480"/>
      </w:pPr>
      <w:rPr>
        <w:rFonts w:ascii="Wingdings" w:hAnsi="Wingdings" w:hint="default"/>
      </w:rPr>
    </w:lvl>
    <w:lvl w:ilvl="5" w:tplc="FFFFFFFF" w:tentative="1">
      <w:start w:val="1"/>
      <w:numFmt w:val="bullet"/>
      <w:lvlText w:val=""/>
      <w:lvlJc w:val="left"/>
      <w:pPr>
        <w:ind w:left="3158" w:hanging="480"/>
      </w:pPr>
      <w:rPr>
        <w:rFonts w:ascii="Wingdings" w:hAnsi="Wingdings" w:hint="default"/>
      </w:rPr>
    </w:lvl>
    <w:lvl w:ilvl="6" w:tplc="FFFFFFFF" w:tentative="1">
      <w:start w:val="1"/>
      <w:numFmt w:val="bullet"/>
      <w:lvlText w:val=""/>
      <w:lvlJc w:val="left"/>
      <w:pPr>
        <w:ind w:left="3638" w:hanging="480"/>
      </w:pPr>
      <w:rPr>
        <w:rFonts w:ascii="Wingdings" w:hAnsi="Wingdings" w:hint="default"/>
      </w:rPr>
    </w:lvl>
    <w:lvl w:ilvl="7" w:tplc="FFFFFFFF" w:tentative="1">
      <w:start w:val="1"/>
      <w:numFmt w:val="bullet"/>
      <w:lvlText w:val=""/>
      <w:lvlJc w:val="left"/>
      <w:pPr>
        <w:ind w:left="4118" w:hanging="480"/>
      </w:pPr>
      <w:rPr>
        <w:rFonts w:ascii="Wingdings" w:hAnsi="Wingdings" w:hint="default"/>
      </w:rPr>
    </w:lvl>
    <w:lvl w:ilvl="8" w:tplc="FFFFFFFF" w:tentative="1">
      <w:start w:val="1"/>
      <w:numFmt w:val="bullet"/>
      <w:lvlText w:val=""/>
      <w:lvlJc w:val="left"/>
      <w:pPr>
        <w:ind w:left="4598" w:hanging="480"/>
      </w:pPr>
      <w:rPr>
        <w:rFonts w:ascii="Wingdings" w:hAnsi="Wingdings" w:hint="default"/>
      </w:rPr>
    </w:lvl>
  </w:abstractNum>
  <w:abstractNum w:abstractNumId="134">
    <w:nsid w:val="34833A9E"/>
    <w:multiLevelType w:val="hybridMultilevel"/>
    <w:tmpl w:val="12607432"/>
    <w:lvl w:ilvl="0" w:tplc="FC3C153E">
      <w:start w:val="1"/>
      <w:numFmt w:val="decimal"/>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135">
    <w:nsid w:val="34C36BFD"/>
    <w:multiLevelType w:val="multilevel"/>
    <w:tmpl w:val="55E82D88"/>
    <w:lvl w:ilvl="0">
      <w:start w:val="1"/>
      <w:numFmt w:val="decimal"/>
      <w:lvlText w:val="%1."/>
      <w:lvlJc w:val="left"/>
      <w:pPr>
        <w:ind w:left="360" w:hanging="360"/>
      </w:pPr>
      <w:rPr>
        <w:rFonts w:hint="default"/>
      </w:rPr>
    </w:lvl>
    <w:lvl w:ilvl="1">
      <w:start w:val="3"/>
      <w:numFmt w:val="decimal"/>
      <w:isLgl/>
      <w:lvlText w:val="%1.%2"/>
      <w:lvlJc w:val="left"/>
      <w:pPr>
        <w:ind w:left="840" w:hanging="840"/>
      </w:pPr>
      <w:rPr>
        <w:rFonts w:hint="default"/>
      </w:rPr>
    </w:lvl>
    <w:lvl w:ilvl="2">
      <w:start w:val="9"/>
      <w:numFmt w:val="decimal"/>
      <w:isLgl/>
      <w:lvlText w:val="%1.%2.%3"/>
      <w:lvlJc w:val="left"/>
      <w:pPr>
        <w:ind w:left="840" w:hanging="840"/>
      </w:pPr>
      <w:rPr>
        <w:rFonts w:hint="default"/>
      </w:rPr>
    </w:lvl>
    <w:lvl w:ilvl="3">
      <w:start w:val="3"/>
      <w:numFmt w:val="decimal"/>
      <w:isLgl/>
      <w:lvlText w:val="2.%2.%3.%4"/>
      <w:lvlJc w:val="left"/>
      <w:pPr>
        <w:ind w:left="1080" w:hanging="1080"/>
      </w:pPr>
      <w:rPr>
        <w:rFonts w:hint="default"/>
      </w:rPr>
    </w:lvl>
    <w:lvl w:ilvl="4">
      <w:start w:val="1"/>
      <w:numFmt w:val="upperRoman"/>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6">
    <w:nsid w:val="34DB7722"/>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7">
    <w:nsid w:val="3510706D"/>
    <w:multiLevelType w:val="hybridMultilevel"/>
    <w:tmpl w:val="E58010A8"/>
    <w:lvl w:ilvl="0" w:tplc="F438BF54">
      <w:start w:val="1"/>
      <w:numFmt w:val="lowerRoman"/>
      <w:lvlText w:val="%1)"/>
      <w:lvlJc w:val="left"/>
      <w:pPr>
        <w:ind w:left="1920" w:hanging="480"/>
      </w:pPr>
      <w:rPr>
        <w:rFonts w:ascii="微軟正黑體" w:eastAsia="微軟正黑體" w:hAnsi="微軟正黑體" w:cstheme="minorBidi"/>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8">
    <w:nsid w:val="3563643F"/>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9">
    <w:nsid w:val="361049E2"/>
    <w:multiLevelType w:val="hybridMultilevel"/>
    <w:tmpl w:val="0B5AE740"/>
    <w:lvl w:ilvl="0" w:tplc="FFFFFFFF">
      <w:start w:val="1"/>
      <w:numFmt w:val="decimal"/>
      <w:lvlText w:val="%1)"/>
      <w:lvlJc w:val="left"/>
      <w:pPr>
        <w:ind w:left="360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0">
    <w:nsid w:val="36B86394"/>
    <w:multiLevelType w:val="hybridMultilevel"/>
    <w:tmpl w:val="C3FC5164"/>
    <w:lvl w:ilvl="0" w:tplc="B02AC1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nsid w:val="371C7A65"/>
    <w:multiLevelType w:val="hybridMultilevel"/>
    <w:tmpl w:val="31D2B990"/>
    <w:lvl w:ilvl="0" w:tplc="7C122AFA">
      <w:start w:val="1"/>
      <w:numFmt w:val="upperLetter"/>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42">
    <w:nsid w:val="37AB4B61"/>
    <w:multiLevelType w:val="hybridMultilevel"/>
    <w:tmpl w:val="399A5CC6"/>
    <w:lvl w:ilvl="0" w:tplc="99CCA7D2">
      <w:start w:val="1"/>
      <w:numFmt w:val="upperLetter"/>
      <w:lvlText w:val="%1."/>
      <w:lvlJc w:val="left"/>
      <w:pPr>
        <w:ind w:left="21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nsid w:val="37D80BB3"/>
    <w:multiLevelType w:val="multilevel"/>
    <w:tmpl w:val="0AD6245A"/>
    <w:lvl w:ilvl="0">
      <w:start w:val="1"/>
      <w:numFmt w:val="decimal"/>
      <w:lvlText w:val="%1."/>
      <w:lvlJc w:val="left"/>
      <w:pPr>
        <w:ind w:left="960" w:hanging="480"/>
      </w:pPr>
    </w:lvl>
    <w:lvl w:ilvl="1">
      <w:start w:val="3"/>
      <w:numFmt w:val="decimal"/>
      <w:isLgl/>
      <w:lvlText w:val="%1.%2"/>
      <w:lvlJc w:val="left"/>
      <w:pPr>
        <w:ind w:left="1440" w:hanging="960"/>
      </w:pPr>
      <w:rPr>
        <w:rFonts w:hint="default"/>
      </w:rPr>
    </w:lvl>
    <w:lvl w:ilvl="2">
      <w:start w:val="28"/>
      <w:numFmt w:val="decimal"/>
      <w:isLgl/>
      <w:lvlText w:val="%1.%2.%3"/>
      <w:lvlJc w:val="left"/>
      <w:pPr>
        <w:ind w:left="1440" w:hanging="960"/>
      </w:pPr>
      <w:rPr>
        <w:rFonts w:hint="default"/>
      </w:rPr>
    </w:lvl>
    <w:lvl w:ilvl="3">
      <w:start w:val="2"/>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44">
    <w:nsid w:val="387B0947"/>
    <w:multiLevelType w:val="hybridMultilevel"/>
    <w:tmpl w:val="3256756C"/>
    <w:lvl w:ilvl="0" w:tplc="C3366DFA">
      <w:start w:val="1"/>
      <w:numFmt w:val="decimal"/>
      <w:lvlText w:val="(%1)"/>
      <w:lvlJc w:val="left"/>
      <w:pPr>
        <w:ind w:left="1320" w:hanging="480"/>
      </w:pPr>
      <w:rPr>
        <w:rFonts w:ascii="微軟正黑體" w:eastAsia="微軟正黑體" w:hAnsi="微軟正黑體" w:cstheme="minorBidi"/>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45">
    <w:nsid w:val="39093B1A"/>
    <w:multiLevelType w:val="hybridMultilevel"/>
    <w:tmpl w:val="E58010A8"/>
    <w:lvl w:ilvl="0" w:tplc="FFFFFFFF">
      <w:start w:val="1"/>
      <w:numFmt w:val="lowerRoman"/>
      <w:lvlText w:val="%1)"/>
      <w:lvlJc w:val="left"/>
      <w:pPr>
        <w:ind w:left="1920" w:hanging="480"/>
      </w:pPr>
      <w:rPr>
        <w:rFonts w:ascii="微軟正黑體" w:eastAsia="微軟正黑體" w:hAnsi="微軟正黑體" w:cstheme="minorBidi"/>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146">
    <w:nsid w:val="391D4178"/>
    <w:multiLevelType w:val="hybridMultilevel"/>
    <w:tmpl w:val="EB06FB84"/>
    <w:lvl w:ilvl="0" w:tplc="FFFFFFFF">
      <w:start w:val="1"/>
      <w:numFmt w:val="decimal"/>
      <w:lvlText w:val="(%1)"/>
      <w:lvlJc w:val="left"/>
      <w:pPr>
        <w:ind w:left="480" w:hanging="480"/>
      </w:pPr>
      <w:rPr>
        <w:rFonts w:ascii="微軟正黑體" w:eastAsia="微軟正黑體" w:hAnsi="微軟正黑體" w:cstheme="minorBidi" w:hint="default"/>
      </w:rPr>
    </w:lvl>
    <w:lvl w:ilvl="1" w:tplc="FFFFFFFF">
      <w:start w:val="1"/>
      <w:numFmt w:val="lowerRoman"/>
      <w:lvlText w:val="%2)"/>
      <w:lvlJc w:val="left"/>
      <w:pPr>
        <w:ind w:left="480" w:hanging="480"/>
      </w:pPr>
      <w:rPr>
        <w:rFonts w:hint="default"/>
      </w:rPr>
    </w:lvl>
    <w:lvl w:ilvl="2" w:tplc="FFFFFFFF">
      <w:start w:val="1"/>
      <w:numFmt w:val="bullet"/>
      <w:lvlText w:val=""/>
      <w:lvlJc w:val="left"/>
      <w:pPr>
        <w:ind w:left="480" w:hanging="480"/>
      </w:pPr>
      <w:rPr>
        <w:rFonts w:ascii="Wingdings" w:hAnsi="Wingdings" w:hint="default"/>
      </w:rPr>
    </w:lvl>
    <w:lvl w:ilvl="3" w:tplc="FFFFFFFF">
      <w:start w:val="1"/>
      <w:numFmt w:val="decimal"/>
      <w:lvlText w:val="%4."/>
      <w:lvlJc w:val="left"/>
      <w:pPr>
        <w:ind w:left="480" w:hanging="480"/>
      </w:pPr>
    </w:lvl>
    <w:lvl w:ilvl="4" w:tplc="FFFFFFFF">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7">
    <w:nsid w:val="3A395D7A"/>
    <w:multiLevelType w:val="hybridMultilevel"/>
    <w:tmpl w:val="9EC0A14E"/>
    <w:lvl w:ilvl="0" w:tplc="FFFFFFFF">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8">
    <w:nsid w:val="3A691C83"/>
    <w:multiLevelType w:val="hybridMultilevel"/>
    <w:tmpl w:val="A0045C82"/>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9">
    <w:nsid w:val="3AEA54D1"/>
    <w:multiLevelType w:val="hybridMultilevel"/>
    <w:tmpl w:val="BFA82432"/>
    <w:lvl w:ilvl="0" w:tplc="FFFFFFFF">
      <w:start w:val="1"/>
      <w:numFmt w:val="decimal"/>
      <w:lvlText w:val="(%1)"/>
      <w:lvlJc w:val="left"/>
      <w:pPr>
        <w:ind w:left="480" w:hanging="480"/>
      </w:pPr>
      <w:rPr>
        <w:rFonts w:ascii="微軟正黑體" w:eastAsia="微軟正黑體" w:hAnsi="微軟正黑體" w:cstheme="minorBidi" w:hint="default"/>
      </w:rPr>
    </w:lvl>
    <w:lvl w:ilvl="1" w:tplc="2B56F790">
      <w:start w:val="1"/>
      <w:numFmt w:val="lowerRoman"/>
      <w:lvlText w:val="%2)"/>
      <w:lvlJc w:val="left"/>
      <w:pPr>
        <w:ind w:left="480" w:hanging="480"/>
      </w:pPr>
      <w:rPr>
        <w:rFonts w:hint="default"/>
      </w:rPr>
    </w:lvl>
    <w:lvl w:ilvl="2" w:tplc="FFFFFFFF">
      <w:start w:val="1"/>
      <w:numFmt w:val="bullet"/>
      <w:lvlText w:val=""/>
      <w:lvlJc w:val="left"/>
      <w:pPr>
        <w:ind w:left="480" w:hanging="480"/>
      </w:pPr>
      <w:rPr>
        <w:rFonts w:ascii="Wingdings" w:hAnsi="Wingdings" w:hint="default"/>
      </w:rPr>
    </w:lvl>
    <w:lvl w:ilvl="3" w:tplc="FFFFFFFF">
      <w:start w:val="1"/>
      <w:numFmt w:val="decimal"/>
      <w:lvlText w:val="%4."/>
      <w:lvlJc w:val="left"/>
      <w:pPr>
        <w:ind w:left="480" w:hanging="480"/>
      </w:pPr>
    </w:lvl>
    <w:lvl w:ilvl="4" w:tplc="FFFFFFFF">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0">
    <w:nsid w:val="3C01248B"/>
    <w:multiLevelType w:val="hybridMultilevel"/>
    <w:tmpl w:val="0D0C087A"/>
    <w:lvl w:ilvl="0" w:tplc="B02AC176">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1">
    <w:nsid w:val="3C5D6C0A"/>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2">
    <w:nsid w:val="3CA965A6"/>
    <w:multiLevelType w:val="hybridMultilevel"/>
    <w:tmpl w:val="E154CF24"/>
    <w:lvl w:ilvl="0" w:tplc="4686FDBC">
      <w:start w:val="1"/>
      <w:numFmt w:val="decimal"/>
      <w:lvlText w:val="%1."/>
      <w:lvlJc w:val="left"/>
      <w:pPr>
        <w:ind w:left="1020" w:hanging="360"/>
      </w:pPr>
    </w:lvl>
    <w:lvl w:ilvl="1" w:tplc="B16AA39C">
      <w:start w:val="1"/>
      <w:numFmt w:val="decimal"/>
      <w:lvlText w:val="%2."/>
      <w:lvlJc w:val="left"/>
      <w:pPr>
        <w:ind w:left="1020" w:hanging="360"/>
      </w:pPr>
    </w:lvl>
    <w:lvl w:ilvl="2" w:tplc="3AD42CA0">
      <w:start w:val="1"/>
      <w:numFmt w:val="decimal"/>
      <w:lvlText w:val="%3."/>
      <w:lvlJc w:val="left"/>
      <w:pPr>
        <w:ind w:left="1020" w:hanging="360"/>
      </w:pPr>
    </w:lvl>
    <w:lvl w:ilvl="3" w:tplc="8168095C">
      <w:start w:val="1"/>
      <w:numFmt w:val="decimal"/>
      <w:lvlText w:val="%4."/>
      <w:lvlJc w:val="left"/>
      <w:pPr>
        <w:ind w:left="1020" w:hanging="360"/>
      </w:pPr>
    </w:lvl>
    <w:lvl w:ilvl="4" w:tplc="47A4B93C">
      <w:start w:val="1"/>
      <w:numFmt w:val="decimal"/>
      <w:lvlText w:val="%5."/>
      <w:lvlJc w:val="left"/>
      <w:pPr>
        <w:ind w:left="1020" w:hanging="360"/>
      </w:pPr>
    </w:lvl>
    <w:lvl w:ilvl="5" w:tplc="B51A26B2">
      <w:start w:val="1"/>
      <w:numFmt w:val="decimal"/>
      <w:lvlText w:val="%6."/>
      <w:lvlJc w:val="left"/>
      <w:pPr>
        <w:ind w:left="1020" w:hanging="360"/>
      </w:pPr>
    </w:lvl>
    <w:lvl w:ilvl="6" w:tplc="C0FC3294">
      <w:start w:val="1"/>
      <w:numFmt w:val="decimal"/>
      <w:lvlText w:val="%7."/>
      <w:lvlJc w:val="left"/>
      <w:pPr>
        <w:ind w:left="1020" w:hanging="360"/>
      </w:pPr>
    </w:lvl>
    <w:lvl w:ilvl="7" w:tplc="E256A8CC">
      <w:start w:val="1"/>
      <w:numFmt w:val="decimal"/>
      <w:lvlText w:val="%8."/>
      <w:lvlJc w:val="left"/>
      <w:pPr>
        <w:ind w:left="1020" w:hanging="360"/>
      </w:pPr>
    </w:lvl>
    <w:lvl w:ilvl="8" w:tplc="4D96CA84">
      <w:start w:val="1"/>
      <w:numFmt w:val="decimal"/>
      <w:lvlText w:val="%9."/>
      <w:lvlJc w:val="left"/>
      <w:pPr>
        <w:ind w:left="1020" w:hanging="360"/>
      </w:pPr>
    </w:lvl>
  </w:abstractNum>
  <w:abstractNum w:abstractNumId="153">
    <w:nsid w:val="3CCB0A85"/>
    <w:multiLevelType w:val="hybridMultilevel"/>
    <w:tmpl w:val="F6862660"/>
    <w:lvl w:ilvl="0" w:tplc="B02AC1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4">
    <w:nsid w:val="3CD90A3F"/>
    <w:multiLevelType w:val="hybridMultilevel"/>
    <w:tmpl w:val="033A0E3A"/>
    <w:lvl w:ilvl="0" w:tplc="FFFFFFFF">
      <w:start w:val="1"/>
      <w:numFmt w:val="taiwaneseCountingThousand"/>
      <w:lvlText w:val="(%1)"/>
      <w:lvlJc w:val="left"/>
      <w:pPr>
        <w:ind w:left="480" w:hanging="480"/>
      </w:pPr>
      <w:rPr>
        <w:rFonts w:hint="default"/>
      </w:rPr>
    </w:lvl>
    <w:lvl w:ilvl="1" w:tplc="0409000F">
      <w:start w:val="1"/>
      <w:numFmt w:val="decimal"/>
      <w:lvlText w:val="%2."/>
      <w:lvlJc w:val="left"/>
      <w:pPr>
        <w:ind w:left="48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5">
    <w:nsid w:val="3CF11B74"/>
    <w:multiLevelType w:val="hybridMultilevel"/>
    <w:tmpl w:val="E0FE23CA"/>
    <w:lvl w:ilvl="0" w:tplc="745E9522">
      <w:start w:val="1"/>
      <w:numFmt w:val="decimal"/>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156">
    <w:nsid w:val="3CF71689"/>
    <w:multiLevelType w:val="hybridMultilevel"/>
    <w:tmpl w:val="E0E8E90E"/>
    <w:lvl w:ilvl="0" w:tplc="2152A4D4">
      <w:start w:val="1"/>
      <w:numFmt w:val="decimal"/>
      <w:lvlText w:val="(%1)"/>
      <w:lvlJc w:val="left"/>
      <w:pPr>
        <w:ind w:left="410" w:hanging="4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nsid w:val="3D243C7B"/>
    <w:multiLevelType w:val="hybridMultilevel"/>
    <w:tmpl w:val="C1AA41A2"/>
    <w:lvl w:ilvl="0" w:tplc="684EF358">
      <w:start w:val="1"/>
      <w:numFmt w:val="decimal"/>
      <w:lvlText w:val="(%1)"/>
      <w:lvlJc w:val="left"/>
      <w:pPr>
        <w:ind w:left="360" w:hanging="360"/>
      </w:pPr>
      <w:rPr>
        <w:rFonts w:ascii="微軟正黑體" w:eastAsia="微軟正黑體" w:hAnsi="微軟正黑體"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8">
    <w:nsid w:val="3D2B484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9">
    <w:nsid w:val="3D4959A9"/>
    <w:multiLevelType w:val="hybridMultilevel"/>
    <w:tmpl w:val="F2462D1E"/>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0">
    <w:nsid w:val="3DAE7178"/>
    <w:multiLevelType w:val="hybridMultilevel"/>
    <w:tmpl w:val="ABAEE708"/>
    <w:lvl w:ilvl="0" w:tplc="F438BF54">
      <w:start w:val="1"/>
      <w:numFmt w:val="lowerRoman"/>
      <w:lvlText w:val="%1)"/>
      <w:lvlJc w:val="left"/>
      <w:pPr>
        <w:ind w:left="1920" w:hanging="480"/>
      </w:pPr>
      <w:rPr>
        <w:rFonts w:ascii="微軟正黑體" w:eastAsia="微軟正黑體" w:hAnsi="微軟正黑體" w:cstheme="minorBidi"/>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1">
    <w:nsid w:val="3E6B47B8"/>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2">
    <w:nsid w:val="3EFE5A68"/>
    <w:multiLevelType w:val="hybridMultilevel"/>
    <w:tmpl w:val="D59C61C8"/>
    <w:lvl w:ilvl="0" w:tplc="C3366DFA">
      <w:start w:val="1"/>
      <w:numFmt w:val="decimal"/>
      <w:lvlText w:val="(%1)"/>
      <w:lvlJc w:val="left"/>
      <w:pPr>
        <w:ind w:left="360" w:hanging="360"/>
      </w:pPr>
      <w:rPr>
        <w:rFonts w:ascii="微軟正黑體" w:eastAsia="微軟正黑體" w:hAnsi="微軟正黑體"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3">
    <w:nsid w:val="3F0E47F4"/>
    <w:multiLevelType w:val="hybridMultilevel"/>
    <w:tmpl w:val="3B0E1C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4">
    <w:nsid w:val="3F1A100A"/>
    <w:multiLevelType w:val="hybridMultilevel"/>
    <w:tmpl w:val="07825FA4"/>
    <w:lvl w:ilvl="0" w:tplc="F438BF54">
      <w:start w:val="1"/>
      <w:numFmt w:val="lowerRoman"/>
      <w:lvlText w:val="%1)"/>
      <w:lvlJc w:val="left"/>
      <w:pPr>
        <w:ind w:left="480" w:hanging="480"/>
      </w:pPr>
      <w:rPr>
        <w:rFonts w:ascii="微軟正黑體" w:eastAsia="微軟正黑體" w:hAnsi="微軟正黑體" w:cstheme="minorBidi"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5">
    <w:nsid w:val="3FCC2D7D"/>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6">
    <w:nsid w:val="3FF02452"/>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7">
    <w:nsid w:val="403979C9"/>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8">
    <w:nsid w:val="411E4E89"/>
    <w:multiLevelType w:val="hybridMultilevel"/>
    <w:tmpl w:val="CBFC15E8"/>
    <w:lvl w:ilvl="0" w:tplc="C38EBE66">
      <w:start w:val="21"/>
      <w:numFmt w:val="decimal"/>
      <w:lvlText w:val="%1."/>
      <w:lvlJc w:val="left"/>
      <w:pPr>
        <w:ind w:left="480" w:hanging="480"/>
      </w:pPr>
      <w:rPr>
        <w:rFonts w:hint="eastAsia"/>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9">
    <w:nsid w:val="415407EA"/>
    <w:multiLevelType w:val="hybridMultilevel"/>
    <w:tmpl w:val="60AAE904"/>
    <w:lvl w:ilvl="0" w:tplc="FFFFFFFF">
      <w:start w:val="1"/>
      <w:numFmt w:val="decimal"/>
      <w:lvlText w:val="(%1)"/>
      <w:lvlJc w:val="left"/>
      <w:pPr>
        <w:ind w:left="480" w:hanging="480"/>
      </w:pPr>
      <w:rPr>
        <w:rFonts w:hint="default"/>
      </w:rPr>
    </w:lvl>
    <w:lvl w:ilvl="1" w:tplc="FFFFFFFF">
      <w:start w:val="1"/>
      <w:numFmt w:val="lowerRoman"/>
      <w:lvlText w:val="%2."/>
      <w:lvlJc w:val="right"/>
      <w:pPr>
        <w:ind w:left="480" w:hanging="480"/>
      </w:pPr>
    </w:lvl>
    <w:lvl w:ilvl="2" w:tplc="FFFFFFFF">
      <w:start w:val="1"/>
      <w:numFmt w:val="bullet"/>
      <w:lvlText w:val=""/>
      <w:lvlJc w:val="left"/>
      <w:pPr>
        <w:ind w:left="480" w:hanging="480"/>
      </w:pPr>
      <w:rPr>
        <w:rFonts w:ascii="Wingdings" w:hAnsi="Wingdings" w:hint="default"/>
      </w:rPr>
    </w:lvl>
    <w:lvl w:ilvl="3" w:tplc="0409000F">
      <w:start w:val="1"/>
      <w:numFmt w:val="decimal"/>
      <w:lvlText w:val="%4."/>
      <w:lvlJc w:val="left"/>
      <w:pPr>
        <w:ind w:left="480" w:hanging="480"/>
      </w:pPr>
    </w:lvl>
    <w:lvl w:ilvl="4" w:tplc="FFFFFFFF">
      <w:start w:val="1"/>
      <w:numFmt w:val="ideographTraditional"/>
      <w:lvlText w:val="%5、"/>
      <w:lvlJc w:val="left"/>
      <w:pPr>
        <w:ind w:left="2400" w:hanging="480"/>
      </w:pPr>
    </w:lvl>
    <w:lvl w:ilvl="5" w:tplc="C688F1DA">
      <w:start w:val="1"/>
      <w:numFmt w:val="lowerRoman"/>
      <w:lvlText w:val="%6)"/>
      <w:lvlJc w:val="left"/>
      <w:pPr>
        <w:ind w:left="3120" w:hanging="720"/>
      </w:pPr>
      <w:rPr>
        <w:rFonts w:hint="default"/>
      </w:rPr>
    </w:lvl>
    <w:lvl w:ilvl="6" w:tplc="D8F6EEDA">
      <w:start w:val="1"/>
      <w:numFmt w:val="upperLetter"/>
      <w:lvlText w:val="%7."/>
      <w:lvlJc w:val="left"/>
      <w:pPr>
        <w:ind w:left="3240" w:hanging="360"/>
      </w:pPr>
      <w:rPr>
        <w:rFonts w:hint="default"/>
      </w:r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0">
    <w:nsid w:val="41BF0AC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1">
    <w:nsid w:val="42DA5FCB"/>
    <w:multiLevelType w:val="multilevel"/>
    <w:tmpl w:val="EF44C9B6"/>
    <w:lvl w:ilvl="0">
      <w:start w:val="1"/>
      <w:numFmt w:val="decimal"/>
      <w:lvlText w:val="%1."/>
      <w:lvlJc w:val="left"/>
      <w:pPr>
        <w:ind w:left="480" w:hanging="480"/>
      </w:pPr>
    </w:lvl>
    <w:lvl w:ilvl="1">
      <w:start w:val="3"/>
      <w:numFmt w:val="decimal"/>
      <w:isLgl/>
      <w:lvlText w:val="%1.%2"/>
      <w:lvlJc w:val="left"/>
      <w:pPr>
        <w:ind w:left="1400" w:hanging="880"/>
      </w:pPr>
      <w:rPr>
        <w:rFonts w:hint="default"/>
      </w:rPr>
    </w:lvl>
    <w:lvl w:ilvl="2">
      <w:start w:val="29"/>
      <w:numFmt w:val="decimal"/>
      <w:isLgl/>
      <w:lvlText w:val="%1.%2.%3"/>
      <w:lvlJc w:val="left"/>
      <w:pPr>
        <w:ind w:left="1920" w:hanging="880"/>
      </w:pPr>
      <w:rPr>
        <w:rFonts w:hint="default"/>
      </w:rPr>
    </w:lvl>
    <w:lvl w:ilvl="3">
      <w:start w:val="1"/>
      <w:numFmt w:val="decimal"/>
      <w:isLgl/>
      <w:lvlText w:val="%1.%2.%3.%4"/>
      <w:lvlJc w:val="left"/>
      <w:pPr>
        <w:ind w:left="2640" w:hanging="1080"/>
      </w:pPr>
      <w:rPr>
        <w:rFonts w:hint="default"/>
      </w:rPr>
    </w:lvl>
    <w:lvl w:ilvl="4">
      <w:start w:val="1"/>
      <w:numFmt w:val="decimal"/>
      <w:isLgl/>
      <w:lvlText w:val="%1.%2.%3.%4.%5"/>
      <w:lvlJc w:val="left"/>
      <w:pPr>
        <w:ind w:left="3160" w:hanging="1080"/>
      </w:pPr>
      <w:rPr>
        <w:rFonts w:hint="default"/>
      </w:rPr>
    </w:lvl>
    <w:lvl w:ilvl="5">
      <w:start w:val="1"/>
      <w:numFmt w:val="decimal"/>
      <w:isLgl/>
      <w:lvlText w:val="%1.%2.%3.%4.%5.%6"/>
      <w:lvlJc w:val="left"/>
      <w:pPr>
        <w:ind w:left="4040" w:hanging="1440"/>
      </w:pPr>
      <w:rPr>
        <w:rFonts w:hint="default"/>
      </w:rPr>
    </w:lvl>
    <w:lvl w:ilvl="6">
      <w:start w:val="1"/>
      <w:numFmt w:val="decimal"/>
      <w:isLgl/>
      <w:lvlText w:val="%1.%2.%3.%4.%5.%6.%7"/>
      <w:lvlJc w:val="left"/>
      <w:pPr>
        <w:ind w:left="4560" w:hanging="1440"/>
      </w:pPr>
      <w:rPr>
        <w:rFonts w:hint="default"/>
      </w:rPr>
    </w:lvl>
    <w:lvl w:ilvl="7">
      <w:start w:val="1"/>
      <w:numFmt w:val="decimal"/>
      <w:isLgl/>
      <w:lvlText w:val="%1.%2.%3.%4.%5.%6.%7.%8"/>
      <w:lvlJc w:val="left"/>
      <w:pPr>
        <w:ind w:left="5440" w:hanging="1800"/>
      </w:pPr>
      <w:rPr>
        <w:rFonts w:hint="default"/>
      </w:rPr>
    </w:lvl>
    <w:lvl w:ilvl="8">
      <w:start w:val="1"/>
      <w:numFmt w:val="decimal"/>
      <w:isLgl/>
      <w:lvlText w:val="%1.%2.%3.%4.%5.%6.%7.%8.%9"/>
      <w:lvlJc w:val="left"/>
      <w:pPr>
        <w:ind w:left="6320" w:hanging="2160"/>
      </w:pPr>
      <w:rPr>
        <w:rFonts w:hint="default"/>
      </w:rPr>
    </w:lvl>
  </w:abstractNum>
  <w:abstractNum w:abstractNumId="172">
    <w:nsid w:val="42E625FF"/>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3">
    <w:nsid w:val="43277C97"/>
    <w:multiLevelType w:val="hybridMultilevel"/>
    <w:tmpl w:val="E58010A8"/>
    <w:lvl w:ilvl="0" w:tplc="FFFFFFFF">
      <w:start w:val="1"/>
      <w:numFmt w:val="lowerRoman"/>
      <w:lvlText w:val="%1)"/>
      <w:lvlJc w:val="left"/>
      <w:pPr>
        <w:ind w:left="1920" w:hanging="480"/>
      </w:pPr>
      <w:rPr>
        <w:rFonts w:ascii="微軟正黑體" w:eastAsia="微軟正黑體" w:hAnsi="微軟正黑體" w:cstheme="minorBidi"/>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174">
    <w:nsid w:val="43EA3694"/>
    <w:multiLevelType w:val="hybridMultilevel"/>
    <w:tmpl w:val="2848D9D0"/>
    <w:lvl w:ilvl="0" w:tplc="0D640618">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5">
    <w:nsid w:val="44215E44"/>
    <w:multiLevelType w:val="hybridMultilevel"/>
    <w:tmpl w:val="548A9AAA"/>
    <w:lvl w:ilvl="0" w:tplc="B3F2D8B0">
      <w:start w:val="1"/>
      <w:numFmt w:val="upperLetter"/>
      <w:lvlText w:val="%1."/>
      <w:lvlJc w:val="left"/>
      <w:pPr>
        <w:ind w:left="1597" w:hanging="360"/>
      </w:pPr>
      <w:rPr>
        <w:rFonts w:hint="default"/>
      </w:rPr>
    </w:lvl>
    <w:lvl w:ilvl="1" w:tplc="04090019" w:tentative="1">
      <w:start w:val="1"/>
      <w:numFmt w:val="ideographTraditional"/>
      <w:lvlText w:val="%2、"/>
      <w:lvlJc w:val="left"/>
      <w:pPr>
        <w:ind w:left="2197" w:hanging="480"/>
      </w:pPr>
    </w:lvl>
    <w:lvl w:ilvl="2" w:tplc="0409001B" w:tentative="1">
      <w:start w:val="1"/>
      <w:numFmt w:val="lowerRoman"/>
      <w:lvlText w:val="%3."/>
      <w:lvlJc w:val="right"/>
      <w:pPr>
        <w:ind w:left="2677" w:hanging="480"/>
      </w:pPr>
    </w:lvl>
    <w:lvl w:ilvl="3" w:tplc="0409000F" w:tentative="1">
      <w:start w:val="1"/>
      <w:numFmt w:val="decimal"/>
      <w:lvlText w:val="%4."/>
      <w:lvlJc w:val="left"/>
      <w:pPr>
        <w:ind w:left="3157" w:hanging="480"/>
      </w:pPr>
    </w:lvl>
    <w:lvl w:ilvl="4" w:tplc="04090019" w:tentative="1">
      <w:start w:val="1"/>
      <w:numFmt w:val="ideographTraditional"/>
      <w:lvlText w:val="%5、"/>
      <w:lvlJc w:val="left"/>
      <w:pPr>
        <w:ind w:left="3637" w:hanging="480"/>
      </w:pPr>
    </w:lvl>
    <w:lvl w:ilvl="5" w:tplc="0409001B" w:tentative="1">
      <w:start w:val="1"/>
      <w:numFmt w:val="lowerRoman"/>
      <w:lvlText w:val="%6."/>
      <w:lvlJc w:val="right"/>
      <w:pPr>
        <w:ind w:left="4117" w:hanging="480"/>
      </w:pPr>
    </w:lvl>
    <w:lvl w:ilvl="6" w:tplc="0409000F" w:tentative="1">
      <w:start w:val="1"/>
      <w:numFmt w:val="decimal"/>
      <w:lvlText w:val="%7."/>
      <w:lvlJc w:val="left"/>
      <w:pPr>
        <w:ind w:left="4597" w:hanging="480"/>
      </w:pPr>
    </w:lvl>
    <w:lvl w:ilvl="7" w:tplc="04090019" w:tentative="1">
      <w:start w:val="1"/>
      <w:numFmt w:val="ideographTraditional"/>
      <w:lvlText w:val="%8、"/>
      <w:lvlJc w:val="left"/>
      <w:pPr>
        <w:ind w:left="5077" w:hanging="480"/>
      </w:pPr>
    </w:lvl>
    <w:lvl w:ilvl="8" w:tplc="0409001B" w:tentative="1">
      <w:start w:val="1"/>
      <w:numFmt w:val="lowerRoman"/>
      <w:lvlText w:val="%9."/>
      <w:lvlJc w:val="right"/>
      <w:pPr>
        <w:ind w:left="5557" w:hanging="480"/>
      </w:pPr>
    </w:lvl>
  </w:abstractNum>
  <w:abstractNum w:abstractNumId="176">
    <w:nsid w:val="44B34F4D"/>
    <w:multiLevelType w:val="hybridMultilevel"/>
    <w:tmpl w:val="91C83C66"/>
    <w:lvl w:ilvl="0" w:tplc="159A13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7">
    <w:nsid w:val="45324F4C"/>
    <w:multiLevelType w:val="hybridMultilevel"/>
    <w:tmpl w:val="CD92D146"/>
    <w:lvl w:ilvl="0" w:tplc="C3366DFA">
      <w:start w:val="1"/>
      <w:numFmt w:val="decimal"/>
      <w:lvlText w:val="(%1)"/>
      <w:lvlJc w:val="left"/>
      <w:pPr>
        <w:ind w:left="1331" w:hanging="480"/>
      </w:pPr>
      <w:rPr>
        <w:rFonts w:ascii="微軟正黑體" w:eastAsia="微軟正黑體" w:hAnsi="微軟正黑體" w:cstheme="minorBidi"/>
      </w:rPr>
    </w:lvl>
    <w:lvl w:ilvl="1" w:tplc="04090019">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178">
    <w:nsid w:val="4575523E"/>
    <w:multiLevelType w:val="hybridMultilevel"/>
    <w:tmpl w:val="6A1AF1A4"/>
    <w:lvl w:ilvl="0" w:tplc="A75A924E">
      <w:start w:val="1"/>
      <w:numFmt w:val="decimal"/>
      <w:lvlText w:val="%1."/>
      <w:lvlJc w:val="left"/>
      <w:pPr>
        <w:ind w:left="480" w:hanging="480"/>
      </w:pPr>
      <w:rPr>
        <w:b w:val="0"/>
        <w:bCs w:val="0"/>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9">
    <w:nsid w:val="458E29B9"/>
    <w:multiLevelType w:val="multilevel"/>
    <w:tmpl w:val="4C560268"/>
    <w:lvl w:ilvl="0">
      <w:start w:val="1"/>
      <w:numFmt w:val="decimal"/>
      <w:pStyle w:val="Level1"/>
      <w:lvlText w:val="%1."/>
      <w:lvlJc w:val="left"/>
      <w:pPr>
        <w:tabs>
          <w:tab w:val="num" w:pos="360"/>
        </w:tabs>
        <w:ind w:left="360" w:hanging="360"/>
      </w:pPr>
      <w:rPr>
        <w:rFonts w:cs="Times New Roman" w:hint="eastAsia"/>
      </w:rPr>
    </w:lvl>
    <w:lvl w:ilvl="1">
      <w:start w:val="1"/>
      <w:numFmt w:val="ideographTraditional"/>
      <w:lvlText w:val="%2、"/>
      <w:lvlJc w:val="left"/>
      <w:pPr>
        <w:tabs>
          <w:tab w:val="num" w:pos="960"/>
        </w:tabs>
        <w:ind w:left="960" w:hanging="480"/>
      </w:pPr>
      <w:rPr>
        <w:rFonts w:cs="Times New Roman"/>
      </w:rPr>
    </w:lvl>
    <w:lvl w:ilvl="2">
      <w:start w:val="1"/>
      <w:numFmt w:val="decimal"/>
      <w:lvlText w:val="(%3)"/>
      <w:lvlJc w:val="left"/>
      <w:pPr>
        <w:tabs>
          <w:tab w:val="num" w:pos="1320"/>
        </w:tabs>
        <w:ind w:left="1320" w:hanging="360"/>
      </w:pPr>
      <w:rPr>
        <w:rFonts w:ascii="Times New Roman" w:hAnsi="Times New Roman" w:cs="Times New Roman" w:hint="default"/>
      </w:rPr>
    </w:lvl>
    <w:lvl w:ilvl="3" w:tentative="1">
      <w:start w:val="1"/>
      <w:numFmt w:val="decimal"/>
      <w:lvlText w:val="%4."/>
      <w:lvlJc w:val="left"/>
      <w:pPr>
        <w:tabs>
          <w:tab w:val="num" w:pos="1920"/>
        </w:tabs>
        <w:ind w:left="1920" w:hanging="480"/>
      </w:pPr>
      <w:rPr>
        <w:rFonts w:cs="Times New Roman"/>
      </w:rPr>
    </w:lvl>
    <w:lvl w:ilvl="4" w:tentative="1">
      <w:start w:val="1"/>
      <w:numFmt w:val="ideographTraditional"/>
      <w:lvlText w:val="%5、"/>
      <w:lvlJc w:val="left"/>
      <w:pPr>
        <w:tabs>
          <w:tab w:val="num" w:pos="2400"/>
        </w:tabs>
        <w:ind w:left="2400" w:hanging="480"/>
      </w:pPr>
      <w:rPr>
        <w:rFonts w:cs="Times New Roman"/>
      </w:rPr>
    </w:lvl>
    <w:lvl w:ilvl="5" w:tentative="1">
      <w:start w:val="1"/>
      <w:numFmt w:val="lowerRoman"/>
      <w:lvlText w:val="%6."/>
      <w:lvlJc w:val="right"/>
      <w:pPr>
        <w:tabs>
          <w:tab w:val="num" w:pos="2880"/>
        </w:tabs>
        <w:ind w:left="2880" w:hanging="480"/>
      </w:pPr>
      <w:rPr>
        <w:rFonts w:cs="Times New Roman"/>
      </w:rPr>
    </w:lvl>
    <w:lvl w:ilvl="6">
      <w:start w:val="1"/>
      <w:numFmt w:val="decimal"/>
      <w:lvlText w:val="%7."/>
      <w:lvlJc w:val="left"/>
      <w:pPr>
        <w:tabs>
          <w:tab w:val="num" w:pos="3360"/>
        </w:tabs>
        <w:ind w:left="3360" w:hanging="480"/>
      </w:pPr>
      <w:rPr>
        <w:rFonts w:cs="Times New Roman"/>
      </w:rPr>
    </w:lvl>
    <w:lvl w:ilvl="7" w:tentative="1">
      <w:start w:val="1"/>
      <w:numFmt w:val="ideographTraditional"/>
      <w:lvlText w:val="%8、"/>
      <w:lvlJc w:val="left"/>
      <w:pPr>
        <w:tabs>
          <w:tab w:val="num" w:pos="3840"/>
        </w:tabs>
        <w:ind w:left="3840" w:hanging="480"/>
      </w:pPr>
      <w:rPr>
        <w:rFonts w:cs="Times New Roman"/>
      </w:rPr>
    </w:lvl>
    <w:lvl w:ilvl="8" w:tentative="1">
      <w:start w:val="1"/>
      <w:numFmt w:val="lowerRoman"/>
      <w:lvlText w:val="%9."/>
      <w:lvlJc w:val="right"/>
      <w:pPr>
        <w:tabs>
          <w:tab w:val="num" w:pos="4320"/>
        </w:tabs>
        <w:ind w:left="4320" w:hanging="480"/>
      </w:pPr>
      <w:rPr>
        <w:rFonts w:cs="Times New Roman"/>
      </w:rPr>
    </w:lvl>
  </w:abstractNum>
  <w:abstractNum w:abstractNumId="180">
    <w:nsid w:val="45BD37C3"/>
    <w:multiLevelType w:val="hybridMultilevel"/>
    <w:tmpl w:val="ABAEE708"/>
    <w:lvl w:ilvl="0" w:tplc="FFFFFFFF">
      <w:start w:val="1"/>
      <w:numFmt w:val="lowerRoman"/>
      <w:lvlText w:val="%1)"/>
      <w:lvlJc w:val="left"/>
      <w:pPr>
        <w:ind w:left="1251" w:hanging="480"/>
      </w:pPr>
      <w:rPr>
        <w:rFonts w:ascii="微軟正黑體" w:eastAsia="微軟正黑體" w:hAnsi="微軟正黑體" w:cstheme="minorBidi"/>
      </w:rPr>
    </w:lvl>
    <w:lvl w:ilvl="1" w:tplc="FFFFFFFF" w:tentative="1">
      <w:start w:val="1"/>
      <w:numFmt w:val="ideographTraditional"/>
      <w:lvlText w:val="%2、"/>
      <w:lvlJc w:val="left"/>
      <w:pPr>
        <w:ind w:left="1731" w:hanging="480"/>
      </w:pPr>
    </w:lvl>
    <w:lvl w:ilvl="2" w:tplc="FFFFFFFF" w:tentative="1">
      <w:start w:val="1"/>
      <w:numFmt w:val="lowerRoman"/>
      <w:lvlText w:val="%3."/>
      <w:lvlJc w:val="right"/>
      <w:pPr>
        <w:ind w:left="2211" w:hanging="480"/>
      </w:pPr>
    </w:lvl>
    <w:lvl w:ilvl="3" w:tplc="FFFFFFFF" w:tentative="1">
      <w:start w:val="1"/>
      <w:numFmt w:val="decimal"/>
      <w:lvlText w:val="%4."/>
      <w:lvlJc w:val="left"/>
      <w:pPr>
        <w:ind w:left="2691" w:hanging="480"/>
      </w:pPr>
    </w:lvl>
    <w:lvl w:ilvl="4" w:tplc="FFFFFFFF" w:tentative="1">
      <w:start w:val="1"/>
      <w:numFmt w:val="ideographTraditional"/>
      <w:lvlText w:val="%5、"/>
      <w:lvlJc w:val="left"/>
      <w:pPr>
        <w:ind w:left="3171" w:hanging="480"/>
      </w:pPr>
    </w:lvl>
    <w:lvl w:ilvl="5" w:tplc="FFFFFFFF" w:tentative="1">
      <w:start w:val="1"/>
      <w:numFmt w:val="lowerRoman"/>
      <w:lvlText w:val="%6."/>
      <w:lvlJc w:val="right"/>
      <w:pPr>
        <w:ind w:left="3651" w:hanging="480"/>
      </w:pPr>
    </w:lvl>
    <w:lvl w:ilvl="6" w:tplc="FFFFFFFF" w:tentative="1">
      <w:start w:val="1"/>
      <w:numFmt w:val="decimal"/>
      <w:lvlText w:val="%7."/>
      <w:lvlJc w:val="left"/>
      <w:pPr>
        <w:ind w:left="4131" w:hanging="480"/>
      </w:pPr>
    </w:lvl>
    <w:lvl w:ilvl="7" w:tplc="FFFFFFFF" w:tentative="1">
      <w:start w:val="1"/>
      <w:numFmt w:val="ideographTraditional"/>
      <w:lvlText w:val="%8、"/>
      <w:lvlJc w:val="left"/>
      <w:pPr>
        <w:ind w:left="4611" w:hanging="480"/>
      </w:pPr>
    </w:lvl>
    <w:lvl w:ilvl="8" w:tplc="FFFFFFFF" w:tentative="1">
      <w:start w:val="1"/>
      <w:numFmt w:val="lowerRoman"/>
      <w:lvlText w:val="%9."/>
      <w:lvlJc w:val="right"/>
      <w:pPr>
        <w:ind w:left="5091" w:hanging="480"/>
      </w:pPr>
    </w:lvl>
  </w:abstractNum>
  <w:abstractNum w:abstractNumId="181">
    <w:nsid w:val="45F34836"/>
    <w:multiLevelType w:val="hybridMultilevel"/>
    <w:tmpl w:val="ECE00AFC"/>
    <w:lvl w:ilvl="0" w:tplc="1988DAEA">
      <w:start w:val="1"/>
      <w:numFmt w:val="decimal"/>
      <w:lvlText w:val="(%1)"/>
      <w:lvlJc w:val="left"/>
      <w:pPr>
        <w:ind w:left="410" w:hanging="4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2">
    <w:nsid w:val="472B1033"/>
    <w:multiLevelType w:val="hybridMultilevel"/>
    <w:tmpl w:val="B94060D0"/>
    <w:lvl w:ilvl="0" w:tplc="0409000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3">
    <w:nsid w:val="48B040A7"/>
    <w:multiLevelType w:val="hybridMultilevel"/>
    <w:tmpl w:val="EEA4A570"/>
    <w:lvl w:ilvl="0" w:tplc="FC3C153E">
      <w:start w:val="1"/>
      <w:numFmt w:val="decimal"/>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184">
    <w:nsid w:val="49ED4B4F"/>
    <w:multiLevelType w:val="hybridMultilevel"/>
    <w:tmpl w:val="CEB45FE0"/>
    <w:lvl w:ilvl="0" w:tplc="FFFFFFF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5">
    <w:nsid w:val="4BE259D8"/>
    <w:multiLevelType w:val="hybridMultilevel"/>
    <w:tmpl w:val="A57057FA"/>
    <w:lvl w:ilvl="0" w:tplc="6198978E">
      <w:start w:val="1"/>
      <w:numFmt w:val="lowerRoman"/>
      <w:lvlText w:val="%1)"/>
      <w:lvlJc w:val="left"/>
      <w:pPr>
        <w:ind w:left="360" w:hanging="360"/>
      </w:pPr>
      <w:rPr>
        <w:rFonts w:ascii="微軟正黑體" w:eastAsia="微軟正黑體" w:hAnsi="微軟正黑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6">
    <w:nsid w:val="4C0A5D0B"/>
    <w:multiLevelType w:val="hybridMultilevel"/>
    <w:tmpl w:val="7FE876A4"/>
    <w:lvl w:ilvl="0" w:tplc="D8F6EEDA">
      <w:start w:val="1"/>
      <w:numFmt w:val="upperLetter"/>
      <w:lvlText w:val="%1."/>
      <w:lvlJc w:val="left"/>
      <w:pPr>
        <w:ind w:left="32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7">
    <w:nsid w:val="4C3C65B6"/>
    <w:multiLevelType w:val="hybridMultilevel"/>
    <w:tmpl w:val="793C8712"/>
    <w:lvl w:ilvl="0" w:tplc="0409000F">
      <w:start w:val="1"/>
      <w:numFmt w:val="decimal"/>
      <w:lvlText w:val="%1."/>
      <w:lvlJc w:val="left"/>
      <w:pPr>
        <w:ind w:left="2464" w:hanging="480"/>
      </w:pPr>
    </w:lvl>
    <w:lvl w:ilvl="1" w:tplc="04090019" w:tentative="1">
      <w:start w:val="1"/>
      <w:numFmt w:val="ideographTraditional"/>
      <w:lvlText w:val="%2、"/>
      <w:lvlJc w:val="left"/>
      <w:pPr>
        <w:ind w:left="2944" w:hanging="480"/>
      </w:pPr>
    </w:lvl>
    <w:lvl w:ilvl="2" w:tplc="0409001B" w:tentative="1">
      <w:start w:val="1"/>
      <w:numFmt w:val="lowerRoman"/>
      <w:lvlText w:val="%3."/>
      <w:lvlJc w:val="right"/>
      <w:pPr>
        <w:ind w:left="3424" w:hanging="480"/>
      </w:pPr>
    </w:lvl>
    <w:lvl w:ilvl="3" w:tplc="0409000F" w:tentative="1">
      <w:start w:val="1"/>
      <w:numFmt w:val="decimal"/>
      <w:lvlText w:val="%4."/>
      <w:lvlJc w:val="left"/>
      <w:pPr>
        <w:ind w:left="3904" w:hanging="480"/>
      </w:pPr>
    </w:lvl>
    <w:lvl w:ilvl="4" w:tplc="04090019" w:tentative="1">
      <w:start w:val="1"/>
      <w:numFmt w:val="ideographTraditional"/>
      <w:lvlText w:val="%5、"/>
      <w:lvlJc w:val="left"/>
      <w:pPr>
        <w:ind w:left="4384" w:hanging="480"/>
      </w:pPr>
    </w:lvl>
    <w:lvl w:ilvl="5" w:tplc="0409001B" w:tentative="1">
      <w:start w:val="1"/>
      <w:numFmt w:val="lowerRoman"/>
      <w:lvlText w:val="%6."/>
      <w:lvlJc w:val="right"/>
      <w:pPr>
        <w:ind w:left="4864" w:hanging="480"/>
      </w:pPr>
    </w:lvl>
    <w:lvl w:ilvl="6" w:tplc="0409000F" w:tentative="1">
      <w:start w:val="1"/>
      <w:numFmt w:val="decimal"/>
      <w:lvlText w:val="%7."/>
      <w:lvlJc w:val="left"/>
      <w:pPr>
        <w:ind w:left="5344" w:hanging="480"/>
      </w:pPr>
    </w:lvl>
    <w:lvl w:ilvl="7" w:tplc="04090019" w:tentative="1">
      <w:start w:val="1"/>
      <w:numFmt w:val="ideographTraditional"/>
      <w:lvlText w:val="%8、"/>
      <w:lvlJc w:val="left"/>
      <w:pPr>
        <w:ind w:left="5824" w:hanging="480"/>
      </w:pPr>
    </w:lvl>
    <w:lvl w:ilvl="8" w:tplc="0409001B" w:tentative="1">
      <w:start w:val="1"/>
      <w:numFmt w:val="lowerRoman"/>
      <w:lvlText w:val="%9."/>
      <w:lvlJc w:val="right"/>
      <w:pPr>
        <w:ind w:left="6304" w:hanging="480"/>
      </w:pPr>
    </w:lvl>
  </w:abstractNum>
  <w:abstractNum w:abstractNumId="188">
    <w:nsid w:val="4C620B33"/>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9">
    <w:nsid w:val="4D9F08C6"/>
    <w:multiLevelType w:val="hybridMultilevel"/>
    <w:tmpl w:val="A7C80E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0">
    <w:nsid w:val="4F275B65"/>
    <w:multiLevelType w:val="hybridMultilevel"/>
    <w:tmpl w:val="53369086"/>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1">
    <w:nsid w:val="4F8859D9"/>
    <w:multiLevelType w:val="hybridMultilevel"/>
    <w:tmpl w:val="0AF82002"/>
    <w:lvl w:ilvl="0" w:tplc="E01EA2F4">
      <w:start w:val="1"/>
      <w:numFmt w:val="lowerRoman"/>
      <w:lvlText w:val="%1)"/>
      <w:lvlJc w:val="left"/>
      <w:pPr>
        <w:ind w:left="1364" w:hanging="720"/>
      </w:pPr>
      <w:rPr>
        <w:rFonts w:hint="default"/>
      </w:rPr>
    </w:lvl>
    <w:lvl w:ilvl="1" w:tplc="04090019" w:tentative="1">
      <w:start w:val="1"/>
      <w:numFmt w:val="ideographTraditional"/>
      <w:lvlText w:val="%2、"/>
      <w:lvlJc w:val="left"/>
      <w:pPr>
        <w:ind w:left="1604" w:hanging="480"/>
      </w:pPr>
    </w:lvl>
    <w:lvl w:ilvl="2" w:tplc="0409001B">
      <w:start w:val="1"/>
      <w:numFmt w:val="lowerRoman"/>
      <w:lvlText w:val="%3."/>
      <w:lvlJc w:val="right"/>
      <w:pPr>
        <w:ind w:left="2084" w:hanging="480"/>
      </w:pPr>
    </w:lvl>
    <w:lvl w:ilvl="3" w:tplc="0409000F">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92">
    <w:nsid w:val="4F9F5E63"/>
    <w:multiLevelType w:val="hybridMultilevel"/>
    <w:tmpl w:val="1BFE56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3">
    <w:nsid w:val="509F1A32"/>
    <w:multiLevelType w:val="hybridMultilevel"/>
    <w:tmpl w:val="645481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4">
    <w:nsid w:val="50FE57D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5">
    <w:nsid w:val="5132270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6">
    <w:nsid w:val="52303B8B"/>
    <w:multiLevelType w:val="multilevel"/>
    <w:tmpl w:val="8AFA31EA"/>
    <w:styleLink w:val="1"/>
    <w:lvl w:ilvl="0">
      <w:start w:val="1"/>
      <w:numFmt w:val="decimal"/>
      <w:lvlText w:val="%1."/>
      <w:lvlJc w:val="left"/>
      <w:pPr>
        <w:ind w:left="425" w:hanging="425"/>
      </w:pPr>
      <w:rPr>
        <w:rFonts w:hint="eastAsia"/>
      </w:rPr>
    </w:lvl>
    <w:lvl w:ilvl="1">
      <w:start w:val="1"/>
      <w:numFmt w:val="decimal"/>
      <w:lvlText w:val="%2."/>
      <w:lvlJc w:val="left"/>
      <w:pPr>
        <w:ind w:left="2464" w:hanging="480"/>
      </w:pPr>
    </w:lvl>
    <w:lvl w:ilvl="2">
      <w:start w:val="1"/>
      <w:numFmt w:val="decimal"/>
      <w:lvlText w:val="%3."/>
      <w:lvlJc w:val="left"/>
      <w:pPr>
        <w:ind w:left="1614" w:hanging="480"/>
      </w:pPr>
      <w:rPr>
        <w:rFonts w:hint="default"/>
      </w:rPr>
    </w:lvl>
    <w:lvl w:ilvl="3">
      <w:start w:val="1"/>
      <w:numFmt w:val="decimal"/>
      <w:lvlText w:val="%1.%2.%3.%4"/>
      <w:lvlJc w:val="left"/>
      <w:pPr>
        <w:ind w:left="2126" w:hanging="425"/>
      </w:pPr>
      <w:rPr>
        <w:rFonts w:hint="eastAsia"/>
      </w:rPr>
    </w:lvl>
    <w:lvl w:ilvl="4">
      <w:start w:val="1"/>
      <w:numFmt w:val="decimal"/>
      <w:lvlText w:val="%1.%2.%3.%4.%5"/>
      <w:lvlJc w:val="left"/>
      <w:pPr>
        <w:ind w:left="2693" w:hanging="425"/>
      </w:pPr>
      <w:rPr>
        <w:rFonts w:hint="eastAsia"/>
      </w:rPr>
    </w:lvl>
    <w:lvl w:ilvl="5">
      <w:start w:val="1"/>
      <w:numFmt w:val="decimal"/>
      <w:lvlText w:val="%1.%2.%3.%4.%5.%6"/>
      <w:lvlJc w:val="left"/>
      <w:pPr>
        <w:ind w:left="3260" w:hanging="425"/>
      </w:pPr>
      <w:rPr>
        <w:rFonts w:hint="eastAsia"/>
      </w:rPr>
    </w:lvl>
    <w:lvl w:ilvl="6">
      <w:start w:val="1"/>
      <w:numFmt w:val="decimal"/>
      <w:lvlText w:val="%1.%2.%3.%4.%5.%6.%7"/>
      <w:lvlJc w:val="left"/>
      <w:pPr>
        <w:ind w:left="3827" w:hanging="425"/>
      </w:pPr>
      <w:rPr>
        <w:rFonts w:hint="eastAsia"/>
      </w:rPr>
    </w:lvl>
    <w:lvl w:ilvl="7">
      <w:start w:val="1"/>
      <w:numFmt w:val="decimal"/>
      <w:lvlText w:val="%1.%2.%3.%4.%5.%6.%7.%8"/>
      <w:lvlJc w:val="left"/>
      <w:pPr>
        <w:ind w:left="4394" w:hanging="425"/>
      </w:pPr>
      <w:rPr>
        <w:rFonts w:hint="eastAsia"/>
      </w:rPr>
    </w:lvl>
    <w:lvl w:ilvl="8">
      <w:start w:val="1"/>
      <w:numFmt w:val="decimal"/>
      <w:lvlText w:val="%1.%2.%3.%4.%5.%6.%7.%8.%9"/>
      <w:lvlJc w:val="left"/>
      <w:pPr>
        <w:ind w:left="4961" w:hanging="425"/>
      </w:pPr>
      <w:rPr>
        <w:rFonts w:hint="eastAsia"/>
      </w:rPr>
    </w:lvl>
  </w:abstractNum>
  <w:abstractNum w:abstractNumId="197">
    <w:nsid w:val="527F26E1"/>
    <w:multiLevelType w:val="hybridMultilevel"/>
    <w:tmpl w:val="82B8667E"/>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8">
    <w:nsid w:val="52820836"/>
    <w:multiLevelType w:val="hybridMultilevel"/>
    <w:tmpl w:val="B282A85A"/>
    <w:lvl w:ilvl="0" w:tplc="0409000F">
      <w:start w:val="1"/>
      <w:numFmt w:val="decimal"/>
      <w:lvlText w:val="%1."/>
      <w:lvlJc w:val="left"/>
      <w:pPr>
        <w:ind w:left="480" w:hanging="480"/>
      </w:pPr>
      <w:rPr>
        <w:rFonts w:cs="Times New Roman"/>
        <w:b w:val="0"/>
        <w:bCs w:val="0"/>
        <w:i w:val="0"/>
        <w:iCs w:val="0"/>
        <w:caps w:val="0"/>
        <w:smallCaps w:val="0"/>
        <w:strike w:val="0"/>
        <w:dstrike w:val="0"/>
        <w:noProof w:val="0"/>
        <w:vanish w:val="0"/>
        <w:color w:val="000000"/>
        <w:spacing w:val="0"/>
        <w:position w:val="0"/>
        <w:u w:val="none"/>
        <w:vertAlign w:val="baseline"/>
        <w:em w:val="none"/>
      </w:rPr>
    </w:lvl>
    <w:lvl w:ilvl="1" w:tplc="51F6DFE8">
      <w:start w:val="1"/>
      <w:numFmt w:val="upperLetter"/>
      <w:lvlText w:val="%2."/>
      <w:lvlJc w:val="left"/>
      <w:pPr>
        <w:ind w:left="840" w:hanging="360"/>
      </w:pPr>
      <w:rPr>
        <w:rFonts w:hint="default"/>
      </w:rPr>
    </w:lvl>
    <w:lvl w:ilvl="2" w:tplc="FC3C153E">
      <w:start w:val="1"/>
      <w:numFmt w:val="decimal"/>
      <w:lvlText w:val="(%3)"/>
      <w:lvlJc w:val="left"/>
      <w:pPr>
        <w:ind w:left="1320" w:hanging="360"/>
      </w:pPr>
      <w:rPr>
        <w:rFonts w:hint="default"/>
      </w:rPr>
    </w:lvl>
    <w:lvl w:ilvl="3" w:tplc="E5D85496">
      <w:start w:val="1"/>
      <w:numFmt w:val="lowerRoman"/>
      <w:lvlText w:val="%4)"/>
      <w:lvlJc w:val="left"/>
      <w:pPr>
        <w:ind w:left="1920" w:hanging="48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9">
    <w:nsid w:val="531D3F59"/>
    <w:multiLevelType w:val="hybridMultilevel"/>
    <w:tmpl w:val="9148EBB8"/>
    <w:lvl w:ilvl="0" w:tplc="C3366DFA">
      <w:start w:val="1"/>
      <w:numFmt w:val="decimal"/>
      <w:lvlText w:val="(%1)"/>
      <w:lvlJc w:val="left"/>
      <w:pPr>
        <w:ind w:left="960" w:hanging="480"/>
      </w:pPr>
      <w:rPr>
        <w:rFonts w:ascii="微軟正黑體" w:eastAsia="微軟正黑體" w:hAnsi="微軟正黑體" w:cstheme="minorBidi" w:hint="default"/>
      </w:rPr>
    </w:lvl>
    <w:lvl w:ilvl="1" w:tplc="FFFFFFFF">
      <w:start w:val="1"/>
      <w:numFmt w:val="lowerRoman"/>
      <w:lvlText w:val="%2."/>
      <w:lvlJc w:val="right"/>
      <w:pPr>
        <w:ind w:left="960" w:hanging="480"/>
      </w:pPr>
    </w:lvl>
    <w:lvl w:ilvl="2" w:tplc="FFFFFFFF">
      <w:start w:val="1"/>
      <w:numFmt w:val="bullet"/>
      <w:lvlText w:val=""/>
      <w:lvlJc w:val="left"/>
      <w:pPr>
        <w:ind w:left="960" w:hanging="480"/>
      </w:pPr>
      <w:rPr>
        <w:rFonts w:ascii="Wingdings" w:hAnsi="Wingdings" w:hint="default"/>
      </w:rPr>
    </w:lvl>
    <w:lvl w:ilvl="3" w:tplc="FFFFFFFF">
      <w:start w:val="1"/>
      <w:numFmt w:val="decimal"/>
      <w:lvlText w:val="%4."/>
      <w:lvlJc w:val="left"/>
      <w:pPr>
        <w:ind w:left="960" w:hanging="480"/>
      </w:pPr>
    </w:lvl>
    <w:lvl w:ilvl="4" w:tplc="FFFFFFFF">
      <w:start w:val="1"/>
      <w:numFmt w:val="ideographTraditional"/>
      <w:lvlText w:val="%5、"/>
      <w:lvlJc w:val="left"/>
      <w:pPr>
        <w:ind w:left="2880" w:hanging="480"/>
      </w:pPr>
    </w:lvl>
    <w:lvl w:ilvl="5" w:tplc="B4C804D8">
      <w:start w:val="1"/>
      <w:numFmt w:val="lowerRoman"/>
      <w:lvlText w:val="%6)"/>
      <w:lvlJc w:val="left"/>
      <w:pPr>
        <w:ind w:left="3600" w:hanging="720"/>
      </w:pPr>
      <w:rPr>
        <w:rFonts w:hint="default"/>
      </w:r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00">
    <w:nsid w:val="533439A1"/>
    <w:multiLevelType w:val="hybridMultilevel"/>
    <w:tmpl w:val="D69A9302"/>
    <w:lvl w:ilvl="0" w:tplc="FFFFFFFF">
      <w:start w:val="1"/>
      <w:numFmt w:val="decimal"/>
      <w:lvlText w:val="%1."/>
      <w:lvlJc w:val="left"/>
      <w:pPr>
        <w:ind w:left="1189"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1">
    <w:nsid w:val="540B7F37"/>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2">
    <w:nsid w:val="54800519"/>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3">
    <w:nsid w:val="54C006F7"/>
    <w:multiLevelType w:val="hybridMultilevel"/>
    <w:tmpl w:val="973EA6A0"/>
    <w:lvl w:ilvl="0" w:tplc="31666E4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04">
    <w:nsid w:val="56943097"/>
    <w:multiLevelType w:val="hybridMultilevel"/>
    <w:tmpl w:val="A712C658"/>
    <w:lvl w:ilvl="0" w:tplc="E5D85496">
      <w:start w:val="1"/>
      <w:numFmt w:val="lowerRoman"/>
      <w:lvlText w:val="%1)"/>
      <w:lvlJc w:val="left"/>
      <w:pPr>
        <w:ind w:left="890" w:hanging="480"/>
      </w:pPr>
      <w:rPr>
        <w:rFonts w:hint="default"/>
      </w:rPr>
    </w:lvl>
    <w:lvl w:ilvl="1" w:tplc="04090019" w:tentative="1">
      <w:start w:val="1"/>
      <w:numFmt w:val="ideographTraditional"/>
      <w:lvlText w:val="%2、"/>
      <w:lvlJc w:val="left"/>
      <w:pPr>
        <w:ind w:left="1370" w:hanging="480"/>
      </w:pPr>
    </w:lvl>
    <w:lvl w:ilvl="2" w:tplc="0409001B" w:tentative="1">
      <w:start w:val="1"/>
      <w:numFmt w:val="lowerRoman"/>
      <w:lvlText w:val="%3."/>
      <w:lvlJc w:val="right"/>
      <w:pPr>
        <w:ind w:left="1850" w:hanging="480"/>
      </w:pPr>
    </w:lvl>
    <w:lvl w:ilvl="3" w:tplc="0409000F" w:tentative="1">
      <w:start w:val="1"/>
      <w:numFmt w:val="decimal"/>
      <w:lvlText w:val="%4."/>
      <w:lvlJc w:val="left"/>
      <w:pPr>
        <w:ind w:left="2330" w:hanging="480"/>
      </w:pPr>
    </w:lvl>
    <w:lvl w:ilvl="4" w:tplc="04090019" w:tentative="1">
      <w:start w:val="1"/>
      <w:numFmt w:val="ideographTraditional"/>
      <w:lvlText w:val="%5、"/>
      <w:lvlJc w:val="left"/>
      <w:pPr>
        <w:ind w:left="2810" w:hanging="480"/>
      </w:pPr>
    </w:lvl>
    <w:lvl w:ilvl="5" w:tplc="0409001B" w:tentative="1">
      <w:start w:val="1"/>
      <w:numFmt w:val="lowerRoman"/>
      <w:lvlText w:val="%6."/>
      <w:lvlJc w:val="right"/>
      <w:pPr>
        <w:ind w:left="3290" w:hanging="480"/>
      </w:pPr>
    </w:lvl>
    <w:lvl w:ilvl="6" w:tplc="0409000F" w:tentative="1">
      <w:start w:val="1"/>
      <w:numFmt w:val="decimal"/>
      <w:lvlText w:val="%7."/>
      <w:lvlJc w:val="left"/>
      <w:pPr>
        <w:ind w:left="3770" w:hanging="480"/>
      </w:pPr>
    </w:lvl>
    <w:lvl w:ilvl="7" w:tplc="04090019" w:tentative="1">
      <w:start w:val="1"/>
      <w:numFmt w:val="ideographTraditional"/>
      <w:lvlText w:val="%8、"/>
      <w:lvlJc w:val="left"/>
      <w:pPr>
        <w:ind w:left="4250" w:hanging="480"/>
      </w:pPr>
    </w:lvl>
    <w:lvl w:ilvl="8" w:tplc="0409001B" w:tentative="1">
      <w:start w:val="1"/>
      <w:numFmt w:val="lowerRoman"/>
      <w:lvlText w:val="%9."/>
      <w:lvlJc w:val="right"/>
      <w:pPr>
        <w:ind w:left="4730" w:hanging="480"/>
      </w:pPr>
    </w:lvl>
  </w:abstractNum>
  <w:abstractNum w:abstractNumId="205">
    <w:nsid w:val="56E30836"/>
    <w:multiLevelType w:val="hybridMultilevel"/>
    <w:tmpl w:val="4FF84B0C"/>
    <w:lvl w:ilvl="0" w:tplc="9A2654D2">
      <w:start w:val="1"/>
      <w:numFmt w:val="decimal"/>
      <w:lvlText w:val="(%1)"/>
      <w:lvlJc w:val="left"/>
      <w:pPr>
        <w:ind w:left="720" w:hanging="360"/>
      </w:pPr>
      <w:rPr>
        <w:rFonts w:ascii="微軟正黑體" w:eastAsia="微軟正黑體" w:hAnsi="微軟正黑體" w:cstheme="minorBidi"/>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06">
    <w:nsid w:val="56FA0C09"/>
    <w:multiLevelType w:val="hybridMultilevel"/>
    <w:tmpl w:val="684A7F0C"/>
    <w:lvl w:ilvl="0" w:tplc="C4B62B0E">
      <w:start w:val="1"/>
      <w:numFmt w:val="taiwaneseCountingThousand"/>
      <w:lvlText w:val="(%1)"/>
      <w:lvlJc w:val="left"/>
      <w:pPr>
        <w:ind w:left="1145" w:hanging="360"/>
      </w:pPr>
      <w:rPr>
        <w:rFonts w:hint="default"/>
      </w:rPr>
    </w:lvl>
    <w:lvl w:ilvl="1" w:tplc="FFFFFFFF" w:tentative="1">
      <w:start w:val="1"/>
      <w:numFmt w:val="ideographTraditional"/>
      <w:lvlText w:val="%2、"/>
      <w:lvlJc w:val="left"/>
      <w:pPr>
        <w:ind w:left="1745" w:hanging="480"/>
      </w:pPr>
    </w:lvl>
    <w:lvl w:ilvl="2" w:tplc="FFFFFFFF" w:tentative="1">
      <w:start w:val="1"/>
      <w:numFmt w:val="lowerRoman"/>
      <w:lvlText w:val="%3."/>
      <w:lvlJc w:val="right"/>
      <w:pPr>
        <w:ind w:left="2225" w:hanging="480"/>
      </w:pPr>
    </w:lvl>
    <w:lvl w:ilvl="3" w:tplc="FFFFFFFF" w:tentative="1">
      <w:start w:val="1"/>
      <w:numFmt w:val="decimal"/>
      <w:lvlText w:val="%4."/>
      <w:lvlJc w:val="left"/>
      <w:pPr>
        <w:ind w:left="2705" w:hanging="480"/>
      </w:pPr>
    </w:lvl>
    <w:lvl w:ilvl="4" w:tplc="FFFFFFFF" w:tentative="1">
      <w:start w:val="1"/>
      <w:numFmt w:val="ideographTraditional"/>
      <w:lvlText w:val="%5、"/>
      <w:lvlJc w:val="left"/>
      <w:pPr>
        <w:ind w:left="3185" w:hanging="480"/>
      </w:pPr>
    </w:lvl>
    <w:lvl w:ilvl="5" w:tplc="FFFFFFFF" w:tentative="1">
      <w:start w:val="1"/>
      <w:numFmt w:val="lowerRoman"/>
      <w:lvlText w:val="%6."/>
      <w:lvlJc w:val="right"/>
      <w:pPr>
        <w:ind w:left="3665" w:hanging="480"/>
      </w:pPr>
    </w:lvl>
    <w:lvl w:ilvl="6" w:tplc="FFFFFFFF" w:tentative="1">
      <w:start w:val="1"/>
      <w:numFmt w:val="decimal"/>
      <w:lvlText w:val="%7."/>
      <w:lvlJc w:val="left"/>
      <w:pPr>
        <w:ind w:left="4145" w:hanging="480"/>
      </w:pPr>
    </w:lvl>
    <w:lvl w:ilvl="7" w:tplc="FFFFFFFF" w:tentative="1">
      <w:start w:val="1"/>
      <w:numFmt w:val="ideographTraditional"/>
      <w:lvlText w:val="%8、"/>
      <w:lvlJc w:val="left"/>
      <w:pPr>
        <w:ind w:left="4625" w:hanging="480"/>
      </w:pPr>
    </w:lvl>
    <w:lvl w:ilvl="8" w:tplc="FFFFFFFF" w:tentative="1">
      <w:start w:val="1"/>
      <w:numFmt w:val="lowerRoman"/>
      <w:lvlText w:val="%9."/>
      <w:lvlJc w:val="right"/>
      <w:pPr>
        <w:ind w:left="5105" w:hanging="480"/>
      </w:pPr>
    </w:lvl>
  </w:abstractNum>
  <w:abstractNum w:abstractNumId="207">
    <w:nsid w:val="578839F1"/>
    <w:multiLevelType w:val="hybridMultilevel"/>
    <w:tmpl w:val="4A5033FC"/>
    <w:lvl w:ilvl="0" w:tplc="90742F56">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8">
    <w:nsid w:val="58516293"/>
    <w:multiLevelType w:val="hybridMultilevel"/>
    <w:tmpl w:val="399A5CC6"/>
    <w:lvl w:ilvl="0" w:tplc="FFFFFFFF">
      <w:start w:val="1"/>
      <w:numFmt w:val="upperLetter"/>
      <w:lvlText w:val="%1."/>
      <w:lvlJc w:val="left"/>
      <w:pPr>
        <w:ind w:left="21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9">
    <w:nsid w:val="58C67138"/>
    <w:multiLevelType w:val="hybridMultilevel"/>
    <w:tmpl w:val="771E1D46"/>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0">
    <w:nsid w:val="58ED35CC"/>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1">
    <w:nsid w:val="598A4829"/>
    <w:multiLevelType w:val="hybridMultilevel"/>
    <w:tmpl w:val="5CE8B47E"/>
    <w:lvl w:ilvl="0" w:tplc="FC3C153E">
      <w:start w:val="1"/>
      <w:numFmt w:val="decimal"/>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212">
    <w:nsid w:val="59BC552B"/>
    <w:multiLevelType w:val="multilevel"/>
    <w:tmpl w:val="5532F8FE"/>
    <w:lvl w:ilvl="0">
      <w:start w:val="1"/>
      <w:numFmt w:val="decimal"/>
      <w:lvlText w:val="%1."/>
      <w:lvlJc w:val="left"/>
      <w:pPr>
        <w:ind w:left="360" w:hanging="360"/>
      </w:pPr>
      <w:rPr>
        <w:rFonts w:hint="eastAsia"/>
      </w:rPr>
    </w:lvl>
    <w:lvl w:ilvl="1">
      <w:start w:val="3"/>
      <w:numFmt w:val="decimal"/>
      <w:isLgl/>
      <w:lvlText w:val="%1.%2"/>
      <w:lvlJc w:val="left"/>
      <w:pPr>
        <w:ind w:left="980" w:hanging="980"/>
      </w:pPr>
      <w:rPr>
        <w:rFonts w:hint="default"/>
      </w:rPr>
    </w:lvl>
    <w:lvl w:ilvl="2">
      <w:start w:val="27"/>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3">
    <w:nsid w:val="5A6C19F7"/>
    <w:multiLevelType w:val="hybridMultilevel"/>
    <w:tmpl w:val="BAAC0858"/>
    <w:lvl w:ilvl="0" w:tplc="0409000F">
      <w:start w:val="1"/>
      <w:numFmt w:val="decimal"/>
      <w:lvlText w:val="%1."/>
      <w:lvlJc w:val="left"/>
      <w:pPr>
        <w:ind w:left="840" w:hanging="480"/>
      </w:pPr>
      <w:rPr>
        <w:rFonts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214">
    <w:nsid w:val="5A900644"/>
    <w:multiLevelType w:val="hybridMultilevel"/>
    <w:tmpl w:val="F92E16A2"/>
    <w:lvl w:ilvl="0" w:tplc="FC3C153E">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5">
    <w:nsid w:val="5B3668DB"/>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6">
    <w:nsid w:val="5C3075D7"/>
    <w:multiLevelType w:val="hybridMultilevel"/>
    <w:tmpl w:val="660AF93A"/>
    <w:lvl w:ilvl="0" w:tplc="C3366DFA">
      <w:start w:val="1"/>
      <w:numFmt w:val="decimal"/>
      <w:lvlText w:val="(%1)"/>
      <w:lvlJc w:val="left"/>
      <w:pPr>
        <w:ind w:left="960" w:hanging="480"/>
      </w:pPr>
      <w:rPr>
        <w:rFonts w:ascii="微軟正黑體" w:eastAsia="微軟正黑體" w:hAnsi="微軟正黑體" w:cstheme="minorBidi"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217">
    <w:nsid w:val="5C6D1E05"/>
    <w:multiLevelType w:val="hybridMultilevel"/>
    <w:tmpl w:val="399A5CC6"/>
    <w:lvl w:ilvl="0" w:tplc="FFFFFFFF">
      <w:start w:val="1"/>
      <w:numFmt w:val="upperLetter"/>
      <w:lvlText w:val="%1."/>
      <w:lvlJc w:val="left"/>
      <w:pPr>
        <w:ind w:left="21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8">
    <w:nsid w:val="5D205E65"/>
    <w:multiLevelType w:val="hybridMultilevel"/>
    <w:tmpl w:val="69708E5C"/>
    <w:lvl w:ilvl="0" w:tplc="5B2C2D54">
      <w:start w:val="1"/>
      <w:numFmt w:val="upperLetter"/>
      <w:lvlText w:val="%1."/>
      <w:lvlJc w:val="left"/>
      <w:pPr>
        <w:ind w:left="1597" w:hanging="360"/>
      </w:pPr>
      <w:rPr>
        <w:rFonts w:hint="default"/>
      </w:rPr>
    </w:lvl>
    <w:lvl w:ilvl="1" w:tplc="04090019" w:tentative="1">
      <w:start w:val="1"/>
      <w:numFmt w:val="ideographTraditional"/>
      <w:lvlText w:val="%2、"/>
      <w:lvlJc w:val="left"/>
      <w:pPr>
        <w:ind w:left="2197" w:hanging="480"/>
      </w:pPr>
    </w:lvl>
    <w:lvl w:ilvl="2" w:tplc="0409001B" w:tentative="1">
      <w:start w:val="1"/>
      <w:numFmt w:val="lowerRoman"/>
      <w:lvlText w:val="%3."/>
      <w:lvlJc w:val="right"/>
      <w:pPr>
        <w:ind w:left="2677" w:hanging="480"/>
      </w:pPr>
    </w:lvl>
    <w:lvl w:ilvl="3" w:tplc="0409000F" w:tentative="1">
      <w:start w:val="1"/>
      <w:numFmt w:val="decimal"/>
      <w:lvlText w:val="%4."/>
      <w:lvlJc w:val="left"/>
      <w:pPr>
        <w:ind w:left="3157" w:hanging="480"/>
      </w:pPr>
    </w:lvl>
    <w:lvl w:ilvl="4" w:tplc="04090019" w:tentative="1">
      <w:start w:val="1"/>
      <w:numFmt w:val="ideographTraditional"/>
      <w:lvlText w:val="%5、"/>
      <w:lvlJc w:val="left"/>
      <w:pPr>
        <w:ind w:left="3637" w:hanging="480"/>
      </w:pPr>
    </w:lvl>
    <w:lvl w:ilvl="5" w:tplc="0409001B" w:tentative="1">
      <w:start w:val="1"/>
      <w:numFmt w:val="lowerRoman"/>
      <w:lvlText w:val="%6."/>
      <w:lvlJc w:val="right"/>
      <w:pPr>
        <w:ind w:left="4117" w:hanging="480"/>
      </w:pPr>
    </w:lvl>
    <w:lvl w:ilvl="6" w:tplc="0409000F" w:tentative="1">
      <w:start w:val="1"/>
      <w:numFmt w:val="decimal"/>
      <w:lvlText w:val="%7."/>
      <w:lvlJc w:val="left"/>
      <w:pPr>
        <w:ind w:left="4597" w:hanging="480"/>
      </w:pPr>
    </w:lvl>
    <w:lvl w:ilvl="7" w:tplc="04090019" w:tentative="1">
      <w:start w:val="1"/>
      <w:numFmt w:val="ideographTraditional"/>
      <w:lvlText w:val="%8、"/>
      <w:lvlJc w:val="left"/>
      <w:pPr>
        <w:ind w:left="5077" w:hanging="480"/>
      </w:pPr>
    </w:lvl>
    <w:lvl w:ilvl="8" w:tplc="0409001B" w:tentative="1">
      <w:start w:val="1"/>
      <w:numFmt w:val="lowerRoman"/>
      <w:lvlText w:val="%9."/>
      <w:lvlJc w:val="right"/>
      <w:pPr>
        <w:ind w:left="5557" w:hanging="480"/>
      </w:pPr>
    </w:lvl>
  </w:abstractNum>
  <w:abstractNum w:abstractNumId="219">
    <w:nsid w:val="5D6706C2"/>
    <w:multiLevelType w:val="hybridMultilevel"/>
    <w:tmpl w:val="DF7E7B82"/>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0">
    <w:nsid w:val="5E871873"/>
    <w:multiLevelType w:val="hybridMultilevel"/>
    <w:tmpl w:val="54140720"/>
    <w:lvl w:ilvl="0" w:tplc="B02AC1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1">
    <w:nsid w:val="5F40655C"/>
    <w:multiLevelType w:val="hybridMultilevel"/>
    <w:tmpl w:val="399A5CC6"/>
    <w:lvl w:ilvl="0" w:tplc="FFFFFFFF">
      <w:start w:val="1"/>
      <w:numFmt w:val="upperLetter"/>
      <w:lvlText w:val="%1."/>
      <w:lvlJc w:val="left"/>
      <w:pPr>
        <w:ind w:left="21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2">
    <w:nsid w:val="5F68516C"/>
    <w:multiLevelType w:val="hybridMultilevel"/>
    <w:tmpl w:val="E66A06B0"/>
    <w:lvl w:ilvl="0" w:tplc="04090003">
      <w:start w:val="1"/>
      <w:numFmt w:val="decimal"/>
      <w:lvlText w:val="%1."/>
      <w:lvlJc w:val="left"/>
      <w:pPr>
        <w:ind w:left="480" w:hanging="480"/>
      </w:pPr>
      <w:rPr>
        <w:rFonts w:ascii="Times New Roman" w:eastAsia="標楷體" w:hAnsi="Times New Roman" w:hint="default"/>
        <w:b w:val="0"/>
        <w:i w:val="0"/>
        <w:color w:val="auto"/>
        <w:sz w:val="28"/>
        <w:szCs w:val="28"/>
        <w:u w:val="none"/>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3">
    <w:nsid w:val="5F7E371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4">
    <w:nsid w:val="5F9D4EB7"/>
    <w:multiLevelType w:val="hybridMultilevel"/>
    <w:tmpl w:val="86087D60"/>
    <w:lvl w:ilvl="0" w:tplc="FFFFFFFF">
      <w:start w:val="1"/>
      <w:numFmt w:val="decimal"/>
      <w:lvlText w:val="(%1)"/>
      <w:lvlJc w:val="left"/>
      <w:pPr>
        <w:ind w:left="480" w:hanging="480"/>
      </w:pPr>
      <w:rPr>
        <w:rFonts w:hint="default"/>
      </w:rPr>
    </w:lvl>
    <w:lvl w:ilvl="1" w:tplc="FFFFFFFF">
      <w:start w:val="1"/>
      <w:numFmt w:val="lowerRoman"/>
      <w:lvlText w:val="%2."/>
      <w:lvlJc w:val="right"/>
      <w:pPr>
        <w:ind w:left="480" w:hanging="480"/>
      </w:pPr>
    </w:lvl>
    <w:lvl w:ilvl="2" w:tplc="FFFFFFFF">
      <w:start w:val="1"/>
      <w:numFmt w:val="bullet"/>
      <w:lvlText w:val=""/>
      <w:lvlJc w:val="left"/>
      <w:pPr>
        <w:ind w:left="480" w:hanging="480"/>
      </w:pPr>
      <w:rPr>
        <w:rFonts w:ascii="Wingdings" w:hAnsi="Wingdings" w:hint="default"/>
      </w:rPr>
    </w:lvl>
    <w:lvl w:ilvl="3" w:tplc="FFFFFFFF">
      <w:start w:val="1"/>
      <w:numFmt w:val="decimal"/>
      <w:lvlText w:val="%4."/>
      <w:lvlJc w:val="left"/>
      <w:pPr>
        <w:ind w:left="1920" w:hanging="480"/>
      </w:pPr>
    </w:lvl>
    <w:lvl w:ilvl="4" w:tplc="FFFFFFFF">
      <w:start w:val="1"/>
      <w:numFmt w:val="ideographTraditional"/>
      <w:lvlText w:val="%5、"/>
      <w:lvlJc w:val="left"/>
      <w:pPr>
        <w:ind w:left="2400" w:hanging="480"/>
      </w:pPr>
    </w:lvl>
    <w:lvl w:ilvl="5" w:tplc="04090001">
      <w:start w:val="1"/>
      <w:numFmt w:val="bullet"/>
      <w:lvlText w:val=""/>
      <w:lvlJc w:val="left"/>
      <w:pPr>
        <w:ind w:left="480" w:hanging="480"/>
      </w:pPr>
      <w:rPr>
        <w:rFonts w:ascii="Wingdings" w:hAnsi="Wingdings" w:hint="default"/>
      </w:r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5">
    <w:nsid w:val="5FE17FD9"/>
    <w:multiLevelType w:val="hybridMultilevel"/>
    <w:tmpl w:val="AACCDCCA"/>
    <w:lvl w:ilvl="0" w:tplc="2D0206A8">
      <w:start w:val="1"/>
      <w:numFmt w:val="lowerRoman"/>
      <w:lvlText w:val="%1)"/>
      <w:lvlJc w:val="left"/>
      <w:pPr>
        <w:ind w:left="360" w:hanging="360"/>
      </w:pPr>
      <w:rPr>
        <w:rFonts w:ascii="微軟正黑體" w:eastAsia="微軟正黑體" w:hAnsi="微軟正黑體" w:cstheme="minorBidi"/>
      </w:rPr>
    </w:lvl>
    <w:lvl w:ilvl="1" w:tplc="5910503C">
      <w:start w:val="1"/>
      <w:numFmt w:val="decimal"/>
      <w:lvlText w:val="%2."/>
      <w:lvlJc w:val="left"/>
      <w:pPr>
        <w:ind w:left="840" w:hanging="360"/>
      </w:pPr>
      <w:rPr>
        <w:rFonts w:hint="default"/>
      </w:rPr>
    </w:lvl>
    <w:lvl w:ilvl="2" w:tplc="90742F56">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6">
    <w:nsid w:val="60D46236"/>
    <w:multiLevelType w:val="hybridMultilevel"/>
    <w:tmpl w:val="55B203AA"/>
    <w:lvl w:ilvl="0" w:tplc="FC3C153E">
      <w:start w:val="1"/>
      <w:numFmt w:val="decimal"/>
      <w:lvlText w:val="(%1)"/>
      <w:lvlJc w:val="left"/>
      <w:pPr>
        <w:ind w:left="760" w:hanging="480"/>
      </w:pPr>
      <w:rPr>
        <w:rFonts w:hint="default"/>
      </w:rPr>
    </w:lvl>
    <w:lvl w:ilvl="1" w:tplc="FFFFFFFF" w:tentative="1">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227">
    <w:nsid w:val="60DD543B"/>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8">
    <w:nsid w:val="61123163"/>
    <w:multiLevelType w:val="multilevel"/>
    <w:tmpl w:val="C316C6CC"/>
    <w:lvl w:ilvl="0">
      <w:start w:val="1"/>
      <w:numFmt w:val="decimal"/>
      <w:isLgl/>
      <w:lvlText w:val="%1"/>
      <w:lvlJc w:val="left"/>
      <w:pPr>
        <w:ind w:left="425" w:hanging="425"/>
      </w:pPr>
      <w:rPr>
        <w:rFonts w:hint="default"/>
      </w:rPr>
    </w:lvl>
    <w:lvl w:ilvl="1">
      <w:start w:val="1"/>
      <w:numFmt w:val="decimal"/>
      <w:pStyle w:val="10"/>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9">
    <w:nsid w:val="611D6F92"/>
    <w:multiLevelType w:val="hybridMultilevel"/>
    <w:tmpl w:val="F6085BAE"/>
    <w:lvl w:ilvl="0" w:tplc="D512D372">
      <w:start w:val="1"/>
      <w:numFmt w:val="decimal"/>
      <w:lvlText w:val="%1."/>
      <w:lvlJc w:val="left"/>
      <w:pPr>
        <w:ind w:left="840" w:hanging="360"/>
      </w:pPr>
      <w:rPr>
        <w:rFonts w:hint="default"/>
      </w:rPr>
    </w:lvl>
    <w:lvl w:ilvl="1" w:tplc="04090019" w:tentative="1">
      <w:start w:val="1"/>
      <w:numFmt w:val="ideographTraditional"/>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ideographTraditional"/>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ideographTraditional"/>
      <w:lvlText w:val="%8、"/>
      <w:lvlJc w:val="left"/>
      <w:pPr>
        <w:ind w:left="3480" w:hanging="480"/>
      </w:pPr>
    </w:lvl>
    <w:lvl w:ilvl="8" w:tplc="0409001B" w:tentative="1">
      <w:start w:val="1"/>
      <w:numFmt w:val="lowerRoman"/>
      <w:lvlText w:val="%9."/>
      <w:lvlJc w:val="right"/>
      <w:pPr>
        <w:ind w:left="3960" w:hanging="480"/>
      </w:pPr>
    </w:lvl>
  </w:abstractNum>
  <w:abstractNum w:abstractNumId="230">
    <w:nsid w:val="61AB20F5"/>
    <w:multiLevelType w:val="hybridMultilevel"/>
    <w:tmpl w:val="42A2C33C"/>
    <w:lvl w:ilvl="0" w:tplc="70C4996E">
      <w:start w:val="4"/>
      <w:numFmt w:val="decimal"/>
      <w:lvlText w:val="(%1)"/>
      <w:lvlJc w:val="left"/>
      <w:pPr>
        <w:ind w:left="84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1">
    <w:nsid w:val="62F8024F"/>
    <w:multiLevelType w:val="multilevel"/>
    <w:tmpl w:val="6E9E2332"/>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15"/>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2">
    <w:nsid w:val="630C1926"/>
    <w:multiLevelType w:val="hybridMultilevel"/>
    <w:tmpl w:val="DBD4CF70"/>
    <w:lvl w:ilvl="0" w:tplc="2AF43B7A">
      <w:start w:val="9"/>
      <w:numFmt w:val="decimal"/>
      <w:lvlText w:val="(%1)"/>
      <w:lvlJc w:val="left"/>
      <w:pPr>
        <w:ind w:left="96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3">
    <w:nsid w:val="63586F51"/>
    <w:multiLevelType w:val="hybridMultilevel"/>
    <w:tmpl w:val="A3FC96F0"/>
    <w:lvl w:ilvl="0" w:tplc="0409000F">
      <w:start w:val="1"/>
      <w:numFmt w:val="decimal"/>
      <w:lvlText w:val="%1."/>
      <w:lvlJc w:val="left"/>
      <w:pPr>
        <w:ind w:left="1320" w:hanging="48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34">
    <w:nsid w:val="63D52332"/>
    <w:multiLevelType w:val="hybridMultilevel"/>
    <w:tmpl w:val="F266ED34"/>
    <w:lvl w:ilvl="0" w:tplc="99E43FD0">
      <w:start w:val="1"/>
      <w:numFmt w:val="decimal"/>
      <w:lvlText w:val="(%1)"/>
      <w:lvlJc w:val="left"/>
      <w:pPr>
        <w:ind w:left="720" w:hanging="360"/>
      </w:pPr>
      <w:rPr>
        <w:rFonts w:ascii="微軟正黑體" w:eastAsia="微軟正黑體" w:hAnsi="微軟正黑體" w:cstheme="minorBidi"/>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5">
    <w:nsid w:val="64B37C57"/>
    <w:multiLevelType w:val="hybridMultilevel"/>
    <w:tmpl w:val="225EE596"/>
    <w:lvl w:ilvl="0" w:tplc="FFFFFFFF">
      <w:start w:val="1"/>
      <w:numFmt w:val="lowerRoman"/>
      <w:lvlText w:val="%1)"/>
      <w:lvlJc w:val="left"/>
      <w:pPr>
        <w:ind w:left="360" w:hanging="360"/>
      </w:pPr>
      <w:rPr>
        <w:rFonts w:ascii="微軟正黑體" w:eastAsia="微軟正黑體" w:hAnsi="微軟正黑體" w:cstheme="minorBidi"/>
      </w:rPr>
    </w:lvl>
    <w:lvl w:ilvl="1" w:tplc="FFFFFFFF">
      <w:start w:val="1"/>
      <w:numFmt w:val="decimal"/>
      <w:lvlText w:val="%2."/>
      <w:lvlJc w:val="left"/>
      <w:pPr>
        <w:ind w:left="840" w:hanging="360"/>
      </w:pPr>
      <w:rPr>
        <w:rFonts w:hint="default"/>
      </w:rPr>
    </w:lvl>
    <w:lvl w:ilvl="2" w:tplc="90742F56">
      <w:start w:val="1"/>
      <w:numFmt w:val="decimal"/>
      <w:lvlText w:val="(%3)"/>
      <w:lvlJc w:val="left"/>
      <w:pPr>
        <w:ind w:left="1440" w:hanging="480"/>
      </w:pPr>
      <w:rPr>
        <w:rFonts w:hint="eastAsia"/>
      </w:rPr>
    </w:lvl>
    <w:lvl w:ilvl="3" w:tplc="DF9A9398">
      <w:start w:val="1"/>
      <w:numFmt w:val="upperLetter"/>
      <w:lvlText w:val="(%4)"/>
      <w:lvlJc w:val="left"/>
      <w:pPr>
        <w:ind w:left="1840" w:hanging="400"/>
      </w:pPr>
      <w:rPr>
        <w:rFonts w:hint="default"/>
      </w:rPr>
    </w:lvl>
    <w:lvl w:ilvl="4" w:tplc="04090003">
      <w:start w:val="1"/>
      <w:numFmt w:val="bullet"/>
      <w:lvlText w:val=""/>
      <w:lvlJc w:val="left"/>
      <w:pPr>
        <w:ind w:left="480" w:hanging="480"/>
      </w:pPr>
      <w:rPr>
        <w:rFonts w:ascii="Wingdings" w:hAnsi="Wingding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6">
    <w:nsid w:val="6502540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7">
    <w:nsid w:val="654A022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8">
    <w:nsid w:val="65857D80"/>
    <w:multiLevelType w:val="hybridMultilevel"/>
    <w:tmpl w:val="AB86C2BA"/>
    <w:lvl w:ilvl="0" w:tplc="3A0642C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9">
    <w:nsid w:val="659854D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0">
    <w:nsid w:val="659A7FC4"/>
    <w:multiLevelType w:val="hybridMultilevel"/>
    <w:tmpl w:val="AACCDCCA"/>
    <w:lvl w:ilvl="0" w:tplc="FFFFFFFF">
      <w:start w:val="1"/>
      <w:numFmt w:val="lowerRoman"/>
      <w:lvlText w:val="%1)"/>
      <w:lvlJc w:val="left"/>
      <w:pPr>
        <w:ind w:left="360" w:hanging="360"/>
      </w:pPr>
      <w:rPr>
        <w:rFonts w:ascii="微軟正黑體" w:eastAsia="微軟正黑體" w:hAnsi="微軟正黑體" w:cstheme="minorBidi"/>
      </w:rPr>
    </w:lvl>
    <w:lvl w:ilvl="1" w:tplc="FFFFFFFF">
      <w:start w:val="1"/>
      <w:numFmt w:val="decimal"/>
      <w:lvlText w:val="%2."/>
      <w:lvlJc w:val="left"/>
      <w:pPr>
        <w:ind w:left="840" w:hanging="360"/>
      </w:pPr>
      <w:rPr>
        <w:rFonts w:hint="default"/>
      </w:rPr>
    </w:lvl>
    <w:lvl w:ilvl="2" w:tplc="FFFFFFFF">
      <w:start w:val="1"/>
      <w:numFmt w:val="decimal"/>
      <w:lvlText w:val="(%3)"/>
      <w:lvlJc w:val="left"/>
      <w:pPr>
        <w:ind w:left="1440" w:hanging="480"/>
      </w:pPr>
      <w:rPr>
        <w:rFonts w:hint="eastAsia"/>
      </w:rPr>
    </w:lvl>
    <w:lvl w:ilvl="3" w:tplc="FFFFFFFF" w:tentative="1">
      <w:start w:val="1"/>
      <w:numFmt w:val="decimal"/>
      <w:lvlText w:val="%4."/>
      <w:lvlJc w:val="left"/>
      <w:pPr>
        <w:ind w:left="1920" w:hanging="480"/>
      </w:pPr>
    </w:lvl>
    <w:lvl w:ilvl="4" w:tplc="FFFFFFFF">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1">
    <w:nsid w:val="65CD4076"/>
    <w:multiLevelType w:val="hybridMultilevel"/>
    <w:tmpl w:val="49D03B2A"/>
    <w:lvl w:ilvl="0" w:tplc="082AA990">
      <w:start w:val="1"/>
      <w:numFmt w:val="decimal"/>
      <w:lvlText w:val="%1."/>
      <w:lvlJc w:val="left"/>
      <w:pPr>
        <w:ind w:left="720" w:hanging="360"/>
      </w:pPr>
    </w:lvl>
    <w:lvl w:ilvl="1" w:tplc="93F813A0">
      <w:start w:val="1"/>
      <w:numFmt w:val="decimal"/>
      <w:lvlText w:val="%2."/>
      <w:lvlJc w:val="left"/>
      <w:pPr>
        <w:ind w:left="720" w:hanging="360"/>
      </w:pPr>
    </w:lvl>
    <w:lvl w:ilvl="2" w:tplc="45DA2DE4">
      <w:start w:val="1"/>
      <w:numFmt w:val="decimal"/>
      <w:lvlText w:val="%3."/>
      <w:lvlJc w:val="left"/>
      <w:pPr>
        <w:ind w:left="720" w:hanging="360"/>
      </w:pPr>
    </w:lvl>
    <w:lvl w:ilvl="3" w:tplc="CF92C58C">
      <w:start w:val="1"/>
      <w:numFmt w:val="decimal"/>
      <w:lvlText w:val="%4."/>
      <w:lvlJc w:val="left"/>
      <w:pPr>
        <w:ind w:left="720" w:hanging="360"/>
      </w:pPr>
    </w:lvl>
    <w:lvl w:ilvl="4" w:tplc="27F8BAD6">
      <w:start w:val="1"/>
      <w:numFmt w:val="decimal"/>
      <w:lvlText w:val="%5."/>
      <w:lvlJc w:val="left"/>
      <w:pPr>
        <w:ind w:left="720" w:hanging="360"/>
      </w:pPr>
    </w:lvl>
    <w:lvl w:ilvl="5" w:tplc="4AA29EB6">
      <w:start w:val="1"/>
      <w:numFmt w:val="decimal"/>
      <w:lvlText w:val="%6."/>
      <w:lvlJc w:val="left"/>
      <w:pPr>
        <w:ind w:left="720" w:hanging="360"/>
      </w:pPr>
    </w:lvl>
    <w:lvl w:ilvl="6" w:tplc="2DB85700">
      <w:start w:val="1"/>
      <w:numFmt w:val="decimal"/>
      <w:lvlText w:val="%7."/>
      <w:lvlJc w:val="left"/>
      <w:pPr>
        <w:ind w:left="720" w:hanging="360"/>
      </w:pPr>
    </w:lvl>
    <w:lvl w:ilvl="7" w:tplc="295E6C2C">
      <w:start w:val="1"/>
      <w:numFmt w:val="decimal"/>
      <w:lvlText w:val="%8."/>
      <w:lvlJc w:val="left"/>
      <w:pPr>
        <w:ind w:left="720" w:hanging="360"/>
      </w:pPr>
    </w:lvl>
    <w:lvl w:ilvl="8" w:tplc="2FDA1568">
      <w:start w:val="1"/>
      <w:numFmt w:val="decimal"/>
      <w:lvlText w:val="%9."/>
      <w:lvlJc w:val="left"/>
      <w:pPr>
        <w:ind w:left="720" w:hanging="360"/>
      </w:pPr>
    </w:lvl>
  </w:abstractNum>
  <w:abstractNum w:abstractNumId="242">
    <w:nsid w:val="65D44716"/>
    <w:multiLevelType w:val="hybridMultilevel"/>
    <w:tmpl w:val="910A9CAC"/>
    <w:lvl w:ilvl="0" w:tplc="F438BF54">
      <w:start w:val="1"/>
      <w:numFmt w:val="lowerRoman"/>
      <w:lvlText w:val="%1)"/>
      <w:lvlJc w:val="left"/>
      <w:pPr>
        <w:ind w:left="360" w:hanging="360"/>
      </w:pPr>
      <w:rPr>
        <w:rFonts w:ascii="微軟正黑體" w:eastAsia="微軟正黑體" w:hAnsi="微軟正黑體"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3">
    <w:nsid w:val="662E336A"/>
    <w:multiLevelType w:val="hybridMultilevel"/>
    <w:tmpl w:val="2772BA58"/>
    <w:lvl w:ilvl="0" w:tplc="E48438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4">
    <w:nsid w:val="69273E9C"/>
    <w:multiLevelType w:val="hybridMultilevel"/>
    <w:tmpl w:val="4F4A3906"/>
    <w:lvl w:ilvl="0" w:tplc="B02AC176">
      <w:start w:val="1"/>
      <w:numFmt w:val="decimal"/>
      <w:lvlText w:val="%1."/>
      <w:lvlJc w:val="left"/>
      <w:pPr>
        <w:ind w:left="1211" w:hanging="360"/>
      </w:pPr>
      <w:rPr>
        <w:rFonts w:hint="default"/>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45">
    <w:nsid w:val="696E71BD"/>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6">
    <w:nsid w:val="69C9053F"/>
    <w:multiLevelType w:val="hybridMultilevel"/>
    <w:tmpl w:val="F2B6E740"/>
    <w:lvl w:ilvl="0" w:tplc="C3366DFA">
      <w:start w:val="1"/>
      <w:numFmt w:val="decimal"/>
      <w:lvlText w:val="(%1)"/>
      <w:lvlJc w:val="left"/>
      <w:pPr>
        <w:ind w:left="1320" w:hanging="480"/>
      </w:pPr>
      <w:rPr>
        <w:rFonts w:ascii="微軟正黑體" w:eastAsia="微軟正黑體" w:hAnsi="微軟正黑體" w:cstheme="minorBidi"/>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47">
    <w:nsid w:val="69D5577A"/>
    <w:multiLevelType w:val="hybridMultilevel"/>
    <w:tmpl w:val="FA507C28"/>
    <w:lvl w:ilvl="0" w:tplc="C21E6992">
      <w:start w:val="1"/>
      <w:numFmt w:val="decimal"/>
      <w:lvlText w:val="(%1)"/>
      <w:lvlJc w:val="left"/>
      <w:pPr>
        <w:ind w:left="720" w:hanging="360"/>
      </w:pPr>
      <w:rPr>
        <w:rFonts w:hint="default"/>
      </w:rPr>
    </w:lvl>
    <w:lvl w:ilvl="1" w:tplc="D512D372">
      <w:start w:val="1"/>
      <w:numFmt w:val="decimal"/>
      <w:lvlText w:val="%2."/>
      <w:lvlJc w:val="left"/>
      <w:pPr>
        <w:ind w:left="1200" w:hanging="360"/>
      </w:pPr>
      <w:rPr>
        <w:rFonts w:hint="default"/>
      </w:rPr>
    </w:lvl>
    <w:lvl w:ilvl="2" w:tplc="D72AFC96">
      <w:start w:val="1"/>
      <w:numFmt w:val="lowerRoman"/>
      <w:lvlText w:val="%3)"/>
      <w:lvlJc w:val="left"/>
      <w:pPr>
        <w:ind w:left="1287" w:hanging="720"/>
      </w:pPr>
      <w:rPr>
        <w:rFonts w:hint="default"/>
      </w:rPr>
    </w:lvl>
    <w:lvl w:ilvl="3" w:tplc="99CCA7D2">
      <w:start w:val="1"/>
      <w:numFmt w:val="upperLetter"/>
      <w:lvlText w:val="%4."/>
      <w:lvlJc w:val="left"/>
      <w:pPr>
        <w:ind w:left="2160" w:hanging="360"/>
      </w:pPr>
      <w:rPr>
        <w:rFonts w:hint="default"/>
      </w:r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8">
    <w:nsid w:val="6ADA6D16"/>
    <w:multiLevelType w:val="hybridMultilevel"/>
    <w:tmpl w:val="4D7CFE76"/>
    <w:lvl w:ilvl="0" w:tplc="90742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9">
    <w:nsid w:val="6B1973A6"/>
    <w:multiLevelType w:val="hybridMultilevel"/>
    <w:tmpl w:val="EE76C0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0">
    <w:nsid w:val="6B4D427A"/>
    <w:multiLevelType w:val="hybridMultilevel"/>
    <w:tmpl w:val="F9D03B02"/>
    <w:lvl w:ilvl="0" w:tplc="796EFF02">
      <w:start w:val="1"/>
      <w:numFmt w:val="decimal"/>
      <w:lvlText w:val="(%1)"/>
      <w:lvlJc w:val="left"/>
      <w:pPr>
        <w:ind w:left="1494" w:hanging="360"/>
      </w:pPr>
      <w:rPr>
        <w:rFonts w:hint="default"/>
      </w:rPr>
    </w:lvl>
    <w:lvl w:ilvl="1" w:tplc="1C766502">
      <w:start w:val="1"/>
      <w:numFmt w:val="lowerRoman"/>
      <w:lvlText w:val="%2)"/>
      <w:lvlJc w:val="left"/>
      <w:pPr>
        <w:ind w:left="1974" w:hanging="720"/>
      </w:pPr>
      <w:rPr>
        <w:rFonts w:hint="default"/>
      </w:rPr>
    </w:lvl>
    <w:lvl w:ilvl="2" w:tplc="0409001B" w:tentative="1">
      <w:start w:val="1"/>
      <w:numFmt w:val="lowerRoman"/>
      <w:lvlText w:val="%3."/>
      <w:lvlJc w:val="right"/>
      <w:pPr>
        <w:ind w:left="2214" w:hanging="480"/>
      </w:pPr>
    </w:lvl>
    <w:lvl w:ilvl="3" w:tplc="0409000F" w:tentative="1">
      <w:start w:val="1"/>
      <w:numFmt w:val="decimal"/>
      <w:lvlText w:val="%4."/>
      <w:lvlJc w:val="left"/>
      <w:pPr>
        <w:ind w:left="2694" w:hanging="480"/>
      </w:pPr>
    </w:lvl>
    <w:lvl w:ilvl="4" w:tplc="04090019" w:tentative="1">
      <w:start w:val="1"/>
      <w:numFmt w:val="ideographTraditional"/>
      <w:lvlText w:val="%5、"/>
      <w:lvlJc w:val="left"/>
      <w:pPr>
        <w:ind w:left="3174" w:hanging="480"/>
      </w:pPr>
    </w:lvl>
    <w:lvl w:ilvl="5" w:tplc="0409001B" w:tentative="1">
      <w:start w:val="1"/>
      <w:numFmt w:val="lowerRoman"/>
      <w:lvlText w:val="%6."/>
      <w:lvlJc w:val="right"/>
      <w:pPr>
        <w:ind w:left="3654" w:hanging="480"/>
      </w:pPr>
    </w:lvl>
    <w:lvl w:ilvl="6" w:tplc="0409000F" w:tentative="1">
      <w:start w:val="1"/>
      <w:numFmt w:val="decimal"/>
      <w:lvlText w:val="%7."/>
      <w:lvlJc w:val="left"/>
      <w:pPr>
        <w:ind w:left="4134" w:hanging="480"/>
      </w:pPr>
    </w:lvl>
    <w:lvl w:ilvl="7" w:tplc="04090019" w:tentative="1">
      <w:start w:val="1"/>
      <w:numFmt w:val="ideographTraditional"/>
      <w:lvlText w:val="%8、"/>
      <w:lvlJc w:val="left"/>
      <w:pPr>
        <w:ind w:left="4614" w:hanging="480"/>
      </w:pPr>
    </w:lvl>
    <w:lvl w:ilvl="8" w:tplc="0409001B" w:tentative="1">
      <w:start w:val="1"/>
      <w:numFmt w:val="lowerRoman"/>
      <w:lvlText w:val="%9."/>
      <w:lvlJc w:val="right"/>
      <w:pPr>
        <w:ind w:left="5094" w:hanging="480"/>
      </w:pPr>
    </w:lvl>
  </w:abstractNum>
  <w:abstractNum w:abstractNumId="251">
    <w:nsid w:val="6B8B0AC9"/>
    <w:multiLevelType w:val="hybridMultilevel"/>
    <w:tmpl w:val="3902702E"/>
    <w:lvl w:ilvl="0" w:tplc="B02AC176">
      <w:start w:val="1"/>
      <w:numFmt w:val="decimal"/>
      <w:lvlText w:val="%1."/>
      <w:lvlJc w:val="left"/>
      <w:pPr>
        <w:ind w:left="480" w:hanging="480"/>
      </w:pPr>
      <w:rPr>
        <w:rFonts w:hint="default"/>
      </w:rPr>
    </w:lvl>
    <w:lvl w:ilvl="1" w:tplc="C3366DFA">
      <w:start w:val="1"/>
      <w:numFmt w:val="decimal"/>
      <w:lvlText w:val="(%2)"/>
      <w:lvlJc w:val="left"/>
      <w:pPr>
        <w:ind w:left="960" w:hanging="480"/>
      </w:pPr>
      <w:rPr>
        <w:rFonts w:ascii="微軟正黑體" w:eastAsia="微軟正黑體" w:hAnsi="微軟正黑體" w:cstheme="minorBidi"/>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2">
    <w:nsid w:val="6BF141E5"/>
    <w:multiLevelType w:val="hybridMultilevel"/>
    <w:tmpl w:val="6BAC2588"/>
    <w:lvl w:ilvl="0" w:tplc="BA24A7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3">
    <w:nsid w:val="6C2E67C1"/>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4">
    <w:nsid w:val="6C844240"/>
    <w:multiLevelType w:val="hybridMultilevel"/>
    <w:tmpl w:val="3D9299EE"/>
    <w:lvl w:ilvl="0" w:tplc="AB6E34C8">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55">
    <w:nsid w:val="6CF07A0F"/>
    <w:multiLevelType w:val="hybridMultilevel"/>
    <w:tmpl w:val="EBFA5B1A"/>
    <w:lvl w:ilvl="0" w:tplc="FC3C153E">
      <w:start w:val="1"/>
      <w:numFmt w:val="decimal"/>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256">
    <w:nsid w:val="6D6D4A12"/>
    <w:multiLevelType w:val="hybridMultilevel"/>
    <w:tmpl w:val="CE4E12A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7">
    <w:nsid w:val="6D93688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8">
    <w:nsid w:val="6DFA5D8F"/>
    <w:multiLevelType w:val="hybridMultilevel"/>
    <w:tmpl w:val="574ED354"/>
    <w:lvl w:ilvl="0" w:tplc="0409001B">
      <w:start w:val="1"/>
      <w:numFmt w:val="lowerRoman"/>
      <w:lvlText w:val="%1."/>
      <w:lvlJc w:val="right"/>
      <w:pPr>
        <w:ind w:left="960" w:hanging="480"/>
      </w:pPr>
    </w:lvl>
    <w:lvl w:ilvl="1" w:tplc="B71C403A">
      <w:start w:val="2"/>
      <w:numFmt w:val="bullet"/>
      <w:lvlText w:val=""/>
      <w:lvlJc w:val="left"/>
      <w:pPr>
        <w:ind w:left="1320" w:hanging="360"/>
      </w:pPr>
      <w:rPr>
        <w:rFonts w:ascii="Wingdings" w:eastAsia="微軟正黑體" w:hAnsi="Wingdings" w:cs="Calibri"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9">
    <w:nsid w:val="6E20210B"/>
    <w:multiLevelType w:val="hybridMultilevel"/>
    <w:tmpl w:val="A9D61D2A"/>
    <w:lvl w:ilvl="0" w:tplc="149CE42C">
      <w:start w:val="1"/>
      <w:numFmt w:val="decimal"/>
      <w:lvlText w:val="%1."/>
      <w:lvlJc w:val="left"/>
      <w:pPr>
        <w:ind w:left="1020" w:hanging="360"/>
      </w:pPr>
    </w:lvl>
    <w:lvl w:ilvl="1" w:tplc="0D249D9C">
      <w:start w:val="1"/>
      <w:numFmt w:val="decimal"/>
      <w:lvlText w:val="%2."/>
      <w:lvlJc w:val="left"/>
      <w:pPr>
        <w:ind w:left="1020" w:hanging="360"/>
      </w:pPr>
    </w:lvl>
    <w:lvl w:ilvl="2" w:tplc="E49E1258">
      <w:start w:val="1"/>
      <w:numFmt w:val="decimal"/>
      <w:lvlText w:val="%3."/>
      <w:lvlJc w:val="left"/>
      <w:pPr>
        <w:ind w:left="1020" w:hanging="360"/>
      </w:pPr>
    </w:lvl>
    <w:lvl w:ilvl="3" w:tplc="1466E38E">
      <w:start w:val="1"/>
      <w:numFmt w:val="decimal"/>
      <w:lvlText w:val="%4."/>
      <w:lvlJc w:val="left"/>
      <w:pPr>
        <w:ind w:left="1020" w:hanging="360"/>
      </w:pPr>
    </w:lvl>
    <w:lvl w:ilvl="4" w:tplc="41D86EE8">
      <w:start w:val="1"/>
      <w:numFmt w:val="decimal"/>
      <w:lvlText w:val="%5."/>
      <w:lvlJc w:val="left"/>
      <w:pPr>
        <w:ind w:left="1020" w:hanging="360"/>
      </w:pPr>
    </w:lvl>
    <w:lvl w:ilvl="5" w:tplc="4136FE4C">
      <w:start w:val="1"/>
      <w:numFmt w:val="decimal"/>
      <w:lvlText w:val="%6."/>
      <w:lvlJc w:val="left"/>
      <w:pPr>
        <w:ind w:left="1020" w:hanging="360"/>
      </w:pPr>
    </w:lvl>
    <w:lvl w:ilvl="6" w:tplc="7174F130">
      <w:start w:val="1"/>
      <w:numFmt w:val="decimal"/>
      <w:lvlText w:val="%7."/>
      <w:lvlJc w:val="left"/>
      <w:pPr>
        <w:ind w:left="1020" w:hanging="360"/>
      </w:pPr>
    </w:lvl>
    <w:lvl w:ilvl="7" w:tplc="47F4D1DE">
      <w:start w:val="1"/>
      <w:numFmt w:val="decimal"/>
      <w:lvlText w:val="%8."/>
      <w:lvlJc w:val="left"/>
      <w:pPr>
        <w:ind w:left="1020" w:hanging="360"/>
      </w:pPr>
    </w:lvl>
    <w:lvl w:ilvl="8" w:tplc="A87C2E36">
      <w:start w:val="1"/>
      <w:numFmt w:val="decimal"/>
      <w:lvlText w:val="%9."/>
      <w:lvlJc w:val="left"/>
      <w:pPr>
        <w:ind w:left="1020" w:hanging="360"/>
      </w:pPr>
    </w:lvl>
  </w:abstractNum>
  <w:abstractNum w:abstractNumId="260">
    <w:nsid w:val="6EB26D41"/>
    <w:multiLevelType w:val="hybridMultilevel"/>
    <w:tmpl w:val="06F408A0"/>
    <w:lvl w:ilvl="0" w:tplc="FFFFFFFF">
      <w:start w:val="1"/>
      <w:numFmt w:val="decimal"/>
      <w:lvlText w:val="(%1)"/>
      <w:lvlJc w:val="left"/>
      <w:pPr>
        <w:ind w:left="480" w:hanging="480"/>
      </w:pPr>
      <w:rPr>
        <w:rFonts w:hint="default"/>
      </w:rPr>
    </w:lvl>
    <w:lvl w:ilvl="1" w:tplc="FFFFFFFF">
      <w:start w:val="1"/>
      <w:numFmt w:val="lowerRoman"/>
      <w:lvlText w:val="%2."/>
      <w:lvlJc w:val="right"/>
      <w:pPr>
        <w:ind w:left="480" w:hanging="480"/>
      </w:pPr>
    </w:lvl>
    <w:lvl w:ilvl="2" w:tplc="04090003">
      <w:start w:val="1"/>
      <w:numFmt w:val="bullet"/>
      <w:lvlText w:val=""/>
      <w:lvlJc w:val="left"/>
      <w:pPr>
        <w:ind w:left="480" w:hanging="480"/>
      </w:pPr>
      <w:rPr>
        <w:rFonts w:ascii="Wingdings" w:hAnsi="Wingdings" w:hint="default"/>
      </w:rPr>
    </w:lvl>
    <w:lvl w:ilvl="3" w:tplc="FFFFFFFF">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61">
    <w:nsid w:val="6EDC4229"/>
    <w:multiLevelType w:val="hybridMultilevel"/>
    <w:tmpl w:val="74AA35D2"/>
    <w:lvl w:ilvl="0" w:tplc="C3366DFA">
      <w:start w:val="1"/>
      <w:numFmt w:val="decimal"/>
      <w:lvlText w:val="(%1)"/>
      <w:lvlJc w:val="left"/>
      <w:pPr>
        <w:ind w:left="960" w:hanging="480"/>
      </w:pPr>
      <w:rPr>
        <w:rFonts w:ascii="微軟正黑體" w:eastAsia="微軟正黑體" w:hAnsi="微軟正黑體" w:cstheme="minorBidi"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262">
    <w:nsid w:val="6F52606E"/>
    <w:multiLevelType w:val="hybridMultilevel"/>
    <w:tmpl w:val="015C93B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63">
    <w:nsid w:val="6FA147E5"/>
    <w:multiLevelType w:val="multilevel"/>
    <w:tmpl w:val="684A5332"/>
    <w:lvl w:ilvl="0">
      <w:start w:val="1"/>
      <w:numFmt w:val="ideographLegalTraditional"/>
      <w:lvlText w:val="%1、"/>
      <w:lvlJc w:val="left"/>
      <w:pPr>
        <w:ind w:left="425" w:hanging="425"/>
      </w:pPr>
      <w:rPr>
        <w:rFonts w:hint="eastAsia"/>
      </w:rPr>
    </w:lvl>
    <w:lvl w:ilvl="1">
      <w:start w:val="1"/>
      <w:numFmt w:val="taiwaneseCountingThousand"/>
      <w:lvlText w:val="(%2)"/>
      <w:lvlJc w:val="left"/>
      <w:pPr>
        <w:ind w:left="992" w:hanging="425"/>
      </w:pPr>
      <w:rPr>
        <w:rFonts w:hint="eastAsia"/>
      </w:rPr>
    </w:lvl>
    <w:lvl w:ilvl="2">
      <w:start w:val="1"/>
      <w:numFmt w:val="decimal"/>
      <w:lvlText w:val="%3."/>
      <w:lvlJc w:val="left"/>
      <w:pPr>
        <w:ind w:left="1418" w:hanging="454"/>
      </w:pPr>
      <w:rPr>
        <w:rFonts w:hint="eastAsia"/>
      </w:rPr>
    </w:lvl>
    <w:lvl w:ilvl="3">
      <w:start w:val="1"/>
      <w:numFmt w:val="decimal"/>
      <w:lvlText w:val="%3.%4 "/>
      <w:lvlJc w:val="left"/>
      <w:pPr>
        <w:ind w:left="1984" w:hanging="566"/>
      </w:pPr>
      <w:rPr>
        <w:rFonts w:hint="eastAsia"/>
      </w:rPr>
    </w:lvl>
    <w:lvl w:ilvl="4">
      <w:start w:val="1"/>
      <w:numFmt w:val="decimal"/>
      <w:lvlText w:val="(%5)"/>
      <w:lvlJc w:val="left"/>
      <w:pPr>
        <w:ind w:left="2551" w:hanging="623"/>
      </w:pPr>
      <w:rPr>
        <w:rFonts w:hint="eastAsia"/>
      </w:rPr>
    </w:lvl>
    <w:lvl w:ilvl="5">
      <w:start w:val="1"/>
      <w:numFmt w:val="decimal"/>
      <w:lvlText w:val="(%6)"/>
      <w:lvlJc w:val="left"/>
      <w:pPr>
        <w:ind w:left="2861" w:hanging="480"/>
      </w:pPr>
      <w:rPr>
        <w:rFonts w:hint="eastAsia"/>
      </w:rPr>
    </w:lvl>
    <w:lvl w:ilvl="6">
      <w:start w:val="1"/>
      <w:numFmt w:val="lowerLetter"/>
      <w:lvlText w:val="%7."/>
      <w:lvlJc w:val="left"/>
      <w:pPr>
        <w:ind w:left="3119" w:hanging="568"/>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4">
    <w:nsid w:val="6FB1162F"/>
    <w:multiLevelType w:val="hybridMultilevel"/>
    <w:tmpl w:val="30B2792C"/>
    <w:lvl w:ilvl="0" w:tplc="99D033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5">
    <w:nsid w:val="711F0C14"/>
    <w:multiLevelType w:val="hybridMultilevel"/>
    <w:tmpl w:val="02EA19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6">
    <w:nsid w:val="72451F3C"/>
    <w:multiLevelType w:val="hybridMultilevel"/>
    <w:tmpl w:val="F0CEA6E4"/>
    <w:lvl w:ilvl="0" w:tplc="F2B49AB8">
      <w:start w:val="1"/>
      <w:numFmt w:val="decimal"/>
      <w:lvlText w:val="%1."/>
      <w:lvlJc w:val="left"/>
      <w:pPr>
        <w:ind w:left="720" w:hanging="360"/>
      </w:pPr>
    </w:lvl>
    <w:lvl w:ilvl="1" w:tplc="F05EE3AA">
      <w:start w:val="1"/>
      <w:numFmt w:val="decimal"/>
      <w:lvlText w:val="%2."/>
      <w:lvlJc w:val="left"/>
      <w:pPr>
        <w:ind w:left="720" w:hanging="360"/>
      </w:pPr>
    </w:lvl>
    <w:lvl w:ilvl="2" w:tplc="949822BC">
      <w:start w:val="1"/>
      <w:numFmt w:val="decimal"/>
      <w:lvlText w:val="%3."/>
      <w:lvlJc w:val="left"/>
      <w:pPr>
        <w:ind w:left="720" w:hanging="360"/>
      </w:pPr>
    </w:lvl>
    <w:lvl w:ilvl="3" w:tplc="10225B54">
      <w:start w:val="1"/>
      <w:numFmt w:val="decimal"/>
      <w:lvlText w:val="%4."/>
      <w:lvlJc w:val="left"/>
      <w:pPr>
        <w:ind w:left="720" w:hanging="360"/>
      </w:pPr>
    </w:lvl>
    <w:lvl w:ilvl="4" w:tplc="33E2E1E8">
      <w:start w:val="1"/>
      <w:numFmt w:val="decimal"/>
      <w:lvlText w:val="%5."/>
      <w:lvlJc w:val="left"/>
      <w:pPr>
        <w:ind w:left="720" w:hanging="360"/>
      </w:pPr>
    </w:lvl>
    <w:lvl w:ilvl="5" w:tplc="324CF0FC">
      <w:start w:val="1"/>
      <w:numFmt w:val="decimal"/>
      <w:lvlText w:val="%6."/>
      <w:lvlJc w:val="left"/>
      <w:pPr>
        <w:ind w:left="720" w:hanging="360"/>
      </w:pPr>
    </w:lvl>
    <w:lvl w:ilvl="6" w:tplc="80C462CE">
      <w:start w:val="1"/>
      <w:numFmt w:val="decimal"/>
      <w:lvlText w:val="%7."/>
      <w:lvlJc w:val="left"/>
      <w:pPr>
        <w:ind w:left="720" w:hanging="360"/>
      </w:pPr>
    </w:lvl>
    <w:lvl w:ilvl="7" w:tplc="CF404E04">
      <w:start w:val="1"/>
      <w:numFmt w:val="decimal"/>
      <w:lvlText w:val="%8."/>
      <w:lvlJc w:val="left"/>
      <w:pPr>
        <w:ind w:left="720" w:hanging="360"/>
      </w:pPr>
    </w:lvl>
    <w:lvl w:ilvl="8" w:tplc="60F052E8">
      <w:start w:val="1"/>
      <w:numFmt w:val="decimal"/>
      <w:lvlText w:val="%9."/>
      <w:lvlJc w:val="left"/>
      <w:pPr>
        <w:ind w:left="720" w:hanging="360"/>
      </w:pPr>
    </w:lvl>
  </w:abstractNum>
  <w:abstractNum w:abstractNumId="267">
    <w:nsid w:val="72562D4B"/>
    <w:multiLevelType w:val="hybridMultilevel"/>
    <w:tmpl w:val="D12050E2"/>
    <w:lvl w:ilvl="0" w:tplc="D8C833DC">
      <w:start w:val="1"/>
      <w:numFmt w:val="upperLetter"/>
      <w:lvlText w:val="%1."/>
      <w:lvlJc w:val="left"/>
      <w:pPr>
        <w:ind w:left="1364" w:hanging="360"/>
      </w:pPr>
      <w:rPr>
        <w:rFonts w:hint="default"/>
      </w:rPr>
    </w:lvl>
    <w:lvl w:ilvl="1" w:tplc="04090019" w:tentative="1">
      <w:start w:val="1"/>
      <w:numFmt w:val="ideographTraditional"/>
      <w:lvlText w:val="%2、"/>
      <w:lvlJc w:val="left"/>
      <w:pPr>
        <w:ind w:left="1964" w:hanging="480"/>
      </w:pPr>
    </w:lvl>
    <w:lvl w:ilvl="2" w:tplc="0409001B" w:tentative="1">
      <w:start w:val="1"/>
      <w:numFmt w:val="lowerRoman"/>
      <w:lvlText w:val="%3."/>
      <w:lvlJc w:val="right"/>
      <w:pPr>
        <w:ind w:left="2444" w:hanging="480"/>
      </w:pPr>
    </w:lvl>
    <w:lvl w:ilvl="3" w:tplc="0409000F" w:tentative="1">
      <w:start w:val="1"/>
      <w:numFmt w:val="decimal"/>
      <w:lvlText w:val="%4."/>
      <w:lvlJc w:val="left"/>
      <w:pPr>
        <w:ind w:left="2924" w:hanging="480"/>
      </w:pPr>
    </w:lvl>
    <w:lvl w:ilvl="4" w:tplc="04090019" w:tentative="1">
      <w:start w:val="1"/>
      <w:numFmt w:val="ideographTraditional"/>
      <w:lvlText w:val="%5、"/>
      <w:lvlJc w:val="left"/>
      <w:pPr>
        <w:ind w:left="3404" w:hanging="480"/>
      </w:pPr>
    </w:lvl>
    <w:lvl w:ilvl="5" w:tplc="0409001B" w:tentative="1">
      <w:start w:val="1"/>
      <w:numFmt w:val="lowerRoman"/>
      <w:lvlText w:val="%6."/>
      <w:lvlJc w:val="right"/>
      <w:pPr>
        <w:ind w:left="3884" w:hanging="480"/>
      </w:pPr>
    </w:lvl>
    <w:lvl w:ilvl="6" w:tplc="0409000F" w:tentative="1">
      <w:start w:val="1"/>
      <w:numFmt w:val="decimal"/>
      <w:lvlText w:val="%7."/>
      <w:lvlJc w:val="left"/>
      <w:pPr>
        <w:ind w:left="4364" w:hanging="480"/>
      </w:pPr>
    </w:lvl>
    <w:lvl w:ilvl="7" w:tplc="04090019" w:tentative="1">
      <w:start w:val="1"/>
      <w:numFmt w:val="ideographTraditional"/>
      <w:lvlText w:val="%8、"/>
      <w:lvlJc w:val="left"/>
      <w:pPr>
        <w:ind w:left="4844" w:hanging="480"/>
      </w:pPr>
    </w:lvl>
    <w:lvl w:ilvl="8" w:tplc="0409001B" w:tentative="1">
      <w:start w:val="1"/>
      <w:numFmt w:val="lowerRoman"/>
      <w:lvlText w:val="%9."/>
      <w:lvlJc w:val="right"/>
      <w:pPr>
        <w:ind w:left="5324" w:hanging="480"/>
      </w:pPr>
    </w:lvl>
  </w:abstractNum>
  <w:abstractNum w:abstractNumId="268">
    <w:nsid w:val="735D1161"/>
    <w:multiLevelType w:val="hybridMultilevel"/>
    <w:tmpl w:val="EB06FB84"/>
    <w:lvl w:ilvl="0" w:tplc="FFFFFFFF">
      <w:start w:val="1"/>
      <w:numFmt w:val="decimal"/>
      <w:lvlText w:val="(%1)"/>
      <w:lvlJc w:val="left"/>
      <w:pPr>
        <w:ind w:left="480" w:hanging="480"/>
      </w:pPr>
      <w:rPr>
        <w:rFonts w:ascii="微軟正黑體" w:eastAsia="微軟正黑體" w:hAnsi="微軟正黑體" w:cstheme="minorBidi" w:hint="default"/>
      </w:rPr>
    </w:lvl>
    <w:lvl w:ilvl="1" w:tplc="2B56F790">
      <w:start w:val="1"/>
      <w:numFmt w:val="lowerRoman"/>
      <w:lvlText w:val="%2)"/>
      <w:lvlJc w:val="left"/>
      <w:pPr>
        <w:ind w:left="480" w:hanging="480"/>
      </w:pPr>
      <w:rPr>
        <w:rFonts w:hint="default"/>
      </w:rPr>
    </w:lvl>
    <w:lvl w:ilvl="2" w:tplc="FFFFFFFF">
      <w:start w:val="1"/>
      <w:numFmt w:val="bullet"/>
      <w:lvlText w:val=""/>
      <w:lvlJc w:val="left"/>
      <w:pPr>
        <w:ind w:left="480" w:hanging="480"/>
      </w:pPr>
      <w:rPr>
        <w:rFonts w:ascii="Wingdings" w:hAnsi="Wingdings" w:hint="default"/>
      </w:rPr>
    </w:lvl>
    <w:lvl w:ilvl="3" w:tplc="FFFFFFFF">
      <w:start w:val="1"/>
      <w:numFmt w:val="decimal"/>
      <w:lvlText w:val="%4."/>
      <w:lvlJc w:val="left"/>
      <w:pPr>
        <w:ind w:left="480" w:hanging="480"/>
      </w:pPr>
    </w:lvl>
    <w:lvl w:ilvl="4" w:tplc="FFFFFFFF">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69">
    <w:nsid w:val="73CC264E"/>
    <w:multiLevelType w:val="hybridMultilevel"/>
    <w:tmpl w:val="D208F704"/>
    <w:lvl w:ilvl="0" w:tplc="BB92449E">
      <w:start w:val="1"/>
      <w:numFmt w:val="lowerRoman"/>
      <w:lvlText w:val="%1)"/>
      <w:lvlJc w:val="left"/>
      <w:pPr>
        <w:ind w:left="1390" w:hanging="720"/>
      </w:pPr>
      <w:rPr>
        <w:rFonts w:hint="default"/>
      </w:rPr>
    </w:lvl>
    <w:lvl w:ilvl="1" w:tplc="04090019" w:tentative="1">
      <w:start w:val="1"/>
      <w:numFmt w:val="ideographTraditional"/>
      <w:lvlText w:val="%2、"/>
      <w:lvlJc w:val="left"/>
      <w:pPr>
        <w:ind w:left="1630" w:hanging="480"/>
      </w:pPr>
    </w:lvl>
    <w:lvl w:ilvl="2" w:tplc="0409001B" w:tentative="1">
      <w:start w:val="1"/>
      <w:numFmt w:val="lowerRoman"/>
      <w:lvlText w:val="%3."/>
      <w:lvlJc w:val="right"/>
      <w:pPr>
        <w:ind w:left="2110" w:hanging="480"/>
      </w:pPr>
    </w:lvl>
    <w:lvl w:ilvl="3" w:tplc="0409000F" w:tentative="1">
      <w:start w:val="1"/>
      <w:numFmt w:val="decimal"/>
      <w:lvlText w:val="%4."/>
      <w:lvlJc w:val="left"/>
      <w:pPr>
        <w:ind w:left="2590" w:hanging="480"/>
      </w:pPr>
    </w:lvl>
    <w:lvl w:ilvl="4" w:tplc="04090019" w:tentative="1">
      <w:start w:val="1"/>
      <w:numFmt w:val="ideographTraditional"/>
      <w:lvlText w:val="%5、"/>
      <w:lvlJc w:val="left"/>
      <w:pPr>
        <w:ind w:left="3070" w:hanging="480"/>
      </w:pPr>
    </w:lvl>
    <w:lvl w:ilvl="5" w:tplc="0409001B" w:tentative="1">
      <w:start w:val="1"/>
      <w:numFmt w:val="lowerRoman"/>
      <w:lvlText w:val="%6."/>
      <w:lvlJc w:val="right"/>
      <w:pPr>
        <w:ind w:left="3550" w:hanging="480"/>
      </w:pPr>
    </w:lvl>
    <w:lvl w:ilvl="6" w:tplc="0409000F" w:tentative="1">
      <w:start w:val="1"/>
      <w:numFmt w:val="decimal"/>
      <w:lvlText w:val="%7."/>
      <w:lvlJc w:val="left"/>
      <w:pPr>
        <w:ind w:left="4030" w:hanging="480"/>
      </w:pPr>
    </w:lvl>
    <w:lvl w:ilvl="7" w:tplc="04090019" w:tentative="1">
      <w:start w:val="1"/>
      <w:numFmt w:val="ideographTraditional"/>
      <w:lvlText w:val="%8、"/>
      <w:lvlJc w:val="left"/>
      <w:pPr>
        <w:ind w:left="4510" w:hanging="480"/>
      </w:pPr>
    </w:lvl>
    <w:lvl w:ilvl="8" w:tplc="0409001B" w:tentative="1">
      <w:start w:val="1"/>
      <w:numFmt w:val="lowerRoman"/>
      <w:lvlText w:val="%9."/>
      <w:lvlJc w:val="right"/>
      <w:pPr>
        <w:ind w:left="4990" w:hanging="480"/>
      </w:pPr>
    </w:lvl>
  </w:abstractNum>
  <w:abstractNum w:abstractNumId="270">
    <w:nsid w:val="752D07FA"/>
    <w:multiLevelType w:val="hybridMultilevel"/>
    <w:tmpl w:val="E3560D0E"/>
    <w:lvl w:ilvl="0" w:tplc="FFFFFFFF">
      <w:start w:val="1"/>
      <w:numFmt w:val="lowerRoman"/>
      <w:lvlText w:val="%1)"/>
      <w:lvlJc w:val="left"/>
      <w:pPr>
        <w:ind w:left="360" w:hanging="360"/>
      </w:pPr>
      <w:rPr>
        <w:rFonts w:ascii="微軟正黑體" w:eastAsia="微軟正黑體" w:hAnsi="微軟正黑體" w:cstheme="minorBidi"/>
      </w:rPr>
    </w:lvl>
    <w:lvl w:ilvl="1" w:tplc="04090001">
      <w:start w:val="1"/>
      <w:numFmt w:val="bullet"/>
      <w:lvlText w:val=""/>
      <w:lvlJc w:val="left"/>
      <w:pPr>
        <w:ind w:left="480" w:hanging="480"/>
      </w:pPr>
      <w:rPr>
        <w:rFonts w:ascii="Wingdings" w:hAnsi="Wingdings" w:hint="default"/>
      </w:rPr>
    </w:lvl>
    <w:lvl w:ilvl="2" w:tplc="04090011">
      <w:start w:val="1"/>
      <w:numFmt w:val="upperLetter"/>
      <w:lvlText w:val="%3."/>
      <w:lvlJc w:val="lef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1">
    <w:nsid w:val="75727323"/>
    <w:multiLevelType w:val="hybridMultilevel"/>
    <w:tmpl w:val="5784F204"/>
    <w:lvl w:ilvl="0" w:tplc="B1FA6880">
      <w:start w:val="1"/>
      <w:numFmt w:val="lowerRoman"/>
      <w:lvlText w:val="%1)"/>
      <w:lvlJc w:val="left"/>
      <w:pPr>
        <w:ind w:left="1390" w:hanging="720"/>
      </w:pPr>
      <w:rPr>
        <w:rFonts w:hint="default"/>
      </w:rPr>
    </w:lvl>
    <w:lvl w:ilvl="1" w:tplc="04090019" w:tentative="1">
      <w:start w:val="1"/>
      <w:numFmt w:val="ideographTraditional"/>
      <w:lvlText w:val="%2、"/>
      <w:lvlJc w:val="left"/>
      <w:pPr>
        <w:ind w:left="1630" w:hanging="480"/>
      </w:pPr>
    </w:lvl>
    <w:lvl w:ilvl="2" w:tplc="0409001B" w:tentative="1">
      <w:start w:val="1"/>
      <w:numFmt w:val="lowerRoman"/>
      <w:lvlText w:val="%3."/>
      <w:lvlJc w:val="right"/>
      <w:pPr>
        <w:ind w:left="2110" w:hanging="480"/>
      </w:pPr>
    </w:lvl>
    <w:lvl w:ilvl="3" w:tplc="0409000F" w:tentative="1">
      <w:start w:val="1"/>
      <w:numFmt w:val="decimal"/>
      <w:lvlText w:val="%4."/>
      <w:lvlJc w:val="left"/>
      <w:pPr>
        <w:ind w:left="2590" w:hanging="480"/>
      </w:pPr>
    </w:lvl>
    <w:lvl w:ilvl="4" w:tplc="04090019" w:tentative="1">
      <w:start w:val="1"/>
      <w:numFmt w:val="ideographTraditional"/>
      <w:lvlText w:val="%5、"/>
      <w:lvlJc w:val="left"/>
      <w:pPr>
        <w:ind w:left="3070" w:hanging="480"/>
      </w:pPr>
    </w:lvl>
    <w:lvl w:ilvl="5" w:tplc="0409001B" w:tentative="1">
      <w:start w:val="1"/>
      <w:numFmt w:val="lowerRoman"/>
      <w:lvlText w:val="%6."/>
      <w:lvlJc w:val="right"/>
      <w:pPr>
        <w:ind w:left="3550" w:hanging="480"/>
      </w:pPr>
    </w:lvl>
    <w:lvl w:ilvl="6" w:tplc="0409000F" w:tentative="1">
      <w:start w:val="1"/>
      <w:numFmt w:val="decimal"/>
      <w:lvlText w:val="%7."/>
      <w:lvlJc w:val="left"/>
      <w:pPr>
        <w:ind w:left="4030" w:hanging="480"/>
      </w:pPr>
    </w:lvl>
    <w:lvl w:ilvl="7" w:tplc="04090019" w:tentative="1">
      <w:start w:val="1"/>
      <w:numFmt w:val="ideographTraditional"/>
      <w:lvlText w:val="%8、"/>
      <w:lvlJc w:val="left"/>
      <w:pPr>
        <w:ind w:left="4510" w:hanging="480"/>
      </w:pPr>
    </w:lvl>
    <w:lvl w:ilvl="8" w:tplc="0409001B" w:tentative="1">
      <w:start w:val="1"/>
      <w:numFmt w:val="lowerRoman"/>
      <w:lvlText w:val="%9."/>
      <w:lvlJc w:val="right"/>
      <w:pPr>
        <w:ind w:left="4990" w:hanging="480"/>
      </w:pPr>
    </w:lvl>
  </w:abstractNum>
  <w:abstractNum w:abstractNumId="272">
    <w:nsid w:val="758C5C79"/>
    <w:multiLevelType w:val="hybridMultilevel"/>
    <w:tmpl w:val="B4AE147E"/>
    <w:lvl w:ilvl="0" w:tplc="FFFFFFFF">
      <w:start w:val="1"/>
      <w:numFmt w:val="decimal"/>
      <w:lvlText w:val="(%1)"/>
      <w:lvlJc w:val="left"/>
      <w:pPr>
        <w:ind w:left="720" w:hanging="360"/>
      </w:pPr>
      <w:rPr>
        <w:rFonts w:hint="default"/>
      </w:rPr>
    </w:lvl>
    <w:lvl w:ilvl="1" w:tplc="FFFFFFFF">
      <w:start w:val="1"/>
      <w:numFmt w:val="decimal"/>
      <w:lvlText w:val="%2."/>
      <w:lvlJc w:val="left"/>
      <w:pPr>
        <w:ind w:left="1200" w:hanging="360"/>
      </w:pPr>
      <w:rPr>
        <w:rFonts w:asciiTheme="minorHAnsi" w:eastAsiaTheme="minorEastAsia" w:hAnsiTheme="minorHAnsi" w:hint="default"/>
      </w:rPr>
    </w:lvl>
    <w:lvl w:ilvl="2" w:tplc="FFFFFFFF">
      <w:start w:val="1"/>
      <w:numFmt w:val="lowerRoman"/>
      <w:lvlText w:val="(%3)"/>
      <w:lvlJc w:val="left"/>
      <w:pPr>
        <w:ind w:left="2040" w:hanging="720"/>
      </w:pPr>
      <w:rPr>
        <w:rFonts w:hint="default"/>
      </w:rPr>
    </w:lvl>
    <w:lvl w:ilvl="3" w:tplc="FFFFFFFF">
      <w:start w:val="1"/>
      <w:numFmt w:val="decimal"/>
      <w:lvlText w:val="%4."/>
      <w:lvlJc w:val="left"/>
      <w:pPr>
        <w:ind w:left="2280" w:hanging="480"/>
      </w:pPr>
    </w:lvl>
    <w:lvl w:ilvl="4" w:tplc="E5D85496">
      <w:start w:val="1"/>
      <w:numFmt w:val="lowerRoman"/>
      <w:lvlText w:val="%5)"/>
      <w:lvlJc w:val="left"/>
      <w:pPr>
        <w:ind w:left="1430" w:hanging="480"/>
      </w:pPr>
      <w:rPr>
        <w:rFonts w:hint="default"/>
      </w:r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273">
    <w:nsid w:val="75B26EB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4">
    <w:nsid w:val="76393A85"/>
    <w:multiLevelType w:val="hybridMultilevel"/>
    <w:tmpl w:val="69CE7264"/>
    <w:lvl w:ilvl="0" w:tplc="618CB780">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5">
    <w:nsid w:val="76462EBA"/>
    <w:multiLevelType w:val="hybridMultilevel"/>
    <w:tmpl w:val="18BEA27A"/>
    <w:lvl w:ilvl="0" w:tplc="FFFFFFFF">
      <w:start w:val="1"/>
      <w:numFmt w:val="decimal"/>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6">
    <w:nsid w:val="765435C9"/>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7">
    <w:nsid w:val="76CB0A69"/>
    <w:multiLevelType w:val="hybridMultilevel"/>
    <w:tmpl w:val="76DEAE9C"/>
    <w:lvl w:ilvl="0" w:tplc="FFFFFFFF">
      <w:start w:val="1"/>
      <w:numFmt w:val="decimal"/>
      <w:lvlText w:val="(%1)"/>
      <w:lvlJc w:val="left"/>
      <w:pPr>
        <w:ind w:left="720" w:hanging="360"/>
      </w:pPr>
      <w:rPr>
        <w:rFonts w:hint="default"/>
      </w:rPr>
    </w:lvl>
    <w:lvl w:ilvl="1" w:tplc="FFFFFFFF">
      <w:start w:val="1"/>
      <w:numFmt w:val="decimal"/>
      <w:lvlText w:val="%2."/>
      <w:lvlJc w:val="left"/>
      <w:pPr>
        <w:ind w:left="1200" w:hanging="360"/>
      </w:pPr>
      <w:rPr>
        <w:rFonts w:asciiTheme="minorHAnsi" w:eastAsiaTheme="minorEastAsia" w:hAnsiTheme="minorHAnsi" w:hint="default"/>
      </w:rPr>
    </w:lvl>
    <w:lvl w:ilvl="2" w:tplc="FFFFFFFF">
      <w:start w:val="1"/>
      <w:numFmt w:val="lowerRoman"/>
      <w:lvlText w:val="(%3)"/>
      <w:lvlJc w:val="left"/>
      <w:pPr>
        <w:ind w:left="2040" w:hanging="720"/>
      </w:pPr>
      <w:rPr>
        <w:rFonts w:hint="default"/>
      </w:rPr>
    </w:lvl>
    <w:lvl w:ilvl="3" w:tplc="FFFFFFFF">
      <w:start w:val="1"/>
      <w:numFmt w:val="decimal"/>
      <w:lvlText w:val="%4."/>
      <w:lvlJc w:val="left"/>
      <w:pPr>
        <w:ind w:left="2280" w:hanging="480"/>
      </w:pPr>
    </w:lvl>
    <w:lvl w:ilvl="4" w:tplc="F438BF54">
      <w:start w:val="1"/>
      <w:numFmt w:val="lowerRoman"/>
      <w:lvlText w:val="%5)"/>
      <w:lvlJc w:val="left"/>
      <w:pPr>
        <w:ind w:left="2760" w:hanging="480"/>
      </w:pPr>
      <w:rPr>
        <w:rFonts w:ascii="微軟正黑體" w:eastAsia="微軟正黑體" w:hAnsi="微軟正黑體" w:cstheme="minorBidi"/>
      </w:r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278">
    <w:nsid w:val="76FB5542"/>
    <w:multiLevelType w:val="hybridMultilevel"/>
    <w:tmpl w:val="1F882D64"/>
    <w:lvl w:ilvl="0" w:tplc="4F165444">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79">
    <w:nsid w:val="7912096E"/>
    <w:multiLevelType w:val="multilevel"/>
    <w:tmpl w:val="C562CB4A"/>
    <w:lvl w:ilvl="0">
      <w:start w:val="1"/>
      <w:numFmt w:val="decimal"/>
      <w:lvlText w:val="%1."/>
      <w:lvlJc w:val="left"/>
      <w:pPr>
        <w:ind w:left="360" w:hanging="360"/>
      </w:pPr>
      <w:rPr>
        <w:rFonts w:cstheme="minorHAnsi" w:hint="default"/>
      </w:rPr>
    </w:lvl>
    <w:lvl w:ilvl="1">
      <w:start w:val="3"/>
      <w:numFmt w:val="decimal"/>
      <w:isLgl/>
      <w:lvlText w:val="%1.%2"/>
      <w:lvlJc w:val="left"/>
      <w:pPr>
        <w:ind w:left="880" w:hanging="880"/>
      </w:pPr>
      <w:rPr>
        <w:rFonts w:hint="default"/>
      </w:rPr>
    </w:lvl>
    <w:lvl w:ilvl="2">
      <w:start w:val="14"/>
      <w:numFmt w:val="decimal"/>
      <w:isLgl/>
      <w:lvlText w:val="%1.%2.%3"/>
      <w:lvlJc w:val="left"/>
      <w:pPr>
        <w:ind w:left="880" w:hanging="880"/>
      </w:pPr>
      <w:rPr>
        <w:rFonts w:hint="default"/>
      </w:rPr>
    </w:lvl>
    <w:lvl w:ilvl="3">
      <w:start w:val="3"/>
      <w:numFmt w:val="decimal"/>
      <w:isLgl/>
      <w:lvlText w:val="2.%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0">
    <w:nsid w:val="791E38CE"/>
    <w:multiLevelType w:val="hybridMultilevel"/>
    <w:tmpl w:val="FB1882DC"/>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1">
    <w:nsid w:val="793F27C4"/>
    <w:multiLevelType w:val="hybridMultilevel"/>
    <w:tmpl w:val="B65C76CA"/>
    <w:lvl w:ilvl="0" w:tplc="639A9FBE">
      <w:start w:val="1"/>
      <w:numFmt w:val="lowerRoman"/>
      <w:lvlText w:val="%1)"/>
      <w:lvlJc w:val="left"/>
      <w:pPr>
        <w:ind w:left="1287" w:hanging="72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82">
    <w:nsid w:val="79F45391"/>
    <w:multiLevelType w:val="hybridMultilevel"/>
    <w:tmpl w:val="C84A36F6"/>
    <w:lvl w:ilvl="0" w:tplc="C4B62B0E">
      <w:start w:val="1"/>
      <w:numFmt w:val="taiwaneseCountingThousand"/>
      <w:lvlText w:val="(%1)"/>
      <w:lvlJc w:val="left"/>
      <w:pPr>
        <w:ind w:left="1200" w:hanging="360"/>
      </w:pPr>
      <w:rPr>
        <w:rFonts w:hint="default"/>
      </w:rPr>
    </w:lvl>
    <w:lvl w:ilvl="1" w:tplc="FFFFFFFF" w:tentative="1">
      <w:start w:val="1"/>
      <w:numFmt w:val="ideographTraditional"/>
      <w:lvlText w:val="%2、"/>
      <w:lvlJc w:val="left"/>
      <w:pPr>
        <w:ind w:left="1800" w:hanging="480"/>
      </w:pPr>
    </w:lvl>
    <w:lvl w:ilvl="2" w:tplc="FFFFFFFF" w:tentative="1">
      <w:start w:val="1"/>
      <w:numFmt w:val="lowerRoman"/>
      <w:lvlText w:val="%3."/>
      <w:lvlJc w:val="right"/>
      <w:pPr>
        <w:ind w:left="2280" w:hanging="480"/>
      </w:pPr>
    </w:lvl>
    <w:lvl w:ilvl="3" w:tplc="FFFFFFFF" w:tentative="1">
      <w:start w:val="1"/>
      <w:numFmt w:val="decimal"/>
      <w:lvlText w:val="%4."/>
      <w:lvlJc w:val="left"/>
      <w:pPr>
        <w:ind w:left="2760" w:hanging="480"/>
      </w:pPr>
    </w:lvl>
    <w:lvl w:ilvl="4" w:tplc="FFFFFFFF" w:tentative="1">
      <w:start w:val="1"/>
      <w:numFmt w:val="ideographTraditional"/>
      <w:lvlText w:val="%5、"/>
      <w:lvlJc w:val="left"/>
      <w:pPr>
        <w:ind w:left="3240" w:hanging="480"/>
      </w:pPr>
    </w:lvl>
    <w:lvl w:ilvl="5" w:tplc="FFFFFFFF" w:tentative="1">
      <w:start w:val="1"/>
      <w:numFmt w:val="lowerRoman"/>
      <w:lvlText w:val="%6."/>
      <w:lvlJc w:val="right"/>
      <w:pPr>
        <w:ind w:left="3720" w:hanging="480"/>
      </w:pPr>
    </w:lvl>
    <w:lvl w:ilvl="6" w:tplc="FFFFFFFF" w:tentative="1">
      <w:start w:val="1"/>
      <w:numFmt w:val="decimal"/>
      <w:lvlText w:val="%7."/>
      <w:lvlJc w:val="left"/>
      <w:pPr>
        <w:ind w:left="4200" w:hanging="480"/>
      </w:pPr>
    </w:lvl>
    <w:lvl w:ilvl="7" w:tplc="FFFFFFFF" w:tentative="1">
      <w:start w:val="1"/>
      <w:numFmt w:val="ideographTraditional"/>
      <w:lvlText w:val="%8、"/>
      <w:lvlJc w:val="left"/>
      <w:pPr>
        <w:ind w:left="4680" w:hanging="480"/>
      </w:pPr>
    </w:lvl>
    <w:lvl w:ilvl="8" w:tplc="FFFFFFFF" w:tentative="1">
      <w:start w:val="1"/>
      <w:numFmt w:val="lowerRoman"/>
      <w:lvlText w:val="%9."/>
      <w:lvlJc w:val="right"/>
      <w:pPr>
        <w:ind w:left="5160" w:hanging="480"/>
      </w:pPr>
    </w:lvl>
  </w:abstractNum>
  <w:abstractNum w:abstractNumId="283">
    <w:nsid w:val="7A6A198B"/>
    <w:multiLevelType w:val="hybridMultilevel"/>
    <w:tmpl w:val="22603B54"/>
    <w:lvl w:ilvl="0" w:tplc="0409000F">
      <w:start w:val="1"/>
      <w:numFmt w:val="decimal"/>
      <w:lvlText w:val="%1."/>
      <w:lvlJc w:val="left"/>
      <w:pPr>
        <w:ind w:left="192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4">
    <w:nsid w:val="7AD34822"/>
    <w:multiLevelType w:val="multilevel"/>
    <w:tmpl w:val="15C43E58"/>
    <w:lvl w:ilvl="0">
      <w:start w:val="1"/>
      <w:numFmt w:val="decimal"/>
      <w:lvlText w:val="%1."/>
      <w:lvlJc w:val="left"/>
      <w:pPr>
        <w:ind w:left="360" w:hanging="360"/>
      </w:pPr>
      <w:rPr>
        <w:rFonts w:hint="default"/>
      </w:rPr>
    </w:lvl>
    <w:lvl w:ilvl="1">
      <w:start w:val="3"/>
      <w:numFmt w:val="decimal"/>
      <w:isLgl/>
      <w:lvlText w:val="%1.%2"/>
      <w:lvlJc w:val="left"/>
      <w:pPr>
        <w:ind w:left="880" w:hanging="880"/>
      </w:pPr>
      <w:rPr>
        <w:rFonts w:hint="default"/>
      </w:rPr>
    </w:lvl>
    <w:lvl w:ilvl="2">
      <w:start w:val="11"/>
      <w:numFmt w:val="decimal"/>
      <w:isLgl/>
      <w:lvlText w:val="%1.%2.%3"/>
      <w:lvlJc w:val="left"/>
      <w:pPr>
        <w:ind w:left="880" w:hanging="8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5">
    <w:nsid w:val="7AD34E43"/>
    <w:multiLevelType w:val="multilevel"/>
    <w:tmpl w:val="3E301366"/>
    <w:lvl w:ilvl="0">
      <w:start w:val="1"/>
      <w:numFmt w:val="decimal"/>
      <w:lvlText w:val="%1."/>
      <w:lvlJc w:val="left"/>
      <w:pPr>
        <w:ind w:left="360" w:hanging="360"/>
      </w:pPr>
      <w:rPr>
        <w:rFonts w:hint="default"/>
      </w:rPr>
    </w:lvl>
    <w:lvl w:ilvl="1">
      <w:start w:val="3"/>
      <w:numFmt w:val="decimal"/>
      <w:isLgl/>
      <w:lvlText w:val="%1.%2"/>
      <w:lvlJc w:val="left"/>
      <w:pPr>
        <w:ind w:left="980" w:hanging="980"/>
      </w:pPr>
      <w:rPr>
        <w:rFonts w:hint="default"/>
      </w:rPr>
    </w:lvl>
    <w:lvl w:ilvl="2">
      <w:start w:val="26"/>
      <w:numFmt w:val="decimal"/>
      <w:isLgl/>
      <w:lvlText w:val="%1.%2.%3"/>
      <w:lvlJc w:val="left"/>
      <w:pPr>
        <w:ind w:left="980" w:hanging="9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6">
    <w:nsid w:val="7AD51E24"/>
    <w:multiLevelType w:val="hybridMultilevel"/>
    <w:tmpl w:val="31FAAFDE"/>
    <w:lvl w:ilvl="0" w:tplc="836A06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7">
    <w:nsid w:val="7B873542"/>
    <w:multiLevelType w:val="hybridMultilevel"/>
    <w:tmpl w:val="F1CCB4F2"/>
    <w:lvl w:ilvl="0" w:tplc="0409001B">
      <w:start w:val="1"/>
      <w:numFmt w:val="lowerRoman"/>
      <w:lvlText w:val="%1."/>
      <w:lvlJc w:val="righ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288">
    <w:nsid w:val="7B9E2214"/>
    <w:multiLevelType w:val="hybridMultilevel"/>
    <w:tmpl w:val="76F864CA"/>
    <w:lvl w:ilvl="0" w:tplc="C3366DFA">
      <w:start w:val="1"/>
      <w:numFmt w:val="decimal"/>
      <w:lvlText w:val="(%1)"/>
      <w:lvlJc w:val="left"/>
      <w:pPr>
        <w:ind w:left="840" w:hanging="480"/>
      </w:pPr>
      <w:rPr>
        <w:rFonts w:ascii="微軟正黑體" w:eastAsia="微軟正黑體" w:hAnsi="微軟正黑體" w:cstheme="minorBidi"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289">
    <w:nsid w:val="7B9F4F97"/>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0">
    <w:nsid w:val="7C535B60"/>
    <w:multiLevelType w:val="hybridMultilevel"/>
    <w:tmpl w:val="B3567786"/>
    <w:lvl w:ilvl="0" w:tplc="FFFFFFFF">
      <w:start w:val="1"/>
      <w:numFmt w:val="decimal"/>
      <w:lvlText w:val="(%1)"/>
      <w:lvlJc w:val="left"/>
      <w:pPr>
        <w:ind w:left="410" w:hanging="410"/>
      </w:pPr>
      <w:rPr>
        <w:rFonts w:hint="default"/>
      </w:rPr>
    </w:lvl>
    <w:lvl w:ilvl="1" w:tplc="F438BF54">
      <w:start w:val="1"/>
      <w:numFmt w:val="lowerRoman"/>
      <w:lvlText w:val="%2)"/>
      <w:lvlJc w:val="left"/>
      <w:pPr>
        <w:ind w:left="480" w:hanging="480"/>
      </w:pPr>
      <w:rPr>
        <w:rFonts w:ascii="微軟正黑體" w:eastAsia="微軟正黑體" w:hAnsi="微軟正黑體" w:cstheme="minorBidi"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1">
    <w:nsid w:val="7C535D52"/>
    <w:multiLevelType w:val="hybridMultilevel"/>
    <w:tmpl w:val="A49A162A"/>
    <w:lvl w:ilvl="0" w:tplc="C3366DFA">
      <w:start w:val="1"/>
      <w:numFmt w:val="decimal"/>
      <w:lvlText w:val="(%1)"/>
      <w:lvlJc w:val="left"/>
      <w:pPr>
        <w:ind w:left="1331" w:hanging="480"/>
      </w:pPr>
      <w:rPr>
        <w:rFonts w:ascii="微軟正黑體" w:eastAsia="微軟正黑體" w:hAnsi="微軟正黑體" w:cstheme="minorBidi"/>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92">
    <w:nsid w:val="7C5C21C5"/>
    <w:multiLevelType w:val="hybridMultilevel"/>
    <w:tmpl w:val="CFDCB088"/>
    <w:lvl w:ilvl="0" w:tplc="FFFFFFFF">
      <w:start w:val="1"/>
      <w:numFmt w:val="decimal"/>
      <w:lvlText w:val="(%1)"/>
      <w:lvlJc w:val="left"/>
      <w:pPr>
        <w:ind w:left="960" w:hanging="480"/>
      </w:pPr>
      <w:rPr>
        <w:rFonts w:ascii="微軟正黑體" w:eastAsia="微軟正黑體" w:hAnsi="微軟正黑體" w:cstheme="minorBidi"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293">
    <w:nsid w:val="7CFA5E10"/>
    <w:multiLevelType w:val="hybridMultilevel"/>
    <w:tmpl w:val="E9666EB8"/>
    <w:lvl w:ilvl="0" w:tplc="FC3C153E">
      <w:start w:val="1"/>
      <w:numFmt w:val="decimal"/>
      <w:lvlText w:val="(%1)"/>
      <w:lvlJc w:val="left"/>
      <w:pPr>
        <w:ind w:left="760" w:hanging="480"/>
      </w:pPr>
      <w:rPr>
        <w:rFonts w:hint="default"/>
      </w:rPr>
    </w:lvl>
    <w:lvl w:ilvl="1" w:tplc="FFFFFFFF" w:tentative="1">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294">
    <w:nsid w:val="7E20738D"/>
    <w:multiLevelType w:val="hybridMultilevel"/>
    <w:tmpl w:val="D4FE9E70"/>
    <w:lvl w:ilvl="0" w:tplc="8A6A6C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5">
    <w:nsid w:val="7E8D439F"/>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6">
    <w:nsid w:val="7F2F007B"/>
    <w:multiLevelType w:val="multilevel"/>
    <w:tmpl w:val="7548BF92"/>
    <w:lvl w:ilvl="0">
      <w:start w:val="1"/>
      <w:numFmt w:val="decimal"/>
      <w:lvlText w:val="%1."/>
      <w:lvlJc w:val="left"/>
      <w:pPr>
        <w:ind w:left="480" w:hanging="480"/>
      </w:pPr>
    </w:lvl>
    <w:lvl w:ilvl="1">
      <w:start w:val="3"/>
      <w:numFmt w:val="decimal"/>
      <w:isLgl/>
      <w:lvlText w:val="%1.%2"/>
      <w:lvlJc w:val="left"/>
      <w:pPr>
        <w:ind w:left="980" w:hanging="980"/>
      </w:pPr>
      <w:rPr>
        <w:rFonts w:hint="default"/>
      </w:rPr>
    </w:lvl>
    <w:lvl w:ilvl="2">
      <w:start w:val="28"/>
      <w:numFmt w:val="decimal"/>
      <w:isLgl/>
      <w:lvlText w:val="%1.%2.%3"/>
      <w:lvlJc w:val="left"/>
      <w:pPr>
        <w:ind w:left="980" w:hanging="9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7">
    <w:nsid w:val="7F3321F3"/>
    <w:multiLevelType w:val="hybridMultilevel"/>
    <w:tmpl w:val="EA788F40"/>
    <w:lvl w:ilvl="0" w:tplc="796EFF02">
      <w:start w:val="1"/>
      <w:numFmt w:val="decimal"/>
      <w:lvlText w:val="(%1)"/>
      <w:lvlJc w:val="left"/>
      <w:pPr>
        <w:ind w:left="720" w:hanging="360"/>
      </w:pPr>
      <w:rPr>
        <w:rFonts w:hint="default"/>
      </w:rPr>
    </w:lvl>
    <w:lvl w:ilvl="1" w:tplc="943C44F6">
      <w:start w:val="1"/>
      <w:numFmt w:val="decimal"/>
      <w:lvlText w:val="%2."/>
      <w:lvlJc w:val="left"/>
      <w:pPr>
        <w:ind w:left="1200" w:hanging="360"/>
      </w:pPr>
      <w:rPr>
        <w:rFonts w:hint="default"/>
      </w:r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7826A7F8">
      <w:start w:val="1"/>
      <w:numFmt w:val="lowerRoman"/>
      <w:lvlText w:val="%5)"/>
      <w:lvlJc w:val="left"/>
      <w:pPr>
        <w:ind w:left="3000" w:hanging="720"/>
      </w:pPr>
      <w:rPr>
        <w:rFonts w:hint="default"/>
      </w:rPr>
    </w:lvl>
    <w:lvl w:ilvl="5" w:tplc="2812922E">
      <w:start w:val="1"/>
      <w:numFmt w:val="upperLetter"/>
      <w:lvlText w:val="%6."/>
      <w:lvlJc w:val="left"/>
      <w:pPr>
        <w:ind w:left="3120" w:hanging="360"/>
      </w:pPr>
      <w:rPr>
        <w:rFonts w:hint="default"/>
      </w:rPr>
    </w:lvl>
    <w:lvl w:ilvl="6" w:tplc="F694316C">
      <w:start w:val="1"/>
      <w:numFmt w:val="decimal"/>
      <w:lvlText w:val="%7)"/>
      <w:lvlJc w:val="left"/>
      <w:pPr>
        <w:ind w:left="3600" w:hanging="360"/>
      </w:pPr>
      <w:rPr>
        <w:rFonts w:hint="default"/>
      </w:r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8">
    <w:nsid w:val="7F9E15DC"/>
    <w:multiLevelType w:val="hybridMultilevel"/>
    <w:tmpl w:val="7AA82346"/>
    <w:lvl w:ilvl="0" w:tplc="0409001B">
      <w:start w:val="1"/>
      <w:numFmt w:val="lowerRoman"/>
      <w:lvlText w:val="%1."/>
      <w:lvlJc w:val="right"/>
      <w:pPr>
        <w:ind w:left="1800" w:hanging="480"/>
      </w:p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99">
    <w:nsid w:val="7FFD73A3"/>
    <w:multiLevelType w:val="hybridMultilevel"/>
    <w:tmpl w:val="3C90F1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28"/>
  </w:num>
  <w:num w:numId="2">
    <w:abstractNumId w:val="228"/>
    <w:lvlOverride w:ilvl="0">
      <w:lvl w:ilvl="0">
        <w:start w:val="1"/>
        <w:numFmt w:val="decimal"/>
        <w:isLgl/>
        <w:lvlText w:val="%1"/>
        <w:lvlJc w:val="left"/>
        <w:pPr>
          <w:ind w:left="425" w:hanging="425"/>
        </w:pPr>
        <w:rPr>
          <w:rFonts w:hint="default"/>
        </w:rPr>
      </w:lvl>
    </w:lvlOverride>
    <w:lvlOverride w:ilvl="1">
      <w:lvl w:ilvl="1">
        <w:start w:val="1"/>
        <w:numFmt w:val="decimal"/>
        <w:pStyle w:val="10"/>
        <w:isLgl/>
        <w:lvlText w:val="%1.%2"/>
        <w:lvlJc w:val="left"/>
        <w:pPr>
          <w:ind w:left="709" w:hanging="567"/>
        </w:pPr>
        <w:rPr>
          <w:rFonts w:hint="eastAsia"/>
        </w:rPr>
      </w:lvl>
    </w:lvlOverride>
    <w:lvlOverride w:ilvl="2">
      <w:lvl w:ilvl="2">
        <w:start w:val="1"/>
        <w:numFmt w:val="decimal"/>
        <w:isLgl/>
        <w:lvlText w:val="%1.%2.%3"/>
        <w:lvlJc w:val="left"/>
        <w:pPr>
          <w:ind w:left="1418" w:hanging="567"/>
        </w:pPr>
        <w:rPr>
          <w:rFonts w:hint="eastAsia"/>
        </w:rPr>
      </w:lvl>
    </w:lvlOverride>
    <w:lvlOverride w:ilvl="3">
      <w:lvl w:ilvl="3">
        <w:start w:val="1"/>
        <w:numFmt w:val="decimal"/>
        <w:isLg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
    <w:abstractNumId w:val="228"/>
    <w:lvlOverride w:ilvl="0">
      <w:lvl w:ilvl="0">
        <w:start w:val="1"/>
        <w:numFmt w:val="decimal"/>
        <w:isLgl/>
        <w:lvlText w:val="%1"/>
        <w:lvlJc w:val="left"/>
        <w:pPr>
          <w:ind w:left="425" w:hanging="425"/>
        </w:pPr>
        <w:rPr>
          <w:rFonts w:hint="default"/>
        </w:rPr>
      </w:lvl>
    </w:lvlOverride>
    <w:lvlOverride w:ilvl="1">
      <w:lvl w:ilvl="1">
        <w:start w:val="1"/>
        <w:numFmt w:val="decimal"/>
        <w:pStyle w:val="10"/>
        <w:isLgl/>
        <w:lvlText w:val="%1.%2"/>
        <w:lvlJc w:val="left"/>
        <w:pPr>
          <w:ind w:left="992" w:hanging="567"/>
        </w:pPr>
        <w:rPr>
          <w:rFonts w:hint="eastAsia"/>
        </w:rPr>
      </w:lvl>
    </w:lvlOverride>
    <w:lvlOverride w:ilvl="2">
      <w:lvl w:ilvl="2">
        <w:start w:val="1"/>
        <w:numFmt w:val="decimal"/>
        <w:isLgl/>
        <w:lvlText w:val="%1.%2.%3"/>
        <w:lvlJc w:val="left"/>
        <w:pPr>
          <w:ind w:left="1418" w:hanging="567"/>
        </w:pPr>
        <w:rPr>
          <w:rFonts w:hint="eastAsia"/>
        </w:rPr>
      </w:lvl>
    </w:lvlOverride>
    <w:lvlOverride w:ilvl="3">
      <w:lvl w:ilvl="3">
        <w:start w:val="1"/>
        <w:numFmt w:val="decimal"/>
        <w:isLg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
    <w:abstractNumId w:val="2"/>
  </w:num>
  <w:num w:numId="5">
    <w:abstractNumId w:val="196"/>
  </w:num>
  <w:num w:numId="6">
    <w:abstractNumId w:val="228"/>
    <w:lvlOverride w:ilvl="0">
      <w:startOverride w:val="8"/>
    </w:lvlOverride>
  </w:num>
  <w:num w:numId="7">
    <w:abstractNumId w:val="179"/>
  </w:num>
  <w:num w:numId="8">
    <w:abstractNumId w:val="76"/>
  </w:num>
  <w:num w:numId="9">
    <w:abstractNumId w:val="135"/>
  </w:num>
  <w:num w:numId="10">
    <w:abstractNumId w:val="244"/>
  </w:num>
  <w:num w:numId="11">
    <w:abstractNumId w:val="34"/>
  </w:num>
  <w:num w:numId="12">
    <w:abstractNumId w:val="43"/>
  </w:num>
  <w:num w:numId="13">
    <w:abstractNumId w:val="162"/>
  </w:num>
  <w:num w:numId="14">
    <w:abstractNumId w:val="176"/>
  </w:num>
  <w:num w:numId="15">
    <w:abstractNumId w:val="234"/>
  </w:num>
  <w:num w:numId="1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3"/>
  </w:num>
  <w:num w:numId="18">
    <w:abstractNumId w:val="264"/>
  </w:num>
  <w:num w:numId="19">
    <w:abstractNumId w:val="45"/>
  </w:num>
  <w:num w:numId="20">
    <w:abstractNumId w:val="24"/>
  </w:num>
  <w:num w:numId="21">
    <w:abstractNumId w:val="205"/>
  </w:num>
  <w:num w:numId="22">
    <w:abstractNumId w:val="53"/>
  </w:num>
  <w:num w:numId="23">
    <w:abstractNumId w:val="242"/>
  </w:num>
  <w:num w:numId="24">
    <w:abstractNumId w:val="157"/>
  </w:num>
  <w:num w:numId="25">
    <w:abstractNumId w:val="225"/>
  </w:num>
  <w:num w:numId="26">
    <w:abstractNumId w:val="284"/>
  </w:num>
  <w:num w:numId="27">
    <w:abstractNumId w:val="50"/>
  </w:num>
  <w:num w:numId="2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29">
    <w:abstractNumId w:val="279"/>
  </w:num>
  <w:num w:numId="3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31">
    <w:abstractNumId w:val="281"/>
  </w:num>
  <w:num w:numId="32">
    <w:abstractNumId w:val="48"/>
  </w:num>
  <w:num w:numId="33">
    <w:abstractNumId w:val="206"/>
  </w:num>
  <w:num w:numId="34">
    <w:abstractNumId w:val="74"/>
  </w:num>
  <w:num w:numId="35">
    <w:abstractNumId w:val="282"/>
  </w:num>
  <w:num w:numId="36">
    <w:abstractNumId w:val="233"/>
  </w:num>
  <w:num w:numId="37">
    <w:abstractNumId w:val="115"/>
  </w:num>
  <w:num w:numId="38">
    <w:abstractNumId w:val="41"/>
  </w:num>
  <w:num w:numId="39">
    <w:abstractNumId w:val="88"/>
  </w:num>
  <w:num w:numId="40">
    <w:abstractNumId w:val="153"/>
  </w:num>
  <w:num w:numId="41">
    <w:abstractNumId w:val="47"/>
  </w:num>
  <w:num w:numId="42">
    <w:abstractNumId w:val="251"/>
  </w:num>
  <w:num w:numId="43">
    <w:abstractNumId w:val="27"/>
  </w:num>
  <w:num w:numId="44">
    <w:abstractNumId w:val="21"/>
  </w:num>
  <w:num w:numId="45">
    <w:abstractNumId w:val="0"/>
  </w:num>
  <w:num w:numId="46">
    <w:abstractNumId w:val="190"/>
  </w:num>
  <w:num w:numId="47">
    <w:abstractNumId w:val="235"/>
  </w:num>
  <w:num w:numId="48">
    <w:abstractNumId w:val="285"/>
  </w:num>
  <w:num w:numId="49">
    <w:abstractNumId w:val="297"/>
  </w:num>
  <w:num w:numId="50">
    <w:abstractNumId w:val="160"/>
  </w:num>
  <w:num w:numId="51">
    <w:abstractNumId w:val="270"/>
  </w:num>
  <w:num w:numId="52">
    <w:abstractNumId w:val="89"/>
  </w:num>
  <w:num w:numId="53">
    <w:abstractNumId w:val="71"/>
  </w:num>
  <w:num w:numId="54">
    <w:abstractNumId w:val="79"/>
  </w:num>
  <w:num w:numId="55">
    <w:abstractNumId w:val="263"/>
  </w:num>
  <w:num w:numId="56">
    <w:abstractNumId w:val="272"/>
  </w:num>
  <w:num w:numId="57">
    <w:abstractNumId w:val="277"/>
  </w:num>
  <w:num w:numId="58">
    <w:abstractNumId w:val="112"/>
  </w:num>
  <w:num w:numId="59">
    <w:abstractNumId w:val="105"/>
  </w:num>
  <w:num w:numId="60">
    <w:abstractNumId w:val="201"/>
  </w:num>
  <w:num w:numId="61">
    <w:abstractNumId w:val="239"/>
  </w:num>
  <w:num w:numId="62">
    <w:abstractNumId w:val="227"/>
  </w:num>
  <w:num w:numId="63">
    <w:abstractNumId w:val="276"/>
  </w:num>
  <w:num w:numId="64">
    <w:abstractNumId w:val="237"/>
  </w:num>
  <w:num w:numId="65">
    <w:abstractNumId w:val="85"/>
  </w:num>
  <w:num w:numId="66">
    <w:abstractNumId w:val="70"/>
  </w:num>
  <w:num w:numId="67">
    <w:abstractNumId w:val="124"/>
  </w:num>
  <w:num w:numId="68">
    <w:abstractNumId w:val="262"/>
  </w:num>
  <w:num w:numId="69">
    <w:abstractNumId w:val="187"/>
  </w:num>
  <w:num w:numId="70">
    <w:abstractNumId w:val="30"/>
  </w:num>
  <w:num w:numId="71">
    <w:abstractNumId w:val="250"/>
  </w:num>
  <w:num w:numId="72">
    <w:abstractNumId w:val="222"/>
  </w:num>
  <w:num w:numId="73">
    <w:abstractNumId w:val="156"/>
  </w:num>
  <w:num w:numId="74">
    <w:abstractNumId w:val="7"/>
  </w:num>
  <w:num w:numId="75">
    <w:abstractNumId w:val="204"/>
  </w:num>
  <w:num w:numId="76">
    <w:abstractNumId w:val="69"/>
  </w:num>
  <w:num w:numId="77">
    <w:abstractNumId w:val="100"/>
  </w:num>
  <w:num w:numId="78">
    <w:abstractNumId w:val="295"/>
  </w:num>
  <w:num w:numId="79">
    <w:abstractNumId w:val="202"/>
  </w:num>
  <w:num w:numId="80">
    <w:abstractNumId w:val="228"/>
    <w:lvlOverride w:ilvl="0">
      <w:startOverride w:val="2"/>
    </w:lvlOverride>
    <w:lvlOverride w:ilvl="1">
      <w:startOverride w:val="2"/>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32"/>
  </w:num>
  <w:num w:numId="82">
    <w:abstractNumId w:val="293"/>
  </w:num>
  <w:num w:numId="83">
    <w:abstractNumId w:val="226"/>
  </w:num>
  <w:num w:numId="84">
    <w:abstractNumId w:val="84"/>
  </w:num>
  <w:num w:numId="85">
    <w:abstractNumId w:val="255"/>
  </w:num>
  <w:num w:numId="86">
    <w:abstractNumId w:val="211"/>
  </w:num>
  <w:num w:numId="87">
    <w:abstractNumId w:val="183"/>
  </w:num>
  <w:num w:numId="88">
    <w:abstractNumId w:val="25"/>
  </w:num>
  <w:num w:numId="89">
    <w:abstractNumId w:val="230"/>
  </w:num>
  <w:num w:numId="90">
    <w:abstractNumId w:val="280"/>
  </w:num>
  <w:num w:numId="91">
    <w:abstractNumId w:val="219"/>
  </w:num>
  <w:num w:numId="92">
    <w:abstractNumId w:val="111"/>
  </w:num>
  <w:num w:numId="93">
    <w:abstractNumId w:val="154"/>
  </w:num>
  <w:num w:numId="94">
    <w:abstractNumId w:val="57"/>
  </w:num>
  <w:num w:numId="95">
    <w:abstractNumId w:val="274"/>
  </w:num>
  <w:num w:numId="96">
    <w:abstractNumId w:val="133"/>
  </w:num>
  <w:num w:numId="97">
    <w:abstractNumId w:val="63"/>
  </w:num>
  <w:num w:numId="98">
    <w:abstractNumId w:val="1"/>
  </w:num>
  <w:num w:numId="99">
    <w:abstractNumId w:val="97"/>
  </w:num>
  <w:num w:numId="100">
    <w:abstractNumId w:val="67"/>
  </w:num>
  <w:num w:numId="101">
    <w:abstractNumId w:val="107"/>
  </w:num>
  <w:num w:numId="102">
    <w:abstractNumId w:val="13"/>
  </w:num>
  <w:num w:numId="103">
    <w:abstractNumId w:val="286"/>
  </w:num>
  <w:num w:numId="104">
    <w:abstractNumId w:val="260"/>
  </w:num>
  <w:num w:numId="105">
    <w:abstractNumId w:val="51"/>
  </w:num>
  <w:num w:numId="106">
    <w:abstractNumId w:val="134"/>
  </w:num>
  <w:num w:numId="107">
    <w:abstractNumId w:val="261"/>
  </w:num>
  <w:num w:numId="108">
    <w:abstractNumId w:val="42"/>
  </w:num>
  <w:num w:numId="109">
    <w:abstractNumId w:val="220"/>
  </w:num>
  <w:num w:numId="110">
    <w:abstractNumId w:val="291"/>
  </w:num>
  <w:num w:numId="111">
    <w:abstractNumId w:val="216"/>
  </w:num>
  <w:num w:numId="112">
    <w:abstractNumId w:val="113"/>
  </w:num>
  <w:num w:numId="113">
    <w:abstractNumId w:val="292"/>
  </w:num>
  <w:num w:numId="114">
    <w:abstractNumId w:val="122"/>
  </w:num>
  <w:num w:numId="115">
    <w:abstractNumId w:val="49"/>
  </w:num>
  <w:num w:numId="116">
    <w:abstractNumId w:val="182"/>
  </w:num>
  <w:num w:numId="117">
    <w:abstractNumId w:val="148"/>
  </w:num>
  <w:num w:numId="118">
    <w:abstractNumId w:val="140"/>
  </w:num>
  <w:num w:numId="119">
    <w:abstractNumId w:val="287"/>
  </w:num>
  <w:num w:numId="120">
    <w:abstractNumId w:val="17"/>
  </w:num>
  <w:num w:numId="121">
    <w:abstractNumId w:val="18"/>
  </w:num>
  <w:num w:numId="122">
    <w:abstractNumId w:val="150"/>
  </w:num>
  <w:num w:numId="123">
    <w:abstractNumId w:val="126"/>
  </w:num>
  <w:num w:numId="124">
    <w:abstractNumId w:val="10"/>
  </w:num>
  <w:num w:numId="125">
    <w:abstractNumId w:val="54"/>
  </w:num>
  <w:num w:numId="126">
    <w:abstractNumId w:val="213"/>
  </w:num>
  <w:num w:numId="127">
    <w:abstractNumId w:val="177"/>
  </w:num>
  <w:num w:numId="128">
    <w:abstractNumId w:val="246"/>
  </w:num>
  <w:num w:numId="129">
    <w:abstractNumId w:val="298"/>
  </w:num>
  <w:num w:numId="130">
    <w:abstractNumId w:val="144"/>
  </w:num>
  <w:num w:numId="131">
    <w:abstractNumId w:val="258"/>
  </w:num>
  <w:num w:numId="132">
    <w:abstractNumId w:val="288"/>
  </w:num>
  <w:num w:numId="133">
    <w:abstractNumId w:val="110"/>
  </w:num>
  <w:num w:numId="134">
    <w:abstractNumId w:val="26"/>
  </w:num>
  <w:num w:numId="135">
    <w:abstractNumId w:val="83"/>
  </w:num>
  <w:num w:numId="136">
    <w:abstractNumId w:val="138"/>
  </w:num>
  <w:num w:numId="137">
    <w:abstractNumId w:val="273"/>
  </w:num>
  <w:num w:numId="138">
    <w:abstractNumId w:val="64"/>
  </w:num>
  <w:num w:numId="139">
    <w:abstractNumId w:val="73"/>
  </w:num>
  <w:num w:numId="140">
    <w:abstractNumId w:val="114"/>
  </w:num>
  <w:num w:numId="141">
    <w:abstractNumId w:val="253"/>
  </w:num>
  <w:num w:numId="142">
    <w:abstractNumId w:val="106"/>
  </w:num>
  <w:num w:numId="143">
    <w:abstractNumId w:val="65"/>
  </w:num>
  <w:num w:numId="144">
    <w:abstractNumId w:val="188"/>
  </w:num>
  <w:num w:numId="145">
    <w:abstractNumId w:val="4"/>
  </w:num>
  <w:num w:numId="146">
    <w:abstractNumId w:val="224"/>
  </w:num>
  <w:num w:numId="147">
    <w:abstractNumId w:val="80"/>
  </w:num>
  <w:num w:numId="148">
    <w:abstractNumId w:val="165"/>
  </w:num>
  <w:num w:numId="149">
    <w:abstractNumId w:val="136"/>
  </w:num>
  <w:num w:numId="150">
    <w:abstractNumId w:val="158"/>
  </w:num>
  <w:num w:numId="151">
    <w:abstractNumId w:val="289"/>
  </w:num>
  <w:num w:numId="152">
    <w:abstractNumId w:val="95"/>
  </w:num>
  <w:num w:numId="153">
    <w:abstractNumId w:val="108"/>
  </w:num>
  <w:num w:numId="154">
    <w:abstractNumId w:val="81"/>
  </w:num>
  <w:num w:numId="155">
    <w:abstractNumId w:val="236"/>
  </w:num>
  <w:num w:numId="156">
    <w:abstractNumId w:val="101"/>
  </w:num>
  <w:num w:numId="157">
    <w:abstractNumId w:val="210"/>
  </w:num>
  <w:num w:numId="158">
    <w:abstractNumId w:val="31"/>
  </w:num>
  <w:num w:numId="159">
    <w:abstractNumId w:val="119"/>
  </w:num>
  <w:num w:numId="160">
    <w:abstractNumId w:val="78"/>
  </w:num>
  <w:num w:numId="161">
    <w:abstractNumId w:val="109"/>
  </w:num>
  <w:num w:numId="162">
    <w:abstractNumId w:val="172"/>
  </w:num>
  <w:num w:numId="163">
    <w:abstractNumId w:val="184"/>
  </w:num>
  <w:num w:numId="164">
    <w:abstractNumId w:val="169"/>
  </w:num>
  <w:num w:numId="165">
    <w:abstractNumId w:val="199"/>
  </w:num>
  <w:num w:numId="166">
    <w:abstractNumId w:val="268"/>
  </w:num>
  <w:num w:numId="167">
    <w:abstractNumId w:val="149"/>
  </w:num>
  <w:num w:numId="168">
    <w:abstractNumId w:val="123"/>
  </w:num>
  <w:num w:numId="169">
    <w:abstractNumId w:val="15"/>
  </w:num>
  <w:num w:numId="170">
    <w:abstractNumId w:val="252"/>
  </w:num>
  <w:num w:numId="171">
    <w:abstractNumId w:val="186"/>
  </w:num>
  <w:num w:numId="172">
    <w:abstractNumId w:val="38"/>
  </w:num>
  <w:num w:numId="173">
    <w:abstractNumId w:val="146"/>
  </w:num>
  <w:num w:numId="174">
    <w:abstractNumId w:val="164"/>
  </w:num>
  <w:num w:numId="175">
    <w:abstractNumId w:val="87"/>
  </w:num>
  <w:num w:numId="176">
    <w:abstractNumId w:val="120"/>
  </w:num>
  <w:num w:numId="177">
    <w:abstractNumId w:val="290"/>
  </w:num>
  <w:num w:numId="178">
    <w:abstractNumId w:val="174"/>
  </w:num>
  <w:num w:numId="179">
    <w:abstractNumId w:val="171"/>
  </w:num>
  <w:num w:numId="180">
    <w:abstractNumId w:val="35"/>
  </w:num>
  <w:num w:numId="181">
    <w:abstractNumId w:val="103"/>
  </w:num>
  <w:num w:numId="182">
    <w:abstractNumId w:val="223"/>
  </w:num>
  <w:num w:numId="183">
    <w:abstractNumId w:val="62"/>
  </w:num>
  <w:num w:numId="184">
    <w:abstractNumId w:val="200"/>
  </w:num>
  <w:num w:numId="185">
    <w:abstractNumId w:val="161"/>
  </w:num>
  <w:num w:numId="186">
    <w:abstractNumId w:val="77"/>
  </w:num>
  <w:num w:numId="187">
    <w:abstractNumId w:val="283"/>
  </w:num>
  <w:num w:numId="188">
    <w:abstractNumId w:val="170"/>
  </w:num>
  <w:num w:numId="189">
    <w:abstractNumId w:val="20"/>
  </w:num>
  <w:num w:numId="190">
    <w:abstractNumId w:val="231"/>
  </w:num>
  <w:num w:numId="191">
    <w:abstractNumId w:val="44"/>
  </w:num>
  <w:num w:numId="192">
    <w:abstractNumId w:val="198"/>
  </w:num>
  <w:num w:numId="193">
    <w:abstractNumId w:val="131"/>
  </w:num>
  <w:num w:numId="194">
    <w:abstractNumId w:val="241"/>
  </w:num>
  <w:num w:numId="195">
    <w:abstractNumId w:val="23"/>
  </w:num>
  <w:num w:numId="196">
    <w:abstractNumId w:val="238"/>
  </w:num>
  <w:num w:numId="197">
    <w:abstractNumId w:val="193"/>
  </w:num>
  <w:num w:numId="198">
    <w:abstractNumId w:val="192"/>
  </w:num>
  <w:num w:numId="199">
    <w:abstractNumId w:val="151"/>
  </w:num>
  <w:num w:numId="200">
    <w:abstractNumId w:val="294"/>
  </w:num>
  <w:num w:numId="201">
    <w:abstractNumId w:val="247"/>
  </w:num>
  <w:num w:numId="202">
    <w:abstractNumId w:val="155"/>
  </w:num>
  <w:num w:numId="203">
    <w:abstractNumId w:val="191"/>
  </w:num>
  <w:num w:numId="204">
    <w:abstractNumId w:val="175"/>
  </w:num>
  <w:num w:numId="205">
    <w:abstractNumId w:val="102"/>
  </w:num>
  <w:num w:numId="206">
    <w:abstractNumId w:val="72"/>
  </w:num>
  <w:num w:numId="207">
    <w:abstractNumId w:val="218"/>
  </w:num>
  <w:num w:numId="208">
    <w:abstractNumId w:val="116"/>
  </w:num>
  <w:num w:numId="209">
    <w:abstractNumId w:val="68"/>
  </w:num>
  <w:num w:numId="210">
    <w:abstractNumId w:val="36"/>
  </w:num>
  <w:num w:numId="211">
    <w:abstractNumId w:val="99"/>
  </w:num>
  <w:num w:numId="212">
    <w:abstractNumId w:val="207"/>
  </w:num>
  <w:num w:numId="213">
    <w:abstractNumId w:val="33"/>
  </w:num>
  <w:num w:numId="214">
    <w:abstractNumId w:val="39"/>
  </w:num>
  <w:num w:numId="215">
    <w:abstractNumId w:val="82"/>
  </w:num>
  <w:num w:numId="216">
    <w:abstractNumId w:val="16"/>
  </w:num>
  <w:num w:numId="217">
    <w:abstractNumId w:val="278"/>
  </w:num>
  <w:num w:numId="218">
    <w:abstractNumId w:val="267"/>
  </w:num>
  <w:num w:numId="219">
    <w:abstractNumId w:val="159"/>
  </w:num>
  <w:num w:numId="220">
    <w:abstractNumId w:val="121"/>
  </w:num>
  <w:num w:numId="221">
    <w:abstractNumId w:val="8"/>
  </w:num>
  <w:num w:numId="222">
    <w:abstractNumId w:val="14"/>
  </w:num>
  <w:num w:numId="223">
    <w:abstractNumId w:val="141"/>
  </w:num>
  <w:num w:numId="224">
    <w:abstractNumId w:val="203"/>
  </w:num>
  <w:num w:numId="225">
    <w:abstractNumId w:val="118"/>
  </w:num>
  <w:num w:numId="226">
    <w:abstractNumId w:val="60"/>
  </w:num>
  <w:num w:numId="227">
    <w:abstractNumId w:val="240"/>
  </w:num>
  <w:num w:numId="228">
    <w:abstractNumId w:val="185"/>
  </w:num>
  <w:num w:numId="229">
    <w:abstractNumId w:val="257"/>
  </w:num>
  <w:num w:numId="230">
    <w:abstractNumId w:val="6"/>
  </w:num>
  <w:num w:numId="231">
    <w:abstractNumId w:val="19"/>
  </w:num>
  <w:num w:numId="232">
    <w:abstractNumId w:val="254"/>
  </w:num>
  <w:num w:numId="233">
    <w:abstractNumId w:val="94"/>
  </w:num>
  <w:num w:numId="234">
    <w:abstractNumId w:val="229"/>
  </w:num>
  <w:num w:numId="235">
    <w:abstractNumId w:val="37"/>
  </w:num>
  <w:num w:numId="236">
    <w:abstractNumId w:val="142"/>
  </w:num>
  <w:num w:numId="237">
    <w:abstractNumId w:val="221"/>
  </w:num>
  <w:num w:numId="238">
    <w:abstractNumId w:val="59"/>
  </w:num>
  <w:num w:numId="239">
    <w:abstractNumId w:val="208"/>
  </w:num>
  <w:num w:numId="240">
    <w:abstractNumId w:val="217"/>
  </w:num>
  <w:num w:numId="241">
    <w:abstractNumId w:val="56"/>
  </w:num>
  <w:num w:numId="242">
    <w:abstractNumId w:val="147"/>
  </w:num>
  <w:num w:numId="243">
    <w:abstractNumId w:val="46"/>
  </w:num>
  <w:num w:numId="244">
    <w:abstractNumId w:val="245"/>
  </w:num>
  <w:num w:numId="245">
    <w:abstractNumId w:val="215"/>
  </w:num>
  <w:num w:numId="246">
    <w:abstractNumId w:val="129"/>
  </w:num>
  <w:num w:numId="247">
    <w:abstractNumId w:val="127"/>
  </w:num>
  <w:num w:numId="248">
    <w:abstractNumId w:val="212"/>
  </w:num>
  <w:num w:numId="249">
    <w:abstractNumId w:val="98"/>
  </w:num>
  <w:num w:numId="250">
    <w:abstractNumId w:val="86"/>
  </w:num>
  <w:num w:numId="251">
    <w:abstractNumId w:val="214"/>
  </w:num>
  <w:num w:numId="252">
    <w:abstractNumId w:val="96"/>
  </w:num>
  <w:num w:numId="253">
    <w:abstractNumId w:val="9"/>
  </w:num>
  <w:num w:numId="254">
    <w:abstractNumId w:val="166"/>
  </w:num>
  <w:num w:numId="255">
    <w:abstractNumId w:val="92"/>
  </w:num>
  <w:num w:numId="256">
    <w:abstractNumId w:val="271"/>
  </w:num>
  <w:num w:numId="257">
    <w:abstractNumId w:val="117"/>
  </w:num>
  <w:num w:numId="258">
    <w:abstractNumId w:val="189"/>
  </w:num>
  <w:num w:numId="259">
    <w:abstractNumId w:val="249"/>
  </w:num>
  <w:num w:numId="260">
    <w:abstractNumId w:val="128"/>
  </w:num>
  <w:num w:numId="261">
    <w:abstractNumId w:val="91"/>
  </w:num>
  <w:num w:numId="26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5"/>
  </w:num>
  <w:num w:numId="264">
    <w:abstractNumId w:val="3"/>
  </w:num>
  <w:num w:numId="265">
    <w:abstractNumId w:val="269"/>
  </w:num>
  <w:num w:numId="266">
    <w:abstractNumId w:val="29"/>
  </w:num>
  <w:num w:numId="267">
    <w:abstractNumId w:val="132"/>
  </w:num>
  <w:num w:numId="268">
    <w:abstractNumId w:val="90"/>
  </w:num>
  <w:num w:numId="269">
    <w:abstractNumId w:val="178"/>
  </w:num>
  <w:num w:numId="270">
    <w:abstractNumId w:val="296"/>
  </w:num>
  <w:num w:numId="271">
    <w:abstractNumId w:val="130"/>
  </w:num>
  <w:num w:numId="272">
    <w:abstractNumId w:val="194"/>
  </w:num>
  <w:num w:numId="273">
    <w:abstractNumId w:val="11"/>
  </w:num>
  <w:num w:numId="274">
    <w:abstractNumId w:val="181"/>
  </w:num>
  <w:num w:numId="275">
    <w:abstractNumId w:val="143"/>
  </w:num>
  <w:num w:numId="276">
    <w:abstractNumId w:val="137"/>
  </w:num>
  <w:num w:numId="277">
    <w:abstractNumId w:val="40"/>
  </w:num>
  <w:num w:numId="278">
    <w:abstractNumId w:val="173"/>
  </w:num>
  <w:num w:numId="279">
    <w:abstractNumId w:val="145"/>
  </w:num>
  <w:num w:numId="280">
    <w:abstractNumId w:val="243"/>
  </w:num>
  <w:num w:numId="281">
    <w:abstractNumId w:val="275"/>
  </w:num>
  <w:num w:numId="282">
    <w:abstractNumId w:val="167"/>
  </w:num>
  <w:num w:numId="283">
    <w:abstractNumId w:val="209"/>
  </w:num>
  <w:num w:numId="284">
    <w:abstractNumId w:val="256"/>
  </w:num>
  <w:num w:numId="285">
    <w:abstractNumId w:val="163"/>
  </w:num>
  <w:num w:numId="286">
    <w:abstractNumId w:val="52"/>
  </w:num>
  <w:num w:numId="287">
    <w:abstractNumId w:val="195"/>
  </w:num>
  <w:num w:numId="288">
    <w:abstractNumId w:val="28"/>
  </w:num>
  <w:num w:numId="289">
    <w:abstractNumId w:val="180"/>
  </w:num>
  <w:num w:numId="290">
    <w:abstractNumId w:val="265"/>
  </w:num>
  <w:num w:numId="291">
    <w:abstractNumId w:val="75"/>
  </w:num>
  <w:num w:numId="292">
    <w:abstractNumId w:val="22"/>
  </w:num>
  <w:num w:numId="293">
    <w:abstractNumId w:val="61"/>
  </w:num>
  <w:num w:numId="294">
    <w:abstractNumId w:val="12"/>
  </w:num>
  <w:num w:numId="295">
    <w:abstractNumId w:val="66"/>
  </w:num>
  <w:num w:numId="296">
    <w:abstractNumId w:val="299"/>
  </w:num>
  <w:num w:numId="297">
    <w:abstractNumId w:val="197"/>
  </w:num>
  <w:num w:numId="298">
    <w:abstractNumId w:val="55"/>
  </w:num>
  <w:num w:numId="299">
    <w:abstractNumId w:val="168"/>
  </w:num>
  <w:num w:numId="300">
    <w:abstractNumId w:val="104"/>
  </w:num>
  <w:num w:numId="301">
    <w:abstractNumId w:val="139"/>
  </w:num>
  <w:num w:numId="302">
    <w:abstractNumId w:val="32"/>
  </w:num>
  <w:num w:numId="303">
    <w:abstractNumId w:val="152"/>
  </w:num>
  <w:num w:numId="304">
    <w:abstractNumId w:val="259"/>
  </w:num>
  <w:num w:numId="305">
    <w:abstractNumId w:val="266"/>
  </w:num>
  <w:num w:numId="306">
    <w:abstractNumId w:val="125"/>
  </w:num>
  <w:num w:numId="307">
    <w:abstractNumId w:val="248"/>
  </w:num>
  <w:numIdMacAtCleanup w:val="30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nie Chao">
    <w15:presenceInfo w15:providerId="AD" w15:userId="S::Annie.Chao@ibm.com::ce65baaf-d2ad-4ab9-81aa-5f9df997c14b"/>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trackRevisions/>
  <w:documentProtection w:formatting="1" w:enforcement="0"/>
  <w:styleLockTheme/>
  <w:defaultTabStop w:val="480"/>
  <w:drawingGridHorizontalSpacing w:val="120"/>
  <w:displayHorizontalDrawingGridEvery w:val="0"/>
  <w:displayVerticalDrawingGridEvery w:val="2"/>
  <w:characterSpacingControl w:val="compressPunctuation"/>
  <w:hdrShapeDefaults>
    <o:shapedefaults v:ext="edit" spidmax="4098"/>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E4283"/>
    <w:rsid w:val="00000A05"/>
    <w:rsid w:val="00001BA1"/>
    <w:rsid w:val="0000205C"/>
    <w:rsid w:val="00002212"/>
    <w:rsid w:val="000022CF"/>
    <w:rsid w:val="00002BC2"/>
    <w:rsid w:val="00002DE5"/>
    <w:rsid w:val="0000538D"/>
    <w:rsid w:val="0000552E"/>
    <w:rsid w:val="00005BC1"/>
    <w:rsid w:val="00007B29"/>
    <w:rsid w:val="0001112B"/>
    <w:rsid w:val="00011524"/>
    <w:rsid w:val="000128F4"/>
    <w:rsid w:val="0001372A"/>
    <w:rsid w:val="00014614"/>
    <w:rsid w:val="0001463B"/>
    <w:rsid w:val="00016517"/>
    <w:rsid w:val="00017373"/>
    <w:rsid w:val="0002097A"/>
    <w:rsid w:val="0002227C"/>
    <w:rsid w:val="00025D18"/>
    <w:rsid w:val="000267AA"/>
    <w:rsid w:val="00027E7C"/>
    <w:rsid w:val="0003158D"/>
    <w:rsid w:val="00031C17"/>
    <w:rsid w:val="00031D6D"/>
    <w:rsid w:val="00032491"/>
    <w:rsid w:val="00032D70"/>
    <w:rsid w:val="00033CE4"/>
    <w:rsid w:val="00033E6C"/>
    <w:rsid w:val="00034EAB"/>
    <w:rsid w:val="000365FF"/>
    <w:rsid w:val="0003694D"/>
    <w:rsid w:val="00036EA9"/>
    <w:rsid w:val="000379B6"/>
    <w:rsid w:val="00041CD7"/>
    <w:rsid w:val="0004277E"/>
    <w:rsid w:val="00042CBE"/>
    <w:rsid w:val="00043704"/>
    <w:rsid w:val="00043A41"/>
    <w:rsid w:val="000449B2"/>
    <w:rsid w:val="000461D2"/>
    <w:rsid w:val="00047FD0"/>
    <w:rsid w:val="00050429"/>
    <w:rsid w:val="00051061"/>
    <w:rsid w:val="00051B4F"/>
    <w:rsid w:val="00052938"/>
    <w:rsid w:val="00052C11"/>
    <w:rsid w:val="00052C57"/>
    <w:rsid w:val="00054137"/>
    <w:rsid w:val="000549A0"/>
    <w:rsid w:val="00055474"/>
    <w:rsid w:val="000573D5"/>
    <w:rsid w:val="00061C9B"/>
    <w:rsid w:val="000637BF"/>
    <w:rsid w:val="00064702"/>
    <w:rsid w:val="00064ECA"/>
    <w:rsid w:val="00065713"/>
    <w:rsid w:val="00065C8F"/>
    <w:rsid w:val="000663F0"/>
    <w:rsid w:val="000669F6"/>
    <w:rsid w:val="000672D0"/>
    <w:rsid w:val="00067412"/>
    <w:rsid w:val="00067D6D"/>
    <w:rsid w:val="0007012A"/>
    <w:rsid w:val="00070755"/>
    <w:rsid w:val="00071A95"/>
    <w:rsid w:val="00072300"/>
    <w:rsid w:val="000740B6"/>
    <w:rsid w:val="000740DD"/>
    <w:rsid w:val="000772A4"/>
    <w:rsid w:val="000775B3"/>
    <w:rsid w:val="00077781"/>
    <w:rsid w:val="00081F44"/>
    <w:rsid w:val="00082377"/>
    <w:rsid w:val="00084136"/>
    <w:rsid w:val="00084DB0"/>
    <w:rsid w:val="000855BF"/>
    <w:rsid w:val="00086E5B"/>
    <w:rsid w:val="00090934"/>
    <w:rsid w:val="00091002"/>
    <w:rsid w:val="0009286D"/>
    <w:rsid w:val="00092C50"/>
    <w:rsid w:val="0009348E"/>
    <w:rsid w:val="00093612"/>
    <w:rsid w:val="00094D9E"/>
    <w:rsid w:val="000955A8"/>
    <w:rsid w:val="0009660E"/>
    <w:rsid w:val="000A0673"/>
    <w:rsid w:val="000A3343"/>
    <w:rsid w:val="000A34D4"/>
    <w:rsid w:val="000A3668"/>
    <w:rsid w:val="000A392B"/>
    <w:rsid w:val="000A4D9B"/>
    <w:rsid w:val="000A6BC8"/>
    <w:rsid w:val="000B0F04"/>
    <w:rsid w:val="000B2944"/>
    <w:rsid w:val="000B29E5"/>
    <w:rsid w:val="000B2F70"/>
    <w:rsid w:val="000B46A7"/>
    <w:rsid w:val="000B47B7"/>
    <w:rsid w:val="000B5E40"/>
    <w:rsid w:val="000B60D1"/>
    <w:rsid w:val="000B6BCE"/>
    <w:rsid w:val="000B7111"/>
    <w:rsid w:val="000B77A7"/>
    <w:rsid w:val="000C0E56"/>
    <w:rsid w:val="000C1616"/>
    <w:rsid w:val="000C23D0"/>
    <w:rsid w:val="000C2700"/>
    <w:rsid w:val="000C2E11"/>
    <w:rsid w:val="000C31A9"/>
    <w:rsid w:val="000C4DD0"/>
    <w:rsid w:val="000C57D8"/>
    <w:rsid w:val="000D02F0"/>
    <w:rsid w:val="000D135F"/>
    <w:rsid w:val="000D1A23"/>
    <w:rsid w:val="000D64CA"/>
    <w:rsid w:val="000D6896"/>
    <w:rsid w:val="000D7442"/>
    <w:rsid w:val="000D753E"/>
    <w:rsid w:val="000E093C"/>
    <w:rsid w:val="000E22BD"/>
    <w:rsid w:val="000E26A5"/>
    <w:rsid w:val="000E38F7"/>
    <w:rsid w:val="000E3C9D"/>
    <w:rsid w:val="000E5957"/>
    <w:rsid w:val="000E6BAD"/>
    <w:rsid w:val="000F17AF"/>
    <w:rsid w:val="000F26C6"/>
    <w:rsid w:val="000F2BCD"/>
    <w:rsid w:val="000F2C37"/>
    <w:rsid w:val="000F50BB"/>
    <w:rsid w:val="000F5567"/>
    <w:rsid w:val="000F5850"/>
    <w:rsid w:val="000F6179"/>
    <w:rsid w:val="000F6E5F"/>
    <w:rsid w:val="000F731F"/>
    <w:rsid w:val="000F7697"/>
    <w:rsid w:val="000F7C42"/>
    <w:rsid w:val="00100D7A"/>
    <w:rsid w:val="00101662"/>
    <w:rsid w:val="00105053"/>
    <w:rsid w:val="00105195"/>
    <w:rsid w:val="0010546A"/>
    <w:rsid w:val="001057AA"/>
    <w:rsid w:val="00111187"/>
    <w:rsid w:val="0011247E"/>
    <w:rsid w:val="001135DC"/>
    <w:rsid w:val="00113704"/>
    <w:rsid w:val="001149F8"/>
    <w:rsid w:val="001162D1"/>
    <w:rsid w:val="00117426"/>
    <w:rsid w:val="0011747F"/>
    <w:rsid w:val="00117F55"/>
    <w:rsid w:val="001214A5"/>
    <w:rsid w:val="00121888"/>
    <w:rsid w:val="00121AEF"/>
    <w:rsid w:val="00121FE4"/>
    <w:rsid w:val="001224C8"/>
    <w:rsid w:val="00122B12"/>
    <w:rsid w:val="00123E2E"/>
    <w:rsid w:val="00123FF9"/>
    <w:rsid w:val="00125157"/>
    <w:rsid w:val="0013186E"/>
    <w:rsid w:val="00133441"/>
    <w:rsid w:val="00133B39"/>
    <w:rsid w:val="00134960"/>
    <w:rsid w:val="0013713F"/>
    <w:rsid w:val="00137D79"/>
    <w:rsid w:val="00140911"/>
    <w:rsid w:val="00141756"/>
    <w:rsid w:val="00141CF3"/>
    <w:rsid w:val="00142734"/>
    <w:rsid w:val="00143719"/>
    <w:rsid w:val="00143768"/>
    <w:rsid w:val="001438A1"/>
    <w:rsid w:val="00143BA3"/>
    <w:rsid w:val="00143DCA"/>
    <w:rsid w:val="001441D4"/>
    <w:rsid w:val="00144519"/>
    <w:rsid w:val="001471C9"/>
    <w:rsid w:val="00150681"/>
    <w:rsid w:val="00152211"/>
    <w:rsid w:val="001524A5"/>
    <w:rsid w:val="00153627"/>
    <w:rsid w:val="00155114"/>
    <w:rsid w:val="001551C4"/>
    <w:rsid w:val="001576FF"/>
    <w:rsid w:val="00157FB8"/>
    <w:rsid w:val="001617C6"/>
    <w:rsid w:val="00162389"/>
    <w:rsid w:val="001636F1"/>
    <w:rsid w:val="001640FA"/>
    <w:rsid w:val="0016485F"/>
    <w:rsid w:val="00164ACD"/>
    <w:rsid w:val="00165A9A"/>
    <w:rsid w:val="00165B5E"/>
    <w:rsid w:val="00166428"/>
    <w:rsid w:val="00167795"/>
    <w:rsid w:val="001706C8"/>
    <w:rsid w:val="001736FE"/>
    <w:rsid w:val="001737AD"/>
    <w:rsid w:val="00174BF8"/>
    <w:rsid w:val="001758E1"/>
    <w:rsid w:val="0017684A"/>
    <w:rsid w:val="00176AF2"/>
    <w:rsid w:val="00180653"/>
    <w:rsid w:val="001818B4"/>
    <w:rsid w:val="00181A0F"/>
    <w:rsid w:val="00183273"/>
    <w:rsid w:val="00183B6E"/>
    <w:rsid w:val="00183DA4"/>
    <w:rsid w:val="00184BD2"/>
    <w:rsid w:val="00184EDF"/>
    <w:rsid w:val="00186C85"/>
    <w:rsid w:val="00186DA2"/>
    <w:rsid w:val="001874A1"/>
    <w:rsid w:val="0019212D"/>
    <w:rsid w:val="00192249"/>
    <w:rsid w:val="00193CDF"/>
    <w:rsid w:val="00195720"/>
    <w:rsid w:val="0019627E"/>
    <w:rsid w:val="001967A9"/>
    <w:rsid w:val="00197340"/>
    <w:rsid w:val="001A214E"/>
    <w:rsid w:val="001A277A"/>
    <w:rsid w:val="001A4B5B"/>
    <w:rsid w:val="001A7704"/>
    <w:rsid w:val="001B046B"/>
    <w:rsid w:val="001B1A9F"/>
    <w:rsid w:val="001B3B35"/>
    <w:rsid w:val="001B469E"/>
    <w:rsid w:val="001B4E21"/>
    <w:rsid w:val="001B7BDE"/>
    <w:rsid w:val="001C1913"/>
    <w:rsid w:val="001C1FDF"/>
    <w:rsid w:val="001C2574"/>
    <w:rsid w:val="001C26E5"/>
    <w:rsid w:val="001C2FD2"/>
    <w:rsid w:val="001C6243"/>
    <w:rsid w:val="001C6340"/>
    <w:rsid w:val="001C7149"/>
    <w:rsid w:val="001D1820"/>
    <w:rsid w:val="001D21D1"/>
    <w:rsid w:val="001D2430"/>
    <w:rsid w:val="001D542D"/>
    <w:rsid w:val="001D55B5"/>
    <w:rsid w:val="001D5A14"/>
    <w:rsid w:val="001D6937"/>
    <w:rsid w:val="001D734E"/>
    <w:rsid w:val="001D7955"/>
    <w:rsid w:val="001E0D90"/>
    <w:rsid w:val="001E1EC7"/>
    <w:rsid w:val="001E2773"/>
    <w:rsid w:val="001E2F8C"/>
    <w:rsid w:val="001E313A"/>
    <w:rsid w:val="001E3854"/>
    <w:rsid w:val="001E3B5C"/>
    <w:rsid w:val="001E3EC6"/>
    <w:rsid w:val="001E4334"/>
    <w:rsid w:val="001E4A76"/>
    <w:rsid w:val="001E5EB7"/>
    <w:rsid w:val="001E696E"/>
    <w:rsid w:val="001E6A90"/>
    <w:rsid w:val="001E6F12"/>
    <w:rsid w:val="001E77D3"/>
    <w:rsid w:val="001F4C6B"/>
    <w:rsid w:val="001F5445"/>
    <w:rsid w:val="001F5747"/>
    <w:rsid w:val="001F5A3C"/>
    <w:rsid w:val="001F635E"/>
    <w:rsid w:val="001F7754"/>
    <w:rsid w:val="001F7A19"/>
    <w:rsid w:val="002007CF"/>
    <w:rsid w:val="002020EB"/>
    <w:rsid w:val="00202AAE"/>
    <w:rsid w:val="00203B33"/>
    <w:rsid w:val="002047BC"/>
    <w:rsid w:val="00204DFE"/>
    <w:rsid w:val="00206938"/>
    <w:rsid w:val="002078ED"/>
    <w:rsid w:val="00212773"/>
    <w:rsid w:val="00212F11"/>
    <w:rsid w:val="002140FA"/>
    <w:rsid w:val="00214883"/>
    <w:rsid w:val="00215643"/>
    <w:rsid w:val="0021627B"/>
    <w:rsid w:val="00216C8B"/>
    <w:rsid w:val="00220288"/>
    <w:rsid w:val="002202A9"/>
    <w:rsid w:val="0022235A"/>
    <w:rsid w:val="002229E7"/>
    <w:rsid w:val="00222EAF"/>
    <w:rsid w:val="00223400"/>
    <w:rsid w:val="00225637"/>
    <w:rsid w:val="002256A6"/>
    <w:rsid w:val="00227847"/>
    <w:rsid w:val="00230029"/>
    <w:rsid w:val="00231306"/>
    <w:rsid w:val="00231779"/>
    <w:rsid w:val="0023258E"/>
    <w:rsid w:val="002325AB"/>
    <w:rsid w:val="0023312C"/>
    <w:rsid w:val="002339D5"/>
    <w:rsid w:val="00234009"/>
    <w:rsid w:val="002346CF"/>
    <w:rsid w:val="00234B21"/>
    <w:rsid w:val="00234F09"/>
    <w:rsid w:val="00235352"/>
    <w:rsid w:val="00235F53"/>
    <w:rsid w:val="00241B42"/>
    <w:rsid w:val="00242317"/>
    <w:rsid w:val="00244749"/>
    <w:rsid w:val="002460E0"/>
    <w:rsid w:val="00246298"/>
    <w:rsid w:val="00247D17"/>
    <w:rsid w:val="00250280"/>
    <w:rsid w:val="002544A0"/>
    <w:rsid w:val="0025582C"/>
    <w:rsid w:val="00255C0D"/>
    <w:rsid w:val="00255EAA"/>
    <w:rsid w:val="00257C51"/>
    <w:rsid w:val="0026173F"/>
    <w:rsid w:val="00261AE7"/>
    <w:rsid w:val="00261B2E"/>
    <w:rsid w:val="0026274F"/>
    <w:rsid w:val="00262956"/>
    <w:rsid w:val="00263F51"/>
    <w:rsid w:val="00267A08"/>
    <w:rsid w:val="00267E31"/>
    <w:rsid w:val="00270E33"/>
    <w:rsid w:val="002735D7"/>
    <w:rsid w:val="00274878"/>
    <w:rsid w:val="00274F3C"/>
    <w:rsid w:val="002757B3"/>
    <w:rsid w:val="00280DAF"/>
    <w:rsid w:val="00282DAE"/>
    <w:rsid w:val="00283042"/>
    <w:rsid w:val="00284AE3"/>
    <w:rsid w:val="00286EC9"/>
    <w:rsid w:val="00287D23"/>
    <w:rsid w:val="00291122"/>
    <w:rsid w:val="00291912"/>
    <w:rsid w:val="00293296"/>
    <w:rsid w:val="002A1402"/>
    <w:rsid w:val="002A17FF"/>
    <w:rsid w:val="002A1B61"/>
    <w:rsid w:val="002A2160"/>
    <w:rsid w:val="002A2E94"/>
    <w:rsid w:val="002A2F05"/>
    <w:rsid w:val="002A3307"/>
    <w:rsid w:val="002A47FC"/>
    <w:rsid w:val="002A4ABB"/>
    <w:rsid w:val="002A4DA0"/>
    <w:rsid w:val="002A51E8"/>
    <w:rsid w:val="002B0E16"/>
    <w:rsid w:val="002B242F"/>
    <w:rsid w:val="002B25ED"/>
    <w:rsid w:val="002B3676"/>
    <w:rsid w:val="002B51F7"/>
    <w:rsid w:val="002B5459"/>
    <w:rsid w:val="002B5873"/>
    <w:rsid w:val="002B5AC6"/>
    <w:rsid w:val="002B619F"/>
    <w:rsid w:val="002C05BB"/>
    <w:rsid w:val="002C0E55"/>
    <w:rsid w:val="002C0E6E"/>
    <w:rsid w:val="002C23BA"/>
    <w:rsid w:val="002C2EE7"/>
    <w:rsid w:val="002C5861"/>
    <w:rsid w:val="002C58C1"/>
    <w:rsid w:val="002C63EC"/>
    <w:rsid w:val="002C6600"/>
    <w:rsid w:val="002C72DE"/>
    <w:rsid w:val="002D0D3B"/>
    <w:rsid w:val="002D2A0E"/>
    <w:rsid w:val="002D2BDF"/>
    <w:rsid w:val="002D2D3F"/>
    <w:rsid w:val="002D3BB9"/>
    <w:rsid w:val="002D6555"/>
    <w:rsid w:val="002D65E0"/>
    <w:rsid w:val="002D7620"/>
    <w:rsid w:val="002E0EEF"/>
    <w:rsid w:val="002E1346"/>
    <w:rsid w:val="002E14DA"/>
    <w:rsid w:val="002E2809"/>
    <w:rsid w:val="002E4607"/>
    <w:rsid w:val="002E4F7C"/>
    <w:rsid w:val="002E4FB3"/>
    <w:rsid w:val="002E5565"/>
    <w:rsid w:val="002E5BE9"/>
    <w:rsid w:val="002E7DF3"/>
    <w:rsid w:val="002F0115"/>
    <w:rsid w:val="002F0E27"/>
    <w:rsid w:val="002F278F"/>
    <w:rsid w:val="002F36AC"/>
    <w:rsid w:val="002F4171"/>
    <w:rsid w:val="002F5811"/>
    <w:rsid w:val="002F5A56"/>
    <w:rsid w:val="00301C68"/>
    <w:rsid w:val="0030272B"/>
    <w:rsid w:val="00302BC0"/>
    <w:rsid w:val="00303480"/>
    <w:rsid w:val="00307B93"/>
    <w:rsid w:val="00307D4E"/>
    <w:rsid w:val="0031042C"/>
    <w:rsid w:val="003106FB"/>
    <w:rsid w:val="00314317"/>
    <w:rsid w:val="003150F1"/>
    <w:rsid w:val="00315BD6"/>
    <w:rsid w:val="00315EB8"/>
    <w:rsid w:val="003161AB"/>
    <w:rsid w:val="00320562"/>
    <w:rsid w:val="003209A3"/>
    <w:rsid w:val="00321CA5"/>
    <w:rsid w:val="00321E6C"/>
    <w:rsid w:val="00322EB1"/>
    <w:rsid w:val="00322EFC"/>
    <w:rsid w:val="0032411E"/>
    <w:rsid w:val="0032470B"/>
    <w:rsid w:val="00325C6D"/>
    <w:rsid w:val="00326525"/>
    <w:rsid w:val="00326641"/>
    <w:rsid w:val="00326AD5"/>
    <w:rsid w:val="00327901"/>
    <w:rsid w:val="003305E2"/>
    <w:rsid w:val="00330E43"/>
    <w:rsid w:val="00331A3D"/>
    <w:rsid w:val="00332885"/>
    <w:rsid w:val="00333C8F"/>
    <w:rsid w:val="00334489"/>
    <w:rsid w:val="003344CB"/>
    <w:rsid w:val="00335544"/>
    <w:rsid w:val="003376F8"/>
    <w:rsid w:val="00340BF9"/>
    <w:rsid w:val="0034131A"/>
    <w:rsid w:val="003436F1"/>
    <w:rsid w:val="003455F4"/>
    <w:rsid w:val="00346A96"/>
    <w:rsid w:val="0034744F"/>
    <w:rsid w:val="00352345"/>
    <w:rsid w:val="003540FC"/>
    <w:rsid w:val="00355BBB"/>
    <w:rsid w:val="00355D6C"/>
    <w:rsid w:val="0035692B"/>
    <w:rsid w:val="003569F8"/>
    <w:rsid w:val="00356A9B"/>
    <w:rsid w:val="00360430"/>
    <w:rsid w:val="00363339"/>
    <w:rsid w:val="0036593B"/>
    <w:rsid w:val="00365C97"/>
    <w:rsid w:val="0036721E"/>
    <w:rsid w:val="003672DA"/>
    <w:rsid w:val="003676C5"/>
    <w:rsid w:val="00367A4B"/>
    <w:rsid w:val="00371A3F"/>
    <w:rsid w:val="003740FC"/>
    <w:rsid w:val="00374931"/>
    <w:rsid w:val="00375687"/>
    <w:rsid w:val="00375EE9"/>
    <w:rsid w:val="003779E4"/>
    <w:rsid w:val="00382F4E"/>
    <w:rsid w:val="00383609"/>
    <w:rsid w:val="0038487F"/>
    <w:rsid w:val="00384E84"/>
    <w:rsid w:val="00385D76"/>
    <w:rsid w:val="00386E66"/>
    <w:rsid w:val="003871E5"/>
    <w:rsid w:val="003913F3"/>
    <w:rsid w:val="00394B3A"/>
    <w:rsid w:val="003951C8"/>
    <w:rsid w:val="00395318"/>
    <w:rsid w:val="0039626D"/>
    <w:rsid w:val="003979C8"/>
    <w:rsid w:val="00397C2D"/>
    <w:rsid w:val="003A009F"/>
    <w:rsid w:val="003A195E"/>
    <w:rsid w:val="003A2B93"/>
    <w:rsid w:val="003A3581"/>
    <w:rsid w:val="003A41E3"/>
    <w:rsid w:val="003A66D3"/>
    <w:rsid w:val="003A66FC"/>
    <w:rsid w:val="003A7641"/>
    <w:rsid w:val="003A7CB9"/>
    <w:rsid w:val="003B20F2"/>
    <w:rsid w:val="003B21CD"/>
    <w:rsid w:val="003B23ED"/>
    <w:rsid w:val="003B3F78"/>
    <w:rsid w:val="003B5318"/>
    <w:rsid w:val="003B5ED8"/>
    <w:rsid w:val="003B61F9"/>
    <w:rsid w:val="003B665D"/>
    <w:rsid w:val="003B6796"/>
    <w:rsid w:val="003C0855"/>
    <w:rsid w:val="003C120B"/>
    <w:rsid w:val="003C1520"/>
    <w:rsid w:val="003C1838"/>
    <w:rsid w:val="003C4CDE"/>
    <w:rsid w:val="003C4EB9"/>
    <w:rsid w:val="003C58E0"/>
    <w:rsid w:val="003C6628"/>
    <w:rsid w:val="003C6A41"/>
    <w:rsid w:val="003C7412"/>
    <w:rsid w:val="003C742F"/>
    <w:rsid w:val="003D22F7"/>
    <w:rsid w:val="003D2674"/>
    <w:rsid w:val="003D69D9"/>
    <w:rsid w:val="003D7A5A"/>
    <w:rsid w:val="003E06E5"/>
    <w:rsid w:val="003E10D5"/>
    <w:rsid w:val="003E27A3"/>
    <w:rsid w:val="003E3082"/>
    <w:rsid w:val="003E68E4"/>
    <w:rsid w:val="003F02AF"/>
    <w:rsid w:val="003F1312"/>
    <w:rsid w:val="003F1D70"/>
    <w:rsid w:val="003F2AB0"/>
    <w:rsid w:val="003F31CB"/>
    <w:rsid w:val="003F3730"/>
    <w:rsid w:val="003F3FA8"/>
    <w:rsid w:val="003F663B"/>
    <w:rsid w:val="00400DD1"/>
    <w:rsid w:val="00401CC0"/>
    <w:rsid w:val="004025B2"/>
    <w:rsid w:val="00402E10"/>
    <w:rsid w:val="004035FB"/>
    <w:rsid w:val="00403772"/>
    <w:rsid w:val="00405657"/>
    <w:rsid w:val="00405694"/>
    <w:rsid w:val="00406D57"/>
    <w:rsid w:val="00410085"/>
    <w:rsid w:val="00410C39"/>
    <w:rsid w:val="0041133C"/>
    <w:rsid w:val="00411506"/>
    <w:rsid w:val="0041174E"/>
    <w:rsid w:val="004122C8"/>
    <w:rsid w:val="0041260C"/>
    <w:rsid w:val="00412741"/>
    <w:rsid w:val="00412BDF"/>
    <w:rsid w:val="0041308D"/>
    <w:rsid w:val="00413E0A"/>
    <w:rsid w:val="004146CB"/>
    <w:rsid w:val="00415B15"/>
    <w:rsid w:val="00415F42"/>
    <w:rsid w:val="00417221"/>
    <w:rsid w:val="00417C68"/>
    <w:rsid w:val="00420141"/>
    <w:rsid w:val="004214B0"/>
    <w:rsid w:val="00422354"/>
    <w:rsid w:val="00422C31"/>
    <w:rsid w:val="0042330D"/>
    <w:rsid w:val="004241C3"/>
    <w:rsid w:val="00424C39"/>
    <w:rsid w:val="004254B2"/>
    <w:rsid w:val="00425513"/>
    <w:rsid w:val="0042757E"/>
    <w:rsid w:val="004309E4"/>
    <w:rsid w:val="00432FF1"/>
    <w:rsid w:val="0043306C"/>
    <w:rsid w:val="00433726"/>
    <w:rsid w:val="00434199"/>
    <w:rsid w:val="00435B96"/>
    <w:rsid w:val="004364F6"/>
    <w:rsid w:val="00436727"/>
    <w:rsid w:val="00441DDA"/>
    <w:rsid w:val="004424E1"/>
    <w:rsid w:val="004427A2"/>
    <w:rsid w:val="00443463"/>
    <w:rsid w:val="004464CB"/>
    <w:rsid w:val="00447537"/>
    <w:rsid w:val="00450078"/>
    <w:rsid w:val="004511CC"/>
    <w:rsid w:val="0045381B"/>
    <w:rsid w:val="00453D78"/>
    <w:rsid w:val="0045423E"/>
    <w:rsid w:val="00454868"/>
    <w:rsid w:val="00455B0A"/>
    <w:rsid w:val="004573CB"/>
    <w:rsid w:val="00457EFB"/>
    <w:rsid w:val="00460C4E"/>
    <w:rsid w:val="0046115F"/>
    <w:rsid w:val="0046144A"/>
    <w:rsid w:val="004618B6"/>
    <w:rsid w:val="0046192B"/>
    <w:rsid w:val="00461FA9"/>
    <w:rsid w:val="0046214F"/>
    <w:rsid w:val="0046219F"/>
    <w:rsid w:val="00462561"/>
    <w:rsid w:val="00462BC8"/>
    <w:rsid w:val="00463CB5"/>
    <w:rsid w:val="00464394"/>
    <w:rsid w:val="0046549F"/>
    <w:rsid w:val="00465A2E"/>
    <w:rsid w:val="00467575"/>
    <w:rsid w:val="00470D19"/>
    <w:rsid w:val="00470F28"/>
    <w:rsid w:val="00472DC4"/>
    <w:rsid w:val="00473B4E"/>
    <w:rsid w:val="004750CC"/>
    <w:rsid w:val="00475767"/>
    <w:rsid w:val="00475C9F"/>
    <w:rsid w:val="004767DE"/>
    <w:rsid w:val="00477B9F"/>
    <w:rsid w:val="00480F8C"/>
    <w:rsid w:val="00483983"/>
    <w:rsid w:val="00483CF3"/>
    <w:rsid w:val="00484873"/>
    <w:rsid w:val="0049016D"/>
    <w:rsid w:val="00490B7A"/>
    <w:rsid w:val="0049204A"/>
    <w:rsid w:val="00492E9F"/>
    <w:rsid w:val="00492F13"/>
    <w:rsid w:val="004A1FFB"/>
    <w:rsid w:val="004A3B46"/>
    <w:rsid w:val="004A3D4D"/>
    <w:rsid w:val="004A48D0"/>
    <w:rsid w:val="004A4C6D"/>
    <w:rsid w:val="004A719F"/>
    <w:rsid w:val="004A79BA"/>
    <w:rsid w:val="004A7EF1"/>
    <w:rsid w:val="004B1302"/>
    <w:rsid w:val="004B5519"/>
    <w:rsid w:val="004B5777"/>
    <w:rsid w:val="004B78D4"/>
    <w:rsid w:val="004B7BD8"/>
    <w:rsid w:val="004C074D"/>
    <w:rsid w:val="004C0916"/>
    <w:rsid w:val="004C3F3F"/>
    <w:rsid w:val="004C408A"/>
    <w:rsid w:val="004C4B3B"/>
    <w:rsid w:val="004C61B9"/>
    <w:rsid w:val="004D0354"/>
    <w:rsid w:val="004D1B87"/>
    <w:rsid w:val="004D1D49"/>
    <w:rsid w:val="004D3519"/>
    <w:rsid w:val="004D537D"/>
    <w:rsid w:val="004D5CFE"/>
    <w:rsid w:val="004D6813"/>
    <w:rsid w:val="004D71F7"/>
    <w:rsid w:val="004E1E79"/>
    <w:rsid w:val="004E1F5D"/>
    <w:rsid w:val="004E2305"/>
    <w:rsid w:val="004E294A"/>
    <w:rsid w:val="004E2E64"/>
    <w:rsid w:val="004E30D9"/>
    <w:rsid w:val="004E321B"/>
    <w:rsid w:val="004E3DBA"/>
    <w:rsid w:val="004E6F88"/>
    <w:rsid w:val="004E7016"/>
    <w:rsid w:val="004F001A"/>
    <w:rsid w:val="004F135D"/>
    <w:rsid w:val="004F1FC2"/>
    <w:rsid w:val="004F2F50"/>
    <w:rsid w:val="004F3C51"/>
    <w:rsid w:val="004F3E43"/>
    <w:rsid w:val="004F3F58"/>
    <w:rsid w:val="004F6A59"/>
    <w:rsid w:val="004F7511"/>
    <w:rsid w:val="004F78D4"/>
    <w:rsid w:val="00500474"/>
    <w:rsid w:val="00500A91"/>
    <w:rsid w:val="00501D58"/>
    <w:rsid w:val="0050575C"/>
    <w:rsid w:val="00505A3A"/>
    <w:rsid w:val="00506F96"/>
    <w:rsid w:val="00510062"/>
    <w:rsid w:val="00512041"/>
    <w:rsid w:val="005136AC"/>
    <w:rsid w:val="00513B77"/>
    <w:rsid w:val="00514302"/>
    <w:rsid w:val="00514AA2"/>
    <w:rsid w:val="0051519C"/>
    <w:rsid w:val="0051573B"/>
    <w:rsid w:val="005159B0"/>
    <w:rsid w:val="00515BBA"/>
    <w:rsid w:val="005210EE"/>
    <w:rsid w:val="00521484"/>
    <w:rsid w:val="00521548"/>
    <w:rsid w:val="00521A6D"/>
    <w:rsid w:val="00522151"/>
    <w:rsid w:val="005226CC"/>
    <w:rsid w:val="0052498F"/>
    <w:rsid w:val="00533F0D"/>
    <w:rsid w:val="00533FF4"/>
    <w:rsid w:val="00540BAA"/>
    <w:rsid w:val="0054224A"/>
    <w:rsid w:val="005429F4"/>
    <w:rsid w:val="005432D1"/>
    <w:rsid w:val="00543358"/>
    <w:rsid w:val="00544886"/>
    <w:rsid w:val="00544AF1"/>
    <w:rsid w:val="00545021"/>
    <w:rsid w:val="00545BCE"/>
    <w:rsid w:val="00546D20"/>
    <w:rsid w:val="00546D7C"/>
    <w:rsid w:val="0054789A"/>
    <w:rsid w:val="00547BBF"/>
    <w:rsid w:val="005526F5"/>
    <w:rsid w:val="005527C3"/>
    <w:rsid w:val="00553016"/>
    <w:rsid w:val="00553165"/>
    <w:rsid w:val="00553AD7"/>
    <w:rsid w:val="00554E30"/>
    <w:rsid w:val="00555400"/>
    <w:rsid w:val="00556C9D"/>
    <w:rsid w:val="00556E07"/>
    <w:rsid w:val="005606B1"/>
    <w:rsid w:val="00562A77"/>
    <w:rsid w:val="00562F69"/>
    <w:rsid w:val="00564FE5"/>
    <w:rsid w:val="00565027"/>
    <w:rsid w:val="005653F9"/>
    <w:rsid w:val="00566B67"/>
    <w:rsid w:val="00567E5C"/>
    <w:rsid w:val="005709B1"/>
    <w:rsid w:val="00571B91"/>
    <w:rsid w:val="00571D12"/>
    <w:rsid w:val="00571D72"/>
    <w:rsid w:val="0057275A"/>
    <w:rsid w:val="005748B8"/>
    <w:rsid w:val="00576067"/>
    <w:rsid w:val="0057647E"/>
    <w:rsid w:val="00577738"/>
    <w:rsid w:val="005811F8"/>
    <w:rsid w:val="00581A06"/>
    <w:rsid w:val="00582CB1"/>
    <w:rsid w:val="00582DD0"/>
    <w:rsid w:val="00582FD6"/>
    <w:rsid w:val="005831B5"/>
    <w:rsid w:val="005839C5"/>
    <w:rsid w:val="00583F31"/>
    <w:rsid w:val="00585061"/>
    <w:rsid w:val="00590142"/>
    <w:rsid w:val="005902CF"/>
    <w:rsid w:val="005909C3"/>
    <w:rsid w:val="00590B8A"/>
    <w:rsid w:val="00590EE9"/>
    <w:rsid w:val="00591F5B"/>
    <w:rsid w:val="00594618"/>
    <w:rsid w:val="005949B9"/>
    <w:rsid w:val="00594D80"/>
    <w:rsid w:val="00594E61"/>
    <w:rsid w:val="005951FA"/>
    <w:rsid w:val="00595351"/>
    <w:rsid w:val="0059646E"/>
    <w:rsid w:val="00597799"/>
    <w:rsid w:val="005A0A2A"/>
    <w:rsid w:val="005A1F41"/>
    <w:rsid w:val="005A267D"/>
    <w:rsid w:val="005A26A2"/>
    <w:rsid w:val="005A32EA"/>
    <w:rsid w:val="005A379C"/>
    <w:rsid w:val="005A530D"/>
    <w:rsid w:val="005A58FC"/>
    <w:rsid w:val="005B03EA"/>
    <w:rsid w:val="005B08CE"/>
    <w:rsid w:val="005B2AF2"/>
    <w:rsid w:val="005B2D57"/>
    <w:rsid w:val="005B6B6F"/>
    <w:rsid w:val="005B7115"/>
    <w:rsid w:val="005C0243"/>
    <w:rsid w:val="005C08C5"/>
    <w:rsid w:val="005C0C03"/>
    <w:rsid w:val="005C1AA6"/>
    <w:rsid w:val="005C2480"/>
    <w:rsid w:val="005C24B7"/>
    <w:rsid w:val="005C320B"/>
    <w:rsid w:val="005C3D9C"/>
    <w:rsid w:val="005C447E"/>
    <w:rsid w:val="005C4C9A"/>
    <w:rsid w:val="005C5071"/>
    <w:rsid w:val="005C6044"/>
    <w:rsid w:val="005C7572"/>
    <w:rsid w:val="005C7A82"/>
    <w:rsid w:val="005D18E7"/>
    <w:rsid w:val="005D4267"/>
    <w:rsid w:val="005D45AE"/>
    <w:rsid w:val="005D5772"/>
    <w:rsid w:val="005D5EB6"/>
    <w:rsid w:val="005D68BB"/>
    <w:rsid w:val="005D7827"/>
    <w:rsid w:val="005D7CF6"/>
    <w:rsid w:val="005E0E10"/>
    <w:rsid w:val="005E0E62"/>
    <w:rsid w:val="005E34AF"/>
    <w:rsid w:val="005E3B15"/>
    <w:rsid w:val="005E3CF0"/>
    <w:rsid w:val="005E4283"/>
    <w:rsid w:val="005E439D"/>
    <w:rsid w:val="005E4CA1"/>
    <w:rsid w:val="005E7808"/>
    <w:rsid w:val="005F11D0"/>
    <w:rsid w:val="005F256D"/>
    <w:rsid w:val="005F422B"/>
    <w:rsid w:val="005F5516"/>
    <w:rsid w:val="005F5ADB"/>
    <w:rsid w:val="005F657A"/>
    <w:rsid w:val="005F7E0A"/>
    <w:rsid w:val="0060253B"/>
    <w:rsid w:val="00602F67"/>
    <w:rsid w:val="0060357E"/>
    <w:rsid w:val="00603B25"/>
    <w:rsid w:val="00604270"/>
    <w:rsid w:val="00604EF2"/>
    <w:rsid w:val="006053D5"/>
    <w:rsid w:val="00605B41"/>
    <w:rsid w:val="00606C6A"/>
    <w:rsid w:val="006072AC"/>
    <w:rsid w:val="00612246"/>
    <w:rsid w:val="00613E8C"/>
    <w:rsid w:val="006149BC"/>
    <w:rsid w:val="006160C1"/>
    <w:rsid w:val="006161D0"/>
    <w:rsid w:val="00616729"/>
    <w:rsid w:val="0062054E"/>
    <w:rsid w:val="00620850"/>
    <w:rsid w:val="00620D63"/>
    <w:rsid w:val="00621545"/>
    <w:rsid w:val="0062490A"/>
    <w:rsid w:val="006251AD"/>
    <w:rsid w:val="00626A5B"/>
    <w:rsid w:val="00627F06"/>
    <w:rsid w:val="00633191"/>
    <w:rsid w:val="00633FF3"/>
    <w:rsid w:val="00634668"/>
    <w:rsid w:val="00635733"/>
    <w:rsid w:val="00636488"/>
    <w:rsid w:val="006366BB"/>
    <w:rsid w:val="00636E9B"/>
    <w:rsid w:val="00637DD6"/>
    <w:rsid w:val="00643719"/>
    <w:rsid w:val="00643984"/>
    <w:rsid w:val="00645573"/>
    <w:rsid w:val="006458A0"/>
    <w:rsid w:val="00646C7E"/>
    <w:rsid w:val="00650C47"/>
    <w:rsid w:val="00651039"/>
    <w:rsid w:val="00651BA8"/>
    <w:rsid w:val="0065366E"/>
    <w:rsid w:val="00653D30"/>
    <w:rsid w:val="00654D71"/>
    <w:rsid w:val="00655C63"/>
    <w:rsid w:val="006560AB"/>
    <w:rsid w:val="00657C0E"/>
    <w:rsid w:val="00657DFB"/>
    <w:rsid w:val="006603B8"/>
    <w:rsid w:val="00660BF3"/>
    <w:rsid w:val="00660DE9"/>
    <w:rsid w:val="00661437"/>
    <w:rsid w:val="00661BBF"/>
    <w:rsid w:val="006622BE"/>
    <w:rsid w:val="00662C01"/>
    <w:rsid w:val="00662D48"/>
    <w:rsid w:val="00662DA2"/>
    <w:rsid w:val="00662F82"/>
    <w:rsid w:val="00663171"/>
    <w:rsid w:val="006631A2"/>
    <w:rsid w:val="00663A80"/>
    <w:rsid w:val="00664605"/>
    <w:rsid w:val="00664A89"/>
    <w:rsid w:val="00664CE1"/>
    <w:rsid w:val="00664DD8"/>
    <w:rsid w:val="0066591C"/>
    <w:rsid w:val="00665F6D"/>
    <w:rsid w:val="00666661"/>
    <w:rsid w:val="0066674A"/>
    <w:rsid w:val="00671A4D"/>
    <w:rsid w:val="00673715"/>
    <w:rsid w:val="00673BF5"/>
    <w:rsid w:val="006740F2"/>
    <w:rsid w:val="0067477D"/>
    <w:rsid w:val="00681707"/>
    <w:rsid w:val="00682AD7"/>
    <w:rsid w:val="006833A4"/>
    <w:rsid w:val="0068375A"/>
    <w:rsid w:val="00683CB7"/>
    <w:rsid w:val="00685CB9"/>
    <w:rsid w:val="006913E3"/>
    <w:rsid w:val="006922F2"/>
    <w:rsid w:val="00692A9E"/>
    <w:rsid w:val="00693528"/>
    <w:rsid w:val="00693B39"/>
    <w:rsid w:val="0069536B"/>
    <w:rsid w:val="006962E7"/>
    <w:rsid w:val="006966DE"/>
    <w:rsid w:val="006A0B62"/>
    <w:rsid w:val="006A1AC5"/>
    <w:rsid w:val="006A1F8B"/>
    <w:rsid w:val="006A35D3"/>
    <w:rsid w:val="006A4C96"/>
    <w:rsid w:val="006A5493"/>
    <w:rsid w:val="006A67E8"/>
    <w:rsid w:val="006A68EA"/>
    <w:rsid w:val="006A7114"/>
    <w:rsid w:val="006A79A6"/>
    <w:rsid w:val="006B28D3"/>
    <w:rsid w:val="006B2BB4"/>
    <w:rsid w:val="006B3079"/>
    <w:rsid w:val="006B59C9"/>
    <w:rsid w:val="006B641D"/>
    <w:rsid w:val="006B7241"/>
    <w:rsid w:val="006C0DAE"/>
    <w:rsid w:val="006C149E"/>
    <w:rsid w:val="006C28A7"/>
    <w:rsid w:val="006C2CD2"/>
    <w:rsid w:val="006C2CD6"/>
    <w:rsid w:val="006C387F"/>
    <w:rsid w:val="006C3BD1"/>
    <w:rsid w:val="006C4A48"/>
    <w:rsid w:val="006C4B5E"/>
    <w:rsid w:val="006C586D"/>
    <w:rsid w:val="006C5C34"/>
    <w:rsid w:val="006C61EC"/>
    <w:rsid w:val="006C69C2"/>
    <w:rsid w:val="006C76D2"/>
    <w:rsid w:val="006C783E"/>
    <w:rsid w:val="006C7D79"/>
    <w:rsid w:val="006D2402"/>
    <w:rsid w:val="006D24B1"/>
    <w:rsid w:val="006D7D9E"/>
    <w:rsid w:val="006D7E88"/>
    <w:rsid w:val="006D7FC6"/>
    <w:rsid w:val="006E0AFA"/>
    <w:rsid w:val="006E1BE6"/>
    <w:rsid w:val="006E3737"/>
    <w:rsid w:val="006E5C42"/>
    <w:rsid w:val="006E60E4"/>
    <w:rsid w:val="006E62AB"/>
    <w:rsid w:val="006F1889"/>
    <w:rsid w:val="006F1EE0"/>
    <w:rsid w:val="006F2147"/>
    <w:rsid w:val="006F3A82"/>
    <w:rsid w:val="006F4232"/>
    <w:rsid w:val="006F4BF5"/>
    <w:rsid w:val="006F60DE"/>
    <w:rsid w:val="006F630C"/>
    <w:rsid w:val="006F6E13"/>
    <w:rsid w:val="006F76EB"/>
    <w:rsid w:val="007000C9"/>
    <w:rsid w:val="00700718"/>
    <w:rsid w:val="00700BFB"/>
    <w:rsid w:val="007033BF"/>
    <w:rsid w:val="0070506A"/>
    <w:rsid w:val="00705B7C"/>
    <w:rsid w:val="007066D8"/>
    <w:rsid w:val="007125F9"/>
    <w:rsid w:val="007139D9"/>
    <w:rsid w:val="00714033"/>
    <w:rsid w:val="007147B4"/>
    <w:rsid w:val="00714C49"/>
    <w:rsid w:val="00715B31"/>
    <w:rsid w:val="007203DD"/>
    <w:rsid w:val="00720624"/>
    <w:rsid w:val="00721102"/>
    <w:rsid w:val="00722FE4"/>
    <w:rsid w:val="007231A8"/>
    <w:rsid w:val="00723919"/>
    <w:rsid w:val="00724628"/>
    <w:rsid w:val="00724C83"/>
    <w:rsid w:val="00725981"/>
    <w:rsid w:val="00725EBF"/>
    <w:rsid w:val="00726D43"/>
    <w:rsid w:val="00727789"/>
    <w:rsid w:val="00730677"/>
    <w:rsid w:val="00731282"/>
    <w:rsid w:val="007335DC"/>
    <w:rsid w:val="0073418B"/>
    <w:rsid w:val="00735352"/>
    <w:rsid w:val="00735654"/>
    <w:rsid w:val="007360DE"/>
    <w:rsid w:val="007409F8"/>
    <w:rsid w:val="00741D55"/>
    <w:rsid w:val="00742473"/>
    <w:rsid w:val="00742A56"/>
    <w:rsid w:val="00745D06"/>
    <w:rsid w:val="00746DDD"/>
    <w:rsid w:val="00751095"/>
    <w:rsid w:val="007521A0"/>
    <w:rsid w:val="00756F7F"/>
    <w:rsid w:val="0075724A"/>
    <w:rsid w:val="00757CCB"/>
    <w:rsid w:val="0076037B"/>
    <w:rsid w:val="00760CCB"/>
    <w:rsid w:val="007622A9"/>
    <w:rsid w:val="00762EF7"/>
    <w:rsid w:val="007642A1"/>
    <w:rsid w:val="00765C03"/>
    <w:rsid w:val="00765C7B"/>
    <w:rsid w:val="00766437"/>
    <w:rsid w:val="00767C13"/>
    <w:rsid w:val="00771122"/>
    <w:rsid w:val="00772437"/>
    <w:rsid w:val="00772B93"/>
    <w:rsid w:val="00775596"/>
    <w:rsid w:val="007829C6"/>
    <w:rsid w:val="00785625"/>
    <w:rsid w:val="00786374"/>
    <w:rsid w:val="007901BA"/>
    <w:rsid w:val="00795667"/>
    <w:rsid w:val="00796180"/>
    <w:rsid w:val="00796EDF"/>
    <w:rsid w:val="00797280"/>
    <w:rsid w:val="007A1312"/>
    <w:rsid w:val="007A1E56"/>
    <w:rsid w:val="007A41AF"/>
    <w:rsid w:val="007A5218"/>
    <w:rsid w:val="007A6070"/>
    <w:rsid w:val="007A7A65"/>
    <w:rsid w:val="007B0390"/>
    <w:rsid w:val="007B03FE"/>
    <w:rsid w:val="007B06D9"/>
    <w:rsid w:val="007B071C"/>
    <w:rsid w:val="007B0853"/>
    <w:rsid w:val="007B2F35"/>
    <w:rsid w:val="007B3814"/>
    <w:rsid w:val="007B38C1"/>
    <w:rsid w:val="007B4D57"/>
    <w:rsid w:val="007B540E"/>
    <w:rsid w:val="007B546E"/>
    <w:rsid w:val="007B577F"/>
    <w:rsid w:val="007B7EC8"/>
    <w:rsid w:val="007C05B7"/>
    <w:rsid w:val="007C2258"/>
    <w:rsid w:val="007C29BF"/>
    <w:rsid w:val="007C33DD"/>
    <w:rsid w:val="007C3B8B"/>
    <w:rsid w:val="007C4892"/>
    <w:rsid w:val="007C4FC8"/>
    <w:rsid w:val="007C51B9"/>
    <w:rsid w:val="007C53ED"/>
    <w:rsid w:val="007C59F3"/>
    <w:rsid w:val="007C6061"/>
    <w:rsid w:val="007C61EB"/>
    <w:rsid w:val="007C79E3"/>
    <w:rsid w:val="007C7DF6"/>
    <w:rsid w:val="007D023F"/>
    <w:rsid w:val="007D18C6"/>
    <w:rsid w:val="007D2F65"/>
    <w:rsid w:val="007D3CB5"/>
    <w:rsid w:val="007D3CC5"/>
    <w:rsid w:val="007D3D1C"/>
    <w:rsid w:val="007D6FE9"/>
    <w:rsid w:val="007D722B"/>
    <w:rsid w:val="007E152A"/>
    <w:rsid w:val="007E2627"/>
    <w:rsid w:val="007E38DD"/>
    <w:rsid w:val="007E4E99"/>
    <w:rsid w:val="007E55C6"/>
    <w:rsid w:val="007E6A5D"/>
    <w:rsid w:val="007E7ECA"/>
    <w:rsid w:val="007F07D4"/>
    <w:rsid w:val="007F0A9E"/>
    <w:rsid w:val="007F1A33"/>
    <w:rsid w:val="007F31FD"/>
    <w:rsid w:val="007F415D"/>
    <w:rsid w:val="007F41CF"/>
    <w:rsid w:val="007F42C0"/>
    <w:rsid w:val="007F4C39"/>
    <w:rsid w:val="007F5994"/>
    <w:rsid w:val="008017B3"/>
    <w:rsid w:val="00801FBC"/>
    <w:rsid w:val="008028B3"/>
    <w:rsid w:val="00803DB9"/>
    <w:rsid w:val="00804211"/>
    <w:rsid w:val="008047DC"/>
    <w:rsid w:val="00804C95"/>
    <w:rsid w:val="008050C1"/>
    <w:rsid w:val="00805667"/>
    <w:rsid w:val="008067F3"/>
    <w:rsid w:val="0080762B"/>
    <w:rsid w:val="008103F6"/>
    <w:rsid w:val="00810658"/>
    <w:rsid w:val="008116B1"/>
    <w:rsid w:val="00812207"/>
    <w:rsid w:val="00812D53"/>
    <w:rsid w:val="008141A3"/>
    <w:rsid w:val="00814787"/>
    <w:rsid w:val="00816F82"/>
    <w:rsid w:val="0081752B"/>
    <w:rsid w:val="00820195"/>
    <w:rsid w:val="0082070E"/>
    <w:rsid w:val="0082206D"/>
    <w:rsid w:val="00823CA2"/>
    <w:rsid w:val="00825290"/>
    <w:rsid w:val="00826AD9"/>
    <w:rsid w:val="00826EC8"/>
    <w:rsid w:val="00827C7C"/>
    <w:rsid w:val="00830607"/>
    <w:rsid w:val="00830F90"/>
    <w:rsid w:val="008319C0"/>
    <w:rsid w:val="0083298E"/>
    <w:rsid w:val="00832B1C"/>
    <w:rsid w:val="00835DEE"/>
    <w:rsid w:val="00836CAB"/>
    <w:rsid w:val="0083710F"/>
    <w:rsid w:val="0084086E"/>
    <w:rsid w:val="00842CFB"/>
    <w:rsid w:val="00843120"/>
    <w:rsid w:val="00844481"/>
    <w:rsid w:val="00844CE6"/>
    <w:rsid w:val="00845136"/>
    <w:rsid w:val="00846589"/>
    <w:rsid w:val="00851299"/>
    <w:rsid w:val="00851445"/>
    <w:rsid w:val="00851851"/>
    <w:rsid w:val="00852E17"/>
    <w:rsid w:val="00853414"/>
    <w:rsid w:val="00855D08"/>
    <w:rsid w:val="00855F29"/>
    <w:rsid w:val="00856B1D"/>
    <w:rsid w:val="00860AD5"/>
    <w:rsid w:val="0086464C"/>
    <w:rsid w:val="00864DB3"/>
    <w:rsid w:val="00865ABB"/>
    <w:rsid w:val="008660D9"/>
    <w:rsid w:val="00866DD1"/>
    <w:rsid w:val="008672D7"/>
    <w:rsid w:val="00867BD9"/>
    <w:rsid w:val="00871F5A"/>
    <w:rsid w:val="0087215E"/>
    <w:rsid w:val="008722CD"/>
    <w:rsid w:val="008738B9"/>
    <w:rsid w:val="008746C3"/>
    <w:rsid w:val="008766FF"/>
    <w:rsid w:val="008779AC"/>
    <w:rsid w:val="00880019"/>
    <w:rsid w:val="00880ED5"/>
    <w:rsid w:val="00881DBE"/>
    <w:rsid w:val="00882528"/>
    <w:rsid w:val="008828B1"/>
    <w:rsid w:val="00885532"/>
    <w:rsid w:val="00885AAA"/>
    <w:rsid w:val="00887D99"/>
    <w:rsid w:val="00890EA1"/>
    <w:rsid w:val="008942CC"/>
    <w:rsid w:val="0089461D"/>
    <w:rsid w:val="00895771"/>
    <w:rsid w:val="00895F4E"/>
    <w:rsid w:val="008974A2"/>
    <w:rsid w:val="008A0EDB"/>
    <w:rsid w:val="008A14BE"/>
    <w:rsid w:val="008A1BA3"/>
    <w:rsid w:val="008A362D"/>
    <w:rsid w:val="008A3765"/>
    <w:rsid w:val="008A39D0"/>
    <w:rsid w:val="008A4735"/>
    <w:rsid w:val="008A4B36"/>
    <w:rsid w:val="008A4D8E"/>
    <w:rsid w:val="008A6F13"/>
    <w:rsid w:val="008B0284"/>
    <w:rsid w:val="008B1CE2"/>
    <w:rsid w:val="008B225B"/>
    <w:rsid w:val="008B239C"/>
    <w:rsid w:val="008B5ECF"/>
    <w:rsid w:val="008B63A1"/>
    <w:rsid w:val="008B680B"/>
    <w:rsid w:val="008C0EA7"/>
    <w:rsid w:val="008C19F4"/>
    <w:rsid w:val="008C2209"/>
    <w:rsid w:val="008C3216"/>
    <w:rsid w:val="008C3306"/>
    <w:rsid w:val="008C542C"/>
    <w:rsid w:val="008C5632"/>
    <w:rsid w:val="008C60AE"/>
    <w:rsid w:val="008C70EE"/>
    <w:rsid w:val="008D02CD"/>
    <w:rsid w:val="008D04BC"/>
    <w:rsid w:val="008D1FBD"/>
    <w:rsid w:val="008D2EDB"/>
    <w:rsid w:val="008D405D"/>
    <w:rsid w:val="008D51B1"/>
    <w:rsid w:val="008D5F42"/>
    <w:rsid w:val="008D6CA8"/>
    <w:rsid w:val="008E0F99"/>
    <w:rsid w:val="008E1E0F"/>
    <w:rsid w:val="008E3728"/>
    <w:rsid w:val="008E39B5"/>
    <w:rsid w:val="008E4162"/>
    <w:rsid w:val="008E4DE9"/>
    <w:rsid w:val="008E541F"/>
    <w:rsid w:val="008E5D53"/>
    <w:rsid w:val="008E79AE"/>
    <w:rsid w:val="008F0A51"/>
    <w:rsid w:val="008F0C44"/>
    <w:rsid w:val="008F29AF"/>
    <w:rsid w:val="008F323A"/>
    <w:rsid w:val="008F4098"/>
    <w:rsid w:val="008F439E"/>
    <w:rsid w:val="008F4AD7"/>
    <w:rsid w:val="008F5DD6"/>
    <w:rsid w:val="008F6058"/>
    <w:rsid w:val="008F6E8C"/>
    <w:rsid w:val="008F7A0B"/>
    <w:rsid w:val="00900230"/>
    <w:rsid w:val="009010B1"/>
    <w:rsid w:val="009025AD"/>
    <w:rsid w:val="00902706"/>
    <w:rsid w:val="00904734"/>
    <w:rsid w:val="00905687"/>
    <w:rsid w:val="00905ADB"/>
    <w:rsid w:val="00905EC9"/>
    <w:rsid w:val="00906037"/>
    <w:rsid w:val="00906614"/>
    <w:rsid w:val="00906D33"/>
    <w:rsid w:val="0090703C"/>
    <w:rsid w:val="00907665"/>
    <w:rsid w:val="00910605"/>
    <w:rsid w:val="00910E3E"/>
    <w:rsid w:val="009115CA"/>
    <w:rsid w:val="0091166C"/>
    <w:rsid w:val="00913735"/>
    <w:rsid w:val="00913770"/>
    <w:rsid w:val="009143B3"/>
    <w:rsid w:val="0092152D"/>
    <w:rsid w:val="00921696"/>
    <w:rsid w:val="00921C1C"/>
    <w:rsid w:val="00922F9A"/>
    <w:rsid w:val="0092403C"/>
    <w:rsid w:val="009246CB"/>
    <w:rsid w:val="00924B5A"/>
    <w:rsid w:val="009275D6"/>
    <w:rsid w:val="0093020D"/>
    <w:rsid w:val="009304B8"/>
    <w:rsid w:val="0093382C"/>
    <w:rsid w:val="00935F49"/>
    <w:rsid w:val="00936C98"/>
    <w:rsid w:val="00936E6A"/>
    <w:rsid w:val="009416AE"/>
    <w:rsid w:val="00943B12"/>
    <w:rsid w:val="009441A9"/>
    <w:rsid w:val="00944638"/>
    <w:rsid w:val="0094569A"/>
    <w:rsid w:val="00945A5D"/>
    <w:rsid w:val="00945BD4"/>
    <w:rsid w:val="00947EC0"/>
    <w:rsid w:val="00950734"/>
    <w:rsid w:val="00950C7F"/>
    <w:rsid w:val="009536B4"/>
    <w:rsid w:val="00954949"/>
    <w:rsid w:val="009550F7"/>
    <w:rsid w:val="00955762"/>
    <w:rsid w:val="00955C07"/>
    <w:rsid w:val="00955C78"/>
    <w:rsid w:val="00956DD9"/>
    <w:rsid w:val="009609B8"/>
    <w:rsid w:val="009627E0"/>
    <w:rsid w:val="0096358F"/>
    <w:rsid w:val="00963617"/>
    <w:rsid w:val="00964822"/>
    <w:rsid w:val="00964A48"/>
    <w:rsid w:val="00964A59"/>
    <w:rsid w:val="009658EF"/>
    <w:rsid w:val="009674BA"/>
    <w:rsid w:val="00970C9D"/>
    <w:rsid w:val="00970CA6"/>
    <w:rsid w:val="009710AC"/>
    <w:rsid w:val="009714C8"/>
    <w:rsid w:val="00971DF5"/>
    <w:rsid w:val="00972C45"/>
    <w:rsid w:val="00973E89"/>
    <w:rsid w:val="00974205"/>
    <w:rsid w:val="0097697A"/>
    <w:rsid w:val="00977A05"/>
    <w:rsid w:val="00977BE9"/>
    <w:rsid w:val="00981380"/>
    <w:rsid w:val="009814A3"/>
    <w:rsid w:val="00981AD1"/>
    <w:rsid w:val="00983361"/>
    <w:rsid w:val="00983CBA"/>
    <w:rsid w:val="00984FE9"/>
    <w:rsid w:val="00985BEB"/>
    <w:rsid w:val="00985CA0"/>
    <w:rsid w:val="009862C6"/>
    <w:rsid w:val="0098638D"/>
    <w:rsid w:val="00986CC6"/>
    <w:rsid w:val="00986D07"/>
    <w:rsid w:val="00987F6C"/>
    <w:rsid w:val="009907F2"/>
    <w:rsid w:val="00991683"/>
    <w:rsid w:val="00992702"/>
    <w:rsid w:val="00993A6E"/>
    <w:rsid w:val="00995DEF"/>
    <w:rsid w:val="00996597"/>
    <w:rsid w:val="00997175"/>
    <w:rsid w:val="0099741F"/>
    <w:rsid w:val="009A0B49"/>
    <w:rsid w:val="009A25F8"/>
    <w:rsid w:val="009A2F3C"/>
    <w:rsid w:val="009A3A61"/>
    <w:rsid w:val="009A3A7B"/>
    <w:rsid w:val="009A408B"/>
    <w:rsid w:val="009A4349"/>
    <w:rsid w:val="009A4A99"/>
    <w:rsid w:val="009A5A4F"/>
    <w:rsid w:val="009A6088"/>
    <w:rsid w:val="009A6938"/>
    <w:rsid w:val="009A7448"/>
    <w:rsid w:val="009A787C"/>
    <w:rsid w:val="009B055D"/>
    <w:rsid w:val="009B0DA5"/>
    <w:rsid w:val="009B1468"/>
    <w:rsid w:val="009B1D1D"/>
    <w:rsid w:val="009B271D"/>
    <w:rsid w:val="009B4F05"/>
    <w:rsid w:val="009B5A5C"/>
    <w:rsid w:val="009B5DAF"/>
    <w:rsid w:val="009B6393"/>
    <w:rsid w:val="009C06B0"/>
    <w:rsid w:val="009C186D"/>
    <w:rsid w:val="009C19E2"/>
    <w:rsid w:val="009C1E08"/>
    <w:rsid w:val="009C4B06"/>
    <w:rsid w:val="009C5051"/>
    <w:rsid w:val="009C6972"/>
    <w:rsid w:val="009C7C9B"/>
    <w:rsid w:val="009D04C5"/>
    <w:rsid w:val="009D12A2"/>
    <w:rsid w:val="009D435A"/>
    <w:rsid w:val="009D49E1"/>
    <w:rsid w:val="009D5EA2"/>
    <w:rsid w:val="009D7A55"/>
    <w:rsid w:val="009E06F1"/>
    <w:rsid w:val="009E23A1"/>
    <w:rsid w:val="009E4345"/>
    <w:rsid w:val="009E513A"/>
    <w:rsid w:val="009E54E6"/>
    <w:rsid w:val="009E58DA"/>
    <w:rsid w:val="009E67B8"/>
    <w:rsid w:val="009E6C36"/>
    <w:rsid w:val="009E761B"/>
    <w:rsid w:val="009E7D71"/>
    <w:rsid w:val="009E7F69"/>
    <w:rsid w:val="009F0755"/>
    <w:rsid w:val="009F2DF6"/>
    <w:rsid w:val="009F344B"/>
    <w:rsid w:val="009F3474"/>
    <w:rsid w:val="009F63BF"/>
    <w:rsid w:val="009F7363"/>
    <w:rsid w:val="009F778B"/>
    <w:rsid w:val="00A01059"/>
    <w:rsid w:val="00A01172"/>
    <w:rsid w:val="00A02CF0"/>
    <w:rsid w:val="00A041BC"/>
    <w:rsid w:val="00A04200"/>
    <w:rsid w:val="00A0430F"/>
    <w:rsid w:val="00A06D8C"/>
    <w:rsid w:val="00A10058"/>
    <w:rsid w:val="00A10618"/>
    <w:rsid w:val="00A10EF1"/>
    <w:rsid w:val="00A14DD9"/>
    <w:rsid w:val="00A162F7"/>
    <w:rsid w:val="00A16346"/>
    <w:rsid w:val="00A17883"/>
    <w:rsid w:val="00A201A7"/>
    <w:rsid w:val="00A212B0"/>
    <w:rsid w:val="00A214A1"/>
    <w:rsid w:val="00A215A2"/>
    <w:rsid w:val="00A22D13"/>
    <w:rsid w:val="00A23A47"/>
    <w:rsid w:val="00A23A63"/>
    <w:rsid w:val="00A26496"/>
    <w:rsid w:val="00A27C47"/>
    <w:rsid w:val="00A27F7B"/>
    <w:rsid w:val="00A30FC8"/>
    <w:rsid w:val="00A32740"/>
    <w:rsid w:val="00A32917"/>
    <w:rsid w:val="00A33E90"/>
    <w:rsid w:val="00A34DD1"/>
    <w:rsid w:val="00A35EE7"/>
    <w:rsid w:val="00A36678"/>
    <w:rsid w:val="00A367FD"/>
    <w:rsid w:val="00A36E06"/>
    <w:rsid w:val="00A375CC"/>
    <w:rsid w:val="00A4268C"/>
    <w:rsid w:val="00A4268D"/>
    <w:rsid w:val="00A4433E"/>
    <w:rsid w:val="00A44346"/>
    <w:rsid w:val="00A44FB3"/>
    <w:rsid w:val="00A450AD"/>
    <w:rsid w:val="00A454D7"/>
    <w:rsid w:val="00A45DB8"/>
    <w:rsid w:val="00A469BA"/>
    <w:rsid w:val="00A46B88"/>
    <w:rsid w:val="00A46D8B"/>
    <w:rsid w:val="00A470D3"/>
    <w:rsid w:val="00A4761E"/>
    <w:rsid w:val="00A47D3A"/>
    <w:rsid w:val="00A5081B"/>
    <w:rsid w:val="00A51607"/>
    <w:rsid w:val="00A5354D"/>
    <w:rsid w:val="00A535BF"/>
    <w:rsid w:val="00A53D46"/>
    <w:rsid w:val="00A5421A"/>
    <w:rsid w:val="00A54291"/>
    <w:rsid w:val="00A54CAC"/>
    <w:rsid w:val="00A55176"/>
    <w:rsid w:val="00A554B0"/>
    <w:rsid w:val="00A5631F"/>
    <w:rsid w:val="00A5781B"/>
    <w:rsid w:val="00A60354"/>
    <w:rsid w:val="00A604D3"/>
    <w:rsid w:val="00A60778"/>
    <w:rsid w:val="00A608CF"/>
    <w:rsid w:val="00A61214"/>
    <w:rsid w:val="00A615ED"/>
    <w:rsid w:val="00A6175B"/>
    <w:rsid w:val="00A62C0D"/>
    <w:rsid w:val="00A63B32"/>
    <w:rsid w:val="00A65065"/>
    <w:rsid w:val="00A66A45"/>
    <w:rsid w:val="00A67186"/>
    <w:rsid w:val="00A672C0"/>
    <w:rsid w:val="00A6759D"/>
    <w:rsid w:val="00A67BCA"/>
    <w:rsid w:val="00A70080"/>
    <w:rsid w:val="00A703E6"/>
    <w:rsid w:val="00A710D1"/>
    <w:rsid w:val="00A71310"/>
    <w:rsid w:val="00A7137D"/>
    <w:rsid w:val="00A71F0C"/>
    <w:rsid w:val="00A73090"/>
    <w:rsid w:val="00A732DC"/>
    <w:rsid w:val="00A73D1B"/>
    <w:rsid w:val="00A750BD"/>
    <w:rsid w:val="00A7626C"/>
    <w:rsid w:val="00A76D82"/>
    <w:rsid w:val="00A772C2"/>
    <w:rsid w:val="00A81258"/>
    <w:rsid w:val="00A83F6E"/>
    <w:rsid w:val="00A84B4E"/>
    <w:rsid w:val="00A854F0"/>
    <w:rsid w:val="00A859E3"/>
    <w:rsid w:val="00A86B5D"/>
    <w:rsid w:val="00A86E71"/>
    <w:rsid w:val="00A908C2"/>
    <w:rsid w:val="00A90F28"/>
    <w:rsid w:val="00A9293C"/>
    <w:rsid w:val="00A9372B"/>
    <w:rsid w:val="00A93FF5"/>
    <w:rsid w:val="00A96857"/>
    <w:rsid w:val="00A96A1C"/>
    <w:rsid w:val="00AA151D"/>
    <w:rsid w:val="00AA1B3B"/>
    <w:rsid w:val="00AA3783"/>
    <w:rsid w:val="00AA4B71"/>
    <w:rsid w:val="00AA5099"/>
    <w:rsid w:val="00AA5CB6"/>
    <w:rsid w:val="00AA5E86"/>
    <w:rsid w:val="00AA69CD"/>
    <w:rsid w:val="00AA6C59"/>
    <w:rsid w:val="00AA70A7"/>
    <w:rsid w:val="00AA7155"/>
    <w:rsid w:val="00AB154E"/>
    <w:rsid w:val="00AB1DA8"/>
    <w:rsid w:val="00AB1ED0"/>
    <w:rsid w:val="00AB25EC"/>
    <w:rsid w:val="00AB3C50"/>
    <w:rsid w:val="00AB4D34"/>
    <w:rsid w:val="00AB546E"/>
    <w:rsid w:val="00AB7CE3"/>
    <w:rsid w:val="00AC0588"/>
    <w:rsid w:val="00AC0B1C"/>
    <w:rsid w:val="00AC2163"/>
    <w:rsid w:val="00AC390B"/>
    <w:rsid w:val="00AC3A26"/>
    <w:rsid w:val="00AC3BCE"/>
    <w:rsid w:val="00AC4ABA"/>
    <w:rsid w:val="00AD0E8D"/>
    <w:rsid w:val="00AD4A8C"/>
    <w:rsid w:val="00AD6BAC"/>
    <w:rsid w:val="00AE08A2"/>
    <w:rsid w:val="00AE0BF8"/>
    <w:rsid w:val="00AE0F6B"/>
    <w:rsid w:val="00AE1463"/>
    <w:rsid w:val="00AE1D94"/>
    <w:rsid w:val="00AE2B65"/>
    <w:rsid w:val="00AE2E77"/>
    <w:rsid w:val="00AE2EAA"/>
    <w:rsid w:val="00AE3131"/>
    <w:rsid w:val="00AE342B"/>
    <w:rsid w:val="00AE3529"/>
    <w:rsid w:val="00AE65C9"/>
    <w:rsid w:val="00AE7AFB"/>
    <w:rsid w:val="00AE7E66"/>
    <w:rsid w:val="00AE7F77"/>
    <w:rsid w:val="00AF112F"/>
    <w:rsid w:val="00AF23FE"/>
    <w:rsid w:val="00AF27AF"/>
    <w:rsid w:val="00AF4277"/>
    <w:rsid w:val="00AF5F8E"/>
    <w:rsid w:val="00AF6D95"/>
    <w:rsid w:val="00B019E0"/>
    <w:rsid w:val="00B01EBA"/>
    <w:rsid w:val="00B02539"/>
    <w:rsid w:val="00B025CE"/>
    <w:rsid w:val="00B037FA"/>
    <w:rsid w:val="00B03B25"/>
    <w:rsid w:val="00B05E20"/>
    <w:rsid w:val="00B0642E"/>
    <w:rsid w:val="00B06D17"/>
    <w:rsid w:val="00B06E31"/>
    <w:rsid w:val="00B10E28"/>
    <w:rsid w:val="00B1176D"/>
    <w:rsid w:val="00B11DBF"/>
    <w:rsid w:val="00B13045"/>
    <w:rsid w:val="00B130BF"/>
    <w:rsid w:val="00B14042"/>
    <w:rsid w:val="00B140B9"/>
    <w:rsid w:val="00B14856"/>
    <w:rsid w:val="00B16B00"/>
    <w:rsid w:val="00B16DB0"/>
    <w:rsid w:val="00B16E86"/>
    <w:rsid w:val="00B172AB"/>
    <w:rsid w:val="00B204B2"/>
    <w:rsid w:val="00B22DC0"/>
    <w:rsid w:val="00B23924"/>
    <w:rsid w:val="00B24069"/>
    <w:rsid w:val="00B26700"/>
    <w:rsid w:val="00B269DC"/>
    <w:rsid w:val="00B27A39"/>
    <w:rsid w:val="00B27E09"/>
    <w:rsid w:val="00B317DF"/>
    <w:rsid w:val="00B31A45"/>
    <w:rsid w:val="00B3372C"/>
    <w:rsid w:val="00B35EEF"/>
    <w:rsid w:val="00B37FF4"/>
    <w:rsid w:val="00B416B1"/>
    <w:rsid w:val="00B42AAC"/>
    <w:rsid w:val="00B43BBF"/>
    <w:rsid w:val="00B43F47"/>
    <w:rsid w:val="00B443B9"/>
    <w:rsid w:val="00B45657"/>
    <w:rsid w:val="00B46AAB"/>
    <w:rsid w:val="00B472A4"/>
    <w:rsid w:val="00B50B20"/>
    <w:rsid w:val="00B5106A"/>
    <w:rsid w:val="00B51523"/>
    <w:rsid w:val="00B537A5"/>
    <w:rsid w:val="00B54B31"/>
    <w:rsid w:val="00B550C1"/>
    <w:rsid w:val="00B559C7"/>
    <w:rsid w:val="00B567B2"/>
    <w:rsid w:val="00B57193"/>
    <w:rsid w:val="00B5775A"/>
    <w:rsid w:val="00B6038F"/>
    <w:rsid w:val="00B60F63"/>
    <w:rsid w:val="00B64796"/>
    <w:rsid w:val="00B64C23"/>
    <w:rsid w:val="00B67F0F"/>
    <w:rsid w:val="00B7068D"/>
    <w:rsid w:val="00B7095B"/>
    <w:rsid w:val="00B70EF8"/>
    <w:rsid w:val="00B71A79"/>
    <w:rsid w:val="00B720EC"/>
    <w:rsid w:val="00B72B65"/>
    <w:rsid w:val="00B733ED"/>
    <w:rsid w:val="00B7380C"/>
    <w:rsid w:val="00B74B27"/>
    <w:rsid w:val="00B7635D"/>
    <w:rsid w:val="00B80267"/>
    <w:rsid w:val="00B80302"/>
    <w:rsid w:val="00B81608"/>
    <w:rsid w:val="00B82C46"/>
    <w:rsid w:val="00B83DCD"/>
    <w:rsid w:val="00B84112"/>
    <w:rsid w:val="00B846C3"/>
    <w:rsid w:val="00B8795F"/>
    <w:rsid w:val="00B87E8B"/>
    <w:rsid w:val="00B908C8"/>
    <w:rsid w:val="00B9226A"/>
    <w:rsid w:val="00B92A80"/>
    <w:rsid w:val="00B93923"/>
    <w:rsid w:val="00B9490C"/>
    <w:rsid w:val="00B96E9F"/>
    <w:rsid w:val="00BA239A"/>
    <w:rsid w:val="00BA245C"/>
    <w:rsid w:val="00BA2536"/>
    <w:rsid w:val="00BA2968"/>
    <w:rsid w:val="00BA33B0"/>
    <w:rsid w:val="00BA5AB0"/>
    <w:rsid w:val="00BA6043"/>
    <w:rsid w:val="00BA6176"/>
    <w:rsid w:val="00BA6B25"/>
    <w:rsid w:val="00BA7167"/>
    <w:rsid w:val="00BA7899"/>
    <w:rsid w:val="00BA7D8A"/>
    <w:rsid w:val="00BB0872"/>
    <w:rsid w:val="00BB0F6B"/>
    <w:rsid w:val="00BB17FC"/>
    <w:rsid w:val="00BB17FD"/>
    <w:rsid w:val="00BB25E2"/>
    <w:rsid w:val="00BB4319"/>
    <w:rsid w:val="00BB4866"/>
    <w:rsid w:val="00BB4E75"/>
    <w:rsid w:val="00BB6A0E"/>
    <w:rsid w:val="00BB796E"/>
    <w:rsid w:val="00BC0DAB"/>
    <w:rsid w:val="00BC0EA9"/>
    <w:rsid w:val="00BC196C"/>
    <w:rsid w:val="00BC199F"/>
    <w:rsid w:val="00BC6F78"/>
    <w:rsid w:val="00BD1727"/>
    <w:rsid w:val="00BD17DD"/>
    <w:rsid w:val="00BD346C"/>
    <w:rsid w:val="00BD3DAD"/>
    <w:rsid w:val="00BD6E87"/>
    <w:rsid w:val="00BD6F28"/>
    <w:rsid w:val="00BE148F"/>
    <w:rsid w:val="00BE1655"/>
    <w:rsid w:val="00BE249F"/>
    <w:rsid w:val="00BE4181"/>
    <w:rsid w:val="00BE4E9B"/>
    <w:rsid w:val="00BE5BB7"/>
    <w:rsid w:val="00BE5D22"/>
    <w:rsid w:val="00BE7B20"/>
    <w:rsid w:val="00BF1A1E"/>
    <w:rsid w:val="00BF2CDB"/>
    <w:rsid w:val="00BF3F94"/>
    <w:rsid w:val="00BF5C66"/>
    <w:rsid w:val="00BF6528"/>
    <w:rsid w:val="00BF7731"/>
    <w:rsid w:val="00BF7C10"/>
    <w:rsid w:val="00C0050E"/>
    <w:rsid w:val="00C00B30"/>
    <w:rsid w:val="00C01017"/>
    <w:rsid w:val="00C01769"/>
    <w:rsid w:val="00C019FC"/>
    <w:rsid w:val="00C033EA"/>
    <w:rsid w:val="00C037E0"/>
    <w:rsid w:val="00C05520"/>
    <w:rsid w:val="00C05E13"/>
    <w:rsid w:val="00C11E83"/>
    <w:rsid w:val="00C1267F"/>
    <w:rsid w:val="00C14426"/>
    <w:rsid w:val="00C1469D"/>
    <w:rsid w:val="00C15A78"/>
    <w:rsid w:val="00C1676C"/>
    <w:rsid w:val="00C17ED1"/>
    <w:rsid w:val="00C17EF1"/>
    <w:rsid w:val="00C20D4E"/>
    <w:rsid w:val="00C219C2"/>
    <w:rsid w:val="00C23D24"/>
    <w:rsid w:val="00C260F6"/>
    <w:rsid w:val="00C266CA"/>
    <w:rsid w:val="00C27432"/>
    <w:rsid w:val="00C27AED"/>
    <w:rsid w:val="00C31C29"/>
    <w:rsid w:val="00C326A5"/>
    <w:rsid w:val="00C32C09"/>
    <w:rsid w:val="00C341CA"/>
    <w:rsid w:val="00C34623"/>
    <w:rsid w:val="00C364C4"/>
    <w:rsid w:val="00C37396"/>
    <w:rsid w:val="00C401BF"/>
    <w:rsid w:val="00C42073"/>
    <w:rsid w:val="00C425BE"/>
    <w:rsid w:val="00C42775"/>
    <w:rsid w:val="00C43137"/>
    <w:rsid w:val="00C45321"/>
    <w:rsid w:val="00C45409"/>
    <w:rsid w:val="00C45501"/>
    <w:rsid w:val="00C45FB7"/>
    <w:rsid w:val="00C505E9"/>
    <w:rsid w:val="00C51EBE"/>
    <w:rsid w:val="00C52A1D"/>
    <w:rsid w:val="00C53D67"/>
    <w:rsid w:val="00C53E56"/>
    <w:rsid w:val="00C547C4"/>
    <w:rsid w:val="00C552A9"/>
    <w:rsid w:val="00C553DB"/>
    <w:rsid w:val="00C55C88"/>
    <w:rsid w:val="00C55D58"/>
    <w:rsid w:val="00C610C9"/>
    <w:rsid w:val="00C618C9"/>
    <w:rsid w:val="00C62942"/>
    <w:rsid w:val="00C635D5"/>
    <w:rsid w:val="00C65F66"/>
    <w:rsid w:val="00C67035"/>
    <w:rsid w:val="00C726F6"/>
    <w:rsid w:val="00C73C38"/>
    <w:rsid w:val="00C74B26"/>
    <w:rsid w:val="00C74BCA"/>
    <w:rsid w:val="00C74CCF"/>
    <w:rsid w:val="00C753B6"/>
    <w:rsid w:val="00C75604"/>
    <w:rsid w:val="00C762CC"/>
    <w:rsid w:val="00C777D1"/>
    <w:rsid w:val="00C80B68"/>
    <w:rsid w:val="00C8309A"/>
    <w:rsid w:val="00C8441D"/>
    <w:rsid w:val="00C847C4"/>
    <w:rsid w:val="00C84932"/>
    <w:rsid w:val="00C85D43"/>
    <w:rsid w:val="00C86A16"/>
    <w:rsid w:val="00C86BD4"/>
    <w:rsid w:val="00C9218A"/>
    <w:rsid w:val="00C926A6"/>
    <w:rsid w:val="00C9346D"/>
    <w:rsid w:val="00C94146"/>
    <w:rsid w:val="00C95BD3"/>
    <w:rsid w:val="00CA0921"/>
    <w:rsid w:val="00CA16A2"/>
    <w:rsid w:val="00CA183E"/>
    <w:rsid w:val="00CA40D8"/>
    <w:rsid w:val="00CA42AF"/>
    <w:rsid w:val="00CA43A2"/>
    <w:rsid w:val="00CA54D9"/>
    <w:rsid w:val="00CA5EB8"/>
    <w:rsid w:val="00CA5F23"/>
    <w:rsid w:val="00CA5F5C"/>
    <w:rsid w:val="00CA6BF4"/>
    <w:rsid w:val="00CA6DC7"/>
    <w:rsid w:val="00CB0CF4"/>
    <w:rsid w:val="00CB13B9"/>
    <w:rsid w:val="00CB28D6"/>
    <w:rsid w:val="00CB57C9"/>
    <w:rsid w:val="00CC0874"/>
    <w:rsid w:val="00CC08F4"/>
    <w:rsid w:val="00CC22FA"/>
    <w:rsid w:val="00CC2317"/>
    <w:rsid w:val="00CC39FD"/>
    <w:rsid w:val="00CC4EF7"/>
    <w:rsid w:val="00CC5661"/>
    <w:rsid w:val="00CC566A"/>
    <w:rsid w:val="00CC65D2"/>
    <w:rsid w:val="00CC769D"/>
    <w:rsid w:val="00CD011C"/>
    <w:rsid w:val="00CD11D5"/>
    <w:rsid w:val="00CD1473"/>
    <w:rsid w:val="00CD206C"/>
    <w:rsid w:val="00CD26A5"/>
    <w:rsid w:val="00CD297C"/>
    <w:rsid w:val="00CD3E22"/>
    <w:rsid w:val="00CD548A"/>
    <w:rsid w:val="00CD61ED"/>
    <w:rsid w:val="00CD664C"/>
    <w:rsid w:val="00CD729B"/>
    <w:rsid w:val="00CD72E7"/>
    <w:rsid w:val="00CD7357"/>
    <w:rsid w:val="00CD7C05"/>
    <w:rsid w:val="00CD7F81"/>
    <w:rsid w:val="00CE0310"/>
    <w:rsid w:val="00CE1A2F"/>
    <w:rsid w:val="00CE1A51"/>
    <w:rsid w:val="00CE1E57"/>
    <w:rsid w:val="00CE27A0"/>
    <w:rsid w:val="00CE2F77"/>
    <w:rsid w:val="00CE2F8C"/>
    <w:rsid w:val="00CE3F8D"/>
    <w:rsid w:val="00CE43B9"/>
    <w:rsid w:val="00CE443B"/>
    <w:rsid w:val="00CE7378"/>
    <w:rsid w:val="00CE7C36"/>
    <w:rsid w:val="00CE7FCE"/>
    <w:rsid w:val="00CF213F"/>
    <w:rsid w:val="00CF22E9"/>
    <w:rsid w:val="00CF23ED"/>
    <w:rsid w:val="00CF4A5F"/>
    <w:rsid w:val="00CF4F49"/>
    <w:rsid w:val="00CF6C58"/>
    <w:rsid w:val="00D016BF"/>
    <w:rsid w:val="00D01841"/>
    <w:rsid w:val="00D01C87"/>
    <w:rsid w:val="00D01D28"/>
    <w:rsid w:val="00D02575"/>
    <w:rsid w:val="00D03EFA"/>
    <w:rsid w:val="00D041E3"/>
    <w:rsid w:val="00D04BFC"/>
    <w:rsid w:val="00D05632"/>
    <w:rsid w:val="00D0734A"/>
    <w:rsid w:val="00D115CB"/>
    <w:rsid w:val="00D11D74"/>
    <w:rsid w:val="00D14872"/>
    <w:rsid w:val="00D15725"/>
    <w:rsid w:val="00D17DC3"/>
    <w:rsid w:val="00D17FD9"/>
    <w:rsid w:val="00D208AA"/>
    <w:rsid w:val="00D21427"/>
    <w:rsid w:val="00D216DE"/>
    <w:rsid w:val="00D219B3"/>
    <w:rsid w:val="00D21DB1"/>
    <w:rsid w:val="00D235B6"/>
    <w:rsid w:val="00D23689"/>
    <w:rsid w:val="00D25C02"/>
    <w:rsid w:val="00D26044"/>
    <w:rsid w:val="00D30C7A"/>
    <w:rsid w:val="00D31A82"/>
    <w:rsid w:val="00D3353D"/>
    <w:rsid w:val="00D33E84"/>
    <w:rsid w:val="00D34318"/>
    <w:rsid w:val="00D354FE"/>
    <w:rsid w:val="00D356D9"/>
    <w:rsid w:val="00D36792"/>
    <w:rsid w:val="00D40A32"/>
    <w:rsid w:val="00D41A9D"/>
    <w:rsid w:val="00D44020"/>
    <w:rsid w:val="00D44745"/>
    <w:rsid w:val="00D4489D"/>
    <w:rsid w:val="00D44F04"/>
    <w:rsid w:val="00D44F39"/>
    <w:rsid w:val="00D45120"/>
    <w:rsid w:val="00D46FA8"/>
    <w:rsid w:val="00D505AD"/>
    <w:rsid w:val="00D510B0"/>
    <w:rsid w:val="00D511FF"/>
    <w:rsid w:val="00D543DA"/>
    <w:rsid w:val="00D5468D"/>
    <w:rsid w:val="00D54722"/>
    <w:rsid w:val="00D5535F"/>
    <w:rsid w:val="00D553B7"/>
    <w:rsid w:val="00D561BB"/>
    <w:rsid w:val="00D561C4"/>
    <w:rsid w:val="00D57383"/>
    <w:rsid w:val="00D5757D"/>
    <w:rsid w:val="00D5780C"/>
    <w:rsid w:val="00D611B9"/>
    <w:rsid w:val="00D61B07"/>
    <w:rsid w:val="00D62A84"/>
    <w:rsid w:val="00D64E14"/>
    <w:rsid w:val="00D6510E"/>
    <w:rsid w:val="00D67EA1"/>
    <w:rsid w:val="00D70CBB"/>
    <w:rsid w:val="00D70D55"/>
    <w:rsid w:val="00D71009"/>
    <w:rsid w:val="00D7222D"/>
    <w:rsid w:val="00D73603"/>
    <w:rsid w:val="00D74E9C"/>
    <w:rsid w:val="00D7527E"/>
    <w:rsid w:val="00D75603"/>
    <w:rsid w:val="00D76380"/>
    <w:rsid w:val="00D7730E"/>
    <w:rsid w:val="00D81875"/>
    <w:rsid w:val="00D8221A"/>
    <w:rsid w:val="00D82642"/>
    <w:rsid w:val="00D843B7"/>
    <w:rsid w:val="00D84584"/>
    <w:rsid w:val="00D8528E"/>
    <w:rsid w:val="00D85545"/>
    <w:rsid w:val="00D856FA"/>
    <w:rsid w:val="00D86D18"/>
    <w:rsid w:val="00D901A7"/>
    <w:rsid w:val="00D91139"/>
    <w:rsid w:val="00D93B7C"/>
    <w:rsid w:val="00D94D1A"/>
    <w:rsid w:val="00D9679D"/>
    <w:rsid w:val="00D96CDF"/>
    <w:rsid w:val="00DA06A6"/>
    <w:rsid w:val="00DA1530"/>
    <w:rsid w:val="00DA2D1E"/>
    <w:rsid w:val="00DA3AFA"/>
    <w:rsid w:val="00DA4023"/>
    <w:rsid w:val="00DA49B8"/>
    <w:rsid w:val="00DA519D"/>
    <w:rsid w:val="00DA5356"/>
    <w:rsid w:val="00DA7B9C"/>
    <w:rsid w:val="00DA7E95"/>
    <w:rsid w:val="00DB0E9F"/>
    <w:rsid w:val="00DB1309"/>
    <w:rsid w:val="00DB1401"/>
    <w:rsid w:val="00DB2875"/>
    <w:rsid w:val="00DB2ADE"/>
    <w:rsid w:val="00DB36AA"/>
    <w:rsid w:val="00DB469E"/>
    <w:rsid w:val="00DB5BD7"/>
    <w:rsid w:val="00DB5CBE"/>
    <w:rsid w:val="00DB5FD7"/>
    <w:rsid w:val="00DB627D"/>
    <w:rsid w:val="00DB69C0"/>
    <w:rsid w:val="00DB6F7A"/>
    <w:rsid w:val="00DC15EC"/>
    <w:rsid w:val="00DC2283"/>
    <w:rsid w:val="00DC2C53"/>
    <w:rsid w:val="00DC54F3"/>
    <w:rsid w:val="00DC5FE0"/>
    <w:rsid w:val="00DD28A6"/>
    <w:rsid w:val="00DD2D79"/>
    <w:rsid w:val="00DD3B6F"/>
    <w:rsid w:val="00DD41C4"/>
    <w:rsid w:val="00DD45ED"/>
    <w:rsid w:val="00DD4FBC"/>
    <w:rsid w:val="00DD5254"/>
    <w:rsid w:val="00DD6136"/>
    <w:rsid w:val="00DD7176"/>
    <w:rsid w:val="00DE009B"/>
    <w:rsid w:val="00DE0722"/>
    <w:rsid w:val="00DE0F4F"/>
    <w:rsid w:val="00DE31EA"/>
    <w:rsid w:val="00DE406C"/>
    <w:rsid w:val="00DE517D"/>
    <w:rsid w:val="00DE632A"/>
    <w:rsid w:val="00DE6AF4"/>
    <w:rsid w:val="00DE6E4B"/>
    <w:rsid w:val="00DE764B"/>
    <w:rsid w:val="00DE7995"/>
    <w:rsid w:val="00DF0294"/>
    <w:rsid w:val="00DF0B63"/>
    <w:rsid w:val="00DF2685"/>
    <w:rsid w:val="00DF33FA"/>
    <w:rsid w:val="00DF40D1"/>
    <w:rsid w:val="00DF51A7"/>
    <w:rsid w:val="00DF5990"/>
    <w:rsid w:val="00DF5995"/>
    <w:rsid w:val="00DF5B65"/>
    <w:rsid w:val="00DF6982"/>
    <w:rsid w:val="00DF783D"/>
    <w:rsid w:val="00E001F8"/>
    <w:rsid w:val="00E00247"/>
    <w:rsid w:val="00E00300"/>
    <w:rsid w:val="00E004B9"/>
    <w:rsid w:val="00E02CD7"/>
    <w:rsid w:val="00E030BC"/>
    <w:rsid w:val="00E03151"/>
    <w:rsid w:val="00E033BF"/>
    <w:rsid w:val="00E038B1"/>
    <w:rsid w:val="00E04000"/>
    <w:rsid w:val="00E04890"/>
    <w:rsid w:val="00E0552D"/>
    <w:rsid w:val="00E05719"/>
    <w:rsid w:val="00E05FF4"/>
    <w:rsid w:val="00E06CAB"/>
    <w:rsid w:val="00E076A5"/>
    <w:rsid w:val="00E11DD2"/>
    <w:rsid w:val="00E1239D"/>
    <w:rsid w:val="00E12D33"/>
    <w:rsid w:val="00E13106"/>
    <w:rsid w:val="00E133F1"/>
    <w:rsid w:val="00E163C7"/>
    <w:rsid w:val="00E17EEF"/>
    <w:rsid w:val="00E20C2D"/>
    <w:rsid w:val="00E211FE"/>
    <w:rsid w:val="00E21AB3"/>
    <w:rsid w:val="00E22590"/>
    <w:rsid w:val="00E23D5D"/>
    <w:rsid w:val="00E24F78"/>
    <w:rsid w:val="00E26839"/>
    <w:rsid w:val="00E2727B"/>
    <w:rsid w:val="00E27D49"/>
    <w:rsid w:val="00E313F8"/>
    <w:rsid w:val="00E31D69"/>
    <w:rsid w:val="00E338FF"/>
    <w:rsid w:val="00E35A8A"/>
    <w:rsid w:val="00E370CA"/>
    <w:rsid w:val="00E371E9"/>
    <w:rsid w:val="00E37F8B"/>
    <w:rsid w:val="00E417E1"/>
    <w:rsid w:val="00E420B2"/>
    <w:rsid w:val="00E42AA0"/>
    <w:rsid w:val="00E42FE7"/>
    <w:rsid w:val="00E43210"/>
    <w:rsid w:val="00E439C2"/>
    <w:rsid w:val="00E43BFF"/>
    <w:rsid w:val="00E454BB"/>
    <w:rsid w:val="00E460FA"/>
    <w:rsid w:val="00E46F58"/>
    <w:rsid w:val="00E47CF2"/>
    <w:rsid w:val="00E52708"/>
    <w:rsid w:val="00E53071"/>
    <w:rsid w:val="00E5307B"/>
    <w:rsid w:val="00E532AA"/>
    <w:rsid w:val="00E53C53"/>
    <w:rsid w:val="00E57C2A"/>
    <w:rsid w:val="00E57C94"/>
    <w:rsid w:val="00E60961"/>
    <w:rsid w:val="00E61D01"/>
    <w:rsid w:val="00E63A5C"/>
    <w:rsid w:val="00E646C6"/>
    <w:rsid w:val="00E65EB7"/>
    <w:rsid w:val="00E66142"/>
    <w:rsid w:val="00E66E19"/>
    <w:rsid w:val="00E673D2"/>
    <w:rsid w:val="00E67FB8"/>
    <w:rsid w:val="00E709E1"/>
    <w:rsid w:val="00E711DB"/>
    <w:rsid w:val="00E7199E"/>
    <w:rsid w:val="00E726E8"/>
    <w:rsid w:val="00E738B3"/>
    <w:rsid w:val="00E741A4"/>
    <w:rsid w:val="00E75582"/>
    <w:rsid w:val="00E80075"/>
    <w:rsid w:val="00E809F6"/>
    <w:rsid w:val="00E80E5B"/>
    <w:rsid w:val="00E8177E"/>
    <w:rsid w:val="00E819BE"/>
    <w:rsid w:val="00E82B7F"/>
    <w:rsid w:val="00E830AB"/>
    <w:rsid w:val="00E83B80"/>
    <w:rsid w:val="00E86C1C"/>
    <w:rsid w:val="00E86EC4"/>
    <w:rsid w:val="00E90F31"/>
    <w:rsid w:val="00E92282"/>
    <w:rsid w:val="00E93408"/>
    <w:rsid w:val="00E938F6"/>
    <w:rsid w:val="00E94156"/>
    <w:rsid w:val="00E94D1F"/>
    <w:rsid w:val="00E94EBB"/>
    <w:rsid w:val="00E95A49"/>
    <w:rsid w:val="00E96055"/>
    <w:rsid w:val="00E96AF6"/>
    <w:rsid w:val="00E975FF"/>
    <w:rsid w:val="00EA1E1E"/>
    <w:rsid w:val="00EA20E1"/>
    <w:rsid w:val="00EA2437"/>
    <w:rsid w:val="00EA2F5D"/>
    <w:rsid w:val="00EA3BA6"/>
    <w:rsid w:val="00EA3D8F"/>
    <w:rsid w:val="00EA4228"/>
    <w:rsid w:val="00EA507E"/>
    <w:rsid w:val="00EA58B5"/>
    <w:rsid w:val="00EB07C8"/>
    <w:rsid w:val="00EB0901"/>
    <w:rsid w:val="00EB145C"/>
    <w:rsid w:val="00EB1950"/>
    <w:rsid w:val="00EB24EF"/>
    <w:rsid w:val="00EB26A4"/>
    <w:rsid w:val="00EB3768"/>
    <w:rsid w:val="00EB4F8E"/>
    <w:rsid w:val="00EB545E"/>
    <w:rsid w:val="00EB5523"/>
    <w:rsid w:val="00EC0CB8"/>
    <w:rsid w:val="00EC1CE2"/>
    <w:rsid w:val="00EC2C47"/>
    <w:rsid w:val="00EC2DC0"/>
    <w:rsid w:val="00EC4F2E"/>
    <w:rsid w:val="00EC59BA"/>
    <w:rsid w:val="00EC5A4B"/>
    <w:rsid w:val="00EC77BC"/>
    <w:rsid w:val="00ED2258"/>
    <w:rsid w:val="00ED296E"/>
    <w:rsid w:val="00ED2A58"/>
    <w:rsid w:val="00ED4179"/>
    <w:rsid w:val="00ED457C"/>
    <w:rsid w:val="00ED5618"/>
    <w:rsid w:val="00ED640E"/>
    <w:rsid w:val="00ED77F6"/>
    <w:rsid w:val="00EE042E"/>
    <w:rsid w:val="00EE05CB"/>
    <w:rsid w:val="00EE2A62"/>
    <w:rsid w:val="00EE3073"/>
    <w:rsid w:val="00EE3CBC"/>
    <w:rsid w:val="00EE465B"/>
    <w:rsid w:val="00EE4B66"/>
    <w:rsid w:val="00EE5523"/>
    <w:rsid w:val="00EE7448"/>
    <w:rsid w:val="00EF056F"/>
    <w:rsid w:val="00EF3396"/>
    <w:rsid w:val="00EF42DB"/>
    <w:rsid w:val="00EF4ADF"/>
    <w:rsid w:val="00EF530D"/>
    <w:rsid w:val="00EF7796"/>
    <w:rsid w:val="00F01760"/>
    <w:rsid w:val="00F02179"/>
    <w:rsid w:val="00F0509C"/>
    <w:rsid w:val="00F0559D"/>
    <w:rsid w:val="00F05CD7"/>
    <w:rsid w:val="00F10309"/>
    <w:rsid w:val="00F106CB"/>
    <w:rsid w:val="00F10DF6"/>
    <w:rsid w:val="00F10FC7"/>
    <w:rsid w:val="00F11499"/>
    <w:rsid w:val="00F12724"/>
    <w:rsid w:val="00F1360C"/>
    <w:rsid w:val="00F13761"/>
    <w:rsid w:val="00F146EA"/>
    <w:rsid w:val="00F15623"/>
    <w:rsid w:val="00F158A8"/>
    <w:rsid w:val="00F15F2E"/>
    <w:rsid w:val="00F17FDC"/>
    <w:rsid w:val="00F20108"/>
    <w:rsid w:val="00F20EB4"/>
    <w:rsid w:val="00F21AED"/>
    <w:rsid w:val="00F23779"/>
    <w:rsid w:val="00F245C2"/>
    <w:rsid w:val="00F2496B"/>
    <w:rsid w:val="00F24AE8"/>
    <w:rsid w:val="00F250EF"/>
    <w:rsid w:val="00F2578A"/>
    <w:rsid w:val="00F25ABC"/>
    <w:rsid w:val="00F2625A"/>
    <w:rsid w:val="00F26AE4"/>
    <w:rsid w:val="00F27136"/>
    <w:rsid w:val="00F273B0"/>
    <w:rsid w:val="00F318AA"/>
    <w:rsid w:val="00F32289"/>
    <w:rsid w:val="00F3316D"/>
    <w:rsid w:val="00F34337"/>
    <w:rsid w:val="00F34BC3"/>
    <w:rsid w:val="00F35F10"/>
    <w:rsid w:val="00F405DB"/>
    <w:rsid w:val="00F4250D"/>
    <w:rsid w:val="00F431E9"/>
    <w:rsid w:val="00F437D4"/>
    <w:rsid w:val="00F43F99"/>
    <w:rsid w:val="00F44870"/>
    <w:rsid w:val="00F449AB"/>
    <w:rsid w:val="00F45FD4"/>
    <w:rsid w:val="00F46A96"/>
    <w:rsid w:val="00F4798A"/>
    <w:rsid w:val="00F513D9"/>
    <w:rsid w:val="00F51AF5"/>
    <w:rsid w:val="00F52186"/>
    <w:rsid w:val="00F52336"/>
    <w:rsid w:val="00F52E2D"/>
    <w:rsid w:val="00F53EE4"/>
    <w:rsid w:val="00F56995"/>
    <w:rsid w:val="00F61701"/>
    <w:rsid w:val="00F62D09"/>
    <w:rsid w:val="00F642CE"/>
    <w:rsid w:val="00F65A2D"/>
    <w:rsid w:val="00F65A6B"/>
    <w:rsid w:val="00F67810"/>
    <w:rsid w:val="00F67DED"/>
    <w:rsid w:val="00F67E85"/>
    <w:rsid w:val="00F7025C"/>
    <w:rsid w:val="00F702E7"/>
    <w:rsid w:val="00F727ED"/>
    <w:rsid w:val="00F808A7"/>
    <w:rsid w:val="00F80DFC"/>
    <w:rsid w:val="00F80E0A"/>
    <w:rsid w:val="00F84EBA"/>
    <w:rsid w:val="00F850B4"/>
    <w:rsid w:val="00F87E4B"/>
    <w:rsid w:val="00F910C7"/>
    <w:rsid w:val="00F92528"/>
    <w:rsid w:val="00F929DB"/>
    <w:rsid w:val="00F92BC1"/>
    <w:rsid w:val="00F92C1E"/>
    <w:rsid w:val="00F9321F"/>
    <w:rsid w:val="00F94059"/>
    <w:rsid w:val="00F9475F"/>
    <w:rsid w:val="00F94BF3"/>
    <w:rsid w:val="00F95158"/>
    <w:rsid w:val="00F95420"/>
    <w:rsid w:val="00F95898"/>
    <w:rsid w:val="00F95AFD"/>
    <w:rsid w:val="00FA3667"/>
    <w:rsid w:val="00FA470D"/>
    <w:rsid w:val="00FA5321"/>
    <w:rsid w:val="00FA5C50"/>
    <w:rsid w:val="00FA61CC"/>
    <w:rsid w:val="00FB022D"/>
    <w:rsid w:val="00FB0637"/>
    <w:rsid w:val="00FB08AC"/>
    <w:rsid w:val="00FB2054"/>
    <w:rsid w:val="00FB227D"/>
    <w:rsid w:val="00FB2400"/>
    <w:rsid w:val="00FB31FB"/>
    <w:rsid w:val="00FB7894"/>
    <w:rsid w:val="00FB7A40"/>
    <w:rsid w:val="00FC0134"/>
    <w:rsid w:val="00FC1291"/>
    <w:rsid w:val="00FC2B56"/>
    <w:rsid w:val="00FC3037"/>
    <w:rsid w:val="00FC3F1E"/>
    <w:rsid w:val="00FC42D5"/>
    <w:rsid w:val="00FC55DD"/>
    <w:rsid w:val="00FC6FDC"/>
    <w:rsid w:val="00FC7D61"/>
    <w:rsid w:val="00FD194C"/>
    <w:rsid w:val="00FD3980"/>
    <w:rsid w:val="00FD3D09"/>
    <w:rsid w:val="00FD43D6"/>
    <w:rsid w:val="00FD4504"/>
    <w:rsid w:val="00FD4D5E"/>
    <w:rsid w:val="00FD53D4"/>
    <w:rsid w:val="00FD72DB"/>
    <w:rsid w:val="00FE0D52"/>
    <w:rsid w:val="00FE32A5"/>
    <w:rsid w:val="00FE37D9"/>
    <w:rsid w:val="00FE38DC"/>
    <w:rsid w:val="00FE43AC"/>
    <w:rsid w:val="00FE61C6"/>
    <w:rsid w:val="00FE6FC3"/>
    <w:rsid w:val="00FE7208"/>
    <w:rsid w:val="00FF0A87"/>
    <w:rsid w:val="00FF3275"/>
    <w:rsid w:val="00FF4632"/>
    <w:rsid w:val="00FF5219"/>
    <w:rsid w:val="00FF582D"/>
    <w:rsid w:val="00FF5B9A"/>
    <w:rsid w:val="00FF5EC7"/>
    <w:rsid w:val="00FF5EF2"/>
    <w:rsid w:val="00FF698F"/>
    <w:rsid w:val="00FF6D6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rsid w:val="00D8221A"/>
    <w:pPr>
      <w:widowControl w:val="0"/>
      <w:ind w:left="480" w:hanging="480"/>
    </w:pPr>
  </w:style>
  <w:style w:type="paragraph" w:styleId="10">
    <w:name w:val="heading 1"/>
    <w:aliases w:val="H1,Heading 0,h1,A MAJOR/BOLD,1,Char Char,Char,Char Char Char,PIM 1,Header 1,Header1,标书1,L1,boc,Section Head,l1,ÕÂ±êÌâ,Head 1,Head 11,Head 12,Head 111,Head 13,Head 112,Head 14,Head 113,Head 15,Head 114,Head 16,Head 115,Head 17,Head 116,Head 18,章節名稱"/>
    <w:basedOn w:val="a7"/>
    <w:next w:val="a7"/>
    <w:link w:val="11"/>
    <w:qFormat/>
    <w:rsid w:val="0080762B"/>
    <w:pPr>
      <w:keepNext/>
      <w:numPr>
        <w:ilvl w:val="1"/>
        <w:numId w:val="1"/>
      </w:numPr>
      <w:spacing w:before="180" w:after="180" w:line="400" w:lineRule="exact"/>
      <w:outlineLvl w:val="0"/>
    </w:pPr>
    <w:rPr>
      <w:rFonts w:ascii="微軟正黑體" w:eastAsia="微軟正黑體" w:hAnsi="微軟正黑體" w:cstheme="majorBidi"/>
      <w:b/>
      <w:bCs/>
      <w:kern w:val="52"/>
      <w:szCs w:val="18"/>
    </w:rPr>
  </w:style>
  <w:style w:type="paragraph" w:styleId="2">
    <w:name w:val="heading 2"/>
    <w:aliases w:val="BRD内文-段落2,H2,Heading 2 Hidden,Heading 2 CCBS,heading 2,第一章 标题 2,ISO1,h2,2nd level,2,Header 2,제목 1.1,h2 main heading,B Sub/Bold,B Sub/Bold1,B Sub/Bold2,B Sub/Bold11,h2 main heading1,h2 main heading2,B Sub/Bold3,B Sub/Bold12,h2 main heading3,m,h21"/>
    <w:basedOn w:val="a7"/>
    <w:next w:val="a7"/>
    <w:link w:val="20"/>
    <w:qFormat/>
    <w:rsid w:val="00F106CB"/>
    <w:pPr>
      <w:keepNext/>
      <w:widowControl/>
      <w:numPr>
        <w:ilvl w:val="1"/>
        <w:numId w:val="4"/>
      </w:numPr>
      <w:overflowPunct w:val="0"/>
      <w:autoSpaceDE w:val="0"/>
      <w:autoSpaceDN w:val="0"/>
      <w:adjustRightInd w:val="0"/>
      <w:spacing w:before="240" w:after="60"/>
      <w:ind w:left="3883"/>
      <w:textAlignment w:val="baseline"/>
      <w:outlineLvl w:val="1"/>
    </w:pPr>
    <w:rPr>
      <w:rFonts w:ascii="Times New Roman" w:eastAsia="SimSun" w:hAnsi="Times New Roman" w:cs="Times New Roman"/>
      <w:b/>
      <w:kern w:val="0"/>
      <w:sz w:val="28"/>
      <w:szCs w:val="20"/>
      <w:lang w:eastAsia="zh-CN"/>
    </w:rPr>
  </w:style>
  <w:style w:type="paragraph" w:styleId="3">
    <w:name w:val="heading 3"/>
    <w:aliases w:val="l3,CT,Heading 3 - old,H3,h3,3rd level,Level 3 Head,제목1.1.1,H31,l31,CT1,Heading 3 - old1,(A-3),Bold Head,bh,level_3,PIM 3,sect1.2.3,sect1.2.31,sect1.2.32,sect1.2.311,sect1.2.33,sect1.2.312,标题 3 Char Char Char Char,3,PRTM Heading 3,BOD 0,heading"/>
    <w:basedOn w:val="a7"/>
    <w:next w:val="a7"/>
    <w:link w:val="30"/>
    <w:qFormat/>
    <w:rsid w:val="00F106CB"/>
    <w:pPr>
      <w:keepNext/>
      <w:widowControl/>
      <w:overflowPunct w:val="0"/>
      <w:autoSpaceDE w:val="0"/>
      <w:autoSpaceDN w:val="0"/>
      <w:adjustRightInd w:val="0"/>
      <w:spacing w:before="240" w:after="60"/>
      <w:ind w:left="3883"/>
      <w:textAlignment w:val="baseline"/>
      <w:outlineLvl w:val="2"/>
    </w:pPr>
    <w:rPr>
      <w:rFonts w:ascii="Times New Roman" w:eastAsia="SimSun" w:hAnsi="Times New Roman" w:cs="Times New Roman"/>
      <w:b/>
      <w:kern w:val="0"/>
      <w:szCs w:val="20"/>
      <w:lang w:eastAsia="zh-CN"/>
    </w:rPr>
  </w:style>
  <w:style w:type="paragraph" w:styleId="4">
    <w:name w:val="heading 4"/>
    <w:aliases w:val="H4,(A-4),PIM 4,h4,bl,bb,Annex 4,Subhead C,Level3 Hd,(Alt+4),H41,(Alt+4)1,H42,(Alt+4)2,H43,(Alt+4)3,H44,(Alt+4)4,H45,(Alt+4)5,H411,(Alt+4)11,H421,(Alt+4)21,H431,(Alt+4)31,H46,(Alt+4)6,H412,(Alt+4)12,H422,(Alt+4)22,H432,(Alt+4)32,H47,bullet,(X.X.X.X)"/>
    <w:basedOn w:val="a7"/>
    <w:next w:val="a7"/>
    <w:link w:val="40"/>
    <w:qFormat/>
    <w:rsid w:val="00F106CB"/>
    <w:pPr>
      <w:keepNext/>
      <w:widowControl/>
      <w:overflowPunct w:val="0"/>
      <w:autoSpaceDE w:val="0"/>
      <w:autoSpaceDN w:val="0"/>
      <w:adjustRightInd w:val="0"/>
      <w:spacing w:before="240" w:after="60"/>
      <w:textAlignment w:val="baseline"/>
      <w:outlineLvl w:val="3"/>
    </w:pPr>
    <w:rPr>
      <w:rFonts w:ascii="Times New Roman" w:eastAsia="SimSun" w:hAnsi="Times New Roman" w:cs="Times New Roman"/>
      <w:b/>
      <w:i/>
      <w:kern w:val="0"/>
      <w:szCs w:val="20"/>
      <w:lang w:eastAsia="zh-CN"/>
    </w:rPr>
  </w:style>
  <w:style w:type="paragraph" w:styleId="5">
    <w:name w:val="heading 5"/>
    <w:aliases w:val="dash,ds,dd,H5,First Bullet,L5,5,PIM 5,Schedule A to X,Level4 Hd,h5,Gliederung 5,H51,H52,H53,H54,H55,H56,H57,H58,H59,H510,H511,H512,H513,H514,H515,H516,H517,H518,H519,H520,H521,H522,H523,H524,H525,H526,H527,H528,H529,H530,H531,H532,H533,H534"/>
    <w:basedOn w:val="a7"/>
    <w:next w:val="a7"/>
    <w:link w:val="50"/>
    <w:qFormat/>
    <w:rsid w:val="00F106CB"/>
    <w:pPr>
      <w:widowControl/>
      <w:overflowPunct w:val="0"/>
      <w:autoSpaceDE w:val="0"/>
      <w:autoSpaceDN w:val="0"/>
      <w:adjustRightInd w:val="0"/>
      <w:spacing w:before="240" w:after="60"/>
      <w:ind w:left="3883"/>
      <w:textAlignment w:val="baseline"/>
      <w:outlineLvl w:val="4"/>
    </w:pPr>
    <w:rPr>
      <w:rFonts w:ascii="Times New Roman" w:eastAsia="SimSun" w:hAnsi="Times New Roman" w:cs="Times New Roman"/>
      <w:i/>
      <w:kern w:val="0"/>
      <w:szCs w:val="20"/>
      <w:lang w:eastAsia="zh-CN"/>
    </w:rPr>
  </w:style>
  <w:style w:type="paragraph" w:styleId="6">
    <w:name w:val="heading 6"/>
    <w:aliases w:val="H6,PIM 6,BOD 4,sub-dash,sd,Heading6_Titre6,Heading 6  Appendix Y &amp; Z"/>
    <w:basedOn w:val="a7"/>
    <w:next w:val="a7"/>
    <w:link w:val="60"/>
    <w:qFormat/>
    <w:rsid w:val="00F106CB"/>
    <w:pPr>
      <w:widowControl/>
      <w:overflowPunct w:val="0"/>
      <w:autoSpaceDE w:val="0"/>
      <w:autoSpaceDN w:val="0"/>
      <w:adjustRightInd w:val="0"/>
      <w:spacing w:before="240" w:after="60"/>
      <w:ind w:left="3883"/>
      <w:textAlignment w:val="baseline"/>
      <w:outlineLvl w:val="5"/>
    </w:pPr>
    <w:rPr>
      <w:rFonts w:ascii="Times New Roman" w:eastAsia="SimSun" w:hAnsi="Times New Roman" w:cs="Times New Roman"/>
      <w:i/>
      <w:kern w:val="0"/>
      <w:sz w:val="22"/>
      <w:szCs w:val="20"/>
      <w:lang w:eastAsia="zh-CN"/>
    </w:rPr>
  </w:style>
  <w:style w:type="paragraph" w:styleId="7">
    <w:name w:val="heading 7"/>
    <w:basedOn w:val="a7"/>
    <w:next w:val="a7"/>
    <w:link w:val="70"/>
    <w:qFormat/>
    <w:rsid w:val="00F106CB"/>
    <w:pPr>
      <w:widowControl/>
      <w:overflowPunct w:val="0"/>
      <w:autoSpaceDE w:val="0"/>
      <w:autoSpaceDN w:val="0"/>
      <w:adjustRightInd w:val="0"/>
      <w:spacing w:before="240" w:after="60"/>
      <w:ind w:left="3883"/>
      <w:textAlignment w:val="baseline"/>
      <w:outlineLvl w:val="6"/>
    </w:pPr>
    <w:rPr>
      <w:rFonts w:ascii="Arial" w:eastAsia="SimSun" w:hAnsi="Arial" w:cs="Times New Roman"/>
      <w:kern w:val="0"/>
      <w:szCs w:val="20"/>
      <w:lang w:eastAsia="zh-CN"/>
    </w:rPr>
  </w:style>
  <w:style w:type="paragraph" w:styleId="8">
    <w:name w:val="heading 8"/>
    <w:aliases w:val="Heading8_Titre8"/>
    <w:basedOn w:val="a7"/>
    <w:next w:val="a7"/>
    <w:link w:val="80"/>
    <w:qFormat/>
    <w:rsid w:val="00F106CB"/>
    <w:pPr>
      <w:widowControl/>
      <w:overflowPunct w:val="0"/>
      <w:autoSpaceDE w:val="0"/>
      <w:autoSpaceDN w:val="0"/>
      <w:adjustRightInd w:val="0"/>
      <w:spacing w:before="240" w:after="60"/>
      <w:ind w:left="3883"/>
      <w:textAlignment w:val="baseline"/>
      <w:outlineLvl w:val="7"/>
    </w:pPr>
    <w:rPr>
      <w:rFonts w:ascii="Arial" w:eastAsia="SimSun" w:hAnsi="Arial" w:cs="Times New Roman"/>
      <w:i/>
      <w:kern w:val="0"/>
      <w:szCs w:val="20"/>
      <w:lang w:eastAsia="zh-CN"/>
    </w:rPr>
  </w:style>
  <w:style w:type="paragraph" w:styleId="9">
    <w:name w:val="heading 9"/>
    <w:aliases w:val="App Heading,Appendix,Titre 10,Heading9_Titre9,appendix"/>
    <w:basedOn w:val="a7"/>
    <w:next w:val="a7"/>
    <w:link w:val="90"/>
    <w:qFormat/>
    <w:rsid w:val="00F106CB"/>
    <w:pPr>
      <w:widowControl/>
      <w:overflowPunct w:val="0"/>
      <w:autoSpaceDE w:val="0"/>
      <w:autoSpaceDN w:val="0"/>
      <w:adjustRightInd w:val="0"/>
      <w:spacing w:before="240" w:after="60"/>
      <w:ind w:left="3883"/>
      <w:textAlignment w:val="baseline"/>
      <w:outlineLvl w:val="8"/>
    </w:pPr>
    <w:rPr>
      <w:rFonts w:ascii="Arial" w:eastAsia="SimSun" w:hAnsi="Arial" w:cs="Times New Roman"/>
      <w:b/>
      <w:i/>
      <w:kern w:val="0"/>
      <w:sz w:val="18"/>
      <w:szCs w:val="20"/>
      <w:lang w:eastAsia="zh-CN"/>
    </w:rPr>
  </w:style>
  <w:style w:type="character" w:default="1" w:styleId="a8">
    <w:name w:val="Default Paragraph Font"/>
    <w:uiPriority w:val="1"/>
    <w:semiHidden/>
    <w:unhideWhenUsed/>
  </w:style>
  <w:style w:type="table" w:default="1" w:styleId="a9">
    <w:name w:val="Normal Table"/>
    <w:uiPriority w:val="99"/>
    <w:semiHidden/>
    <w:unhideWhenUsed/>
    <w:qFormat/>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basedOn w:val="a7"/>
    <w:link w:val="ac"/>
    <w:uiPriority w:val="99"/>
    <w:unhideWhenUsed/>
    <w:rsid w:val="005E4283"/>
    <w:pPr>
      <w:tabs>
        <w:tab w:val="center" w:pos="4153"/>
        <w:tab w:val="right" w:pos="8306"/>
      </w:tabs>
      <w:snapToGrid w:val="0"/>
      <w:ind w:left="3883"/>
    </w:pPr>
    <w:rPr>
      <w:sz w:val="20"/>
      <w:szCs w:val="20"/>
    </w:rPr>
  </w:style>
  <w:style w:type="character" w:customStyle="1" w:styleId="ac">
    <w:name w:val="頁首 字元"/>
    <w:basedOn w:val="a8"/>
    <w:link w:val="ab"/>
    <w:uiPriority w:val="99"/>
    <w:rsid w:val="005E4283"/>
    <w:rPr>
      <w:sz w:val="20"/>
      <w:szCs w:val="20"/>
    </w:rPr>
  </w:style>
  <w:style w:type="paragraph" w:styleId="ad">
    <w:name w:val="footer"/>
    <w:basedOn w:val="a7"/>
    <w:link w:val="ae"/>
    <w:uiPriority w:val="99"/>
    <w:unhideWhenUsed/>
    <w:rsid w:val="005E4283"/>
    <w:pPr>
      <w:tabs>
        <w:tab w:val="center" w:pos="4153"/>
        <w:tab w:val="right" w:pos="8306"/>
      </w:tabs>
      <w:snapToGrid w:val="0"/>
      <w:ind w:left="3883"/>
    </w:pPr>
    <w:rPr>
      <w:sz w:val="20"/>
      <w:szCs w:val="20"/>
    </w:rPr>
  </w:style>
  <w:style w:type="character" w:customStyle="1" w:styleId="ae">
    <w:name w:val="頁尾 字元"/>
    <w:basedOn w:val="a8"/>
    <w:link w:val="ad"/>
    <w:uiPriority w:val="99"/>
    <w:rsid w:val="005E4283"/>
    <w:rPr>
      <w:sz w:val="20"/>
      <w:szCs w:val="20"/>
    </w:rPr>
  </w:style>
  <w:style w:type="paragraph" w:styleId="21">
    <w:name w:val="Body Text 2"/>
    <w:basedOn w:val="a7"/>
    <w:link w:val="22"/>
    <w:rsid w:val="005E4283"/>
    <w:pPr>
      <w:widowControl/>
      <w:overflowPunct w:val="0"/>
      <w:autoSpaceDE w:val="0"/>
      <w:autoSpaceDN w:val="0"/>
      <w:adjustRightInd w:val="0"/>
      <w:ind w:left="3883"/>
      <w:textAlignment w:val="baseline"/>
    </w:pPr>
    <w:rPr>
      <w:rFonts w:ascii="Times New Roman" w:eastAsia="SimSun" w:hAnsi="Times New Roman" w:cs="Times New Roman"/>
      <w:kern w:val="0"/>
      <w:szCs w:val="20"/>
      <w:lang w:eastAsia="zh-CN"/>
    </w:rPr>
  </w:style>
  <w:style w:type="character" w:customStyle="1" w:styleId="22">
    <w:name w:val="本文 2 字元"/>
    <w:basedOn w:val="a8"/>
    <w:link w:val="21"/>
    <w:rsid w:val="005E4283"/>
    <w:rPr>
      <w:rFonts w:ascii="Times New Roman" w:eastAsia="SimSun" w:hAnsi="Times New Roman" w:cs="Times New Roman"/>
      <w:kern w:val="0"/>
      <w:szCs w:val="20"/>
      <w:lang w:eastAsia="zh-CN"/>
    </w:rPr>
  </w:style>
  <w:style w:type="paragraph" w:customStyle="1" w:styleId="SubFooter">
    <w:name w:val="SubFooter"/>
    <w:basedOn w:val="ad"/>
    <w:rsid w:val="005E4283"/>
    <w:pPr>
      <w:widowControl/>
      <w:tabs>
        <w:tab w:val="clear" w:pos="4153"/>
        <w:tab w:val="clear" w:pos="8306"/>
        <w:tab w:val="left" w:pos="1276"/>
        <w:tab w:val="right" w:pos="9356"/>
      </w:tabs>
      <w:overflowPunct w:val="0"/>
      <w:autoSpaceDE w:val="0"/>
      <w:autoSpaceDN w:val="0"/>
      <w:adjustRightInd w:val="0"/>
      <w:snapToGrid/>
      <w:textAlignment w:val="baseline"/>
    </w:pPr>
    <w:rPr>
      <w:rFonts w:ascii="Tahoma" w:eastAsia="SimSun" w:hAnsi="Tahoma" w:cs="Times New Roman"/>
      <w:kern w:val="0"/>
      <w:sz w:val="18"/>
      <w:szCs w:val="18"/>
      <w:lang w:eastAsia="en-US"/>
    </w:rPr>
  </w:style>
  <w:style w:type="paragraph" w:styleId="af">
    <w:name w:val="No Spacing"/>
    <w:link w:val="af0"/>
    <w:uiPriority w:val="1"/>
    <w:qFormat/>
    <w:rsid w:val="005E4283"/>
    <w:rPr>
      <w:kern w:val="0"/>
      <w:sz w:val="22"/>
    </w:rPr>
  </w:style>
  <w:style w:type="character" w:customStyle="1" w:styleId="af0">
    <w:name w:val="無間距 字元"/>
    <w:basedOn w:val="a8"/>
    <w:link w:val="af"/>
    <w:uiPriority w:val="1"/>
    <w:rsid w:val="005E4283"/>
    <w:rPr>
      <w:kern w:val="0"/>
      <w:sz w:val="22"/>
    </w:rPr>
  </w:style>
  <w:style w:type="table" w:styleId="af1">
    <w:name w:val="Table Grid"/>
    <w:basedOn w:val="a9"/>
    <w:uiPriority w:val="39"/>
    <w:rsid w:val="009056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List Paragraph"/>
    <w:aliases w:val="Figure_name,Equipment,Numbered Indented Text,Paragraphe de liste,lp1,Citation List,List Paragraph-rfp content,bullet 1,Use Case List Paragraph,Bullet List Paragraph,List_TIS,Ref,EG Bullet 1,List Paragraph111,Bullet Normal,Bulleted List1,Listed Body"/>
    <w:basedOn w:val="a7"/>
    <w:link w:val="af3"/>
    <w:uiPriority w:val="34"/>
    <w:qFormat/>
    <w:rsid w:val="00A70080"/>
    <w:pPr>
      <w:ind w:leftChars="200" w:left="200"/>
    </w:pPr>
  </w:style>
  <w:style w:type="character" w:customStyle="1" w:styleId="11">
    <w:name w:val="標題 1 字元"/>
    <w:aliases w:val="H1 字元,Heading 0 字元,h1 字元,A MAJOR/BOLD 字元,1 字元,Char Char 字元,Char 字元,Char Char Char 字元,PIM 1 字元,Header 1 字元,Header1 字元,标书1 字元,L1 字元,boc 字元,Section Head 字元,l1 字元,ÕÂ±êÌâ 字元,Head 1 字元,Head 11 字元,Head 12 字元,Head 111 字元,Head 13 字元,Head 112 字元,章節名稱 字元"/>
    <w:basedOn w:val="a8"/>
    <w:link w:val="10"/>
    <w:rsid w:val="0080762B"/>
    <w:rPr>
      <w:rFonts w:ascii="微軟正黑體" w:eastAsia="微軟正黑體" w:hAnsi="微軟正黑體" w:cstheme="majorBidi"/>
      <w:b/>
      <w:bCs/>
      <w:kern w:val="52"/>
      <w:szCs w:val="18"/>
    </w:rPr>
  </w:style>
  <w:style w:type="paragraph" w:styleId="af4">
    <w:name w:val="TOC Heading"/>
    <w:basedOn w:val="10"/>
    <w:next w:val="a7"/>
    <w:uiPriority w:val="39"/>
    <w:unhideWhenUsed/>
    <w:qFormat/>
    <w:rsid w:val="00A60778"/>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7"/>
    <w:next w:val="a7"/>
    <w:autoRedefine/>
    <w:uiPriority w:val="39"/>
    <w:unhideWhenUsed/>
    <w:rsid w:val="001B7BDE"/>
    <w:pPr>
      <w:widowControl/>
      <w:tabs>
        <w:tab w:val="right" w:leader="dot" w:pos="8296"/>
      </w:tabs>
      <w:spacing w:after="100" w:line="259" w:lineRule="auto"/>
      <w:ind w:leftChars="100" w:left="100" w:rightChars="100" w:right="240" w:firstLine="0"/>
    </w:pPr>
    <w:rPr>
      <w:rFonts w:cs="Times New Roman"/>
      <w:kern w:val="0"/>
      <w:sz w:val="22"/>
    </w:rPr>
  </w:style>
  <w:style w:type="paragraph" w:styleId="12">
    <w:name w:val="toc 1"/>
    <w:basedOn w:val="a7"/>
    <w:next w:val="a7"/>
    <w:autoRedefine/>
    <w:uiPriority w:val="39"/>
    <w:unhideWhenUsed/>
    <w:rsid w:val="00DF5995"/>
    <w:pPr>
      <w:widowControl/>
      <w:tabs>
        <w:tab w:val="left" w:pos="720"/>
        <w:tab w:val="right" w:leader="dot" w:pos="8296"/>
      </w:tabs>
      <w:spacing w:after="100" w:line="259" w:lineRule="auto"/>
      <w:ind w:left="0" w:rightChars="100" w:right="240" w:firstLine="0"/>
    </w:pPr>
    <w:rPr>
      <w:rFonts w:cs="Times New Roman"/>
      <w:kern w:val="0"/>
      <w:sz w:val="22"/>
    </w:rPr>
  </w:style>
  <w:style w:type="paragraph" w:styleId="31">
    <w:name w:val="toc 3"/>
    <w:basedOn w:val="a7"/>
    <w:next w:val="a7"/>
    <w:autoRedefine/>
    <w:uiPriority w:val="39"/>
    <w:unhideWhenUsed/>
    <w:rsid w:val="006C0DAE"/>
    <w:pPr>
      <w:widowControl/>
      <w:tabs>
        <w:tab w:val="right" w:leader="dot" w:pos="8296"/>
      </w:tabs>
      <w:spacing w:after="100" w:line="259" w:lineRule="auto"/>
      <w:ind w:left="0" w:firstLine="0"/>
    </w:pPr>
    <w:rPr>
      <w:rFonts w:eastAsia="微軟正黑體" w:cstheme="minorHAnsi"/>
      <w:noProof/>
      <w:kern w:val="0"/>
      <w:sz w:val="22"/>
    </w:rPr>
  </w:style>
  <w:style w:type="character" w:customStyle="1" w:styleId="20">
    <w:name w:val="標題 2 字元"/>
    <w:aliases w:val="BRD内文-段落2 字元,H2 字元,Heading 2 Hidden 字元,Heading 2 CCBS 字元,heading 2 字元,第一章 标题 2 字元,ISO1 字元,h2 字元,2nd level 字元,2 字元,Header 2 字元,제목 1.1 字元,h2 main heading 字元,B Sub/Bold 字元,B Sub/Bold1 字元,B Sub/Bold2 字元,B Sub/Bold11 字元,h2 main heading1 字元,m 字元"/>
    <w:basedOn w:val="a8"/>
    <w:link w:val="2"/>
    <w:rsid w:val="00F106CB"/>
    <w:rPr>
      <w:rFonts w:ascii="Times New Roman" w:eastAsia="SimSun" w:hAnsi="Times New Roman" w:cs="Times New Roman"/>
      <w:b/>
      <w:kern w:val="0"/>
      <w:sz w:val="28"/>
      <w:szCs w:val="20"/>
      <w:lang w:eastAsia="zh-CN"/>
    </w:rPr>
  </w:style>
  <w:style w:type="character" w:customStyle="1" w:styleId="30">
    <w:name w:val="標題 3 字元"/>
    <w:aliases w:val="l3 字元,CT 字元,Heading 3 - old 字元,H3 字元,h3 字元,3rd level 字元,Level 3 Head 字元,제목1.1.1 字元,H31 字元,l31 字元,CT1 字元,Heading 3 - old1 字元,(A-3) 字元,Bold Head 字元,bh 字元,level_3 字元,PIM 3 字元,sect1.2.3 字元,sect1.2.31 字元,sect1.2.32 字元,sect1.2.311 字元,sect1.2.33 字元"/>
    <w:basedOn w:val="a8"/>
    <w:link w:val="3"/>
    <w:rsid w:val="00F106CB"/>
    <w:rPr>
      <w:rFonts w:ascii="Times New Roman" w:eastAsia="SimSun" w:hAnsi="Times New Roman" w:cs="Times New Roman"/>
      <w:b/>
      <w:kern w:val="0"/>
      <w:szCs w:val="20"/>
      <w:lang w:eastAsia="zh-CN"/>
    </w:rPr>
  </w:style>
  <w:style w:type="character" w:customStyle="1" w:styleId="40">
    <w:name w:val="標題 4 字元"/>
    <w:aliases w:val="H4 字元,(A-4) 字元,PIM 4 字元,h4 字元,bl 字元,bb 字元,Annex 4 字元,Subhead C 字元,Level3 Hd 字元,(Alt+4) 字元,H41 字元,(Alt+4)1 字元,H42 字元,(Alt+4)2 字元,H43 字元,(Alt+4)3 字元,H44 字元,(Alt+4)4 字元,H45 字元,(Alt+4)5 字元,H411 字元,(Alt+4)11 字元,H421 字元,(Alt+4)21 字元,H431 字元,H46 字元"/>
    <w:basedOn w:val="a8"/>
    <w:link w:val="4"/>
    <w:rsid w:val="00F106CB"/>
    <w:rPr>
      <w:rFonts w:ascii="Times New Roman" w:eastAsia="SimSun" w:hAnsi="Times New Roman" w:cs="Times New Roman"/>
      <w:b/>
      <w:i/>
      <w:kern w:val="0"/>
      <w:szCs w:val="20"/>
      <w:lang w:eastAsia="zh-CN"/>
    </w:rPr>
  </w:style>
  <w:style w:type="character" w:customStyle="1" w:styleId="50">
    <w:name w:val="標題 5 字元"/>
    <w:aliases w:val="dash 字元,ds 字元,dd 字元,H5 字元,First Bullet 字元,L5 字元,5 字元,PIM 5 字元,Schedule A to X 字元,Level4 Hd 字元,h5 字元,Gliederung 5 字元,H51 字元,H52 字元,H53 字元,H54 字元,H55 字元,H56 字元,H57 字元,H58 字元,H59 字元,H510 字元,H511 字元,H512 字元,H513 字元,H514 字元,H515 字元,H516 字元,H517 字元"/>
    <w:basedOn w:val="a8"/>
    <w:link w:val="5"/>
    <w:rsid w:val="00F106CB"/>
    <w:rPr>
      <w:rFonts w:ascii="Times New Roman" w:eastAsia="SimSun" w:hAnsi="Times New Roman" w:cs="Times New Roman"/>
      <w:i/>
      <w:kern w:val="0"/>
      <w:szCs w:val="20"/>
      <w:lang w:eastAsia="zh-CN"/>
    </w:rPr>
  </w:style>
  <w:style w:type="character" w:customStyle="1" w:styleId="60">
    <w:name w:val="標題 6 字元"/>
    <w:aliases w:val="H6 字元,PIM 6 字元,BOD 4 字元,sub-dash 字元,sd 字元,Heading6_Titre6 字元,Heading 6  Appendix Y &amp; Z 字元"/>
    <w:basedOn w:val="a8"/>
    <w:link w:val="6"/>
    <w:rsid w:val="00F106CB"/>
    <w:rPr>
      <w:rFonts w:ascii="Times New Roman" w:eastAsia="SimSun" w:hAnsi="Times New Roman" w:cs="Times New Roman"/>
      <w:i/>
      <w:kern w:val="0"/>
      <w:sz w:val="22"/>
      <w:szCs w:val="20"/>
      <w:lang w:eastAsia="zh-CN"/>
    </w:rPr>
  </w:style>
  <w:style w:type="character" w:customStyle="1" w:styleId="70">
    <w:name w:val="標題 7 字元"/>
    <w:basedOn w:val="a8"/>
    <w:link w:val="7"/>
    <w:rsid w:val="00F106CB"/>
    <w:rPr>
      <w:rFonts w:ascii="Arial" w:eastAsia="SimSun" w:hAnsi="Arial" w:cs="Times New Roman"/>
      <w:kern w:val="0"/>
      <w:szCs w:val="20"/>
      <w:lang w:eastAsia="zh-CN"/>
    </w:rPr>
  </w:style>
  <w:style w:type="character" w:customStyle="1" w:styleId="80">
    <w:name w:val="標題 8 字元"/>
    <w:aliases w:val="Heading8_Titre8 字元"/>
    <w:basedOn w:val="a8"/>
    <w:link w:val="8"/>
    <w:rsid w:val="00F106CB"/>
    <w:rPr>
      <w:rFonts w:ascii="Arial" w:eastAsia="SimSun" w:hAnsi="Arial" w:cs="Times New Roman"/>
      <w:i/>
      <w:kern w:val="0"/>
      <w:szCs w:val="20"/>
      <w:lang w:eastAsia="zh-CN"/>
    </w:rPr>
  </w:style>
  <w:style w:type="character" w:customStyle="1" w:styleId="90">
    <w:name w:val="標題 9 字元"/>
    <w:aliases w:val="App Heading 字元,Appendix 字元,Titre 10 字元,Heading9_Titre9 字元,appendix 字元"/>
    <w:basedOn w:val="a8"/>
    <w:link w:val="9"/>
    <w:rsid w:val="00F106CB"/>
    <w:rPr>
      <w:rFonts w:ascii="Arial" w:eastAsia="SimSun" w:hAnsi="Arial" w:cs="Times New Roman"/>
      <w:b/>
      <w:i/>
      <w:kern w:val="0"/>
      <w:sz w:val="18"/>
      <w:szCs w:val="20"/>
      <w:lang w:eastAsia="zh-CN"/>
    </w:rPr>
  </w:style>
  <w:style w:type="character" w:styleId="af5">
    <w:name w:val="Hyperlink"/>
    <w:basedOn w:val="a8"/>
    <w:uiPriority w:val="99"/>
    <w:unhideWhenUsed/>
    <w:rsid w:val="00F106CB"/>
    <w:rPr>
      <w:color w:val="0563C1" w:themeColor="hyperlink"/>
      <w:u w:val="single"/>
    </w:rPr>
  </w:style>
  <w:style w:type="character" w:styleId="af6">
    <w:name w:val="Placeholder Text"/>
    <w:basedOn w:val="a8"/>
    <w:uiPriority w:val="99"/>
    <w:semiHidden/>
    <w:rsid w:val="004F78D4"/>
    <w:rPr>
      <w:color w:val="808080"/>
    </w:rPr>
  </w:style>
  <w:style w:type="paragraph" w:styleId="Web">
    <w:name w:val="Normal (Web)"/>
    <w:basedOn w:val="a7"/>
    <w:uiPriority w:val="99"/>
    <w:semiHidden/>
    <w:unhideWhenUsed/>
    <w:rsid w:val="00B269DC"/>
    <w:pPr>
      <w:widowControl/>
      <w:spacing w:before="100" w:beforeAutospacing="1" w:after="100" w:afterAutospacing="1"/>
      <w:ind w:left="3883"/>
    </w:pPr>
    <w:rPr>
      <w:rFonts w:ascii="新細明體" w:eastAsia="新細明體" w:hAnsi="新細明體" w:cs="新細明體"/>
      <w:kern w:val="0"/>
      <w:szCs w:val="24"/>
    </w:rPr>
  </w:style>
  <w:style w:type="paragraph" w:customStyle="1" w:styleId="Body">
    <w:name w:val="Body"/>
    <w:aliases w:val="B"/>
    <w:rsid w:val="0092152D"/>
    <w:pPr>
      <w:overflowPunct w:val="0"/>
      <w:autoSpaceDE w:val="0"/>
      <w:autoSpaceDN w:val="0"/>
      <w:adjustRightInd w:val="0"/>
      <w:spacing w:before="40" w:after="80"/>
      <w:jc w:val="both"/>
      <w:textAlignment w:val="baseline"/>
    </w:pPr>
    <w:rPr>
      <w:rFonts w:ascii="Times New Roman" w:eastAsia="Times New Roman" w:hAnsi="Times New Roman" w:cs="Times New Roman"/>
      <w:color w:val="000000"/>
      <w:kern w:val="0"/>
      <w:szCs w:val="20"/>
      <w:lang w:val="en-GB" w:eastAsia="en-US"/>
    </w:rPr>
  </w:style>
  <w:style w:type="character" w:customStyle="1" w:styleId="af3">
    <w:name w:val="清單段落 字元"/>
    <w:aliases w:val="Figure_name 字元,Equipment 字元,Numbered Indented Text 字元,Paragraphe de liste 字元,lp1 字元,Citation List 字元,List Paragraph-rfp content 字元,bullet 1 字元,Use Case List Paragraph 字元,Bullet List Paragraph 字元,List_TIS 字元,Ref 字元,EG Bullet 1 字元,Bullet Normal 字元"/>
    <w:link w:val="af2"/>
    <w:uiPriority w:val="34"/>
    <w:qFormat/>
    <w:locked/>
    <w:rsid w:val="0092152D"/>
  </w:style>
  <w:style w:type="paragraph" w:customStyle="1" w:styleId="ColorfulList-Accent12">
    <w:name w:val="Colorful List - Accent 12"/>
    <w:aliases w:val="清單段落一,FooterText,numbered,Paragraphe de liste1,Bulletr List Paragraph,列出段落,列出段落1,List Paragraph21,Listeafsnit1,Parágrafo da Lista1,Bullet list,Párrafo de lista1,リスト段落1,List Paragraph11,Foot,Number_1,SGLText List Paragraph"/>
    <w:basedOn w:val="a7"/>
    <w:link w:val="ColorfulList-Accent1Char"/>
    <w:uiPriority w:val="34"/>
    <w:qFormat/>
    <w:rsid w:val="00A44FB3"/>
    <w:pPr>
      <w:widowControl/>
      <w:spacing w:after="60"/>
      <w:ind w:leftChars="200" w:left="200"/>
      <w:contextualSpacing/>
    </w:pPr>
    <w:rPr>
      <w:rFonts w:ascii="Times New Roman" w:eastAsia="標楷體" w:hAnsi="Times New Roman" w:cs="Times New Roman"/>
      <w:szCs w:val="24"/>
      <w:lang/>
    </w:rPr>
  </w:style>
  <w:style w:type="character" w:customStyle="1" w:styleId="ColorfulList-Accent1Char">
    <w:name w:val="Colorful List - Accent 1 Char"/>
    <w:aliases w:val="清單段落一 Char,FooterText Char,numbered Char,Paragraphe de liste1 Char,Bulletr List Paragraph Char,列出段落 Char,列出段落1 Char,List Paragraph21 Char,Listeafsnit1 Char,Parágrafo da Lista1 Char,Bullet list Char,Párrafo de lista1 Char"/>
    <w:link w:val="ColorfulList-Accent12"/>
    <w:uiPriority w:val="34"/>
    <w:qFormat/>
    <w:rsid w:val="00A44FB3"/>
    <w:rPr>
      <w:rFonts w:ascii="Times New Roman" w:eastAsia="標楷體" w:hAnsi="Times New Roman" w:cs="Times New Roman"/>
      <w:szCs w:val="24"/>
      <w:lang/>
    </w:rPr>
  </w:style>
  <w:style w:type="paragraph" w:styleId="af7">
    <w:name w:val="Date"/>
    <w:basedOn w:val="a7"/>
    <w:next w:val="a7"/>
    <w:link w:val="af8"/>
    <w:uiPriority w:val="99"/>
    <w:semiHidden/>
    <w:unhideWhenUsed/>
    <w:rsid w:val="00FB31FB"/>
    <w:pPr>
      <w:ind w:left="3883"/>
      <w:jc w:val="right"/>
    </w:pPr>
  </w:style>
  <w:style w:type="character" w:customStyle="1" w:styleId="af8">
    <w:name w:val="日期 字元"/>
    <w:basedOn w:val="a8"/>
    <w:link w:val="af7"/>
    <w:uiPriority w:val="99"/>
    <w:semiHidden/>
    <w:rsid w:val="00FB31FB"/>
  </w:style>
  <w:style w:type="character" w:styleId="af9">
    <w:name w:val="page number"/>
    <w:basedOn w:val="a8"/>
    <w:rsid w:val="007A41AF"/>
  </w:style>
  <w:style w:type="paragraph" w:customStyle="1" w:styleId="TableSpace">
    <w:name w:val="Table Space"/>
    <w:basedOn w:val="a7"/>
    <w:rsid w:val="00725981"/>
    <w:pPr>
      <w:autoSpaceDE w:val="0"/>
      <w:autoSpaceDN w:val="0"/>
      <w:adjustRightInd w:val="0"/>
      <w:spacing w:before="100" w:after="100"/>
      <w:ind w:left="0" w:firstLine="0"/>
    </w:pPr>
    <w:rPr>
      <w:rFonts w:ascii="Tahoma" w:eastAsia="SimSun" w:hAnsi="Tahoma" w:cs="Arial"/>
      <w:kern w:val="0"/>
      <w:sz w:val="22"/>
      <w:lang w:eastAsia="en-US"/>
    </w:rPr>
  </w:style>
  <w:style w:type="numbering" w:customStyle="1" w:styleId="1">
    <w:name w:val="樣式1"/>
    <w:uiPriority w:val="99"/>
    <w:rsid w:val="001135DC"/>
    <w:pPr>
      <w:numPr>
        <w:numId w:val="5"/>
      </w:numPr>
    </w:pPr>
  </w:style>
  <w:style w:type="paragraph" w:customStyle="1" w:styleId="Level1">
    <w:name w:val="Level_1"/>
    <w:basedOn w:val="a7"/>
    <w:uiPriority w:val="99"/>
    <w:rsid w:val="008C0EA7"/>
    <w:pPr>
      <w:numPr>
        <w:numId w:val="7"/>
      </w:numPr>
      <w:adjustRightInd w:val="0"/>
      <w:spacing w:line="360" w:lineRule="atLeast"/>
      <w:jc w:val="both"/>
      <w:textAlignment w:val="baseline"/>
    </w:pPr>
    <w:rPr>
      <w:rFonts w:ascii="Times New Roman" w:eastAsia="標楷體" w:hAnsi="Times New Roman" w:cs="Times New Roman"/>
      <w:kern w:val="0"/>
      <w:szCs w:val="20"/>
    </w:rPr>
  </w:style>
  <w:style w:type="character" w:styleId="afa">
    <w:name w:val="annotation reference"/>
    <w:basedOn w:val="a8"/>
    <w:unhideWhenUsed/>
    <w:rsid w:val="007F0A9E"/>
    <w:rPr>
      <w:sz w:val="18"/>
      <w:szCs w:val="18"/>
    </w:rPr>
  </w:style>
  <w:style w:type="paragraph" w:styleId="afb">
    <w:name w:val="annotation text"/>
    <w:basedOn w:val="a7"/>
    <w:link w:val="afc"/>
    <w:unhideWhenUsed/>
    <w:rsid w:val="007F0A9E"/>
    <w:pPr>
      <w:ind w:left="3883"/>
    </w:pPr>
  </w:style>
  <w:style w:type="character" w:customStyle="1" w:styleId="afc">
    <w:name w:val="註解文字 字元"/>
    <w:basedOn w:val="a8"/>
    <w:link w:val="afb"/>
    <w:rsid w:val="007F0A9E"/>
  </w:style>
  <w:style w:type="paragraph" w:styleId="afd">
    <w:name w:val="annotation subject"/>
    <w:basedOn w:val="afb"/>
    <w:next w:val="afb"/>
    <w:link w:val="afe"/>
    <w:uiPriority w:val="99"/>
    <w:semiHidden/>
    <w:unhideWhenUsed/>
    <w:rsid w:val="007F0A9E"/>
    <w:rPr>
      <w:b/>
      <w:bCs/>
    </w:rPr>
  </w:style>
  <w:style w:type="character" w:customStyle="1" w:styleId="afe">
    <w:name w:val="註解主旨 字元"/>
    <w:basedOn w:val="afc"/>
    <w:link w:val="afd"/>
    <w:uiPriority w:val="99"/>
    <w:semiHidden/>
    <w:rsid w:val="007F0A9E"/>
    <w:rPr>
      <w:b/>
      <w:bCs/>
    </w:rPr>
  </w:style>
  <w:style w:type="table" w:customStyle="1" w:styleId="13">
    <w:name w:val="表格格線1"/>
    <w:basedOn w:val="a9"/>
    <w:next w:val="af1"/>
    <w:rsid w:val="00513B77"/>
    <w:pPr>
      <w:spacing w:before="120" w:after="120"/>
    </w:pPr>
    <w:rPr>
      <w:rFonts w:ascii="Arial" w:eastAsia="新細明體" w:hAnsi="Arial" w:cs="Times New Roman"/>
      <w:kern w:val="0"/>
      <w:sz w:val="20"/>
      <w:szCs w:val="20"/>
      <w:lang w:eastAsia="en-US"/>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57" w:type="dxa"/>
        <w:bottom w:w="0" w:type="dxa"/>
        <w:right w:w="57" w:type="dxa"/>
      </w:tblCellMar>
    </w:tblPr>
  </w:style>
  <w:style w:type="paragraph" w:styleId="aff">
    <w:name w:val="Plain Text"/>
    <w:basedOn w:val="a7"/>
    <w:link w:val="aff0"/>
    <w:uiPriority w:val="99"/>
    <w:unhideWhenUsed/>
    <w:rsid w:val="007E152A"/>
    <w:pPr>
      <w:ind w:left="0" w:firstLine="0"/>
    </w:pPr>
    <w:rPr>
      <w:rFonts w:ascii="細明體" w:eastAsia="細明體" w:hAnsi="Courier New" w:cs="Courier New"/>
    </w:rPr>
  </w:style>
  <w:style w:type="character" w:customStyle="1" w:styleId="aff0">
    <w:name w:val="純文字 字元"/>
    <w:basedOn w:val="a8"/>
    <w:link w:val="aff"/>
    <w:uiPriority w:val="99"/>
    <w:rsid w:val="007E152A"/>
    <w:rPr>
      <w:rFonts w:ascii="細明體" w:eastAsia="細明體" w:hAnsi="Courier New" w:cs="Courier New"/>
    </w:rPr>
  </w:style>
  <w:style w:type="paragraph" w:styleId="aff1">
    <w:name w:val="Revision"/>
    <w:hidden/>
    <w:uiPriority w:val="99"/>
    <w:semiHidden/>
    <w:rsid w:val="00105195"/>
  </w:style>
  <w:style w:type="paragraph" w:customStyle="1" w:styleId="a0">
    <w:name w:val="(第一階)"/>
    <w:basedOn w:val="10"/>
    <w:uiPriority w:val="1"/>
    <w:qFormat/>
    <w:rsid w:val="00973E89"/>
    <w:pPr>
      <w:keepNext w:val="0"/>
      <w:widowControl/>
      <w:numPr>
        <w:ilvl w:val="0"/>
        <w:numId w:val="8"/>
      </w:numPr>
      <w:tabs>
        <w:tab w:val="num" w:pos="360"/>
      </w:tabs>
      <w:spacing w:beforeLines="20" w:after="0" w:line="360" w:lineRule="auto"/>
      <w:ind w:left="567" w:firstLine="0"/>
    </w:pPr>
    <w:rPr>
      <w:rFonts w:ascii="Times New Roman" w:eastAsia="標楷體" w:hAnsi="Times New Roman" w:cs="Times New Roman"/>
      <w:b w:val="0"/>
      <w:sz w:val="32"/>
      <w:szCs w:val="52"/>
      <w:lang/>
    </w:rPr>
  </w:style>
  <w:style w:type="paragraph" w:customStyle="1" w:styleId="a1">
    <w:name w:val="(第二階)"/>
    <w:basedOn w:val="2"/>
    <w:uiPriority w:val="2"/>
    <w:qFormat/>
    <w:rsid w:val="00973E89"/>
    <w:pPr>
      <w:keepNext w:val="0"/>
      <w:numPr>
        <w:numId w:val="8"/>
      </w:numPr>
      <w:tabs>
        <w:tab w:val="num" w:pos="360"/>
      </w:tabs>
      <w:overflowPunct/>
      <w:autoSpaceDE/>
      <w:autoSpaceDN/>
      <w:adjustRightInd/>
      <w:spacing w:beforeLines="20" w:after="0"/>
      <w:ind w:left="567" w:firstLine="0"/>
      <w:textAlignment w:val="auto"/>
    </w:pPr>
    <w:rPr>
      <w:rFonts w:eastAsia="標楷體"/>
      <w:b w:val="0"/>
      <w:bCs/>
      <w:sz w:val="24"/>
      <w:szCs w:val="24"/>
      <w:lang/>
    </w:rPr>
  </w:style>
  <w:style w:type="paragraph" w:customStyle="1" w:styleId="a2">
    <w:name w:val="(第三階)"/>
    <w:uiPriority w:val="3"/>
    <w:qFormat/>
    <w:rsid w:val="00973E89"/>
    <w:pPr>
      <w:numPr>
        <w:ilvl w:val="2"/>
        <w:numId w:val="8"/>
      </w:numPr>
      <w:spacing w:beforeLines="20"/>
    </w:pPr>
    <w:rPr>
      <w:rFonts w:ascii="Times New Roman" w:eastAsia="標楷體" w:hAnsi="Times New Roman" w:cs="Times New Roman"/>
      <w:bCs/>
      <w:kern w:val="0"/>
      <w:szCs w:val="24"/>
    </w:rPr>
  </w:style>
  <w:style w:type="paragraph" w:customStyle="1" w:styleId="a3">
    <w:name w:val="(第四階)"/>
    <w:uiPriority w:val="4"/>
    <w:qFormat/>
    <w:rsid w:val="00973E89"/>
    <w:pPr>
      <w:numPr>
        <w:ilvl w:val="3"/>
        <w:numId w:val="8"/>
      </w:numPr>
      <w:spacing w:beforeLines="20"/>
    </w:pPr>
    <w:rPr>
      <w:rFonts w:ascii="Times New Roman" w:eastAsia="標楷體" w:hAnsi="Times New Roman" w:cs="Times New Roman"/>
      <w:bCs/>
      <w:kern w:val="0"/>
      <w:szCs w:val="24"/>
    </w:rPr>
  </w:style>
  <w:style w:type="paragraph" w:customStyle="1" w:styleId="a4">
    <w:name w:val="(第五階)"/>
    <w:uiPriority w:val="5"/>
    <w:qFormat/>
    <w:rsid w:val="00973E89"/>
    <w:pPr>
      <w:numPr>
        <w:ilvl w:val="4"/>
        <w:numId w:val="8"/>
      </w:numPr>
      <w:spacing w:beforeLines="20"/>
    </w:pPr>
    <w:rPr>
      <w:rFonts w:ascii="Times New Roman" w:eastAsia="標楷體" w:hAnsi="Times New Roman" w:cs="Times New Roman"/>
      <w:bCs/>
      <w:kern w:val="0"/>
      <w:szCs w:val="24"/>
    </w:rPr>
  </w:style>
  <w:style w:type="paragraph" w:customStyle="1" w:styleId="a5">
    <w:name w:val="(第六階)"/>
    <w:uiPriority w:val="6"/>
    <w:qFormat/>
    <w:rsid w:val="00973E89"/>
    <w:pPr>
      <w:numPr>
        <w:ilvl w:val="5"/>
        <w:numId w:val="8"/>
      </w:numPr>
      <w:spacing w:beforeLines="20"/>
    </w:pPr>
    <w:rPr>
      <w:rFonts w:ascii="Times New Roman" w:eastAsia="標楷體" w:hAnsi="Times New Roman" w:cs="Times New Roman"/>
      <w:bCs/>
      <w:kern w:val="0"/>
      <w:szCs w:val="24"/>
    </w:rPr>
  </w:style>
  <w:style w:type="paragraph" w:customStyle="1" w:styleId="a6">
    <w:name w:val="(第七階)"/>
    <w:uiPriority w:val="7"/>
    <w:qFormat/>
    <w:rsid w:val="00973E89"/>
    <w:pPr>
      <w:numPr>
        <w:ilvl w:val="6"/>
        <w:numId w:val="8"/>
      </w:numPr>
      <w:spacing w:beforeLines="20"/>
    </w:pPr>
    <w:rPr>
      <w:rFonts w:ascii="Times New Roman" w:eastAsia="標楷體" w:hAnsi="Times New Roman" w:cs="Times New Roman"/>
      <w:bCs/>
      <w:kern w:val="0"/>
      <w:szCs w:val="24"/>
    </w:rPr>
  </w:style>
  <w:style w:type="paragraph" w:customStyle="1" w:styleId="aff2">
    <w:name w:val="標籤"/>
    <w:basedOn w:val="a7"/>
    <w:rsid w:val="00082377"/>
    <w:pPr>
      <w:suppressLineNumbers/>
      <w:suppressAutoHyphens/>
      <w:spacing w:before="120" w:after="120"/>
      <w:ind w:left="0" w:firstLine="0"/>
    </w:pPr>
    <w:rPr>
      <w:rFonts w:ascii="Times New Roman" w:eastAsia="新細明體" w:hAnsi="Times New Roman" w:cs="Mangal"/>
      <w:i/>
      <w:iCs/>
      <w:kern w:val="1"/>
      <w:szCs w:val="24"/>
      <w:lang w:eastAsia="ar-SA"/>
    </w:rPr>
  </w:style>
  <w:style w:type="paragraph" w:styleId="a">
    <w:name w:val="List Bullet"/>
    <w:basedOn w:val="a7"/>
    <w:uiPriority w:val="99"/>
    <w:unhideWhenUsed/>
    <w:rsid w:val="001214A5"/>
    <w:pPr>
      <w:numPr>
        <w:numId w:val="45"/>
      </w:numPr>
      <w:contextualSpacing/>
    </w:pPr>
  </w:style>
  <w:style w:type="character" w:styleId="aff3">
    <w:name w:val="FollowedHyperlink"/>
    <w:basedOn w:val="a8"/>
    <w:uiPriority w:val="99"/>
    <w:semiHidden/>
    <w:unhideWhenUsed/>
    <w:rsid w:val="001E2773"/>
    <w:rPr>
      <w:color w:val="954F72" w:themeColor="followedHyperlink"/>
      <w:u w:val="single"/>
    </w:rPr>
  </w:style>
  <w:style w:type="table" w:customStyle="1" w:styleId="24">
    <w:name w:val="表格格線2"/>
    <w:basedOn w:val="a9"/>
    <w:next w:val="af1"/>
    <w:uiPriority w:val="39"/>
    <w:rsid w:val="00616729"/>
    <w:rPr>
      <w:rFonts w:ascii="Times New Roman" w:eastAsia="新細明體"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f4">
    <w:name w:val="Strong"/>
    <w:basedOn w:val="a8"/>
    <w:uiPriority w:val="22"/>
    <w:qFormat/>
    <w:rsid w:val="00CE2F77"/>
    <w:rPr>
      <w:b/>
      <w:bCs/>
    </w:rPr>
  </w:style>
  <w:style w:type="character" w:customStyle="1" w:styleId="UnresolvedMention">
    <w:name w:val="Unresolved Mention"/>
    <w:basedOn w:val="a8"/>
    <w:uiPriority w:val="99"/>
    <w:semiHidden/>
    <w:unhideWhenUsed/>
    <w:rsid w:val="00D57383"/>
    <w:rPr>
      <w:color w:val="605E5C"/>
      <w:shd w:val="clear" w:color="auto" w:fill="E1DFDD"/>
    </w:rPr>
  </w:style>
  <w:style w:type="table" w:customStyle="1" w:styleId="PlainTable3">
    <w:name w:val="Plain Table 3"/>
    <w:basedOn w:val="a9"/>
    <w:uiPriority w:val="43"/>
    <w:rsid w:val="00A33E9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5">
    <w:name w:val="Balloon Text"/>
    <w:basedOn w:val="a7"/>
    <w:link w:val="aff6"/>
    <w:uiPriority w:val="99"/>
    <w:semiHidden/>
    <w:unhideWhenUsed/>
    <w:rsid w:val="00355D6C"/>
    <w:rPr>
      <w:rFonts w:asciiTheme="majorHAnsi" w:eastAsiaTheme="majorEastAsia" w:hAnsiTheme="majorHAnsi" w:cstheme="majorBidi"/>
      <w:sz w:val="18"/>
      <w:szCs w:val="18"/>
    </w:rPr>
  </w:style>
  <w:style w:type="character" w:customStyle="1" w:styleId="aff6">
    <w:name w:val="註解方塊文字 字元"/>
    <w:basedOn w:val="a8"/>
    <w:link w:val="aff5"/>
    <w:uiPriority w:val="99"/>
    <w:semiHidden/>
    <w:rsid w:val="00355D6C"/>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15231707">
      <w:bodyDiv w:val="1"/>
      <w:marLeft w:val="0"/>
      <w:marRight w:val="0"/>
      <w:marTop w:val="0"/>
      <w:marBottom w:val="0"/>
      <w:divBdr>
        <w:top w:val="none" w:sz="0" w:space="0" w:color="auto"/>
        <w:left w:val="none" w:sz="0" w:space="0" w:color="auto"/>
        <w:bottom w:val="none" w:sz="0" w:space="0" w:color="auto"/>
        <w:right w:val="none" w:sz="0" w:space="0" w:color="auto"/>
      </w:divBdr>
    </w:div>
    <w:div w:id="19863496">
      <w:bodyDiv w:val="1"/>
      <w:marLeft w:val="0"/>
      <w:marRight w:val="0"/>
      <w:marTop w:val="0"/>
      <w:marBottom w:val="0"/>
      <w:divBdr>
        <w:top w:val="none" w:sz="0" w:space="0" w:color="auto"/>
        <w:left w:val="none" w:sz="0" w:space="0" w:color="auto"/>
        <w:bottom w:val="none" w:sz="0" w:space="0" w:color="auto"/>
        <w:right w:val="none" w:sz="0" w:space="0" w:color="auto"/>
      </w:divBdr>
    </w:div>
    <w:div w:id="44840899">
      <w:bodyDiv w:val="1"/>
      <w:marLeft w:val="0"/>
      <w:marRight w:val="0"/>
      <w:marTop w:val="0"/>
      <w:marBottom w:val="0"/>
      <w:divBdr>
        <w:top w:val="none" w:sz="0" w:space="0" w:color="auto"/>
        <w:left w:val="none" w:sz="0" w:space="0" w:color="auto"/>
        <w:bottom w:val="none" w:sz="0" w:space="0" w:color="auto"/>
        <w:right w:val="none" w:sz="0" w:space="0" w:color="auto"/>
      </w:divBdr>
    </w:div>
    <w:div w:id="44916117">
      <w:bodyDiv w:val="1"/>
      <w:marLeft w:val="0"/>
      <w:marRight w:val="0"/>
      <w:marTop w:val="0"/>
      <w:marBottom w:val="0"/>
      <w:divBdr>
        <w:top w:val="none" w:sz="0" w:space="0" w:color="auto"/>
        <w:left w:val="none" w:sz="0" w:space="0" w:color="auto"/>
        <w:bottom w:val="none" w:sz="0" w:space="0" w:color="auto"/>
        <w:right w:val="none" w:sz="0" w:space="0" w:color="auto"/>
      </w:divBdr>
    </w:div>
    <w:div w:id="87966931">
      <w:bodyDiv w:val="1"/>
      <w:marLeft w:val="0"/>
      <w:marRight w:val="0"/>
      <w:marTop w:val="0"/>
      <w:marBottom w:val="0"/>
      <w:divBdr>
        <w:top w:val="none" w:sz="0" w:space="0" w:color="auto"/>
        <w:left w:val="none" w:sz="0" w:space="0" w:color="auto"/>
        <w:bottom w:val="none" w:sz="0" w:space="0" w:color="auto"/>
        <w:right w:val="none" w:sz="0" w:space="0" w:color="auto"/>
      </w:divBdr>
    </w:div>
    <w:div w:id="92480441">
      <w:bodyDiv w:val="1"/>
      <w:marLeft w:val="0"/>
      <w:marRight w:val="0"/>
      <w:marTop w:val="0"/>
      <w:marBottom w:val="0"/>
      <w:divBdr>
        <w:top w:val="none" w:sz="0" w:space="0" w:color="auto"/>
        <w:left w:val="none" w:sz="0" w:space="0" w:color="auto"/>
        <w:bottom w:val="none" w:sz="0" w:space="0" w:color="auto"/>
        <w:right w:val="none" w:sz="0" w:space="0" w:color="auto"/>
      </w:divBdr>
    </w:div>
    <w:div w:id="113134924">
      <w:bodyDiv w:val="1"/>
      <w:marLeft w:val="0"/>
      <w:marRight w:val="0"/>
      <w:marTop w:val="0"/>
      <w:marBottom w:val="0"/>
      <w:divBdr>
        <w:top w:val="none" w:sz="0" w:space="0" w:color="auto"/>
        <w:left w:val="none" w:sz="0" w:space="0" w:color="auto"/>
        <w:bottom w:val="none" w:sz="0" w:space="0" w:color="auto"/>
        <w:right w:val="none" w:sz="0" w:space="0" w:color="auto"/>
      </w:divBdr>
    </w:div>
    <w:div w:id="148330281">
      <w:bodyDiv w:val="1"/>
      <w:marLeft w:val="0"/>
      <w:marRight w:val="0"/>
      <w:marTop w:val="0"/>
      <w:marBottom w:val="0"/>
      <w:divBdr>
        <w:top w:val="none" w:sz="0" w:space="0" w:color="auto"/>
        <w:left w:val="none" w:sz="0" w:space="0" w:color="auto"/>
        <w:bottom w:val="none" w:sz="0" w:space="0" w:color="auto"/>
        <w:right w:val="none" w:sz="0" w:space="0" w:color="auto"/>
      </w:divBdr>
    </w:div>
    <w:div w:id="264768775">
      <w:bodyDiv w:val="1"/>
      <w:marLeft w:val="0"/>
      <w:marRight w:val="0"/>
      <w:marTop w:val="0"/>
      <w:marBottom w:val="0"/>
      <w:divBdr>
        <w:top w:val="none" w:sz="0" w:space="0" w:color="auto"/>
        <w:left w:val="none" w:sz="0" w:space="0" w:color="auto"/>
        <w:bottom w:val="none" w:sz="0" w:space="0" w:color="auto"/>
        <w:right w:val="none" w:sz="0" w:space="0" w:color="auto"/>
      </w:divBdr>
    </w:div>
    <w:div w:id="286284029">
      <w:bodyDiv w:val="1"/>
      <w:marLeft w:val="0"/>
      <w:marRight w:val="0"/>
      <w:marTop w:val="0"/>
      <w:marBottom w:val="0"/>
      <w:divBdr>
        <w:top w:val="none" w:sz="0" w:space="0" w:color="auto"/>
        <w:left w:val="none" w:sz="0" w:space="0" w:color="auto"/>
        <w:bottom w:val="none" w:sz="0" w:space="0" w:color="auto"/>
        <w:right w:val="none" w:sz="0" w:space="0" w:color="auto"/>
      </w:divBdr>
    </w:div>
    <w:div w:id="298994179">
      <w:bodyDiv w:val="1"/>
      <w:marLeft w:val="0"/>
      <w:marRight w:val="0"/>
      <w:marTop w:val="0"/>
      <w:marBottom w:val="0"/>
      <w:divBdr>
        <w:top w:val="none" w:sz="0" w:space="0" w:color="auto"/>
        <w:left w:val="none" w:sz="0" w:space="0" w:color="auto"/>
        <w:bottom w:val="none" w:sz="0" w:space="0" w:color="auto"/>
        <w:right w:val="none" w:sz="0" w:space="0" w:color="auto"/>
      </w:divBdr>
    </w:div>
    <w:div w:id="309360692">
      <w:bodyDiv w:val="1"/>
      <w:marLeft w:val="0"/>
      <w:marRight w:val="0"/>
      <w:marTop w:val="0"/>
      <w:marBottom w:val="0"/>
      <w:divBdr>
        <w:top w:val="none" w:sz="0" w:space="0" w:color="auto"/>
        <w:left w:val="none" w:sz="0" w:space="0" w:color="auto"/>
        <w:bottom w:val="none" w:sz="0" w:space="0" w:color="auto"/>
        <w:right w:val="none" w:sz="0" w:space="0" w:color="auto"/>
      </w:divBdr>
    </w:div>
    <w:div w:id="392195158">
      <w:bodyDiv w:val="1"/>
      <w:marLeft w:val="0"/>
      <w:marRight w:val="0"/>
      <w:marTop w:val="0"/>
      <w:marBottom w:val="0"/>
      <w:divBdr>
        <w:top w:val="none" w:sz="0" w:space="0" w:color="auto"/>
        <w:left w:val="none" w:sz="0" w:space="0" w:color="auto"/>
        <w:bottom w:val="none" w:sz="0" w:space="0" w:color="auto"/>
        <w:right w:val="none" w:sz="0" w:space="0" w:color="auto"/>
      </w:divBdr>
    </w:div>
    <w:div w:id="470246786">
      <w:bodyDiv w:val="1"/>
      <w:marLeft w:val="0"/>
      <w:marRight w:val="0"/>
      <w:marTop w:val="0"/>
      <w:marBottom w:val="0"/>
      <w:divBdr>
        <w:top w:val="none" w:sz="0" w:space="0" w:color="auto"/>
        <w:left w:val="none" w:sz="0" w:space="0" w:color="auto"/>
        <w:bottom w:val="none" w:sz="0" w:space="0" w:color="auto"/>
        <w:right w:val="none" w:sz="0" w:space="0" w:color="auto"/>
      </w:divBdr>
    </w:div>
    <w:div w:id="503278758">
      <w:bodyDiv w:val="1"/>
      <w:marLeft w:val="0"/>
      <w:marRight w:val="0"/>
      <w:marTop w:val="0"/>
      <w:marBottom w:val="0"/>
      <w:divBdr>
        <w:top w:val="none" w:sz="0" w:space="0" w:color="auto"/>
        <w:left w:val="none" w:sz="0" w:space="0" w:color="auto"/>
        <w:bottom w:val="none" w:sz="0" w:space="0" w:color="auto"/>
        <w:right w:val="none" w:sz="0" w:space="0" w:color="auto"/>
      </w:divBdr>
      <w:divsChild>
        <w:div w:id="1132211003">
          <w:marLeft w:val="1440"/>
          <w:marRight w:val="0"/>
          <w:marTop w:val="0"/>
          <w:marBottom w:val="0"/>
          <w:divBdr>
            <w:top w:val="none" w:sz="0" w:space="0" w:color="auto"/>
            <w:left w:val="none" w:sz="0" w:space="0" w:color="auto"/>
            <w:bottom w:val="none" w:sz="0" w:space="0" w:color="auto"/>
            <w:right w:val="none" w:sz="0" w:space="0" w:color="auto"/>
          </w:divBdr>
        </w:div>
      </w:divsChild>
    </w:div>
    <w:div w:id="574824104">
      <w:bodyDiv w:val="1"/>
      <w:marLeft w:val="0"/>
      <w:marRight w:val="0"/>
      <w:marTop w:val="0"/>
      <w:marBottom w:val="0"/>
      <w:divBdr>
        <w:top w:val="none" w:sz="0" w:space="0" w:color="auto"/>
        <w:left w:val="none" w:sz="0" w:space="0" w:color="auto"/>
        <w:bottom w:val="none" w:sz="0" w:space="0" w:color="auto"/>
        <w:right w:val="none" w:sz="0" w:space="0" w:color="auto"/>
      </w:divBdr>
    </w:div>
    <w:div w:id="598609981">
      <w:bodyDiv w:val="1"/>
      <w:marLeft w:val="0"/>
      <w:marRight w:val="0"/>
      <w:marTop w:val="0"/>
      <w:marBottom w:val="0"/>
      <w:divBdr>
        <w:top w:val="none" w:sz="0" w:space="0" w:color="auto"/>
        <w:left w:val="none" w:sz="0" w:space="0" w:color="auto"/>
        <w:bottom w:val="none" w:sz="0" w:space="0" w:color="auto"/>
        <w:right w:val="none" w:sz="0" w:space="0" w:color="auto"/>
      </w:divBdr>
    </w:div>
    <w:div w:id="678194908">
      <w:bodyDiv w:val="1"/>
      <w:marLeft w:val="0"/>
      <w:marRight w:val="0"/>
      <w:marTop w:val="0"/>
      <w:marBottom w:val="0"/>
      <w:divBdr>
        <w:top w:val="none" w:sz="0" w:space="0" w:color="auto"/>
        <w:left w:val="none" w:sz="0" w:space="0" w:color="auto"/>
        <w:bottom w:val="none" w:sz="0" w:space="0" w:color="auto"/>
        <w:right w:val="none" w:sz="0" w:space="0" w:color="auto"/>
      </w:divBdr>
    </w:div>
    <w:div w:id="691537425">
      <w:bodyDiv w:val="1"/>
      <w:marLeft w:val="0"/>
      <w:marRight w:val="0"/>
      <w:marTop w:val="0"/>
      <w:marBottom w:val="0"/>
      <w:divBdr>
        <w:top w:val="none" w:sz="0" w:space="0" w:color="auto"/>
        <w:left w:val="none" w:sz="0" w:space="0" w:color="auto"/>
        <w:bottom w:val="none" w:sz="0" w:space="0" w:color="auto"/>
        <w:right w:val="none" w:sz="0" w:space="0" w:color="auto"/>
      </w:divBdr>
    </w:div>
    <w:div w:id="706031882">
      <w:bodyDiv w:val="1"/>
      <w:marLeft w:val="0"/>
      <w:marRight w:val="0"/>
      <w:marTop w:val="0"/>
      <w:marBottom w:val="0"/>
      <w:divBdr>
        <w:top w:val="none" w:sz="0" w:space="0" w:color="auto"/>
        <w:left w:val="none" w:sz="0" w:space="0" w:color="auto"/>
        <w:bottom w:val="none" w:sz="0" w:space="0" w:color="auto"/>
        <w:right w:val="none" w:sz="0" w:space="0" w:color="auto"/>
      </w:divBdr>
    </w:div>
    <w:div w:id="753091603">
      <w:bodyDiv w:val="1"/>
      <w:marLeft w:val="0"/>
      <w:marRight w:val="0"/>
      <w:marTop w:val="0"/>
      <w:marBottom w:val="0"/>
      <w:divBdr>
        <w:top w:val="none" w:sz="0" w:space="0" w:color="auto"/>
        <w:left w:val="none" w:sz="0" w:space="0" w:color="auto"/>
        <w:bottom w:val="none" w:sz="0" w:space="0" w:color="auto"/>
        <w:right w:val="none" w:sz="0" w:space="0" w:color="auto"/>
      </w:divBdr>
    </w:div>
    <w:div w:id="793016910">
      <w:bodyDiv w:val="1"/>
      <w:marLeft w:val="0"/>
      <w:marRight w:val="0"/>
      <w:marTop w:val="0"/>
      <w:marBottom w:val="0"/>
      <w:divBdr>
        <w:top w:val="none" w:sz="0" w:space="0" w:color="auto"/>
        <w:left w:val="none" w:sz="0" w:space="0" w:color="auto"/>
        <w:bottom w:val="none" w:sz="0" w:space="0" w:color="auto"/>
        <w:right w:val="none" w:sz="0" w:space="0" w:color="auto"/>
      </w:divBdr>
    </w:div>
    <w:div w:id="798693643">
      <w:bodyDiv w:val="1"/>
      <w:marLeft w:val="0"/>
      <w:marRight w:val="0"/>
      <w:marTop w:val="0"/>
      <w:marBottom w:val="0"/>
      <w:divBdr>
        <w:top w:val="none" w:sz="0" w:space="0" w:color="auto"/>
        <w:left w:val="none" w:sz="0" w:space="0" w:color="auto"/>
        <w:bottom w:val="none" w:sz="0" w:space="0" w:color="auto"/>
        <w:right w:val="none" w:sz="0" w:space="0" w:color="auto"/>
      </w:divBdr>
    </w:div>
    <w:div w:id="825126692">
      <w:bodyDiv w:val="1"/>
      <w:marLeft w:val="0"/>
      <w:marRight w:val="0"/>
      <w:marTop w:val="0"/>
      <w:marBottom w:val="0"/>
      <w:divBdr>
        <w:top w:val="none" w:sz="0" w:space="0" w:color="auto"/>
        <w:left w:val="none" w:sz="0" w:space="0" w:color="auto"/>
        <w:bottom w:val="none" w:sz="0" w:space="0" w:color="auto"/>
        <w:right w:val="none" w:sz="0" w:space="0" w:color="auto"/>
      </w:divBdr>
    </w:div>
    <w:div w:id="944113922">
      <w:bodyDiv w:val="1"/>
      <w:marLeft w:val="0"/>
      <w:marRight w:val="0"/>
      <w:marTop w:val="0"/>
      <w:marBottom w:val="0"/>
      <w:divBdr>
        <w:top w:val="none" w:sz="0" w:space="0" w:color="auto"/>
        <w:left w:val="none" w:sz="0" w:space="0" w:color="auto"/>
        <w:bottom w:val="none" w:sz="0" w:space="0" w:color="auto"/>
        <w:right w:val="none" w:sz="0" w:space="0" w:color="auto"/>
      </w:divBdr>
    </w:div>
    <w:div w:id="1043478194">
      <w:bodyDiv w:val="1"/>
      <w:marLeft w:val="0"/>
      <w:marRight w:val="0"/>
      <w:marTop w:val="0"/>
      <w:marBottom w:val="0"/>
      <w:divBdr>
        <w:top w:val="none" w:sz="0" w:space="0" w:color="auto"/>
        <w:left w:val="none" w:sz="0" w:space="0" w:color="auto"/>
        <w:bottom w:val="none" w:sz="0" w:space="0" w:color="auto"/>
        <w:right w:val="none" w:sz="0" w:space="0" w:color="auto"/>
      </w:divBdr>
      <w:divsChild>
        <w:div w:id="479157980">
          <w:marLeft w:val="547"/>
          <w:marRight w:val="0"/>
          <w:marTop w:val="0"/>
          <w:marBottom w:val="0"/>
          <w:divBdr>
            <w:top w:val="none" w:sz="0" w:space="0" w:color="auto"/>
            <w:left w:val="none" w:sz="0" w:space="0" w:color="auto"/>
            <w:bottom w:val="none" w:sz="0" w:space="0" w:color="auto"/>
            <w:right w:val="none" w:sz="0" w:space="0" w:color="auto"/>
          </w:divBdr>
        </w:div>
      </w:divsChild>
    </w:div>
    <w:div w:id="1045644286">
      <w:bodyDiv w:val="1"/>
      <w:marLeft w:val="0"/>
      <w:marRight w:val="0"/>
      <w:marTop w:val="0"/>
      <w:marBottom w:val="0"/>
      <w:divBdr>
        <w:top w:val="none" w:sz="0" w:space="0" w:color="auto"/>
        <w:left w:val="none" w:sz="0" w:space="0" w:color="auto"/>
        <w:bottom w:val="none" w:sz="0" w:space="0" w:color="auto"/>
        <w:right w:val="none" w:sz="0" w:space="0" w:color="auto"/>
      </w:divBdr>
    </w:div>
    <w:div w:id="1109080104">
      <w:bodyDiv w:val="1"/>
      <w:marLeft w:val="0"/>
      <w:marRight w:val="0"/>
      <w:marTop w:val="0"/>
      <w:marBottom w:val="0"/>
      <w:divBdr>
        <w:top w:val="none" w:sz="0" w:space="0" w:color="auto"/>
        <w:left w:val="none" w:sz="0" w:space="0" w:color="auto"/>
        <w:bottom w:val="none" w:sz="0" w:space="0" w:color="auto"/>
        <w:right w:val="none" w:sz="0" w:space="0" w:color="auto"/>
      </w:divBdr>
    </w:div>
    <w:div w:id="1133838533">
      <w:bodyDiv w:val="1"/>
      <w:marLeft w:val="0"/>
      <w:marRight w:val="0"/>
      <w:marTop w:val="0"/>
      <w:marBottom w:val="0"/>
      <w:divBdr>
        <w:top w:val="none" w:sz="0" w:space="0" w:color="auto"/>
        <w:left w:val="none" w:sz="0" w:space="0" w:color="auto"/>
        <w:bottom w:val="none" w:sz="0" w:space="0" w:color="auto"/>
        <w:right w:val="none" w:sz="0" w:space="0" w:color="auto"/>
      </w:divBdr>
    </w:div>
    <w:div w:id="1148980607">
      <w:bodyDiv w:val="1"/>
      <w:marLeft w:val="0"/>
      <w:marRight w:val="0"/>
      <w:marTop w:val="0"/>
      <w:marBottom w:val="0"/>
      <w:divBdr>
        <w:top w:val="none" w:sz="0" w:space="0" w:color="auto"/>
        <w:left w:val="none" w:sz="0" w:space="0" w:color="auto"/>
        <w:bottom w:val="none" w:sz="0" w:space="0" w:color="auto"/>
        <w:right w:val="none" w:sz="0" w:space="0" w:color="auto"/>
      </w:divBdr>
    </w:div>
    <w:div w:id="1195650418">
      <w:bodyDiv w:val="1"/>
      <w:marLeft w:val="0"/>
      <w:marRight w:val="0"/>
      <w:marTop w:val="0"/>
      <w:marBottom w:val="0"/>
      <w:divBdr>
        <w:top w:val="none" w:sz="0" w:space="0" w:color="auto"/>
        <w:left w:val="none" w:sz="0" w:space="0" w:color="auto"/>
        <w:bottom w:val="none" w:sz="0" w:space="0" w:color="auto"/>
        <w:right w:val="none" w:sz="0" w:space="0" w:color="auto"/>
      </w:divBdr>
    </w:div>
    <w:div w:id="1249118633">
      <w:bodyDiv w:val="1"/>
      <w:marLeft w:val="0"/>
      <w:marRight w:val="0"/>
      <w:marTop w:val="0"/>
      <w:marBottom w:val="0"/>
      <w:divBdr>
        <w:top w:val="none" w:sz="0" w:space="0" w:color="auto"/>
        <w:left w:val="none" w:sz="0" w:space="0" w:color="auto"/>
        <w:bottom w:val="none" w:sz="0" w:space="0" w:color="auto"/>
        <w:right w:val="none" w:sz="0" w:space="0" w:color="auto"/>
      </w:divBdr>
    </w:div>
    <w:div w:id="1422946988">
      <w:bodyDiv w:val="1"/>
      <w:marLeft w:val="0"/>
      <w:marRight w:val="0"/>
      <w:marTop w:val="0"/>
      <w:marBottom w:val="0"/>
      <w:divBdr>
        <w:top w:val="none" w:sz="0" w:space="0" w:color="auto"/>
        <w:left w:val="none" w:sz="0" w:space="0" w:color="auto"/>
        <w:bottom w:val="none" w:sz="0" w:space="0" w:color="auto"/>
        <w:right w:val="none" w:sz="0" w:space="0" w:color="auto"/>
      </w:divBdr>
    </w:div>
    <w:div w:id="1444308151">
      <w:bodyDiv w:val="1"/>
      <w:marLeft w:val="0"/>
      <w:marRight w:val="0"/>
      <w:marTop w:val="0"/>
      <w:marBottom w:val="0"/>
      <w:divBdr>
        <w:top w:val="none" w:sz="0" w:space="0" w:color="auto"/>
        <w:left w:val="none" w:sz="0" w:space="0" w:color="auto"/>
        <w:bottom w:val="none" w:sz="0" w:space="0" w:color="auto"/>
        <w:right w:val="none" w:sz="0" w:space="0" w:color="auto"/>
      </w:divBdr>
    </w:div>
    <w:div w:id="1488282711">
      <w:bodyDiv w:val="1"/>
      <w:marLeft w:val="0"/>
      <w:marRight w:val="0"/>
      <w:marTop w:val="0"/>
      <w:marBottom w:val="0"/>
      <w:divBdr>
        <w:top w:val="none" w:sz="0" w:space="0" w:color="auto"/>
        <w:left w:val="none" w:sz="0" w:space="0" w:color="auto"/>
        <w:bottom w:val="none" w:sz="0" w:space="0" w:color="auto"/>
        <w:right w:val="none" w:sz="0" w:space="0" w:color="auto"/>
      </w:divBdr>
      <w:divsChild>
        <w:div w:id="1200900413">
          <w:marLeft w:val="1440"/>
          <w:marRight w:val="0"/>
          <w:marTop w:val="0"/>
          <w:marBottom w:val="0"/>
          <w:divBdr>
            <w:top w:val="none" w:sz="0" w:space="0" w:color="auto"/>
            <w:left w:val="none" w:sz="0" w:space="0" w:color="auto"/>
            <w:bottom w:val="none" w:sz="0" w:space="0" w:color="auto"/>
            <w:right w:val="none" w:sz="0" w:space="0" w:color="auto"/>
          </w:divBdr>
        </w:div>
      </w:divsChild>
    </w:div>
    <w:div w:id="1692296169">
      <w:bodyDiv w:val="1"/>
      <w:marLeft w:val="0"/>
      <w:marRight w:val="0"/>
      <w:marTop w:val="0"/>
      <w:marBottom w:val="0"/>
      <w:divBdr>
        <w:top w:val="none" w:sz="0" w:space="0" w:color="auto"/>
        <w:left w:val="none" w:sz="0" w:space="0" w:color="auto"/>
        <w:bottom w:val="none" w:sz="0" w:space="0" w:color="auto"/>
        <w:right w:val="none" w:sz="0" w:space="0" w:color="auto"/>
      </w:divBdr>
    </w:div>
    <w:div w:id="1725830380">
      <w:bodyDiv w:val="1"/>
      <w:marLeft w:val="0"/>
      <w:marRight w:val="0"/>
      <w:marTop w:val="0"/>
      <w:marBottom w:val="0"/>
      <w:divBdr>
        <w:top w:val="none" w:sz="0" w:space="0" w:color="auto"/>
        <w:left w:val="none" w:sz="0" w:space="0" w:color="auto"/>
        <w:bottom w:val="none" w:sz="0" w:space="0" w:color="auto"/>
        <w:right w:val="none" w:sz="0" w:space="0" w:color="auto"/>
      </w:divBdr>
    </w:div>
    <w:div w:id="1757167468">
      <w:bodyDiv w:val="1"/>
      <w:marLeft w:val="0"/>
      <w:marRight w:val="0"/>
      <w:marTop w:val="0"/>
      <w:marBottom w:val="0"/>
      <w:divBdr>
        <w:top w:val="none" w:sz="0" w:space="0" w:color="auto"/>
        <w:left w:val="none" w:sz="0" w:space="0" w:color="auto"/>
        <w:bottom w:val="none" w:sz="0" w:space="0" w:color="auto"/>
        <w:right w:val="none" w:sz="0" w:space="0" w:color="auto"/>
      </w:divBdr>
    </w:div>
    <w:div w:id="1863663043">
      <w:bodyDiv w:val="1"/>
      <w:marLeft w:val="0"/>
      <w:marRight w:val="0"/>
      <w:marTop w:val="0"/>
      <w:marBottom w:val="0"/>
      <w:divBdr>
        <w:top w:val="none" w:sz="0" w:space="0" w:color="auto"/>
        <w:left w:val="none" w:sz="0" w:space="0" w:color="auto"/>
        <w:bottom w:val="none" w:sz="0" w:space="0" w:color="auto"/>
        <w:right w:val="none" w:sz="0" w:space="0" w:color="auto"/>
      </w:divBdr>
    </w:div>
    <w:div w:id="1955601375">
      <w:bodyDiv w:val="1"/>
      <w:marLeft w:val="0"/>
      <w:marRight w:val="0"/>
      <w:marTop w:val="0"/>
      <w:marBottom w:val="0"/>
      <w:divBdr>
        <w:top w:val="none" w:sz="0" w:space="0" w:color="auto"/>
        <w:left w:val="none" w:sz="0" w:space="0" w:color="auto"/>
        <w:bottom w:val="none" w:sz="0" w:space="0" w:color="auto"/>
        <w:right w:val="none" w:sz="0" w:space="0" w:color="auto"/>
      </w:divBdr>
    </w:div>
    <w:div w:id="1975135359">
      <w:bodyDiv w:val="1"/>
      <w:marLeft w:val="0"/>
      <w:marRight w:val="0"/>
      <w:marTop w:val="0"/>
      <w:marBottom w:val="0"/>
      <w:divBdr>
        <w:top w:val="none" w:sz="0" w:space="0" w:color="auto"/>
        <w:left w:val="none" w:sz="0" w:space="0" w:color="auto"/>
        <w:bottom w:val="none" w:sz="0" w:space="0" w:color="auto"/>
        <w:right w:val="none" w:sz="0" w:space="0" w:color="auto"/>
      </w:divBdr>
    </w:div>
    <w:div w:id="1987315644">
      <w:bodyDiv w:val="1"/>
      <w:marLeft w:val="0"/>
      <w:marRight w:val="0"/>
      <w:marTop w:val="0"/>
      <w:marBottom w:val="0"/>
      <w:divBdr>
        <w:top w:val="none" w:sz="0" w:space="0" w:color="auto"/>
        <w:left w:val="none" w:sz="0" w:space="0" w:color="auto"/>
        <w:bottom w:val="none" w:sz="0" w:space="0" w:color="auto"/>
        <w:right w:val="none" w:sz="0" w:space="0" w:color="auto"/>
      </w:divBdr>
    </w:div>
    <w:div w:id="2043744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20.png"/><Relationship Id="rId1" Type="http://schemas.openxmlformats.org/officeDocument/2006/relationships/image" Target="media/image116.png"/></Relationship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gif"/><Relationship Id="rId68" Type="http://schemas.openxmlformats.org/officeDocument/2006/relationships/comments" Target="comments.xml"/><Relationship Id="rId84" Type="http://schemas.openxmlformats.org/officeDocument/2006/relationships/image" Target="media/image70.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9.jpeg"/><Relationship Id="rId138" Type="http://schemas.openxmlformats.org/officeDocument/2006/relationships/image" Target="cid:_1_11D93F0811D93B50000B5A3A48258B1D" TargetMode="External"/><Relationship Id="rId154" Type="http://schemas.openxmlformats.org/officeDocument/2006/relationships/footer" Target="footer1.xml"/><Relationship Id="rId159" Type="http://schemas.microsoft.com/office/2018/08/relationships/commentsExtensible" Target="commentsExtensible.xml"/><Relationship Id="rId16" Type="http://schemas.openxmlformats.org/officeDocument/2006/relationships/image" Target="media/image6.jpe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oleObject" Target="embeddings/Microsoft_Office_Excel_97-2003____3.xls"/><Relationship Id="rId149" Type="http://schemas.openxmlformats.org/officeDocument/2006/relationships/image" Target="media/image130.emf"/><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160"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cid:_1_0EA239A00EA2376000388FEE48258B2D" TargetMode="External"/><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21.png"/><Relationship Id="rId139" Type="http://schemas.openxmlformats.org/officeDocument/2006/relationships/image" Target="media/image125.emf"/><Relationship Id="rId80" Type="http://schemas.openxmlformats.org/officeDocument/2006/relationships/image" Target="media/image68.emf"/><Relationship Id="rId85" Type="http://schemas.openxmlformats.org/officeDocument/2006/relationships/oleObject" Target="embeddings/oleObject2.bin"/><Relationship Id="rId150" Type="http://schemas.openxmlformats.org/officeDocument/2006/relationships/package" Target="embeddings/Microsoft_Office_Excel____2.xlsx"/><Relationship Id="rId155" Type="http://schemas.openxmlformats.org/officeDocument/2006/relationships/header" Target="header2.xm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oleObject" Target="embeddings/oleObject1.bin"/><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jpeg"/><Relationship Id="rId132" Type="http://schemas.openxmlformats.org/officeDocument/2006/relationships/image" Target="media/image118.jpeg"/><Relationship Id="rId140" Type="http://schemas.openxmlformats.org/officeDocument/2006/relationships/oleObject" Target="embeddings/oleObject3.bin"/><Relationship Id="rId145" Type="http://schemas.openxmlformats.org/officeDocument/2006/relationships/image" Target="media/image128.emf"/><Relationship Id="rId153" Type="http://schemas.openxmlformats.org/officeDocument/2006/relationships/header" Target="header1.xml"/><Relationship Id="rId16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1.jpe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oleObject" Target="embeddings/Microsoft_Office_Excel_97-2003____1.xls"/><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2.png"/><Relationship Id="rId143" Type="http://schemas.openxmlformats.org/officeDocument/2006/relationships/image" Target="media/image127.emf"/><Relationship Id="rId148" Type="http://schemas.openxmlformats.org/officeDocument/2006/relationships/oleObject" Target="embeddings/Microsoft_Office_Word_97_-_2003___4.doc"/><Relationship Id="rId151" Type="http://schemas.openxmlformats.org/officeDocument/2006/relationships/image" Target="media/image131.emf"/><Relationship Id="rId15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emf"/><Relationship Id="rId146" Type="http://schemas.openxmlformats.org/officeDocument/2006/relationships/package" Target="embeddings/Microsoft_Office_Word___1.docx"/><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7.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69.emf"/><Relationship Id="rId152" Type="http://schemas.openxmlformats.org/officeDocument/2006/relationships/package" Target="embeddings/Microsoft_Office_Excel____3.xlsx"/><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9.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oleObject" Target="embeddings/Microsoft_Office_Excel_97-2003____2.xls"/><Relationship Id="rId163"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4.gif"/><Relationship Id="rId158"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33.png"/><Relationship Id="rId2" Type="http://schemas.openxmlformats.org/officeDocument/2006/relationships/oleObject" Target="embeddings/oleObject4.bin"/><Relationship Id="rId1" Type="http://schemas.openxmlformats.org/officeDocument/2006/relationships/image" Target="media/image132.wmf"/></Relationships>
</file>

<file path=word/_rels/header2.xml.rels><?xml version="1.0" encoding="UTF-8" standalone="yes"?>
<Relationships xmlns="http://schemas.openxmlformats.org/package/2006/relationships"><Relationship Id="rId1" Type="http://schemas.openxmlformats.org/officeDocument/2006/relationships/image" Target="media/image1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25DF1A51A55B549BF46F6C5CD67A231" ma:contentTypeVersion="0" ma:contentTypeDescription="Create a new document." ma:contentTypeScope="" ma:versionID="949cebf2c5b1ccff03ade7875881f3fc">
  <xsd:schema xmlns:xsd="http://www.w3.org/2001/XMLSchema" xmlns:xs="http://www.w3.org/2001/XMLSchema" xmlns:p="http://schemas.microsoft.com/office/2006/metadata/properties" targetNamespace="http://schemas.microsoft.com/office/2006/metadata/properties" ma:root="true" ma:fieldsID="027e3a7aabfa2014073a83179dd781a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5E21185-2A44-42E6-AD7B-483BB4EB290C}">
  <ds:schemaRefs>
    <ds:schemaRef ds:uri="http://schemas.openxmlformats.org/officeDocument/2006/bibliography"/>
  </ds:schemaRefs>
</ds:datastoreItem>
</file>

<file path=customXml/itemProps2.xml><?xml version="1.0" encoding="utf-8"?>
<ds:datastoreItem xmlns:ds="http://schemas.openxmlformats.org/officeDocument/2006/customXml" ds:itemID="{2A6D44FB-93FD-423E-890B-42E2E0225469}">
  <ds:schemaRefs>
    <ds:schemaRef ds:uri="http://schemas.microsoft.com/sharepoint/v3/contenttype/forms"/>
  </ds:schemaRefs>
</ds:datastoreItem>
</file>

<file path=customXml/itemProps3.xml><?xml version="1.0" encoding="utf-8"?>
<ds:datastoreItem xmlns:ds="http://schemas.openxmlformats.org/officeDocument/2006/customXml" ds:itemID="{CF143B0E-2B3A-45D8-8B6B-384265C55D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5D0F551-F91B-473F-BD59-C51855097A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11155</Words>
  <Characters>63584</Characters>
  <Application>Microsoft Office Word</Application>
  <DocSecurity>0</DocSecurity>
  <Lines>529</Lines>
  <Paragraphs>149</Paragraphs>
  <ScaleCrop>false</ScaleCrop>
  <Company>IBM Corporation</Company>
  <LinksUpToDate>false</LinksUpToDate>
  <CharactersWithSpaces>74590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需求功能規格書</dc:title>
  <dc:creator>Josie SH Chang</dc:creator>
  <cp:lastModifiedBy>KCH</cp:lastModifiedBy>
  <cp:revision>2</cp:revision>
  <cp:lastPrinted>2024-08-15T02:11:00Z</cp:lastPrinted>
  <dcterms:created xsi:type="dcterms:W3CDTF">2024-10-07T01:01:00Z</dcterms:created>
  <dcterms:modified xsi:type="dcterms:W3CDTF">2024-10-07T01:01:00Z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0x010100425DF1A51A55B549BF46F6C5CD67A231</vt:lpwstr>
  </property>
</Properties>
</file>